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7AB9" w:rsidRPr="00664C37" w:rsidRDefault="000B38DB" w:rsidP="0086448A">
      <w:pPr>
        <w:pStyle w:val="a7"/>
        <w:numPr>
          <w:ilvl w:val="0"/>
          <w:numId w:val="1"/>
        </w:numPr>
        <w:ind w:firstLineChars="0"/>
        <w:outlineLvl w:val="0"/>
        <w:rPr>
          <w:b/>
        </w:rPr>
      </w:pPr>
      <w:r w:rsidRPr="00664C37">
        <w:rPr>
          <w:rFonts w:hint="eastAsia"/>
          <w:b/>
        </w:rPr>
        <w:t>Java</w:t>
      </w:r>
    </w:p>
    <w:p w:rsidR="008C6A48" w:rsidRPr="00664C37" w:rsidRDefault="000B0C5D" w:rsidP="0086448A">
      <w:pPr>
        <w:pStyle w:val="a7"/>
        <w:numPr>
          <w:ilvl w:val="0"/>
          <w:numId w:val="2"/>
        </w:numPr>
        <w:ind w:firstLineChars="0"/>
        <w:outlineLvl w:val="1"/>
        <w:rPr>
          <w:b/>
        </w:rPr>
      </w:pPr>
      <w:r w:rsidRPr="00664C37">
        <w:rPr>
          <w:rFonts w:hint="eastAsia"/>
          <w:b/>
        </w:rPr>
        <w:t>运行机制</w:t>
      </w:r>
    </w:p>
    <w:p w:rsidR="00C3079C" w:rsidRPr="00664C37" w:rsidRDefault="0002619F" w:rsidP="0086448A">
      <w:pPr>
        <w:pStyle w:val="a7"/>
        <w:numPr>
          <w:ilvl w:val="0"/>
          <w:numId w:val="4"/>
        </w:numPr>
        <w:ind w:firstLineChars="0"/>
        <w:outlineLvl w:val="2"/>
        <w:rPr>
          <w:b/>
        </w:rPr>
      </w:pPr>
      <w:r w:rsidRPr="00664C37">
        <w:rPr>
          <w:rFonts w:hint="eastAsia"/>
          <w:b/>
        </w:rPr>
        <w:t>Java</w:t>
      </w:r>
      <w:r w:rsidR="009B3126" w:rsidRPr="00664C37">
        <w:rPr>
          <w:rFonts w:hint="eastAsia"/>
          <w:b/>
        </w:rPr>
        <w:t>跨平台</w:t>
      </w:r>
      <w:r w:rsidR="003933E1" w:rsidRPr="00664C37">
        <w:rPr>
          <w:rFonts w:hint="eastAsia"/>
          <w:b/>
        </w:rPr>
        <w:t>原理</w:t>
      </w:r>
    </w:p>
    <w:p w:rsidR="00C61AF7" w:rsidRDefault="00C61AF7" w:rsidP="00E175A5">
      <w:pPr>
        <w:pStyle w:val="a7"/>
        <w:ind w:leftChars="404" w:left="848" w:firstLineChars="67" w:firstLine="141"/>
        <w:jc w:val="center"/>
      </w:pPr>
      <w:r>
        <w:rPr>
          <w:noProof/>
        </w:rPr>
        <w:drawing>
          <wp:inline distT="0" distB="0" distL="0" distR="0" wp14:anchorId="621241F9" wp14:editId="6C7FCAFF">
            <wp:extent cx="5287541" cy="154648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87976" cy="1546610"/>
                    </a:xfrm>
                    <a:prstGeom prst="rect">
                      <a:avLst/>
                    </a:prstGeom>
                  </pic:spPr>
                </pic:pic>
              </a:graphicData>
            </a:graphic>
          </wp:inline>
        </w:drawing>
      </w:r>
    </w:p>
    <w:p w:rsidR="001C2557" w:rsidRDefault="00C61AF7" w:rsidP="00D16E9E">
      <w:pPr>
        <w:pStyle w:val="a7"/>
        <w:ind w:left="1560" w:firstLineChars="0" w:firstLine="0"/>
      </w:pPr>
      <w:r>
        <w:rPr>
          <w:rFonts w:hint="eastAsia"/>
        </w:rPr>
        <w:t>Java</w:t>
      </w:r>
      <w:r>
        <w:rPr>
          <w:rFonts w:hint="eastAsia"/>
        </w:rPr>
        <w:t>源代码首先编译成字节码，再由不同平台的</w:t>
      </w:r>
      <w:r>
        <w:rPr>
          <w:rFonts w:hint="eastAsia"/>
        </w:rPr>
        <w:t>JVM</w:t>
      </w:r>
      <w:r>
        <w:rPr>
          <w:rFonts w:hint="eastAsia"/>
        </w:rPr>
        <w:t>进行解析</w:t>
      </w:r>
      <w:r w:rsidRPr="00192268">
        <w:rPr>
          <w:rFonts w:hint="eastAsia"/>
        </w:rPr>
        <w:t>(</w:t>
      </w:r>
      <w:r w:rsidR="001C2557" w:rsidRPr="00192268">
        <w:t>JVM</w:t>
      </w:r>
      <w:r w:rsidR="001C2557" w:rsidRPr="00192268">
        <w:t>不是跨平台的</w:t>
      </w:r>
      <w:r>
        <w:rPr>
          <w:rFonts w:hint="eastAsia"/>
        </w:rPr>
        <w:t>),Java</w:t>
      </w:r>
      <w:r>
        <w:rPr>
          <w:rFonts w:hint="eastAsia"/>
        </w:rPr>
        <w:t>语言在不同的平台上运行时不需要进行重新编译，</w:t>
      </w:r>
      <w:r>
        <w:rPr>
          <w:rFonts w:hint="eastAsia"/>
        </w:rPr>
        <w:t>Java</w:t>
      </w:r>
      <w:r>
        <w:rPr>
          <w:rFonts w:hint="eastAsia"/>
        </w:rPr>
        <w:t>虚拟机在执行字节码时，会把字节码转换成具体平台上的机器指令。</w:t>
      </w:r>
    </w:p>
    <w:p w:rsidR="001C2769" w:rsidRDefault="001C2769" w:rsidP="001C2769">
      <w:pPr>
        <w:pStyle w:val="a7"/>
        <w:numPr>
          <w:ilvl w:val="0"/>
          <w:numId w:val="4"/>
        </w:numPr>
        <w:ind w:firstLineChars="0"/>
        <w:outlineLvl w:val="2"/>
        <w:rPr>
          <w:b/>
        </w:rPr>
      </w:pPr>
      <w:r w:rsidRPr="001C2769">
        <w:rPr>
          <w:rFonts w:hint="eastAsia"/>
          <w:b/>
        </w:rPr>
        <w:t>什么是</w:t>
      </w:r>
      <w:r w:rsidRPr="001C2769">
        <w:rPr>
          <w:rFonts w:hint="eastAsia"/>
          <w:b/>
        </w:rPr>
        <w:t>JVM</w:t>
      </w:r>
      <w:r w:rsidR="005F2F17">
        <w:rPr>
          <w:rFonts w:hint="eastAsia"/>
          <w:b/>
        </w:rPr>
        <w:t>?</w:t>
      </w:r>
      <w:r w:rsidRPr="001C2769">
        <w:rPr>
          <w:rFonts w:hint="eastAsia"/>
          <w:b/>
        </w:rPr>
        <w:t>什么是</w:t>
      </w:r>
      <w:r w:rsidRPr="001C2769">
        <w:rPr>
          <w:rFonts w:hint="eastAsia"/>
          <w:b/>
        </w:rPr>
        <w:t>JDK</w:t>
      </w:r>
      <w:r w:rsidR="005F2F17">
        <w:rPr>
          <w:rFonts w:hint="eastAsia"/>
          <w:b/>
        </w:rPr>
        <w:t>?</w:t>
      </w:r>
      <w:r w:rsidRPr="001C2769">
        <w:rPr>
          <w:rFonts w:hint="eastAsia"/>
          <w:b/>
        </w:rPr>
        <w:t>什么是</w:t>
      </w:r>
      <w:r w:rsidRPr="001C2769">
        <w:rPr>
          <w:rFonts w:hint="eastAsia"/>
          <w:b/>
        </w:rPr>
        <w:t>JRE</w:t>
      </w:r>
      <w:r w:rsidR="005F2F17">
        <w:rPr>
          <w:rFonts w:hint="eastAsia"/>
          <w:b/>
        </w:rPr>
        <w:t>?</w:t>
      </w:r>
    </w:p>
    <w:p w:rsidR="00F37431" w:rsidRDefault="001C2769" w:rsidP="001C2769">
      <w:pPr>
        <w:pStyle w:val="a7"/>
        <w:ind w:left="1560" w:firstLineChars="0" w:firstLine="0"/>
      </w:pPr>
      <w:proofErr w:type="spellStart"/>
      <w:r w:rsidRPr="00F37431">
        <w:rPr>
          <w:rFonts w:hint="eastAsia"/>
        </w:rPr>
        <w:t>jdk</w:t>
      </w:r>
      <w:proofErr w:type="spellEnd"/>
      <w:r w:rsidRPr="00F37431">
        <w:rPr>
          <w:rFonts w:hint="eastAsia"/>
        </w:rPr>
        <w:t>是</w:t>
      </w:r>
      <w:r w:rsidRPr="00F37431">
        <w:rPr>
          <w:rFonts w:hint="eastAsia"/>
        </w:rPr>
        <w:t>JAVA</w:t>
      </w:r>
      <w:r w:rsidRPr="00F37431">
        <w:rPr>
          <w:rFonts w:hint="eastAsia"/>
        </w:rPr>
        <w:t>程序开发时用的开发工具包，其内部也有</w:t>
      </w:r>
      <w:r w:rsidRPr="00F37431">
        <w:rPr>
          <w:rFonts w:hint="eastAsia"/>
        </w:rPr>
        <w:t>JRE</w:t>
      </w:r>
      <w:r w:rsidRPr="00F37431">
        <w:rPr>
          <w:rFonts w:hint="eastAsia"/>
        </w:rPr>
        <w:t>运行环境</w:t>
      </w:r>
      <w:r w:rsidRPr="00F37431">
        <w:rPr>
          <w:rFonts w:hint="eastAsia"/>
        </w:rPr>
        <w:t>JRE</w:t>
      </w:r>
      <w:r w:rsidRPr="00F37431">
        <w:rPr>
          <w:rFonts w:hint="eastAsia"/>
        </w:rPr>
        <w:t>。</w:t>
      </w:r>
    </w:p>
    <w:p w:rsidR="00F37431" w:rsidRDefault="001C2769" w:rsidP="001C2769">
      <w:pPr>
        <w:pStyle w:val="a7"/>
        <w:ind w:left="1560" w:firstLineChars="0" w:firstLine="0"/>
      </w:pPr>
      <w:r w:rsidRPr="00F37431">
        <w:rPr>
          <w:rFonts w:hint="eastAsia"/>
        </w:rPr>
        <w:t>JRE</w:t>
      </w:r>
      <w:r w:rsidRPr="00F37431">
        <w:rPr>
          <w:rFonts w:hint="eastAsia"/>
        </w:rPr>
        <w:t>是</w:t>
      </w:r>
      <w:r w:rsidRPr="00F37431">
        <w:rPr>
          <w:rFonts w:hint="eastAsia"/>
        </w:rPr>
        <w:t>JAVA</w:t>
      </w:r>
      <w:r w:rsidRPr="00F37431">
        <w:rPr>
          <w:rFonts w:hint="eastAsia"/>
        </w:rPr>
        <w:t>程序运行时需要的运行环境，就是说如果你光是运行</w:t>
      </w:r>
      <w:r w:rsidRPr="00F37431">
        <w:rPr>
          <w:rFonts w:hint="eastAsia"/>
        </w:rPr>
        <w:t>JAVA</w:t>
      </w:r>
      <w:r w:rsidRPr="00F37431">
        <w:rPr>
          <w:rFonts w:hint="eastAsia"/>
        </w:rPr>
        <w:t>程序而不是去搞开发的话，只安装</w:t>
      </w:r>
      <w:r w:rsidRPr="00F37431">
        <w:rPr>
          <w:rFonts w:hint="eastAsia"/>
        </w:rPr>
        <w:t>JRE</w:t>
      </w:r>
      <w:r w:rsidRPr="00F37431">
        <w:rPr>
          <w:rFonts w:hint="eastAsia"/>
        </w:rPr>
        <w:t>就能运行已经存在的</w:t>
      </w:r>
      <w:r w:rsidRPr="00F37431">
        <w:rPr>
          <w:rFonts w:hint="eastAsia"/>
        </w:rPr>
        <w:t>JAVA</w:t>
      </w:r>
      <w:r w:rsidRPr="00F37431">
        <w:rPr>
          <w:rFonts w:hint="eastAsia"/>
        </w:rPr>
        <w:t>程序了。</w:t>
      </w:r>
    </w:p>
    <w:p w:rsidR="001C2769" w:rsidRPr="00F37431" w:rsidRDefault="001C2769" w:rsidP="001C2769">
      <w:pPr>
        <w:pStyle w:val="a7"/>
        <w:ind w:left="1560" w:firstLineChars="0" w:firstLine="0"/>
      </w:pPr>
      <w:proofErr w:type="spellStart"/>
      <w:r w:rsidRPr="00F37431">
        <w:rPr>
          <w:rFonts w:hint="eastAsia"/>
        </w:rPr>
        <w:t>JDk</w:t>
      </w:r>
      <w:proofErr w:type="spellEnd"/>
      <w:r w:rsidRPr="00F37431">
        <w:rPr>
          <w:rFonts w:hint="eastAsia"/>
        </w:rPr>
        <w:t>、</w:t>
      </w:r>
      <w:r w:rsidRPr="00F37431">
        <w:rPr>
          <w:rFonts w:hint="eastAsia"/>
        </w:rPr>
        <w:t>JRE</w:t>
      </w:r>
      <w:r w:rsidRPr="00F37431">
        <w:rPr>
          <w:rFonts w:hint="eastAsia"/>
        </w:rPr>
        <w:t>内部都包含</w:t>
      </w:r>
      <w:r w:rsidRPr="00F37431">
        <w:rPr>
          <w:rFonts w:hint="eastAsia"/>
        </w:rPr>
        <w:t>JAVA</w:t>
      </w:r>
      <w:r w:rsidRPr="00F37431">
        <w:rPr>
          <w:rFonts w:hint="eastAsia"/>
        </w:rPr>
        <w:t>虚拟机</w:t>
      </w:r>
      <w:r w:rsidRPr="00F37431">
        <w:rPr>
          <w:rFonts w:hint="eastAsia"/>
        </w:rPr>
        <w:t>JVM</w:t>
      </w:r>
      <w:r w:rsidRPr="00F37431">
        <w:rPr>
          <w:rFonts w:hint="eastAsia"/>
        </w:rPr>
        <w:t>，</w:t>
      </w:r>
      <w:r w:rsidRPr="00F37431">
        <w:rPr>
          <w:rFonts w:hint="eastAsia"/>
        </w:rPr>
        <w:t>JAVA</w:t>
      </w:r>
      <w:r w:rsidRPr="00F37431">
        <w:rPr>
          <w:rFonts w:hint="eastAsia"/>
        </w:rPr>
        <w:t>虚拟机内部包含许多应用程序的类的解释器和类加载器等</w:t>
      </w:r>
    </w:p>
    <w:p w:rsidR="00D73161" w:rsidRDefault="000E1A19" w:rsidP="00D73161">
      <w:pPr>
        <w:pStyle w:val="a7"/>
        <w:numPr>
          <w:ilvl w:val="0"/>
          <w:numId w:val="4"/>
        </w:numPr>
        <w:ind w:firstLineChars="0"/>
        <w:outlineLvl w:val="2"/>
        <w:rPr>
          <w:b/>
        </w:rPr>
      </w:pPr>
      <w:r>
        <w:rPr>
          <w:rFonts w:hint="eastAsia"/>
          <w:b/>
        </w:rPr>
        <w:t>什么是</w:t>
      </w:r>
      <w:proofErr w:type="spellStart"/>
      <w:r>
        <w:rPr>
          <w:rFonts w:hint="eastAsia"/>
          <w:b/>
        </w:rPr>
        <w:t>ClassLoader</w:t>
      </w:r>
      <w:proofErr w:type="spellEnd"/>
    </w:p>
    <w:p w:rsidR="009461B7" w:rsidRDefault="00077BD3" w:rsidP="00305E1C">
      <w:pPr>
        <w:pStyle w:val="a7"/>
        <w:ind w:left="1560" w:firstLineChars="0" w:firstLine="0"/>
      </w:pPr>
      <w:proofErr w:type="spellStart"/>
      <w:r>
        <w:rPr>
          <w:rFonts w:hint="eastAsia"/>
        </w:rPr>
        <w:t>ClassLoader</w:t>
      </w:r>
      <w:proofErr w:type="spellEnd"/>
      <w:r>
        <w:rPr>
          <w:rFonts w:hint="eastAsia"/>
        </w:rPr>
        <w:t>主要工作在</w:t>
      </w:r>
      <w:r>
        <w:rPr>
          <w:rFonts w:hint="eastAsia"/>
        </w:rPr>
        <w:t>Class</w:t>
      </w:r>
      <w:r>
        <w:rPr>
          <w:rFonts w:hint="eastAsia"/>
        </w:rPr>
        <w:t>装载的加载阶段，主要作用是从系统外部获得</w:t>
      </w:r>
      <w:r>
        <w:rPr>
          <w:rFonts w:hint="eastAsia"/>
        </w:rPr>
        <w:t>Class</w:t>
      </w:r>
      <w:r>
        <w:rPr>
          <w:rFonts w:hint="eastAsia"/>
        </w:rPr>
        <w:t>二进制数据流。</w:t>
      </w:r>
    </w:p>
    <w:p w:rsidR="00077BD3" w:rsidRDefault="00077BD3" w:rsidP="00305E1C">
      <w:pPr>
        <w:pStyle w:val="a7"/>
        <w:ind w:left="1560" w:firstLineChars="0" w:firstLine="0"/>
      </w:pPr>
      <w:r>
        <w:rPr>
          <w:rFonts w:hint="eastAsia"/>
        </w:rPr>
        <w:t>所有的</w:t>
      </w:r>
      <w:r>
        <w:rPr>
          <w:rFonts w:hint="eastAsia"/>
        </w:rPr>
        <w:t>Class</w:t>
      </w:r>
      <w:r>
        <w:rPr>
          <w:rFonts w:hint="eastAsia"/>
        </w:rPr>
        <w:t>都是由</w:t>
      </w:r>
      <w:proofErr w:type="spellStart"/>
      <w:r>
        <w:rPr>
          <w:rFonts w:hint="eastAsia"/>
        </w:rPr>
        <w:t>ClassLoader</w:t>
      </w:r>
      <w:proofErr w:type="spellEnd"/>
      <w:r>
        <w:rPr>
          <w:rFonts w:hint="eastAsia"/>
        </w:rPr>
        <w:t>加载的，它负责将</w:t>
      </w:r>
      <w:r>
        <w:rPr>
          <w:rFonts w:hint="eastAsia"/>
        </w:rPr>
        <w:t>Class</w:t>
      </w:r>
      <w:r>
        <w:rPr>
          <w:rFonts w:hint="eastAsia"/>
        </w:rPr>
        <w:t>文件里的</w:t>
      </w:r>
      <w:proofErr w:type="gramStart"/>
      <w:r>
        <w:rPr>
          <w:rFonts w:hint="eastAsia"/>
        </w:rPr>
        <w:t>二进制数据流装载</w:t>
      </w:r>
      <w:proofErr w:type="gramEnd"/>
      <w:r>
        <w:rPr>
          <w:rFonts w:hint="eastAsia"/>
        </w:rPr>
        <w:t>进系统，然后交给</w:t>
      </w:r>
      <w:r>
        <w:rPr>
          <w:rFonts w:hint="eastAsia"/>
        </w:rPr>
        <w:t>Java</w:t>
      </w:r>
      <w:r>
        <w:rPr>
          <w:rFonts w:hint="eastAsia"/>
        </w:rPr>
        <w:t>虚拟机进行连接、初始化等操作。</w:t>
      </w:r>
    </w:p>
    <w:p w:rsidR="00D63F29" w:rsidRDefault="00D63F29" w:rsidP="00305E1C">
      <w:pPr>
        <w:pStyle w:val="a7"/>
        <w:ind w:left="1560" w:firstLineChars="0" w:firstLine="0"/>
      </w:pPr>
      <w:r>
        <w:rPr>
          <w:rFonts w:hint="eastAsia"/>
        </w:rPr>
        <w:t>从</w:t>
      </w:r>
      <w:proofErr w:type="spellStart"/>
      <w:r w:rsidRPr="00D63F29">
        <w:t>ClassLoader</w:t>
      </w:r>
      <w:proofErr w:type="spellEnd"/>
      <w:r>
        <w:rPr>
          <w:rFonts w:hint="eastAsia"/>
        </w:rPr>
        <w:t>源代码可知道，该类是一个抽象类。</w:t>
      </w:r>
    </w:p>
    <w:p w:rsidR="00E271C0" w:rsidRDefault="00E271C0" w:rsidP="00305E1C">
      <w:pPr>
        <w:pStyle w:val="a7"/>
        <w:ind w:left="1560" w:firstLineChars="0" w:firstLine="0"/>
      </w:pPr>
      <w:r>
        <w:t>P</w:t>
      </w:r>
      <w:r>
        <w:rPr>
          <w:rFonts w:hint="eastAsia"/>
        </w:rPr>
        <w:t>arent</w:t>
      </w:r>
      <w:r>
        <w:rPr>
          <w:rFonts w:hint="eastAsia"/>
        </w:rPr>
        <w:t>也是</w:t>
      </w:r>
      <w:proofErr w:type="spellStart"/>
      <w:r>
        <w:rPr>
          <w:rFonts w:hint="eastAsia"/>
        </w:rPr>
        <w:t>ClassLoader</w:t>
      </w:r>
      <w:proofErr w:type="spellEnd"/>
      <w:r>
        <w:rPr>
          <w:rFonts w:hint="eastAsia"/>
        </w:rPr>
        <w:t>类型，说明</w:t>
      </w:r>
      <w:proofErr w:type="spellStart"/>
      <w:r>
        <w:rPr>
          <w:rFonts w:hint="eastAsia"/>
        </w:rPr>
        <w:t>ClassLoader</w:t>
      </w:r>
      <w:proofErr w:type="spellEnd"/>
      <w:r>
        <w:rPr>
          <w:rFonts w:hint="eastAsia"/>
        </w:rPr>
        <w:t>是有多种类型的。</w:t>
      </w:r>
    </w:p>
    <w:p w:rsidR="00305E1C" w:rsidRDefault="00A9503E" w:rsidP="00305E1C">
      <w:pPr>
        <w:pStyle w:val="a7"/>
        <w:ind w:left="1560" w:firstLineChars="0" w:firstLine="0"/>
      </w:pPr>
      <w:r>
        <w:rPr>
          <w:noProof/>
        </w:rPr>
        <w:drawing>
          <wp:inline distT="0" distB="0" distL="0" distR="0" wp14:anchorId="2244C55C" wp14:editId="4354274D">
            <wp:extent cx="4873522" cy="173957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73880" cy="1739704"/>
                    </a:xfrm>
                    <a:prstGeom prst="rect">
                      <a:avLst/>
                    </a:prstGeom>
                  </pic:spPr>
                </pic:pic>
              </a:graphicData>
            </a:graphic>
          </wp:inline>
        </w:drawing>
      </w:r>
    </w:p>
    <w:p w:rsidR="00614711" w:rsidRDefault="00614711" w:rsidP="00305E1C">
      <w:pPr>
        <w:pStyle w:val="a7"/>
        <w:ind w:left="1560" w:firstLineChars="0" w:firstLine="0"/>
      </w:pPr>
      <w:r>
        <w:rPr>
          <w:rFonts w:hint="eastAsia"/>
        </w:rPr>
        <w:t>有一个重要方法是</w:t>
      </w:r>
      <w:proofErr w:type="spellStart"/>
      <w:r>
        <w:rPr>
          <w:rFonts w:hint="eastAsia"/>
        </w:rPr>
        <w:t>loadClass</w:t>
      </w:r>
      <w:proofErr w:type="spellEnd"/>
      <w:r>
        <w:rPr>
          <w:rFonts w:hint="eastAsia"/>
        </w:rPr>
        <w:t>(String name),name</w:t>
      </w:r>
      <w:r>
        <w:rPr>
          <w:rFonts w:hint="eastAsia"/>
        </w:rPr>
        <w:t>是类名，这个方法返回一个</w:t>
      </w:r>
      <w:r>
        <w:rPr>
          <w:rFonts w:hint="eastAsia"/>
        </w:rPr>
        <w:t>Class</w:t>
      </w:r>
      <w:r>
        <w:rPr>
          <w:rFonts w:hint="eastAsia"/>
        </w:rPr>
        <w:t>类型的对象，如果没有找到则抛出</w:t>
      </w:r>
      <w:proofErr w:type="spellStart"/>
      <w:r>
        <w:rPr>
          <w:rFonts w:hint="eastAsia"/>
        </w:rPr>
        <w:t>ClassNotFoundException</w:t>
      </w:r>
      <w:proofErr w:type="spellEnd"/>
      <w:r>
        <w:rPr>
          <w:rFonts w:hint="eastAsia"/>
        </w:rPr>
        <w:t>异常。</w:t>
      </w:r>
    </w:p>
    <w:p w:rsidR="0046468F" w:rsidRDefault="0046468F" w:rsidP="00305E1C">
      <w:pPr>
        <w:pStyle w:val="a7"/>
        <w:ind w:left="1560" w:firstLineChars="0" w:firstLine="0"/>
      </w:pPr>
      <w:r>
        <w:rPr>
          <w:noProof/>
        </w:rPr>
        <w:lastRenderedPageBreak/>
        <w:drawing>
          <wp:inline distT="0" distB="0" distL="0" distR="0" wp14:anchorId="0E748D64" wp14:editId="2860F5B1">
            <wp:extent cx="5486400" cy="261239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2612390"/>
                    </a:xfrm>
                    <a:prstGeom prst="rect">
                      <a:avLst/>
                    </a:prstGeom>
                  </pic:spPr>
                </pic:pic>
              </a:graphicData>
            </a:graphic>
          </wp:inline>
        </w:drawing>
      </w:r>
    </w:p>
    <w:p w:rsidR="00E271C0" w:rsidRDefault="006D7F01" w:rsidP="00305E1C">
      <w:pPr>
        <w:pStyle w:val="a7"/>
        <w:ind w:left="1560" w:firstLineChars="0" w:firstLine="0"/>
      </w:pPr>
      <w:r>
        <w:rPr>
          <w:rFonts w:hint="eastAsia"/>
        </w:rPr>
        <w:tab/>
      </w:r>
      <w:proofErr w:type="spellStart"/>
      <w:r>
        <w:rPr>
          <w:rFonts w:hint="eastAsia"/>
        </w:rPr>
        <w:t>ClassLoader</w:t>
      </w:r>
      <w:proofErr w:type="spellEnd"/>
      <w:r>
        <w:rPr>
          <w:rFonts w:hint="eastAsia"/>
        </w:rPr>
        <w:t>类型：</w:t>
      </w:r>
    </w:p>
    <w:p w:rsidR="006D7F01" w:rsidRDefault="00610C50" w:rsidP="00305E1C">
      <w:pPr>
        <w:pStyle w:val="a7"/>
        <w:ind w:left="1560" w:firstLineChars="0" w:firstLine="0"/>
      </w:pPr>
      <w:r>
        <w:rPr>
          <w:rFonts w:hint="eastAsia"/>
        </w:rPr>
        <w:t xml:space="preserve"> </w:t>
      </w:r>
      <w:proofErr w:type="spellStart"/>
      <w:r w:rsidR="002D2F4A">
        <w:rPr>
          <w:rFonts w:hint="eastAsia"/>
        </w:rPr>
        <w:t>BootStrapClassLoader</w:t>
      </w:r>
      <w:proofErr w:type="spellEnd"/>
      <w:r w:rsidR="002D2F4A">
        <w:rPr>
          <w:rFonts w:hint="eastAsia"/>
        </w:rPr>
        <w:t xml:space="preserve">: </w:t>
      </w:r>
      <w:r w:rsidR="002D2F4A">
        <w:rPr>
          <w:rFonts w:hint="eastAsia"/>
        </w:rPr>
        <w:t>加载核心库</w:t>
      </w:r>
      <w:r w:rsidR="002D2F4A">
        <w:rPr>
          <w:rFonts w:hint="eastAsia"/>
        </w:rPr>
        <w:t>java.*,</w:t>
      </w:r>
      <w:r w:rsidR="002D2F4A">
        <w:rPr>
          <w:rFonts w:hint="eastAsia"/>
        </w:rPr>
        <w:t>由</w:t>
      </w:r>
      <w:proofErr w:type="spellStart"/>
      <w:r w:rsidR="002D2F4A">
        <w:rPr>
          <w:rFonts w:hint="eastAsia"/>
        </w:rPr>
        <w:t>c++</w:t>
      </w:r>
      <w:proofErr w:type="spellEnd"/>
      <w:r w:rsidR="002D2F4A">
        <w:rPr>
          <w:rFonts w:hint="eastAsia"/>
        </w:rPr>
        <w:t>编写</w:t>
      </w:r>
    </w:p>
    <w:p w:rsidR="002D2F4A" w:rsidRDefault="00093E77" w:rsidP="00305E1C">
      <w:pPr>
        <w:pStyle w:val="a7"/>
        <w:ind w:left="1560" w:firstLineChars="0" w:firstLine="0"/>
      </w:pPr>
      <w:r>
        <w:rPr>
          <w:rFonts w:hint="eastAsia"/>
        </w:rPr>
        <w:t xml:space="preserve"> </w:t>
      </w:r>
      <w:proofErr w:type="spellStart"/>
      <w:r>
        <w:rPr>
          <w:rFonts w:hint="eastAsia"/>
        </w:rPr>
        <w:t>ExtClassLoader</w:t>
      </w:r>
      <w:proofErr w:type="spellEnd"/>
      <w:r>
        <w:rPr>
          <w:rFonts w:hint="eastAsia"/>
        </w:rPr>
        <w:t>:</w:t>
      </w:r>
      <w:r>
        <w:rPr>
          <w:rFonts w:hint="eastAsia"/>
        </w:rPr>
        <w:t>加载扩展库</w:t>
      </w:r>
      <w:proofErr w:type="spellStart"/>
      <w:r>
        <w:rPr>
          <w:rFonts w:hint="eastAsia"/>
        </w:rPr>
        <w:t>javax</w:t>
      </w:r>
      <w:proofErr w:type="spellEnd"/>
      <w:r>
        <w:rPr>
          <w:rFonts w:hint="eastAsia"/>
        </w:rPr>
        <w:t>.*,</w:t>
      </w:r>
      <w:r>
        <w:rPr>
          <w:rFonts w:hint="eastAsia"/>
        </w:rPr>
        <w:t>由</w:t>
      </w:r>
      <w:r>
        <w:rPr>
          <w:rFonts w:hint="eastAsia"/>
        </w:rPr>
        <w:t>Java</w:t>
      </w:r>
      <w:r>
        <w:rPr>
          <w:rFonts w:hint="eastAsia"/>
        </w:rPr>
        <w:t>编写</w:t>
      </w:r>
    </w:p>
    <w:p w:rsidR="00A44726" w:rsidRDefault="00A44726" w:rsidP="00305E1C">
      <w:pPr>
        <w:pStyle w:val="a7"/>
        <w:ind w:left="1560" w:firstLineChars="0" w:firstLine="0"/>
      </w:pPr>
      <w:r>
        <w:rPr>
          <w:rFonts w:hint="eastAsia"/>
        </w:rPr>
        <w:t xml:space="preserve"> </w:t>
      </w:r>
      <w:proofErr w:type="spellStart"/>
      <w:r>
        <w:rPr>
          <w:rFonts w:hint="eastAsia"/>
        </w:rPr>
        <w:t>AppClassLoader</w:t>
      </w:r>
      <w:proofErr w:type="spellEnd"/>
      <w:r>
        <w:rPr>
          <w:rFonts w:hint="eastAsia"/>
        </w:rPr>
        <w:t>:</w:t>
      </w:r>
      <w:r>
        <w:rPr>
          <w:rFonts w:hint="eastAsia"/>
        </w:rPr>
        <w:t>加载程序所在目录，由</w:t>
      </w:r>
      <w:r>
        <w:rPr>
          <w:rFonts w:hint="eastAsia"/>
        </w:rPr>
        <w:t>Java</w:t>
      </w:r>
      <w:r>
        <w:rPr>
          <w:rFonts w:hint="eastAsia"/>
        </w:rPr>
        <w:t>编写</w:t>
      </w:r>
    </w:p>
    <w:p w:rsidR="00690C79" w:rsidRDefault="00690C79" w:rsidP="00305E1C">
      <w:pPr>
        <w:pStyle w:val="a7"/>
        <w:ind w:left="1560" w:firstLineChars="0" w:firstLine="0"/>
      </w:pPr>
      <w:r>
        <w:rPr>
          <w:rFonts w:hint="eastAsia"/>
        </w:rPr>
        <w:t xml:space="preserve"> </w:t>
      </w:r>
      <w:r>
        <w:rPr>
          <w:rFonts w:hint="eastAsia"/>
        </w:rPr>
        <w:t>自定义</w:t>
      </w:r>
      <w:proofErr w:type="spellStart"/>
      <w:r>
        <w:rPr>
          <w:rFonts w:hint="eastAsia"/>
        </w:rPr>
        <w:t>ClassLoader</w:t>
      </w:r>
      <w:proofErr w:type="spellEnd"/>
      <w:r>
        <w:rPr>
          <w:rFonts w:hint="eastAsia"/>
        </w:rPr>
        <w:t>:</w:t>
      </w:r>
      <w:r>
        <w:rPr>
          <w:rFonts w:hint="eastAsia"/>
        </w:rPr>
        <w:t>定制化加载，由</w:t>
      </w:r>
      <w:r>
        <w:rPr>
          <w:rFonts w:hint="eastAsia"/>
        </w:rPr>
        <w:t>Java</w:t>
      </w:r>
      <w:r>
        <w:rPr>
          <w:rFonts w:hint="eastAsia"/>
        </w:rPr>
        <w:t>编写</w:t>
      </w:r>
    </w:p>
    <w:p w:rsidR="00A7048E" w:rsidRDefault="00A7048E" w:rsidP="00305E1C">
      <w:pPr>
        <w:pStyle w:val="a7"/>
        <w:ind w:left="1560" w:firstLineChars="0" w:firstLine="0"/>
      </w:pPr>
      <w:r>
        <w:rPr>
          <w:rFonts w:hint="eastAsia"/>
        </w:rPr>
        <w:t>写一个自定义类加载器</w:t>
      </w:r>
    </w:p>
    <w:p w:rsidR="00D44CA8" w:rsidRDefault="00D44CA8" w:rsidP="00D44CA8">
      <w:pPr>
        <w:pStyle w:val="a7"/>
        <w:ind w:left="840" w:firstLineChars="0" w:firstLine="0"/>
      </w:pPr>
      <w:r>
        <w:rPr>
          <w:rFonts w:hint="eastAsia"/>
        </w:rPr>
        <w:tab/>
      </w:r>
      <w:proofErr w:type="spellStart"/>
      <w:r w:rsidR="006167E0" w:rsidRPr="006167E0">
        <w:t>com.xjo.</w:t>
      </w:r>
      <w:r w:rsidR="001B0B99">
        <w:rPr>
          <w:rFonts w:hint="eastAsia"/>
        </w:rPr>
        <w:t>classLoader</w:t>
      </w:r>
      <w:proofErr w:type="spellEnd"/>
      <w:r w:rsidR="006167E0">
        <w:rPr>
          <w:rFonts w:hint="eastAsia"/>
        </w:rPr>
        <w:t>/</w:t>
      </w:r>
      <w:r w:rsidR="007E47CF">
        <w:rPr>
          <w:rFonts w:hint="eastAsia"/>
        </w:rPr>
        <w:t>Tom</w:t>
      </w:r>
      <w:r w:rsidR="006167E0">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44CA8" w:rsidRPr="00A46104" w:rsidTr="002E54FD">
        <w:tc>
          <w:tcPr>
            <w:tcW w:w="8522" w:type="dxa"/>
          </w:tcPr>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b/>
                <w:bCs/>
                <w:color w:val="7F0055"/>
                <w:kern w:val="0"/>
                <w:sz w:val="28"/>
                <w:szCs w:val="36"/>
              </w:rPr>
              <w:t>package</w:t>
            </w:r>
            <w:r w:rsidRPr="00A46104">
              <w:rPr>
                <w:rFonts w:ascii="Consolas" w:hAnsi="Consolas" w:cs="Consolas"/>
                <w:color w:val="000000"/>
                <w:kern w:val="0"/>
                <w:sz w:val="28"/>
                <w:szCs w:val="36"/>
              </w:rPr>
              <w:t xml:space="preserve"> </w:t>
            </w:r>
            <w:proofErr w:type="spellStart"/>
            <w:r w:rsidRPr="00A46104">
              <w:rPr>
                <w:rFonts w:ascii="Consolas" w:hAnsi="Consolas" w:cs="Consolas"/>
                <w:color w:val="000000"/>
                <w:kern w:val="0"/>
                <w:sz w:val="28"/>
                <w:szCs w:val="36"/>
              </w:rPr>
              <w:t>com.xjo.classLoader</w:t>
            </w:r>
            <w:proofErr w:type="spellEnd"/>
            <w:r w:rsidRPr="00A46104">
              <w:rPr>
                <w:rFonts w:ascii="Consolas" w:hAnsi="Consolas" w:cs="Consolas"/>
                <w:color w:val="000000"/>
                <w:kern w:val="0"/>
                <w:sz w:val="28"/>
                <w:szCs w:val="36"/>
              </w:rPr>
              <w:t>;</w:t>
            </w:r>
          </w:p>
          <w:p w:rsidR="00A46104" w:rsidRPr="00A46104" w:rsidRDefault="00A46104" w:rsidP="00A46104">
            <w:pPr>
              <w:autoSpaceDE w:val="0"/>
              <w:autoSpaceDN w:val="0"/>
              <w:adjustRightInd w:val="0"/>
              <w:jc w:val="left"/>
              <w:rPr>
                <w:rFonts w:ascii="Consolas" w:hAnsi="Consolas" w:cs="Consolas"/>
                <w:kern w:val="0"/>
                <w:sz w:val="28"/>
                <w:szCs w:val="36"/>
              </w:rPr>
            </w:pPr>
          </w:p>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b/>
                <w:bCs/>
                <w:color w:val="7F0055"/>
                <w:kern w:val="0"/>
                <w:sz w:val="28"/>
                <w:szCs w:val="36"/>
              </w:rPr>
              <w:t>public</w:t>
            </w:r>
            <w:r w:rsidRPr="00A46104">
              <w:rPr>
                <w:rFonts w:ascii="Consolas" w:hAnsi="Consolas" w:cs="Consolas"/>
                <w:color w:val="000000"/>
                <w:kern w:val="0"/>
                <w:sz w:val="28"/>
                <w:szCs w:val="36"/>
              </w:rPr>
              <w:t xml:space="preserve"> </w:t>
            </w:r>
            <w:r w:rsidRPr="00A46104">
              <w:rPr>
                <w:rFonts w:ascii="Consolas" w:hAnsi="Consolas" w:cs="Consolas"/>
                <w:b/>
                <w:bCs/>
                <w:color w:val="7F0055"/>
                <w:kern w:val="0"/>
                <w:sz w:val="28"/>
                <w:szCs w:val="36"/>
              </w:rPr>
              <w:t>class</w:t>
            </w:r>
            <w:r w:rsidRPr="00A46104">
              <w:rPr>
                <w:rFonts w:ascii="Consolas" w:hAnsi="Consolas" w:cs="Consolas"/>
                <w:color w:val="000000"/>
                <w:kern w:val="0"/>
                <w:sz w:val="28"/>
                <w:szCs w:val="36"/>
              </w:rPr>
              <w:t xml:space="preserve"> Tom {</w:t>
            </w:r>
          </w:p>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color w:val="000000"/>
                <w:kern w:val="0"/>
                <w:sz w:val="28"/>
                <w:szCs w:val="36"/>
              </w:rPr>
              <w:tab/>
            </w:r>
            <w:r w:rsidRPr="00A46104">
              <w:rPr>
                <w:rFonts w:ascii="Consolas" w:hAnsi="Consolas" w:cs="Consolas"/>
                <w:b/>
                <w:bCs/>
                <w:color w:val="7F0055"/>
                <w:kern w:val="0"/>
                <w:sz w:val="28"/>
                <w:szCs w:val="36"/>
              </w:rPr>
              <w:t>static</w:t>
            </w:r>
            <w:r w:rsidRPr="00A46104">
              <w:rPr>
                <w:rFonts w:ascii="Consolas" w:hAnsi="Consolas" w:cs="Consolas"/>
                <w:color w:val="000000"/>
                <w:kern w:val="0"/>
                <w:sz w:val="28"/>
                <w:szCs w:val="36"/>
              </w:rPr>
              <w:t xml:space="preserve"> {</w:t>
            </w:r>
          </w:p>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color w:val="000000"/>
                <w:kern w:val="0"/>
                <w:sz w:val="28"/>
                <w:szCs w:val="36"/>
              </w:rPr>
              <w:tab/>
            </w:r>
            <w:r w:rsidRPr="00A46104">
              <w:rPr>
                <w:rFonts w:ascii="Consolas" w:hAnsi="Consolas" w:cs="Consolas"/>
                <w:color w:val="000000"/>
                <w:kern w:val="0"/>
                <w:sz w:val="28"/>
                <w:szCs w:val="36"/>
              </w:rPr>
              <w:tab/>
            </w:r>
            <w:r w:rsidRPr="00A46104">
              <w:rPr>
                <w:rFonts w:ascii="Consolas" w:hAnsi="Consolas" w:cs="Consolas"/>
                <w:color w:val="3F7F5F"/>
                <w:kern w:val="0"/>
                <w:sz w:val="28"/>
                <w:szCs w:val="36"/>
              </w:rPr>
              <w:t>//static</w:t>
            </w:r>
            <w:r w:rsidRPr="00A46104">
              <w:rPr>
                <w:rFonts w:ascii="Consolas" w:hAnsi="Consolas" w:cs="Consolas"/>
                <w:color w:val="3F7F5F"/>
                <w:kern w:val="0"/>
                <w:sz w:val="28"/>
                <w:szCs w:val="36"/>
              </w:rPr>
              <w:t>在初始化时执行</w:t>
            </w:r>
          </w:p>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color w:val="000000"/>
                <w:kern w:val="0"/>
                <w:sz w:val="28"/>
                <w:szCs w:val="36"/>
              </w:rPr>
              <w:tab/>
            </w:r>
            <w:r w:rsidRPr="00A46104">
              <w:rPr>
                <w:rFonts w:ascii="Consolas" w:hAnsi="Consolas" w:cs="Consolas"/>
                <w:color w:val="000000"/>
                <w:kern w:val="0"/>
                <w:sz w:val="28"/>
                <w:szCs w:val="36"/>
              </w:rPr>
              <w:tab/>
            </w:r>
            <w:proofErr w:type="spellStart"/>
            <w:r w:rsidRPr="00A46104">
              <w:rPr>
                <w:rFonts w:ascii="Consolas" w:hAnsi="Consolas" w:cs="Consolas"/>
                <w:color w:val="000000"/>
                <w:kern w:val="0"/>
                <w:sz w:val="28"/>
                <w:szCs w:val="36"/>
              </w:rPr>
              <w:t>System.</w:t>
            </w:r>
            <w:r w:rsidRPr="00A46104">
              <w:rPr>
                <w:rFonts w:ascii="Consolas" w:hAnsi="Consolas" w:cs="Consolas"/>
                <w:b/>
                <w:bCs/>
                <w:i/>
                <w:iCs/>
                <w:color w:val="0000C0"/>
                <w:kern w:val="0"/>
                <w:sz w:val="28"/>
                <w:szCs w:val="36"/>
              </w:rPr>
              <w:t>out</w:t>
            </w:r>
            <w:r w:rsidRPr="00A46104">
              <w:rPr>
                <w:rFonts w:ascii="Consolas" w:hAnsi="Consolas" w:cs="Consolas"/>
                <w:color w:val="000000"/>
                <w:kern w:val="0"/>
                <w:sz w:val="28"/>
                <w:szCs w:val="36"/>
              </w:rPr>
              <w:t>.println</w:t>
            </w:r>
            <w:proofErr w:type="spellEnd"/>
            <w:r w:rsidRPr="00A46104">
              <w:rPr>
                <w:rFonts w:ascii="Consolas" w:hAnsi="Consolas" w:cs="Consolas"/>
                <w:color w:val="000000"/>
                <w:kern w:val="0"/>
                <w:sz w:val="28"/>
                <w:szCs w:val="36"/>
              </w:rPr>
              <w:t>(</w:t>
            </w:r>
            <w:r w:rsidRPr="00A46104">
              <w:rPr>
                <w:rFonts w:ascii="Consolas" w:hAnsi="Consolas" w:cs="Consolas"/>
                <w:color w:val="2A00FF"/>
                <w:kern w:val="0"/>
                <w:sz w:val="28"/>
                <w:szCs w:val="36"/>
              </w:rPr>
              <w:t>"hello tom"</w:t>
            </w:r>
            <w:r w:rsidRPr="00A46104">
              <w:rPr>
                <w:rFonts w:ascii="Consolas" w:hAnsi="Consolas" w:cs="Consolas"/>
                <w:color w:val="000000"/>
                <w:kern w:val="0"/>
                <w:sz w:val="28"/>
                <w:szCs w:val="36"/>
              </w:rPr>
              <w:t>);</w:t>
            </w:r>
          </w:p>
          <w:p w:rsidR="00A46104" w:rsidRPr="00A46104" w:rsidRDefault="00A46104" w:rsidP="00A46104">
            <w:pPr>
              <w:autoSpaceDE w:val="0"/>
              <w:autoSpaceDN w:val="0"/>
              <w:adjustRightInd w:val="0"/>
              <w:jc w:val="left"/>
              <w:rPr>
                <w:rFonts w:ascii="Consolas" w:hAnsi="Consolas" w:cs="Consolas"/>
                <w:kern w:val="0"/>
                <w:sz w:val="28"/>
                <w:szCs w:val="36"/>
              </w:rPr>
            </w:pPr>
            <w:r w:rsidRPr="00A46104">
              <w:rPr>
                <w:rFonts w:ascii="Consolas" w:hAnsi="Consolas" w:cs="Consolas"/>
                <w:color w:val="000000"/>
                <w:kern w:val="0"/>
                <w:sz w:val="28"/>
                <w:szCs w:val="36"/>
              </w:rPr>
              <w:tab/>
              <w:t>}</w:t>
            </w:r>
          </w:p>
          <w:p w:rsidR="00D44CA8" w:rsidRPr="00A46104" w:rsidRDefault="00A46104" w:rsidP="002E54FD">
            <w:pPr>
              <w:autoSpaceDE w:val="0"/>
              <w:autoSpaceDN w:val="0"/>
              <w:adjustRightInd w:val="0"/>
              <w:jc w:val="left"/>
              <w:rPr>
                <w:rFonts w:ascii="Consolas" w:hAnsi="Consolas" w:cs="Consolas"/>
                <w:kern w:val="0"/>
                <w:sz w:val="28"/>
                <w:szCs w:val="36"/>
              </w:rPr>
            </w:pPr>
            <w:r w:rsidRPr="00A46104">
              <w:rPr>
                <w:rFonts w:ascii="Consolas" w:hAnsi="Consolas" w:cs="Consolas"/>
                <w:color w:val="000000"/>
                <w:kern w:val="0"/>
                <w:sz w:val="28"/>
                <w:szCs w:val="36"/>
              </w:rPr>
              <w:t>}</w:t>
            </w:r>
          </w:p>
        </w:tc>
      </w:tr>
    </w:tbl>
    <w:p w:rsidR="00D44CA8" w:rsidRDefault="00D44CA8" w:rsidP="00D44CA8">
      <w:pPr>
        <w:pStyle w:val="a7"/>
        <w:ind w:left="840" w:firstLineChars="0" w:firstLine="0"/>
      </w:pPr>
      <w:r>
        <w:rPr>
          <w:rFonts w:hint="eastAsia"/>
        </w:rPr>
        <w:tab/>
      </w:r>
      <w:proofErr w:type="spellStart"/>
      <w:r w:rsidR="00657F05" w:rsidRPr="006167E0">
        <w:t>com.xjo</w:t>
      </w:r>
      <w:proofErr w:type="spellEnd"/>
      <w:r w:rsidR="00657F05" w:rsidRPr="006167E0">
        <w:t>.</w:t>
      </w:r>
      <w:r w:rsidR="001B0B99" w:rsidRPr="001B0B99">
        <w:rPr>
          <w:rFonts w:hint="eastAsia"/>
        </w:rPr>
        <w:t xml:space="preserve"> </w:t>
      </w:r>
      <w:proofErr w:type="spellStart"/>
      <w:r w:rsidR="001B0B99">
        <w:rPr>
          <w:rFonts w:hint="eastAsia"/>
        </w:rPr>
        <w:t>classLoader</w:t>
      </w:r>
      <w:proofErr w:type="spellEnd"/>
      <w:r w:rsidR="00657F05">
        <w:rPr>
          <w:rFonts w:hint="eastAsia"/>
        </w:rPr>
        <w:t>/</w:t>
      </w:r>
      <w:r w:rsidR="00657F05" w:rsidRPr="006167E0">
        <w:t>MyClassLoader</w:t>
      </w:r>
      <w:r w:rsidR="00657F05">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44CA8" w:rsidRPr="00C260D6" w:rsidTr="002E54FD">
        <w:tc>
          <w:tcPr>
            <w:tcW w:w="8522" w:type="dxa"/>
          </w:tcPr>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t>package</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com.xjo.classLoader</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t>import</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java.io.ByteArrayOutputStream</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lastRenderedPageBreak/>
              <w:t>import</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java.io.File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t>import</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java.io.FileInputStream</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t>import</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java.io.InputStream</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b/>
                <w:bCs/>
                <w:color w:val="7F0055"/>
                <w:kern w:val="0"/>
                <w:sz w:val="28"/>
                <w:szCs w:val="36"/>
              </w:rPr>
              <w:t>public</w:t>
            </w: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class</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MyClassLoader</w:t>
            </w:r>
            <w:proofErr w:type="spellEnd"/>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extends</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ClassLoader</w:t>
            </w:r>
            <w:proofErr w:type="spellEnd"/>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private</w:t>
            </w:r>
            <w:r w:rsidRPr="00C260D6">
              <w:rPr>
                <w:rFonts w:ascii="Consolas" w:hAnsi="Consolas" w:cs="Consolas"/>
                <w:color w:val="000000"/>
                <w:kern w:val="0"/>
                <w:sz w:val="28"/>
                <w:szCs w:val="36"/>
              </w:rPr>
              <w:t xml:space="preserve"> String </w:t>
            </w:r>
            <w:r w:rsidRPr="00C260D6">
              <w:rPr>
                <w:rFonts w:ascii="Consolas" w:hAnsi="Consolas" w:cs="Consolas"/>
                <w:color w:val="0000C0"/>
                <w:kern w:val="0"/>
                <w:sz w:val="28"/>
                <w:szCs w:val="36"/>
              </w:rPr>
              <w:t>path</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private</w:t>
            </w:r>
            <w:r w:rsidRPr="00C260D6">
              <w:rPr>
                <w:rFonts w:ascii="Consolas" w:hAnsi="Consolas" w:cs="Consolas"/>
                <w:color w:val="000000"/>
                <w:kern w:val="0"/>
                <w:sz w:val="28"/>
                <w:szCs w:val="36"/>
              </w:rPr>
              <w:t xml:space="preserve"> String </w:t>
            </w:r>
            <w:proofErr w:type="spellStart"/>
            <w:r w:rsidRPr="00C260D6">
              <w:rPr>
                <w:rFonts w:ascii="Consolas" w:hAnsi="Consolas" w:cs="Consolas"/>
                <w:color w:val="0000C0"/>
                <w:kern w:val="0"/>
                <w:sz w:val="28"/>
                <w:szCs w:val="36"/>
              </w:rPr>
              <w:t>classLoaderName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public</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MyClassLoader</w:t>
            </w:r>
            <w:proofErr w:type="spellEnd"/>
            <w:r w:rsidRPr="00C260D6">
              <w:rPr>
                <w:rFonts w:ascii="Consolas" w:hAnsi="Consolas" w:cs="Consolas"/>
                <w:color w:val="000000"/>
                <w:kern w:val="0"/>
                <w:sz w:val="28"/>
                <w:szCs w:val="36"/>
              </w:rPr>
              <w:t xml:space="preserve">(String </w:t>
            </w:r>
            <w:r w:rsidRPr="00C260D6">
              <w:rPr>
                <w:rFonts w:ascii="Consolas" w:hAnsi="Consolas" w:cs="Consolas"/>
                <w:color w:val="6A3E3E"/>
                <w:kern w:val="0"/>
                <w:sz w:val="28"/>
                <w:szCs w:val="36"/>
              </w:rPr>
              <w:t>path</w:t>
            </w:r>
            <w:r w:rsidRPr="00C260D6">
              <w:rPr>
                <w:rFonts w:ascii="Consolas" w:hAnsi="Consolas" w:cs="Consolas"/>
                <w:color w:val="000000"/>
                <w:kern w:val="0"/>
                <w:sz w:val="28"/>
                <w:szCs w:val="36"/>
              </w:rPr>
              <w:t xml:space="preserve">, String </w:t>
            </w:r>
            <w:proofErr w:type="spellStart"/>
            <w:r w:rsidRPr="00C260D6">
              <w:rPr>
                <w:rFonts w:ascii="Consolas" w:hAnsi="Consolas" w:cs="Consolas"/>
                <w:color w:val="6A3E3E"/>
                <w:kern w:val="0"/>
                <w:sz w:val="28"/>
                <w:szCs w:val="36"/>
              </w:rPr>
              <w:t>classLoaderName</w:t>
            </w:r>
            <w:proofErr w:type="spellEnd"/>
            <w:r w:rsidRPr="00C260D6">
              <w:rPr>
                <w:rFonts w:ascii="Consolas" w:hAnsi="Consolas" w:cs="Consolas"/>
                <w:color w:val="000000"/>
                <w:kern w:val="0"/>
                <w:sz w:val="28"/>
                <w:szCs w:val="36"/>
              </w:rPr>
              <w:t>)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b/>
                <w:bCs/>
                <w:color w:val="7F0055"/>
                <w:kern w:val="0"/>
                <w:sz w:val="28"/>
                <w:szCs w:val="36"/>
              </w:rPr>
              <w:t>this</w:t>
            </w:r>
            <w:r w:rsidRPr="00C260D6">
              <w:rPr>
                <w:rFonts w:ascii="Consolas" w:hAnsi="Consolas" w:cs="Consolas"/>
                <w:color w:val="000000"/>
                <w:kern w:val="0"/>
                <w:sz w:val="28"/>
                <w:szCs w:val="36"/>
              </w:rPr>
              <w:t>.</w:t>
            </w:r>
            <w:r w:rsidRPr="00C260D6">
              <w:rPr>
                <w:rFonts w:ascii="Consolas" w:hAnsi="Consolas" w:cs="Consolas"/>
                <w:color w:val="0000C0"/>
                <w:kern w:val="0"/>
                <w:sz w:val="28"/>
                <w:szCs w:val="36"/>
              </w:rPr>
              <w:t>path</w:t>
            </w:r>
            <w:proofErr w:type="spellEnd"/>
            <w:r w:rsidRPr="00C260D6">
              <w:rPr>
                <w:rFonts w:ascii="Consolas" w:hAnsi="Consolas" w:cs="Consolas"/>
                <w:color w:val="000000"/>
                <w:kern w:val="0"/>
                <w:sz w:val="28"/>
                <w:szCs w:val="36"/>
              </w:rPr>
              <w:t xml:space="preserve"> = </w:t>
            </w:r>
            <w:r w:rsidRPr="00C260D6">
              <w:rPr>
                <w:rFonts w:ascii="Consolas" w:hAnsi="Consolas" w:cs="Consolas"/>
                <w:color w:val="6A3E3E"/>
                <w:kern w:val="0"/>
                <w:sz w:val="28"/>
                <w:szCs w:val="36"/>
              </w:rPr>
              <w:t>path</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b/>
                <w:bCs/>
                <w:color w:val="7F0055"/>
                <w:kern w:val="0"/>
                <w:sz w:val="28"/>
                <w:szCs w:val="36"/>
              </w:rPr>
              <w:t>this</w:t>
            </w:r>
            <w:r w:rsidRPr="00C260D6">
              <w:rPr>
                <w:rFonts w:ascii="Consolas" w:hAnsi="Consolas" w:cs="Consolas"/>
                <w:color w:val="000000"/>
                <w:kern w:val="0"/>
                <w:sz w:val="28"/>
                <w:szCs w:val="36"/>
              </w:rPr>
              <w:t>.classLoaderName</w:t>
            </w:r>
            <w:proofErr w:type="spellEnd"/>
            <w:r w:rsidRPr="00C260D6">
              <w:rPr>
                <w:rFonts w:ascii="Consolas" w:hAnsi="Consolas" w:cs="Consolas"/>
                <w:color w:val="000000"/>
                <w:kern w:val="0"/>
                <w:sz w:val="28"/>
                <w:szCs w:val="36"/>
              </w:rPr>
              <w:t xml:space="preserve"> = </w:t>
            </w:r>
            <w:proofErr w:type="spellStart"/>
            <w:r w:rsidRPr="00C260D6">
              <w:rPr>
                <w:rFonts w:ascii="Consolas" w:hAnsi="Consolas" w:cs="Consolas"/>
                <w:color w:val="6A3E3E"/>
                <w:kern w:val="0"/>
                <w:sz w:val="28"/>
                <w:szCs w:val="36"/>
              </w:rPr>
              <w:t>classLoaderName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3F7F5F"/>
                <w:kern w:val="0"/>
                <w:sz w:val="28"/>
                <w:szCs w:val="36"/>
              </w:rPr>
              <w:t>//</w:t>
            </w:r>
            <w:r w:rsidRPr="00C260D6">
              <w:rPr>
                <w:rFonts w:ascii="Consolas" w:hAnsi="Consolas" w:cs="Consolas"/>
                <w:color w:val="3F7F5F"/>
                <w:kern w:val="0"/>
                <w:sz w:val="28"/>
                <w:szCs w:val="36"/>
              </w:rPr>
              <w:t>用于寻找类文件</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646464"/>
                <w:kern w:val="0"/>
                <w:sz w:val="28"/>
                <w:szCs w:val="36"/>
              </w:rPr>
              <w:t>@Override</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public</w:t>
            </w:r>
            <w:r w:rsidRPr="00C260D6">
              <w:rPr>
                <w:rFonts w:ascii="Consolas" w:hAnsi="Consolas" w:cs="Consolas"/>
                <w:color w:val="000000"/>
                <w:kern w:val="0"/>
                <w:sz w:val="28"/>
                <w:szCs w:val="36"/>
              </w:rPr>
              <w:t xml:space="preserve"> Class </w:t>
            </w:r>
            <w:proofErr w:type="spellStart"/>
            <w:r w:rsidRPr="00C260D6">
              <w:rPr>
                <w:rFonts w:ascii="Consolas" w:hAnsi="Consolas" w:cs="Consolas"/>
                <w:color w:val="000000"/>
                <w:kern w:val="0"/>
                <w:sz w:val="28"/>
                <w:szCs w:val="36"/>
              </w:rPr>
              <w:t>findClass</w:t>
            </w:r>
            <w:proofErr w:type="spellEnd"/>
            <w:r w:rsidRPr="00C260D6">
              <w:rPr>
                <w:rFonts w:ascii="Consolas" w:hAnsi="Consolas" w:cs="Consolas"/>
                <w:color w:val="000000"/>
                <w:kern w:val="0"/>
                <w:sz w:val="28"/>
                <w:szCs w:val="36"/>
              </w:rPr>
              <w:t xml:space="preserve">(String </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byte</w:t>
            </w:r>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b</w:t>
            </w:r>
            <w:r w:rsidRPr="00C260D6">
              <w:rPr>
                <w:rFonts w:ascii="Consolas" w:hAnsi="Consolas" w:cs="Consolas"/>
                <w:color w:val="000000"/>
                <w:kern w:val="0"/>
                <w:sz w:val="28"/>
                <w:szCs w:val="36"/>
              </w:rPr>
              <w:t xml:space="preserve"> = </w:t>
            </w:r>
            <w:proofErr w:type="spellStart"/>
            <w:r w:rsidRPr="00C260D6">
              <w:rPr>
                <w:rFonts w:ascii="Consolas" w:hAnsi="Consolas" w:cs="Consolas"/>
                <w:color w:val="000000"/>
                <w:kern w:val="0"/>
                <w:sz w:val="28"/>
                <w:szCs w:val="36"/>
              </w:rPr>
              <w:t>loadClassData</w:t>
            </w:r>
            <w:proofErr w:type="spellEnd"/>
            <w:r w:rsidRPr="00C260D6">
              <w:rPr>
                <w:rFonts w:ascii="Consolas" w:hAnsi="Consolas" w:cs="Consolas"/>
                <w:color w:val="000000"/>
                <w:kern w:val="0"/>
                <w:sz w:val="28"/>
                <w:szCs w:val="36"/>
              </w:rPr>
              <w:t>(</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return</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defineClass</w:t>
            </w:r>
            <w:proofErr w:type="spellEnd"/>
            <w:r w:rsidRPr="00C260D6">
              <w:rPr>
                <w:rFonts w:ascii="Consolas" w:hAnsi="Consolas" w:cs="Consolas"/>
                <w:color w:val="000000"/>
                <w:kern w:val="0"/>
                <w:sz w:val="28"/>
                <w:szCs w:val="36"/>
              </w:rPr>
              <w:t>(</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b</w:t>
            </w:r>
            <w:r w:rsidRPr="00C260D6">
              <w:rPr>
                <w:rFonts w:ascii="Consolas" w:hAnsi="Consolas" w:cs="Consolas"/>
                <w:color w:val="000000"/>
                <w:kern w:val="0"/>
                <w:sz w:val="28"/>
                <w:szCs w:val="36"/>
              </w:rPr>
              <w:t xml:space="preserve">, 0, </w:t>
            </w:r>
            <w:proofErr w:type="spellStart"/>
            <w:r w:rsidRPr="00C260D6">
              <w:rPr>
                <w:rFonts w:ascii="Consolas" w:hAnsi="Consolas" w:cs="Consolas"/>
                <w:color w:val="6A3E3E"/>
                <w:kern w:val="0"/>
                <w:sz w:val="28"/>
                <w:szCs w:val="36"/>
              </w:rPr>
              <w:t>b</w:t>
            </w:r>
            <w:r w:rsidRPr="00C260D6">
              <w:rPr>
                <w:rFonts w:ascii="Consolas" w:hAnsi="Consolas" w:cs="Consolas"/>
                <w:color w:val="000000"/>
                <w:kern w:val="0"/>
                <w:sz w:val="28"/>
                <w:szCs w:val="36"/>
              </w:rPr>
              <w:t>.</w:t>
            </w:r>
            <w:r w:rsidRPr="00C260D6">
              <w:rPr>
                <w:rFonts w:ascii="Consolas" w:hAnsi="Consolas" w:cs="Consolas"/>
                <w:color w:val="0000C0"/>
                <w:kern w:val="0"/>
                <w:sz w:val="28"/>
                <w:szCs w:val="36"/>
              </w:rPr>
              <w:t>length</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3F7F5F"/>
                <w:kern w:val="0"/>
                <w:sz w:val="28"/>
                <w:szCs w:val="36"/>
              </w:rPr>
              <w:t>//</w:t>
            </w:r>
            <w:r w:rsidRPr="00C260D6">
              <w:rPr>
                <w:rFonts w:ascii="Consolas" w:hAnsi="Consolas" w:cs="Consolas"/>
                <w:color w:val="3F7F5F"/>
                <w:kern w:val="0"/>
                <w:sz w:val="28"/>
                <w:szCs w:val="36"/>
              </w:rPr>
              <w:t>用于加载类文件</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lastRenderedPageBreak/>
              <w:t xml:space="preserve">    </w:t>
            </w:r>
            <w:r w:rsidRPr="00C260D6">
              <w:rPr>
                <w:rFonts w:ascii="Consolas" w:hAnsi="Consolas" w:cs="Consolas"/>
                <w:b/>
                <w:bCs/>
                <w:color w:val="7F0055"/>
                <w:kern w:val="0"/>
                <w:sz w:val="28"/>
                <w:szCs w:val="36"/>
              </w:rPr>
              <w:t>private</w:t>
            </w: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byte</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loadClassData</w:t>
            </w:r>
            <w:proofErr w:type="spellEnd"/>
            <w:r w:rsidRPr="00C260D6">
              <w:rPr>
                <w:rFonts w:ascii="Consolas" w:hAnsi="Consolas" w:cs="Consolas"/>
                <w:color w:val="000000"/>
                <w:kern w:val="0"/>
                <w:sz w:val="28"/>
                <w:szCs w:val="36"/>
              </w:rPr>
              <w:t xml:space="preserve">(String </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 xml:space="preserve"> = </w:t>
            </w:r>
            <w:r w:rsidRPr="00C260D6">
              <w:rPr>
                <w:rFonts w:ascii="Consolas" w:hAnsi="Consolas" w:cs="Consolas"/>
                <w:color w:val="0000C0"/>
                <w:kern w:val="0"/>
                <w:sz w:val="28"/>
                <w:szCs w:val="36"/>
              </w:rPr>
              <w:t>path</w:t>
            </w:r>
            <w:r w:rsidRPr="00C260D6">
              <w:rPr>
                <w:rFonts w:ascii="Consolas" w:hAnsi="Consolas" w:cs="Consolas"/>
                <w:color w:val="000000"/>
                <w:kern w:val="0"/>
                <w:sz w:val="28"/>
                <w:szCs w:val="36"/>
              </w:rPr>
              <w:t xml:space="preserve"> + </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 xml:space="preserve"> + </w:t>
            </w:r>
            <w:r w:rsidRPr="00C260D6">
              <w:rPr>
                <w:rFonts w:ascii="Consolas" w:hAnsi="Consolas" w:cs="Consolas"/>
                <w:color w:val="2A00FF"/>
                <w:kern w:val="0"/>
                <w:sz w:val="28"/>
                <w:szCs w:val="36"/>
              </w:rPr>
              <w:t>".class"</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InputStream</w:t>
            </w:r>
            <w:proofErr w:type="spellEnd"/>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in</w:t>
            </w: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null</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ByteArrayOutputStream</w:t>
            </w:r>
            <w:proofErr w:type="spellEnd"/>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out</w:t>
            </w: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null</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try</w:t>
            </w: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000000"/>
                <w:kern w:val="0"/>
                <w:sz w:val="28"/>
                <w:szCs w:val="36"/>
              </w:rPr>
              <w:tab/>
            </w:r>
            <w:r w:rsidRPr="00C260D6">
              <w:rPr>
                <w:rFonts w:ascii="Consolas" w:hAnsi="Consolas" w:cs="Consolas"/>
                <w:color w:val="3F7F5F"/>
                <w:kern w:val="0"/>
                <w:sz w:val="28"/>
                <w:szCs w:val="36"/>
              </w:rPr>
              <w:t>//</w:t>
            </w:r>
            <w:r w:rsidRPr="00C260D6">
              <w:rPr>
                <w:rFonts w:ascii="Consolas" w:hAnsi="Consolas" w:cs="Consolas"/>
                <w:color w:val="3F7F5F"/>
                <w:kern w:val="0"/>
                <w:sz w:val="28"/>
                <w:szCs w:val="36"/>
              </w:rPr>
              <w:t>读取文件（</w:t>
            </w:r>
            <w:proofErr w:type="spellStart"/>
            <w:r w:rsidRPr="00C260D6">
              <w:rPr>
                <w:rFonts w:ascii="Consolas" w:hAnsi="Consolas" w:cs="Consolas"/>
                <w:color w:val="3F7F5F"/>
                <w:kern w:val="0"/>
                <w:sz w:val="28"/>
                <w:szCs w:val="36"/>
              </w:rPr>
              <w:t>tom.class</w:t>
            </w:r>
            <w:proofErr w:type="spellEnd"/>
            <w:r w:rsidRPr="00C260D6">
              <w:rPr>
                <w:rFonts w:ascii="Consolas" w:hAnsi="Consolas" w:cs="Consolas"/>
                <w:color w:val="3F7F5F"/>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in</w:t>
            </w: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new</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FileInputStream</w:t>
            </w:r>
            <w:proofErr w:type="spellEnd"/>
            <w:r w:rsidRPr="00C260D6">
              <w:rPr>
                <w:rFonts w:ascii="Consolas" w:hAnsi="Consolas" w:cs="Consolas"/>
                <w:color w:val="000000"/>
                <w:kern w:val="0"/>
                <w:sz w:val="28"/>
                <w:szCs w:val="36"/>
              </w:rPr>
              <w:t>(</w:t>
            </w:r>
            <w:r w:rsidRPr="00C260D6">
              <w:rPr>
                <w:rFonts w:ascii="Consolas" w:hAnsi="Consolas" w:cs="Consolas"/>
                <w:b/>
                <w:bCs/>
                <w:color w:val="7F0055"/>
                <w:kern w:val="0"/>
                <w:sz w:val="28"/>
                <w:szCs w:val="36"/>
              </w:rPr>
              <w:t>new</w:t>
            </w:r>
            <w:r w:rsidRPr="00C260D6">
              <w:rPr>
                <w:rFonts w:ascii="Consolas" w:hAnsi="Consolas" w:cs="Consolas"/>
                <w:color w:val="000000"/>
                <w:kern w:val="0"/>
                <w:sz w:val="28"/>
                <w:szCs w:val="36"/>
              </w:rPr>
              <w:t xml:space="preserve"> File(</w:t>
            </w:r>
            <w:r w:rsidRPr="00C260D6">
              <w:rPr>
                <w:rFonts w:ascii="Consolas" w:hAnsi="Consolas" w:cs="Consolas"/>
                <w:color w:val="6A3E3E"/>
                <w:kern w:val="0"/>
                <w:sz w:val="28"/>
                <w:szCs w:val="36"/>
              </w:rPr>
              <w:t>name</w:t>
            </w:r>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color w:val="6A3E3E"/>
                <w:kern w:val="0"/>
                <w:sz w:val="28"/>
                <w:szCs w:val="36"/>
              </w:rPr>
              <w:t>out</w:t>
            </w: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new</w:t>
            </w:r>
            <w:r w:rsidRPr="00C260D6">
              <w:rPr>
                <w:rFonts w:ascii="Consolas" w:hAnsi="Consolas" w:cs="Consolas"/>
                <w:color w:val="000000"/>
                <w:kern w:val="0"/>
                <w:sz w:val="28"/>
                <w:szCs w:val="36"/>
              </w:rPr>
              <w:t xml:space="preserve"> </w:t>
            </w:r>
            <w:proofErr w:type="spellStart"/>
            <w:r w:rsidRPr="00C260D6">
              <w:rPr>
                <w:rFonts w:ascii="Consolas" w:hAnsi="Consolas" w:cs="Consolas"/>
                <w:color w:val="000000"/>
                <w:kern w:val="0"/>
                <w:sz w:val="28"/>
                <w:szCs w:val="36"/>
              </w:rPr>
              <w:t>ByteArrayOutputStream</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int</w:t>
            </w: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i</w:t>
            </w:r>
            <w:proofErr w:type="spellEnd"/>
            <w:r w:rsidRPr="00C260D6">
              <w:rPr>
                <w:rFonts w:ascii="Consolas" w:hAnsi="Consolas" w:cs="Consolas"/>
                <w:color w:val="000000"/>
                <w:kern w:val="0"/>
                <w:sz w:val="28"/>
                <w:szCs w:val="36"/>
              </w:rPr>
              <w:t xml:space="preserve"> = 0;</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while</w:t>
            </w: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i</w:t>
            </w:r>
            <w:proofErr w:type="spellEnd"/>
            <w:r w:rsidRPr="00C260D6">
              <w:rPr>
                <w:rFonts w:ascii="Consolas" w:hAnsi="Consolas" w:cs="Consolas"/>
                <w:color w:val="000000"/>
                <w:kern w:val="0"/>
                <w:sz w:val="28"/>
                <w:szCs w:val="36"/>
              </w:rPr>
              <w:t xml:space="preserve"> = </w:t>
            </w:r>
            <w:proofErr w:type="spellStart"/>
            <w:r w:rsidRPr="00C260D6">
              <w:rPr>
                <w:rFonts w:ascii="Consolas" w:hAnsi="Consolas" w:cs="Consolas"/>
                <w:color w:val="6A3E3E"/>
                <w:kern w:val="0"/>
                <w:sz w:val="28"/>
                <w:szCs w:val="36"/>
              </w:rPr>
              <w:t>in</w:t>
            </w:r>
            <w:r w:rsidRPr="00C260D6">
              <w:rPr>
                <w:rFonts w:ascii="Consolas" w:hAnsi="Consolas" w:cs="Consolas"/>
                <w:color w:val="000000"/>
                <w:kern w:val="0"/>
                <w:sz w:val="28"/>
                <w:szCs w:val="36"/>
              </w:rPr>
              <w:t>.read</w:t>
            </w:r>
            <w:proofErr w:type="spellEnd"/>
            <w:r w:rsidRPr="00C260D6">
              <w:rPr>
                <w:rFonts w:ascii="Consolas" w:hAnsi="Consolas" w:cs="Consolas"/>
                <w:color w:val="000000"/>
                <w:kern w:val="0"/>
                <w:sz w:val="28"/>
                <w:szCs w:val="36"/>
              </w:rPr>
              <w:t>()) != -1)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out</w:t>
            </w:r>
            <w:r w:rsidRPr="00C260D6">
              <w:rPr>
                <w:rFonts w:ascii="Consolas" w:hAnsi="Consolas" w:cs="Consolas"/>
                <w:color w:val="000000"/>
                <w:kern w:val="0"/>
                <w:sz w:val="28"/>
                <w:szCs w:val="36"/>
              </w:rPr>
              <w:t>.write</w:t>
            </w:r>
            <w:proofErr w:type="spellEnd"/>
            <w:r w:rsidRPr="00C260D6">
              <w:rPr>
                <w:rFonts w:ascii="Consolas" w:hAnsi="Consolas" w:cs="Consolas"/>
                <w:color w:val="000000"/>
                <w:kern w:val="0"/>
                <w:sz w:val="28"/>
                <w:szCs w:val="36"/>
              </w:rPr>
              <w:t>(</w:t>
            </w:r>
            <w:proofErr w:type="spellStart"/>
            <w:r w:rsidRPr="00C260D6">
              <w:rPr>
                <w:rFonts w:ascii="Consolas" w:hAnsi="Consolas" w:cs="Consolas"/>
                <w:color w:val="6A3E3E"/>
                <w:kern w:val="0"/>
                <w:sz w:val="28"/>
                <w:szCs w:val="36"/>
              </w:rPr>
              <w:t>i</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catch</w:t>
            </w:r>
            <w:r w:rsidRPr="00C260D6">
              <w:rPr>
                <w:rFonts w:ascii="Consolas" w:hAnsi="Consolas" w:cs="Consolas"/>
                <w:color w:val="000000"/>
                <w:kern w:val="0"/>
                <w:sz w:val="28"/>
                <w:szCs w:val="36"/>
              </w:rPr>
              <w:t xml:space="preserve"> (Exception </w:t>
            </w:r>
            <w:r w:rsidRPr="00C260D6">
              <w:rPr>
                <w:rFonts w:ascii="Consolas" w:hAnsi="Consolas" w:cs="Consolas"/>
                <w:color w:val="6A3E3E"/>
                <w:kern w:val="0"/>
                <w:sz w:val="28"/>
                <w:szCs w:val="36"/>
              </w:rPr>
              <w:t>e</w:t>
            </w:r>
            <w:r w:rsidRPr="00C260D6">
              <w:rPr>
                <w:rFonts w:ascii="Consolas" w:hAnsi="Consolas" w:cs="Consolas"/>
                <w:color w:val="000000"/>
                <w:kern w:val="0"/>
                <w:sz w:val="28"/>
                <w:szCs w:val="36"/>
              </w:rPr>
              <w:t>)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e</w:t>
            </w:r>
            <w:r w:rsidRPr="00C260D6">
              <w:rPr>
                <w:rFonts w:ascii="Consolas" w:hAnsi="Consolas" w:cs="Consolas"/>
                <w:color w:val="000000"/>
                <w:kern w:val="0"/>
                <w:sz w:val="28"/>
                <w:szCs w:val="36"/>
              </w:rPr>
              <w:t>.printStackTrace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finally</w:t>
            </w: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r w:rsidRPr="00C260D6">
              <w:rPr>
                <w:rFonts w:ascii="Consolas" w:hAnsi="Consolas" w:cs="Consolas"/>
                <w:b/>
                <w:bCs/>
                <w:color w:val="7F0055"/>
                <w:kern w:val="0"/>
                <w:sz w:val="28"/>
                <w:szCs w:val="36"/>
              </w:rPr>
              <w:t>try</w:t>
            </w: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out</w:t>
            </w:r>
            <w:r w:rsidRPr="00C260D6">
              <w:rPr>
                <w:rFonts w:ascii="Consolas" w:hAnsi="Consolas" w:cs="Consolas"/>
                <w:color w:val="000000"/>
                <w:kern w:val="0"/>
                <w:sz w:val="28"/>
                <w:szCs w:val="36"/>
              </w:rPr>
              <w:t>.close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in</w:t>
            </w:r>
            <w:r w:rsidRPr="00C260D6">
              <w:rPr>
                <w:rFonts w:ascii="Consolas" w:hAnsi="Consolas" w:cs="Consolas"/>
                <w:color w:val="000000"/>
                <w:kern w:val="0"/>
                <w:sz w:val="28"/>
                <w:szCs w:val="36"/>
              </w:rPr>
              <w:t>.close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 </w:t>
            </w:r>
            <w:r w:rsidRPr="00C260D6">
              <w:rPr>
                <w:rFonts w:ascii="Consolas" w:hAnsi="Consolas" w:cs="Consolas"/>
                <w:b/>
                <w:bCs/>
                <w:color w:val="7F0055"/>
                <w:kern w:val="0"/>
                <w:sz w:val="28"/>
                <w:szCs w:val="36"/>
              </w:rPr>
              <w:t>catch</w:t>
            </w:r>
            <w:r w:rsidRPr="00C260D6">
              <w:rPr>
                <w:rFonts w:ascii="Consolas" w:hAnsi="Consolas" w:cs="Consolas"/>
                <w:color w:val="000000"/>
                <w:kern w:val="0"/>
                <w:sz w:val="28"/>
                <w:szCs w:val="36"/>
              </w:rPr>
              <w:t xml:space="preserve"> (Exception </w:t>
            </w:r>
            <w:r w:rsidRPr="00C260D6">
              <w:rPr>
                <w:rFonts w:ascii="Consolas" w:hAnsi="Consolas" w:cs="Consolas"/>
                <w:color w:val="6A3E3E"/>
                <w:kern w:val="0"/>
                <w:sz w:val="28"/>
                <w:szCs w:val="36"/>
              </w:rPr>
              <w:t>e</w:t>
            </w:r>
            <w:r w:rsidRPr="00C260D6">
              <w:rPr>
                <w:rFonts w:ascii="Consolas" w:hAnsi="Consolas" w:cs="Consolas"/>
                <w:color w:val="000000"/>
                <w:kern w:val="0"/>
                <w:sz w:val="28"/>
                <w:szCs w:val="36"/>
              </w:rPr>
              <w:t>)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e</w:t>
            </w:r>
            <w:r w:rsidRPr="00C260D6">
              <w:rPr>
                <w:rFonts w:ascii="Consolas" w:hAnsi="Consolas" w:cs="Consolas"/>
                <w:color w:val="000000"/>
                <w:kern w:val="0"/>
                <w:sz w:val="28"/>
                <w:szCs w:val="36"/>
              </w:rPr>
              <w:t>.printStackTrace</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lastRenderedPageBreak/>
              <w:t xml:space="preserve">        </w:t>
            </w:r>
            <w:r w:rsidRPr="00C260D6">
              <w:rPr>
                <w:rFonts w:ascii="Consolas" w:hAnsi="Consolas" w:cs="Consolas"/>
                <w:b/>
                <w:bCs/>
                <w:color w:val="7F0055"/>
                <w:kern w:val="0"/>
                <w:sz w:val="28"/>
                <w:szCs w:val="36"/>
              </w:rPr>
              <w:t>return</w:t>
            </w:r>
            <w:r w:rsidRPr="00C260D6">
              <w:rPr>
                <w:rFonts w:ascii="Consolas" w:hAnsi="Consolas" w:cs="Consolas"/>
                <w:color w:val="000000"/>
                <w:kern w:val="0"/>
                <w:sz w:val="28"/>
                <w:szCs w:val="36"/>
              </w:rPr>
              <w:t xml:space="preserve"> </w:t>
            </w:r>
            <w:proofErr w:type="spellStart"/>
            <w:r w:rsidRPr="00C260D6">
              <w:rPr>
                <w:rFonts w:ascii="Consolas" w:hAnsi="Consolas" w:cs="Consolas"/>
                <w:color w:val="6A3E3E"/>
                <w:kern w:val="0"/>
                <w:sz w:val="28"/>
                <w:szCs w:val="36"/>
              </w:rPr>
              <w:t>out</w:t>
            </w:r>
            <w:r w:rsidRPr="00C260D6">
              <w:rPr>
                <w:rFonts w:ascii="Consolas" w:hAnsi="Consolas" w:cs="Consolas"/>
                <w:color w:val="000000"/>
                <w:kern w:val="0"/>
                <w:sz w:val="28"/>
                <w:szCs w:val="36"/>
              </w:rPr>
              <w:t>.toByteArray</w:t>
            </w:r>
            <w:proofErr w:type="spellEnd"/>
            <w:r w:rsidRPr="00C260D6">
              <w:rPr>
                <w:rFonts w:ascii="Consolas" w:hAnsi="Consolas" w:cs="Consolas"/>
                <w:color w:val="000000"/>
                <w:kern w:val="0"/>
                <w:sz w:val="28"/>
                <w:szCs w:val="36"/>
              </w:rPr>
              <w:t>();</w:t>
            </w:r>
          </w:p>
          <w:p w:rsidR="00C260D6" w:rsidRPr="00C260D6" w:rsidRDefault="00C260D6" w:rsidP="00C260D6">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 xml:space="preserve">    }</w:t>
            </w:r>
          </w:p>
          <w:p w:rsidR="00D44CA8" w:rsidRPr="00C260D6" w:rsidRDefault="00C260D6" w:rsidP="002E54FD">
            <w:pPr>
              <w:autoSpaceDE w:val="0"/>
              <w:autoSpaceDN w:val="0"/>
              <w:adjustRightInd w:val="0"/>
              <w:jc w:val="left"/>
              <w:rPr>
                <w:rFonts w:ascii="Consolas" w:hAnsi="Consolas" w:cs="Consolas"/>
                <w:kern w:val="0"/>
                <w:sz w:val="28"/>
                <w:szCs w:val="36"/>
              </w:rPr>
            </w:pPr>
            <w:r w:rsidRPr="00C260D6">
              <w:rPr>
                <w:rFonts w:ascii="Consolas" w:hAnsi="Consolas" w:cs="Consolas"/>
                <w:color w:val="000000"/>
                <w:kern w:val="0"/>
                <w:sz w:val="28"/>
                <w:szCs w:val="36"/>
              </w:rPr>
              <w:t>}</w:t>
            </w:r>
          </w:p>
        </w:tc>
      </w:tr>
    </w:tbl>
    <w:p w:rsidR="00420648" w:rsidRDefault="00420648" w:rsidP="00420648">
      <w:pPr>
        <w:pStyle w:val="a7"/>
        <w:ind w:left="840" w:firstLineChars="0" w:firstLine="0"/>
      </w:pPr>
      <w:r>
        <w:rPr>
          <w:rFonts w:hint="eastAsia"/>
        </w:rPr>
        <w:lastRenderedPageBreak/>
        <w:tab/>
      </w:r>
      <w:proofErr w:type="spellStart"/>
      <w:r w:rsidRPr="006167E0">
        <w:t>com.xjo.</w:t>
      </w:r>
      <w:r>
        <w:rPr>
          <w:rFonts w:hint="eastAsia"/>
        </w:rPr>
        <w:t>classLoader</w:t>
      </w:r>
      <w:proofErr w:type="spellEnd"/>
      <w:r>
        <w:rPr>
          <w:rFonts w:hint="eastAsia"/>
        </w:rPr>
        <w:t>/</w:t>
      </w:r>
      <w:r w:rsidR="002B7BFD" w:rsidRPr="002B7BFD">
        <w:t>ClassLoaderChecker</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20648" w:rsidRPr="000B6B4D" w:rsidTr="002E54FD">
        <w:tc>
          <w:tcPr>
            <w:tcW w:w="8522" w:type="dxa"/>
          </w:tcPr>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b/>
                <w:bCs/>
                <w:color w:val="7F0055"/>
                <w:kern w:val="0"/>
                <w:sz w:val="28"/>
                <w:szCs w:val="36"/>
              </w:rPr>
              <w:t>package</w:t>
            </w:r>
            <w:r w:rsidRPr="000B6B4D">
              <w:rPr>
                <w:rFonts w:ascii="Consolas" w:hAnsi="Consolas" w:cs="Consolas"/>
                <w:color w:val="000000"/>
                <w:kern w:val="0"/>
                <w:sz w:val="28"/>
                <w:szCs w:val="36"/>
              </w:rPr>
              <w:t xml:space="preserve"> </w:t>
            </w:r>
            <w:proofErr w:type="spellStart"/>
            <w:r w:rsidRPr="000B6B4D">
              <w:rPr>
                <w:rFonts w:ascii="Consolas" w:hAnsi="Consolas" w:cs="Consolas"/>
                <w:color w:val="000000"/>
                <w:kern w:val="0"/>
                <w:sz w:val="28"/>
                <w:szCs w:val="36"/>
              </w:rPr>
              <w:t>com.xjo.classLoader</w:t>
            </w:r>
            <w:proofErr w:type="spellEnd"/>
            <w:r w:rsidRPr="000B6B4D">
              <w:rPr>
                <w:rFonts w:ascii="Consolas" w:hAnsi="Consolas" w:cs="Consolas"/>
                <w:color w:val="000000"/>
                <w:kern w:val="0"/>
                <w:sz w:val="28"/>
                <w:szCs w:val="36"/>
              </w:rPr>
              <w:t>;</w:t>
            </w:r>
          </w:p>
          <w:p w:rsidR="000B6B4D" w:rsidRPr="000B6B4D" w:rsidRDefault="000B6B4D" w:rsidP="000B6B4D">
            <w:pPr>
              <w:autoSpaceDE w:val="0"/>
              <w:autoSpaceDN w:val="0"/>
              <w:adjustRightInd w:val="0"/>
              <w:jc w:val="left"/>
              <w:rPr>
                <w:rFonts w:ascii="Consolas" w:hAnsi="Consolas" w:cs="Consolas"/>
                <w:kern w:val="0"/>
                <w:sz w:val="28"/>
                <w:szCs w:val="36"/>
              </w:rPr>
            </w:pP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b/>
                <w:bCs/>
                <w:color w:val="7F0055"/>
                <w:kern w:val="0"/>
                <w:sz w:val="28"/>
                <w:szCs w:val="36"/>
              </w:rPr>
              <w:t>public</w:t>
            </w:r>
            <w:r w:rsidRPr="000B6B4D">
              <w:rPr>
                <w:rFonts w:ascii="Consolas" w:hAnsi="Consolas" w:cs="Consolas"/>
                <w:color w:val="000000"/>
                <w:kern w:val="0"/>
                <w:sz w:val="28"/>
                <w:szCs w:val="36"/>
              </w:rPr>
              <w:t xml:space="preserve"> </w:t>
            </w:r>
            <w:r w:rsidRPr="000B6B4D">
              <w:rPr>
                <w:rFonts w:ascii="Consolas" w:hAnsi="Consolas" w:cs="Consolas"/>
                <w:b/>
                <w:bCs/>
                <w:color w:val="7F0055"/>
                <w:kern w:val="0"/>
                <w:sz w:val="28"/>
                <w:szCs w:val="36"/>
              </w:rPr>
              <w:t>class</w:t>
            </w:r>
            <w:r w:rsidRPr="000B6B4D">
              <w:rPr>
                <w:rFonts w:ascii="Consolas" w:hAnsi="Consolas" w:cs="Consolas"/>
                <w:color w:val="000000"/>
                <w:kern w:val="0"/>
                <w:sz w:val="28"/>
                <w:szCs w:val="36"/>
              </w:rPr>
              <w:t xml:space="preserve"> </w:t>
            </w:r>
            <w:proofErr w:type="spellStart"/>
            <w:r w:rsidRPr="000B6B4D">
              <w:rPr>
                <w:rFonts w:ascii="Consolas" w:hAnsi="Consolas" w:cs="Consolas"/>
                <w:color w:val="000000"/>
                <w:kern w:val="0"/>
                <w:sz w:val="28"/>
                <w:szCs w:val="36"/>
              </w:rPr>
              <w:t>ClassLoaderChecker</w:t>
            </w:r>
            <w:proofErr w:type="spellEnd"/>
            <w:r w:rsidRPr="000B6B4D">
              <w:rPr>
                <w:rFonts w:ascii="Consolas" w:hAnsi="Consolas" w:cs="Consolas"/>
                <w:color w:val="000000"/>
                <w:kern w:val="0"/>
                <w:sz w:val="28"/>
                <w:szCs w:val="36"/>
              </w:rPr>
              <w:t xml:space="preserve"> {</w:t>
            </w: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 xml:space="preserve">    </w:t>
            </w:r>
            <w:r w:rsidRPr="000B6B4D">
              <w:rPr>
                <w:rFonts w:ascii="Consolas" w:hAnsi="Consolas" w:cs="Consolas"/>
                <w:b/>
                <w:bCs/>
                <w:color w:val="7F0055"/>
                <w:kern w:val="0"/>
                <w:sz w:val="28"/>
                <w:szCs w:val="36"/>
              </w:rPr>
              <w:t>public</w:t>
            </w:r>
            <w:r w:rsidRPr="000B6B4D">
              <w:rPr>
                <w:rFonts w:ascii="Consolas" w:hAnsi="Consolas" w:cs="Consolas"/>
                <w:color w:val="000000"/>
                <w:kern w:val="0"/>
                <w:sz w:val="28"/>
                <w:szCs w:val="36"/>
              </w:rPr>
              <w:t xml:space="preserve"> </w:t>
            </w:r>
            <w:r w:rsidRPr="000B6B4D">
              <w:rPr>
                <w:rFonts w:ascii="Consolas" w:hAnsi="Consolas" w:cs="Consolas"/>
                <w:b/>
                <w:bCs/>
                <w:color w:val="7F0055"/>
                <w:kern w:val="0"/>
                <w:sz w:val="28"/>
                <w:szCs w:val="36"/>
              </w:rPr>
              <w:t>static</w:t>
            </w:r>
            <w:r w:rsidRPr="000B6B4D">
              <w:rPr>
                <w:rFonts w:ascii="Consolas" w:hAnsi="Consolas" w:cs="Consolas"/>
                <w:color w:val="000000"/>
                <w:kern w:val="0"/>
                <w:sz w:val="28"/>
                <w:szCs w:val="36"/>
              </w:rPr>
              <w:t xml:space="preserve"> </w:t>
            </w:r>
            <w:r w:rsidRPr="000B6B4D">
              <w:rPr>
                <w:rFonts w:ascii="Consolas" w:hAnsi="Consolas" w:cs="Consolas"/>
                <w:b/>
                <w:bCs/>
                <w:color w:val="7F0055"/>
                <w:kern w:val="0"/>
                <w:sz w:val="28"/>
                <w:szCs w:val="36"/>
              </w:rPr>
              <w:t>void</w:t>
            </w:r>
            <w:r w:rsidRPr="000B6B4D">
              <w:rPr>
                <w:rFonts w:ascii="Consolas" w:hAnsi="Consolas" w:cs="Consolas"/>
                <w:color w:val="000000"/>
                <w:kern w:val="0"/>
                <w:sz w:val="28"/>
                <w:szCs w:val="36"/>
              </w:rPr>
              <w:t xml:space="preserve"> main(String[] </w:t>
            </w:r>
            <w:proofErr w:type="spellStart"/>
            <w:r w:rsidRPr="000B6B4D">
              <w:rPr>
                <w:rFonts w:ascii="Consolas" w:hAnsi="Consolas" w:cs="Consolas"/>
                <w:color w:val="6A3E3E"/>
                <w:kern w:val="0"/>
                <w:sz w:val="28"/>
                <w:szCs w:val="36"/>
              </w:rPr>
              <w:t>args</w:t>
            </w:r>
            <w:proofErr w:type="spellEnd"/>
            <w:r w:rsidRPr="000B6B4D">
              <w:rPr>
                <w:rFonts w:ascii="Consolas" w:hAnsi="Consolas" w:cs="Consolas"/>
                <w:color w:val="000000"/>
                <w:kern w:val="0"/>
                <w:sz w:val="28"/>
                <w:szCs w:val="36"/>
              </w:rPr>
              <w:t xml:space="preserve">) </w:t>
            </w:r>
            <w:r w:rsidRPr="000B6B4D">
              <w:rPr>
                <w:rFonts w:ascii="Consolas" w:hAnsi="Consolas" w:cs="Consolas"/>
                <w:b/>
                <w:bCs/>
                <w:color w:val="7F0055"/>
                <w:kern w:val="0"/>
                <w:sz w:val="28"/>
                <w:szCs w:val="36"/>
              </w:rPr>
              <w:t>throws</w:t>
            </w:r>
            <w:r w:rsidRPr="000B6B4D">
              <w:rPr>
                <w:rFonts w:ascii="Consolas" w:hAnsi="Consolas" w:cs="Consolas"/>
                <w:color w:val="000000"/>
                <w:kern w:val="0"/>
                <w:sz w:val="28"/>
                <w:szCs w:val="36"/>
              </w:rPr>
              <w:t xml:space="preserve"> </w:t>
            </w:r>
            <w:proofErr w:type="spellStart"/>
            <w:r w:rsidRPr="000B6B4D">
              <w:rPr>
                <w:rFonts w:ascii="Consolas" w:hAnsi="Consolas" w:cs="Consolas"/>
                <w:color w:val="000000"/>
                <w:kern w:val="0"/>
                <w:sz w:val="28"/>
                <w:szCs w:val="36"/>
              </w:rPr>
              <w:t>ClassNotFoundException</w:t>
            </w:r>
            <w:proofErr w:type="spellEnd"/>
            <w:r w:rsidRPr="000B6B4D">
              <w:rPr>
                <w:rFonts w:ascii="Consolas" w:hAnsi="Consolas" w:cs="Consolas"/>
                <w:color w:val="000000"/>
                <w:kern w:val="0"/>
                <w:sz w:val="28"/>
                <w:szCs w:val="36"/>
              </w:rPr>
              <w:t xml:space="preserve">, </w:t>
            </w:r>
            <w:proofErr w:type="spellStart"/>
            <w:r w:rsidRPr="000B6B4D">
              <w:rPr>
                <w:rFonts w:ascii="Consolas" w:hAnsi="Consolas" w:cs="Consolas"/>
                <w:color w:val="000000"/>
                <w:kern w:val="0"/>
                <w:sz w:val="28"/>
                <w:szCs w:val="36"/>
              </w:rPr>
              <w:t>IllegalAccessException</w:t>
            </w:r>
            <w:proofErr w:type="spellEnd"/>
            <w:r w:rsidRPr="000B6B4D">
              <w:rPr>
                <w:rFonts w:ascii="Consolas" w:hAnsi="Consolas" w:cs="Consolas"/>
                <w:color w:val="000000"/>
                <w:kern w:val="0"/>
                <w:sz w:val="28"/>
                <w:szCs w:val="36"/>
              </w:rPr>
              <w:t xml:space="preserve">, </w:t>
            </w:r>
            <w:proofErr w:type="spellStart"/>
            <w:r w:rsidRPr="000B6B4D">
              <w:rPr>
                <w:rFonts w:ascii="Consolas" w:hAnsi="Consolas" w:cs="Consolas"/>
                <w:color w:val="000000"/>
                <w:kern w:val="0"/>
                <w:sz w:val="28"/>
                <w:szCs w:val="36"/>
              </w:rPr>
              <w:t>InstantiationException</w:t>
            </w:r>
            <w:proofErr w:type="spellEnd"/>
            <w:r w:rsidRPr="000B6B4D">
              <w:rPr>
                <w:rFonts w:ascii="Consolas" w:hAnsi="Consolas" w:cs="Consolas"/>
                <w:color w:val="000000"/>
                <w:kern w:val="0"/>
                <w:sz w:val="28"/>
                <w:szCs w:val="36"/>
              </w:rPr>
              <w:t xml:space="preserve"> {</w:t>
            </w: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 xml:space="preserve">       </w:t>
            </w:r>
            <w:r w:rsidRPr="000B6B4D">
              <w:rPr>
                <w:rFonts w:ascii="Consolas" w:hAnsi="Consolas" w:cs="Consolas"/>
                <w:color w:val="3F7F5F"/>
                <w:kern w:val="0"/>
                <w:sz w:val="28"/>
                <w:szCs w:val="36"/>
              </w:rPr>
              <w:t>//</w:t>
            </w:r>
            <w:r w:rsidRPr="000B6B4D">
              <w:rPr>
                <w:rFonts w:ascii="Consolas" w:hAnsi="Consolas" w:cs="Consolas"/>
                <w:color w:val="3F7F5F"/>
                <w:kern w:val="0"/>
                <w:sz w:val="28"/>
                <w:szCs w:val="36"/>
              </w:rPr>
              <w:t>第一个参数就</w:t>
            </w:r>
            <w:r w:rsidRPr="000B6B4D">
              <w:rPr>
                <w:rFonts w:ascii="Consolas" w:hAnsi="Consolas" w:cs="Consolas"/>
                <w:color w:val="3F7F5F"/>
                <w:kern w:val="0"/>
                <w:sz w:val="28"/>
                <w:szCs w:val="36"/>
              </w:rPr>
              <w:t>class</w:t>
            </w:r>
            <w:r w:rsidRPr="000B6B4D">
              <w:rPr>
                <w:rFonts w:ascii="Consolas" w:hAnsi="Consolas" w:cs="Consolas"/>
                <w:color w:val="3F7F5F"/>
                <w:kern w:val="0"/>
                <w:sz w:val="28"/>
                <w:szCs w:val="36"/>
              </w:rPr>
              <w:t>文件的路径，第二个是自定义类加载器的名字，可以随意取。</w:t>
            </w: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 xml:space="preserve">    </w:t>
            </w:r>
            <w:r w:rsidRPr="000B6B4D">
              <w:rPr>
                <w:rFonts w:ascii="Consolas" w:hAnsi="Consolas" w:cs="Consolas"/>
                <w:color w:val="000000"/>
                <w:kern w:val="0"/>
                <w:sz w:val="28"/>
                <w:szCs w:val="36"/>
              </w:rPr>
              <w:tab/>
            </w:r>
            <w:proofErr w:type="spellStart"/>
            <w:r w:rsidRPr="000B6B4D">
              <w:rPr>
                <w:rFonts w:ascii="Consolas" w:hAnsi="Consolas" w:cs="Consolas"/>
                <w:color w:val="000000"/>
                <w:kern w:val="0"/>
                <w:sz w:val="28"/>
                <w:szCs w:val="36"/>
              </w:rPr>
              <w:t>MyClassLoader</w:t>
            </w:r>
            <w:proofErr w:type="spellEnd"/>
            <w:r w:rsidRPr="000B6B4D">
              <w:rPr>
                <w:rFonts w:ascii="Consolas" w:hAnsi="Consolas" w:cs="Consolas"/>
                <w:color w:val="000000"/>
                <w:kern w:val="0"/>
                <w:sz w:val="28"/>
                <w:szCs w:val="36"/>
              </w:rPr>
              <w:t xml:space="preserve"> </w:t>
            </w:r>
            <w:r w:rsidRPr="000B6B4D">
              <w:rPr>
                <w:rFonts w:ascii="Consolas" w:hAnsi="Consolas" w:cs="Consolas"/>
                <w:color w:val="6A3E3E"/>
                <w:kern w:val="0"/>
                <w:sz w:val="28"/>
                <w:szCs w:val="36"/>
              </w:rPr>
              <w:t>m</w:t>
            </w:r>
            <w:r w:rsidRPr="000B6B4D">
              <w:rPr>
                <w:rFonts w:ascii="Consolas" w:hAnsi="Consolas" w:cs="Consolas"/>
                <w:color w:val="000000"/>
                <w:kern w:val="0"/>
                <w:sz w:val="28"/>
                <w:szCs w:val="36"/>
              </w:rPr>
              <w:t xml:space="preserve"> = </w:t>
            </w:r>
            <w:r w:rsidRPr="000B6B4D">
              <w:rPr>
                <w:rFonts w:ascii="Consolas" w:hAnsi="Consolas" w:cs="Consolas"/>
                <w:b/>
                <w:bCs/>
                <w:color w:val="7F0055"/>
                <w:kern w:val="0"/>
                <w:sz w:val="28"/>
                <w:szCs w:val="36"/>
              </w:rPr>
              <w:t>new</w:t>
            </w:r>
            <w:r w:rsidRPr="000B6B4D">
              <w:rPr>
                <w:rFonts w:ascii="Consolas" w:hAnsi="Consolas" w:cs="Consolas"/>
                <w:color w:val="000000"/>
                <w:kern w:val="0"/>
                <w:sz w:val="28"/>
                <w:szCs w:val="36"/>
              </w:rPr>
              <w:t xml:space="preserve"> MyClassLoader(</w:t>
            </w:r>
            <w:r w:rsidRPr="000B6B4D">
              <w:rPr>
                <w:rFonts w:ascii="Consolas" w:hAnsi="Consolas" w:cs="Consolas"/>
                <w:color w:val="2A00FF"/>
                <w:kern w:val="0"/>
                <w:sz w:val="28"/>
                <w:szCs w:val="36"/>
              </w:rPr>
              <w:t>"C:/eclipseworkspace/job/bin/com/xjo/classLoader/"</w:t>
            </w:r>
            <w:r w:rsidRPr="000B6B4D">
              <w:rPr>
                <w:rFonts w:ascii="Consolas" w:hAnsi="Consolas" w:cs="Consolas"/>
                <w:color w:val="000000"/>
                <w:kern w:val="0"/>
                <w:sz w:val="28"/>
                <w:szCs w:val="36"/>
              </w:rPr>
              <w:t xml:space="preserve">, </w:t>
            </w:r>
            <w:r w:rsidRPr="000B6B4D">
              <w:rPr>
                <w:rFonts w:ascii="Consolas" w:hAnsi="Consolas" w:cs="Consolas"/>
                <w:color w:val="2A00FF"/>
                <w:kern w:val="0"/>
                <w:sz w:val="28"/>
                <w:szCs w:val="36"/>
              </w:rPr>
              <w:t>"</w:t>
            </w:r>
            <w:proofErr w:type="spellStart"/>
            <w:r w:rsidRPr="000B6B4D">
              <w:rPr>
                <w:rFonts w:ascii="Consolas" w:hAnsi="Consolas" w:cs="Consolas"/>
                <w:color w:val="2A00FF"/>
                <w:kern w:val="0"/>
                <w:sz w:val="28"/>
                <w:szCs w:val="36"/>
              </w:rPr>
              <w:t>myClassLoader</w:t>
            </w:r>
            <w:proofErr w:type="spellEnd"/>
            <w:r w:rsidRPr="000B6B4D">
              <w:rPr>
                <w:rFonts w:ascii="Consolas" w:hAnsi="Consolas" w:cs="Consolas"/>
                <w:color w:val="2A00FF"/>
                <w:kern w:val="0"/>
                <w:sz w:val="28"/>
                <w:szCs w:val="36"/>
              </w:rPr>
              <w:t>"</w:t>
            </w:r>
            <w:r w:rsidRPr="000B6B4D">
              <w:rPr>
                <w:rFonts w:ascii="Consolas" w:hAnsi="Consolas" w:cs="Consolas"/>
                <w:color w:val="000000"/>
                <w:kern w:val="0"/>
                <w:sz w:val="28"/>
                <w:szCs w:val="36"/>
              </w:rPr>
              <w:t>);</w:t>
            </w:r>
          </w:p>
          <w:p w:rsidR="000B6B4D" w:rsidRPr="000B6B4D" w:rsidRDefault="005C34D1" w:rsidP="000B6B4D">
            <w:pPr>
              <w:autoSpaceDE w:val="0"/>
              <w:autoSpaceDN w:val="0"/>
              <w:adjustRightInd w:val="0"/>
              <w:jc w:val="left"/>
              <w:rPr>
                <w:rFonts w:ascii="Consolas" w:hAnsi="Consolas" w:cs="Consolas"/>
                <w:kern w:val="0"/>
                <w:sz w:val="28"/>
                <w:szCs w:val="36"/>
              </w:rPr>
            </w:pPr>
            <w:r>
              <w:rPr>
                <w:rFonts w:ascii="Consolas" w:hAnsi="Consolas" w:cs="Consolas"/>
                <w:color w:val="000000"/>
                <w:kern w:val="0"/>
                <w:sz w:val="28"/>
                <w:szCs w:val="36"/>
              </w:rPr>
              <w:t xml:space="preserve">       </w:t>
            </w:r>
            <w:r w:rsidR="000B6B4D" w:rsidRPr="000B6B4D">
              <w:rPr>
                <w:rFonts w:ascii="Consolas" w:hAnsi="Consolas" w:cs="Consolas"/>
                <w:color w:val="000000"/>
                <w:kern w:val="0"/>
                <w:sz w:val="28"/>
                <w:szCs w:val="36"/>
                <w:u w:val="single"/>
              </w:rPr>
              <w:t>Class</w:t>
            </w:r>
            <w:r w:rsidR="000B6B4D" w:rsidRPr="000B6B4D">
              <w:rPr>
                <w:rFonts w:ascii="Consolas" w:hAnsi="Consolas" w:cs="Consolas"/>
                <w:color w:val="000000"/>
                <w:kern w:val="0"/>
                <w:sz w:val="28"/>
                <w:szCs w:val="36"/>
              </w:rPr>
              <w:t xml:space="preserve"> </w:t>
            </w:r>
            <w:r w:rsidR="000B6B4D" w:rsidRPr="000B6B4D">
              <w:rPr>
                <w:rFonts w:ascii="Consolas" w:hAnsi="Consolas" w:cs="Consolas"/>
                <w:color w:val="000000"/>
                <w:kern w:val="0"/>
                <w:sz w:val="28"/>
                <w:szCs w:val="36"/>
                <w:u w:val="single"/>
              </w:rPr>
              <w:t>c</w:t>
            </w:r>
            <w:r w:rsidR="000B6B4D" w:rsidRPr="000B6B4D">
              <w:rPr>
                <w:rFonts w:ascii="Consolas" w:hAnsi="Consolas" w:cs="Consolas"/>
                <w:color w:val="000000"/>
                <w:kern w:val="0"/>
                <w:sz w:val="28"/>
                <w:szCs w:val="36"/>
              </w:rPr>
              <w:t xml:space="preserve"> = </w:t>
            </w:r>
            <w:proofErr w:type="spellStart"/>
            <w:r w:rsidR="000B6B4D" w:rsidRPr="000B6B4D">
              <w:rPr>
                <w:rFonts w:ascii="Consolas" w:hAnsi="Consolas" w:cs="Consolas"/>
                <w:color w:val="6A3E3E"/>
                <w:kern w:val="0"/>
                <w:sz w:val="28"/>
                <w:szCs w:val="36"/>
              </w:rPr>
              <w:t>m</w:t>
            </w:r>
            <w:r w:rsidR="000B6B4D" w:rsidRPr="000B6B4D">
              <w:rPr>
                <w:rFonts w:ascii="Consolas" w:hAnsi="Consolas" w:cs="Consolas"/>
                <w:color w:val="000000"/>
                <w:kern w:val="0"/>
                <w:sz w:val="28"/>
                <w:szCs w:val="36"/>
              </w:rPr>
              <w:t>.loadClass</w:t>
            </w:r>
            <w:proofErr w:type="spellEnd"/>
            <w:r w:rsidR="000B6B4D" w:rsidRPr="000B6B4D">
              <w:rPr>
                <w:rFonts w:ascii="Consolas" w:hAnsi="Consolas" w:cs="Consolas"/>
                <w:color w:val="000000"/>
                <w:kern w:val="0"/>
                <w:sz w:val="28"/>
                <w:szCs w:val="36"/>
              </w:rPr>
              <w:t>(</w:t>
            </w:r>
            <w:r w:rsidR="000B6B4D" w:rsidRPr="000B6B4D">
              <w:rPr>
                <w:rFonts w:ascii="Consolas" w:hAnsi="Consolas" w:cs="Consolas"/>
                <w:color w:val="2A00FF"/>
                <w:kern w:val="0"/>
                <w:sz w:val="28"/>
                <w:szCs w:val="36"/>
              </w:rPr>
              <w:t>"</w:t>
            </w:r>
            <w:proofErr w:type="spellStart"/>
            <w:r w:rsidRPr="005C34D1">
              <w:rPr>
                <w:rFonts w:ascii="Consolas" w:hAnsi="Consolas" w:cs="Consolas"/>
                <w:color w:val="2A00FF"/>
                <w:kern w:val="0"/>
                <w:sz w:val="28"/>
                <w:szCs w:val="36"/>
              </w:rPr>
              <w:t>com.xjo.classLoader</w:t>
            </w:r>
            <w:r>
              <w:rPr>
                <w:rFonts w:ascii="Consolas" w:hAnsi="Consolas" w:cs="Consolas" w:hint="eastAsia"/>
                <w:color w:val="2A00FF"/>
                <w:kern w:val="0"/>
                <w:sz w:val="28"/>
                <w:szCs w:val="36"/>
              </w:rPr>
              <w:t>.</w:t>
            </w:r>
            <w:r w:rsidR="000B6B4D" w:rsidRPr="000B6B4D">
              <w:rPr>
                <w:rFonts w:ascii="Consolas" w:hAnsi="Consolas" w:cs="Consolas"/>
                <w:color w:val="2A00FF"/>
                <w:kern w:val="0"/>
                <w:sz w:val="28"/>
                <w:szCs w:val="36"/>
              </w:rPr>
              <w:t>Tom</w:t>
            </w:r>
            <w:proofErr w:type="spellEnd"/>
            <w:r w:rsidR="000B6B4D" w:rsidRPr="000B6B4D">
              <w:rPr>
                <w:rFonts w:ascii="Consolas" w:hAnsi="Consolas" w:cs="Consolas"/>
                <w:color w:val="2A00FF"/>
                <w:kern w:val="0"/>
                <w:sz w:val="28"/>
                <w:szCs w:val="36"/>
              </w:rPr>
              <w:t>"</w:t>
            </w:r>
            <w:r w:rsidR="000B6B4D" w:rsidRPr="000B6B4D">
              <w:rPr>
                <w:rFonts w:ascii="Consolas" w:hAnsi="Consolas" w:cs="Consolas"/>
                <w:color w:val="000000"/>
                <w:kern w:val="0"/>
                <w:sz w:val="28"/>
                <w:szCs w:val="36"/>
              </w:rPr>
              <w:t>);</w:t>
            </w: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 xml:space="preserve">        </w:t>
            </w:r>
            <w:proofErr w:type="spellStart"/>
            <w:r w:rsidRPr="000B6B4D">
              <w:rPr>
                <w:rFonts w:ascii="Consolas" w:hAnsi="Consolas" w:cs="Consolas"/>
                <w:color w:val="6A3E3E"/>
                <w:kern w:val="0"/>
                <w:sz w:val="28"/>
                <w:szCs w:val="36"/>
              </w:rPr>
              <w:t>c</w:t>
            </w:r>
            <w:r w:rsidRPr="000B6B4D">
              <w:rPr>
                <w:rFonts w:ascii="Consolas" w:hAnsi="Consolas" w:cs="Consolas"/>
                <w:color w:val="000000"/>
                <w:kern w:val="0"/>
                <w:sz w:val="28"/>
                <w:szCs w:val="36"/>
              </w:rPr>
              <w:t>.newInstance</w:t>
            </w:r>
            <w:proofErr w:type="spellEnd"/>
            <w:r w:rsidRPr="000B6B4D">
              <w:rPr>
                <w:rFonts w:ascii="Consolas" w:hAnsi="Consolas" w:cs="Consolas"/>
                <w:color w:val="000000"/>
                <w:kern w:val="0"/>
                <w:sz w:val="28"/>
                <w:szCs w:val="36"/>
              </w:rPr>
              <w:t>();</w:t>
            </w:r>
          </w:p>
          <w:p w:rsidR="000B6B4D" w:rsidRPr="000B6B4D" w:rsidRDefault="000B6B4D" w:rsidP="000B6B4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 xml:space="preserve">    }</w:t>
            </w:r>
          </w:p>
          <w:p w:rsidR="00420648" w:rsidRPr="000B6B4D" w:rsidRDefault="000B6B4D" w:rsidP="002E54FD">
            <w:pPr>
              <w:autoSpaceDE w:val="0"/>
              <w:autoSpaceDN w:val="0"/>
              <w:adjustRightInd w:val="0"/>
              <w:jc w:val="left"/>
              <w:rPr>
                <w:rFonts w:ascii="Consolas" w:hAnsi="Consolas" w:cs="Consolas"/>
                <w:kern w:val="0"/>
                <w:sz w:val="28"/>
                <w:szCs w:val="36"/>
              </w:rPr>
            </w:pPr>
            <w:r w:rsidRPr="000B6B4D">
              <w:rPr>
                <w:rFonts w:ascii="Consolas" w:hAnsi="Consolas" w:cs="Consolas"/>
                <w:color w:val="000000"/>
                <w:kern w:val="0"/>
                <w:sz w:val="28"/>
                <w:szCs w:val="36"/>
              </w:rPr>
              <w:t>}</w:t>
            </w:r>
          </w:p>
        </w:tc>
      </w:tr>
    </w:tbl>
    <w:p w:rsidR="00BD56D2" w:rsidRDefault="00BD56D2" w:rsidP="00E175A5">
      <w:pPr>
        <w:pStyle w:val="a7"/>
        <w:numPr>
          <w:ilvl w:val="0"/>
          <w:numId w:val="4"/>
        </w:numPr>
        <w:ind w:left="1276" w:firstLineChars="0" w:firstLine="0"/>
        <w:outlineLvl w:val="2"/>
        <w:rPr>
          <w:b/>
        </w:rPr>
      </w:pPr>
      <w:proofErr w:type="spellStart"/>
      <w:r w:rsidRPr="00BD56D2">
        <w:rPr>
          <w:rFonts w:hint="eastAsia"/>
          <w:b/>
        </w:rPr>
        <w:t>ClassLoader</w:t>
      </w:r>
      <w:proofErr w:type="spellEnd"/>
      <w:r w:rsidRPr="00BD56D2">
        <w:rPr>
          <w:rFonts w:hint="eastAsia"/>
          <w:b/>
        </w:rPr>
        <w:t>的双亲委派机制</w:t>
      </w:r>
    </w:p>
    <w:p w:rsidR="00BD56D2" w:rsidRDefault="0081388F" w:rsidP="00BD56D2">
      <w:pPr>
        <w:pStyle w:val="a7"/>
        <w:ind w:left="1560" w:firstLineChars="0" w:firstLine="0"/>
        <w:rPr>
          <w:b/>
        </w:rPr>
      </w:pPr>
      <w:r>
        <w:rPr>
          <w:noProof/>
        </w:rPr>
        <w:lastRenderedPageBreak/>
        <w:drawing>
          <wp:inline distT="0" distB="0" distL="0" distR="0" wp14:anchorId="2ABE6244" wp14:editId="64CC91CF">
            <wp:extent cx="5486400" cy="366268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662680"/>
                    </a:xfrm>
                    <a:prstGeom prst="rect">
                      <a:avLst/>
                    </a:prstGeom>
                  </pic:spPr>
                </pic:pic>
              </a:graphicData>
            </a:graphic>
          </wp:inline>
        </w:drawing>
      </w:r>
    </w:p>
    <w:p w:rsidR="00BF7AAF" w:rsidRDefault="008065BF" w:rsidP="008065BF">
      <w:pPr>
        <w:pStyle w:val="a7"/>
        <w:ind w:left="840" w:firstLineChars="0" w:firstLine="0"/>
      </w:pPr>
      <w:r>
        <w:rPr>
          <w:rFonts w:hint="eastAsia"/>
        </w:rPr>
        <w:tab/>
      </w:r>
      <w:r w:rsidR="00BF7AAF">
        <w:rPr>
          <w:rFonts w:hint="eastAsia"/>
        </w:rPr>
        <w:t>优点：避免多</w:t>
      </w:r>
      <w:r w:rsidR="00F04D7E">
        <w:rPr>
          <w:rFonts w:hint="eastAsia"/>
        </w:rPr>
        <w:t>个</w:t>
      </w:r>
      <w:r w:rsidR="00BF7AAF">
        <w:rPr>
          <w:rFonts w:hint="eastAsia"/>
        </w:rPr>
        <w:t>同样字节码对象（</w:t>
      </w:r>
      <w:r w:rsidR="00BF7AAF">
        <w:rPr>
          <w:rFonts w:hint="eastAsia"/>
        </w:rPr>
        <w:t>Class</w:t>
      </w:r>
      <w:r w:rsidR="00BF7AAF">
        <w:rPr>
          <w:rFonts w:hint="eastAsia"/>
        </w:rPr>
        <w:t>对象）的加载，比如以前</w:t>
      </w:r>
      <w:r w:rsidR="00BF7AAF">
        <w:rPr>
          <w:rFonts w:hint="eastAsia"/>
        </w:rPr>
        <w:t>A</w:t>
      </w:r>
      <w:r w:rsidR="00BF7AAF">
        <w:rPr>
          <w:rFonts w:hint="eastAsia"/>
        </w:rPr>
        <w:t>已经加载过一个类</w:t>
      </w:r>
      <w:r w:rsidR="00F04D7E">
        <w:rPr>
          <w:rFonts w:hint="eastAsia"/>
        </w:rPr>
        <w:t>,</w:t>
      </w:r>
      <w:r w:rsidR="00D476D5">
        <w:rPr>
          <w:rFonts w:hint="eastAsia"/>
        </w:rPr>
        <w:t>会有</w:t>
      </w:r>
      <w:r w:rsidR="00F04D7E">
        <w:rPr>
          <w:rFonts w:hint="eastAsia"/>
        </w:rPr>
        <w:t>一个该类的</w:t>
      </w:r>
      <w:r w:rsidR="00192268">
        <w:rPr>
          <w:rFonts w:hint="eastAsia"/>
        </w:rPr>
        <w:t>Class</w:t>
      </w:r>
      <w:r w:rsidR="00F04D7E">
        <w:rPr>
          <w:rFonts w:hint="eastAsia"/>
        </w:rPr>
        <w:t>对象</w:t>
      </w:r>
      <w:r w:rsidR="00BF7AAF">
        <w:rPr>
          <w:rFonts w:hint="eastAsia"/>
        </w:rPr>
        <w:t>，</w:t>
      </w:r>
      <w:r w:rsidR="00BF7AAF">
        <w:rPr>
          <w:rFonts w:hint="eastAsia"/>
        </w:rPr>
        <w:t>B</w:t>
      </w:r>
      <w:r w:rsidR="00BF7AAF">
        <w:rPr>
          <w:rFonts w:hint="eastAsia"/>
        </w:rPr>
        <w:t>在使用时就不需要再</w:t>
      </w:r>
      <w:r w:rsidR="00BF7AAF">
        <w:rPr>
          <w:rFonts w:hint="eastAsia"/>
        </w:rPr>
        <w:t>new</w:t>
      </w:r>
      <w:r w:rsidR="00BF7AAF">
        <w:rPr>
          <w:rFonts w:hint="eastAsia"/>
        </w:rPr>
        <w:t>一个</w:t>
      </w:r>
      <w:r w:rsidR="00F04D7E">
        <w:rPr>
          <w:rFonts w:hint="eastAsia"/>
        </w:rPr>
        <w:t>该类的</w:t>
      </w:r>
      <w:r w:rsidR="00F04D7E">
        <w:rPr>
          <w:rFonts w:hint="eastAsia"/>
        </w:rPr>
        <w:t>Class</w:t>
      </w:r>
      <w:r w:rsidR="00F04D7E">
        <w:rPr>
          <w:rFonts w:hint="eastAsia"/>
        </w:rPr>
        <w:t>对象</w:t>
      </w:r>
      <w:r w:rsidR="00BF7AAF">
        <w:rPr>
          <w:rFonts w:hint="eastAsia"/>
        </w:rPr>
        <w:t>，而是</w:t>
      </w:r>
      <w:r w:rsidR="00F04D7E">
        <w:rPr>
          <w:rFonts w:hint="eastAsia"/>
        </w:rPr>
        <w:t>从当前的</w:t>
      </w:r>
      <w:proofErr w:type="spellStart"/>
      <w:r w:rsidR="00F04D7E">
        <w:rPr>
          <w:rFonts w:hint="eastAsia"/>
        </w:rPr>
        <w:t>ClassLoader</w:t>
      </w:r>
      <w:proofErr w:type="spellEnd"/>
      <w:r w:rsidR="00F04D7E">
        <w:rPr>
          <w:rFonts w:hint="eastAsia"/>
        </w:rPr>
        <w:t>逐层</w:t>
      </w:r>
      <w:proofErr w:type="gramStart"/>
      <w:r w:rsidR="00F04D7E">
        <w:rPr>
          <w:rFonts w:hint="eastAsia"/>
        </w:rPr>
        <w:t>向父类</w:t>
      </w:r>
      <w:proofErr w:type="spellStart"/>
      <w:proofErr w:type="gramEnd"/>
      <w:r w:rsidR="00192268">
        <w:rPr>
          <w:rFonts w:hint="eastAsia"/>
        </w:rPr>
        <w:t>ClassLoader</w:t>
      </w:r>
      <w:proofErr w:type="spellEnd"/>
      <w:r w:rsidR="00F04D7E">
        <w:rPr>
          <w:rFonts w:hint="eastAsia"/>
        </w:rPr>
        <w:t>去查找该</w:t>
      </w:r>
      <w:r w:rsidR="00F04D7E">
        <w:rPr>
          <w:rFonts w:hint="eastAsia"/>
        </w:rPr>
        <w:t>Class</w:t>
      </w:r>
      <w:r w:rsidR="00F04D7E">
        <w:rPr>
          <w:rFonts w:hint="eastAsia"/>
        </w:rPr>
        <w:t>对象</w:t>
      </w:r>
      <w:r w:rsidR="006A1010">
        <w:rPr>
          <w:rFonts w:hint="eastAsia"/>
        </w:rPr>
        <w:t>，如果有</w:t>
      </w:r>
      <w:proofErr w:type="spellStart"/>
      <w:r w:rsidR="006A1010">
        <w:rPr>
          <w:rFonts w:hint="eastAsia"/>
        </w:rPr>
        <w:t>ClassLoader</w:t>
      </w:r>
      <w:proofErr w:type="spellEnd"/>
      <w:r w:rsidR="006A1010">
        <w:rPr>
          <w:rFonts w:hint="eastAsia"/>
        </w:rPr>
        <w:t>已经加载过该</w:t>
      </w:r>
      <w:r w:rsidR="006A1010">
        <w:rPr>
          <w:rFonts w:hint="eastAsia"/>
        </w:rPr>
        <w:t>Class</w:t>
      </w:r>
      <w:r w:rsidR="006A1010">
        <w:rPr>
          <w:rFonts w:hint="eastAsia"/>
        </w:rPr>
        <w:t>对象则不需要再创建该类的</w:t>
      </w:r>
      <w:r w:rsidR="006A1010">
        <w:rPr>
          <w:rFonts w:hint="eastAsia"/>
        </w:rPr>
        <w:t>Class</w:t>
      </w:r>
      <w:r w:rsidR="006A1010">
        <w:rPr>
          <w:rFonts w:hint="eastAsia"/>
        </w:rPr>
        <w:t>对象。</w:t>
      </w:r>
    </w:p>
    <w:p w:rsidR="008065BF" w:rsidRDefault="00BF7AAF" w:rsidP="008065BF">
      <w:pPr>
        <w:pStyle w:val="a7"/>
        <w:ind w:left="840" w:firstLineChars="0" w:firstLine="0"/>
      </w:pPr>
      <w:r>
        <w:rPr>
          <w:rFonts w:hint="eastAsia"/>
        </w:rPr>
        <w:tab/>
      </w:r>
      <w:proofErr w:type="spellStart"/>
      <w:r w:rsidR="008065BF" w:rsidRPr="006167E0">
        <w:t>com.xjo.</w:t>
      </w:r>
      <w:r w:rsidR="008065BF">
        <w:rPr>
          <w:rFonts w:hint="eastAsia"/>
        </w:rPr>
        <w:t>classLoader</w:t>
      </w:r>
      <w:proofErr w:type="spellEnd"/>
      <w:r w:rsidR="008065BF">
        <w:rPr>
          <w:rFonts w:hint="eastAsia"/>
        </w:rPr>
        <w:t>/</w:t>
      </w:r>
      <w:r w:rsidR="008065BF" w:rsidRPr="002B7BFD">
        <w:t>ClassLoaderChecker</w:t>
      </w:r>
      <w:r w:rsidR="008065BF">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065BF" w:rsidRPr="003C2D79" w:rsidTr="002E54FD">
        <w:tc>
          <w:tcPr>
            <w:tcW w:w="8522" w:type="dxa"/>
          </w:tcPr>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b/>
                <w:bCs/>
                <w:color w:val="7F0055"/>
                <w:kern w:val="0"/>
                <w:sz w:val="28"/>
                <w:szCs w:val="36"/>
              </w:rPr>
              <w:t>package</w:t>
            </w:r>
            <w:r w:rsidRPr="003C2D79">
              <w:rPr>
                <w:rFonts w:ascii="Consolas" w:hAnsi="Consolas" w:cs="Consolas"/>
                <w:color w:val="000000"/>
                <w:kern w:val="0"/>
                <w:sz w:val="28"/>
                <w:szCs w:val="36"/>
              </w:rPr>
              <w:t xml:space="preserve"> </w:t>
            </w:r>
            <w:proofErr w:type="spellStart"/>
            <w:r w:rsidRPr="003C2D79">
              <w:rPr>
                <w:rFonts w:ascii="Consolas" w:hAnsi="Consolas" w:cs="Consolas"/>
                <w:color w:val="000000"/>
                <w:kern w:val="0"/>
                <w:sz w:val="28"/>
                <w:szCs w:val="36"/>
              </w:rPr>
              <w:t>com.xjo.classLoader</w:t>
            </w:r>
            <w:proofErr w:type="spellEnd"/>
            <w:r w:rsidRPr="003C2D79">
              <w:rPr>
                <w:rFonts w:ascii="Consolas" w:hAnsi="Consolas" w:cs="Consolas"/>
                <w:color w:val="000000"/>
                <w:kern w:val="0"/>
                <w:sz w:val="28"/>
                <w:szCs w:val="36"/>
              </w:rPr>
              <w:t>;</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b/>
                <w:bCs/>
                <w:color w:val="7F0055"/>
                <w:kern w:val="0"/>
                <w:sz w:val="28"/>
                <w:szCs w:val="36"/>
              </w:rPr>
              <w:t>public</w:t>
            </w:r>
            <w:r w:rsidRPr="003C2D79">
              <w:rPr>
                <w:rFonts w:ascii="Consolas" w:hAnsi="Consolas" w:cs="Consolas"/>
                <w:color w:val="000000"/>
                <w:kern w:val="0"/>
                <w:sz w:val="28"/>
                <w:szCs w:val="36"/>
              </w:rPr>
              <w:t xml:space="preserve"> </w:t>
            </w:r>
            <w:r w:rsidRPr="003C2D79">
              <w:rPr>
                <w:rFonts w:ascii="Consolas" w:hAnsi="Consolas" w:cs="Consolas"/>
                <w:b/>
                <w:bCs/>
                <w:color w:val="7F0055"/>
                <w:kern w:val="0"/>
                <w:sz w:val="28"/>
                <w:szCs w:val="36"/>
              </w:rPr>
              <w:t>class</w:t>
            </w:r>
            <w:r w:rsidRPr="003C2D79">
              <w:rPr>
                <w:rFonts w:ascii="Consolas" w:hAnsi="Consolas" w:cs="Consolas"/>
                <w:color w:val="000000"/>
                <w:kern w:val="0"/>
                <w:sz w:val="28"/>
                <w:szCs w:val="36"/>
              </w:rPr>
              <w:t xml:space="preserve"> </w:t>
            </w:r>
            <w:proofErr w:type="spellStart"/>
            <w:r w:rsidRPr="003C2D79">
              <w:rPr>
                <w:rFonts w:ascii="Consolas" w:hAnsi="Consolas" w:cs="Consolas"/>
                <w:color w:val="000000"/>
                <w:kern w:val="0"/>
                <w:sz w:val="28"/>
                <w:szCs w:val="36"/>
              </w:rPr>
              <w:t>ClassLoaderChecker</w:t>
            </w:r>
            <w:proofErr w:type="spellEnd"/>
            <w:r w:rsidRPr="003C2D79">
              <w:rPr>
                <w:rFonts w:ascii="Consolas" w:hAnsi="Consolas" w:cs="Consolas"/>
                <w:color w:val="000000"/>
                <w:kern w:val="0"/>
                <w:sz w:val="28"/>
                <w:szCs w:val="36"/>
              </w:rPr>
              <w:t xml:space="preserve"> {</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 xml:space="preserve">    </w:t>
            </w:r>
            <w:r w:rsidRPr="003C2D79">
              <w:rPr>
                <w:rFonts w:ascii="Consolas" w:hAnsi="Consolas" w:cs="Consolas"/>
                <w:b/>
                <w:bCs/>
                <w:color w:val="7F0055"/>
                <w:kern w:val="0"/>
                <w:sz w:val="28"/>
                <w:szCs w:val="36"/>
              </w:rPr>
              <w:t>public</w:t>
            </w:r>
            <w:r w:rsidRPr="003C2D79">
              <w:rPr>
                <w:rFonts w:ascii="Consolas" w:hAnsi="Consolas" w:cs="Consolas"/>
                <w:color w:val="000000"/>
                <w:kern w:val="0"/>
                <w:sz w:val="28"/>
                <w:szCs w:val="36"/>
              </w:rPr>
              <w:t xml:space="preserve"> </w:t>
            </w:r>
            <w:r w:rsidRPr="003C2D79">
              <w:rPr>
                <w:rFonts w:ascii="Consolas" w:hAnsi="Consolas" w:cs="Consolas"/>
                <w:b/>
                <w:bCs/>
                <w:color w:val="7F0055"/>
                <w:kern w:val="0"/>
                <w:sz w:val="28"/>
                <w:szCs w:val="36"/>
              </w:rPr>
              <w:t>static</w:t>
            </w:r>
            <w:r w:rsidRPr="003C2D79">
              <w:rPr>
                <w:rFonts w:ascii="Consolas" w:hAnsi="Consolas" w:cs="Consolas"/>
                <w:color w:val="000000"/>
                <w:kern w:val="0"/>
                <w:sz w:val="28"/>
                <w:szCs w:val="36"/>
              </w:rPr>
              <w:t xml:space="preserve"> </w:t>
            </w:r>
            <w:r w:rsidRPr="003C2D79">
              <w:rPr>
                <w:rFonts w:ascii="Consolas" w:hAnsi="Consolas" w:cs="Consolas"/>
                <w:b/>
                <w:bCs/>
                <w:color w:val="7F0055"/>
                <w:kern w:val="0"/>
                <w:sz w:val="28"/>
                <w:szCs w:val="36"/>
              </w:rPr>
              <w:t>void</w:t>
            </w:r>
            <w:r w:rsidRPr="003C2D79">
              <w:rPr>
                <w:rFonts w:ascii="Consolas" w:hAnsi="Consolas" w:cs="Consolas"/>
                <w:color w:val="000000"/>
                <w:kern w:val="0"/>
                <w:sz w:val="28"/>
                <w:szCs w:val="36"/>
              </w:rPr>
              <w:t xml:space="preserve"> main(String[] </w:t>
            </w:r>
            <w:proofErr w:type="spellStart"/>
            <w:r w:rsidRPr="003C2D79">
              <w:rPr>
                <w:rFonts w:ascii="Consolas" w:hAnsi="Consolas" w:cs="Consolas"/>
                <w:color w:val="6A3E3E"/>
                <w:kern w:val="0"/>
                <w:sz w:val="28"/>
                <w:szCs w:val="36"/>
              </w:rPr>
              <w:t>args</w:t>
            </w:r>
            <w:proofErr w:type="spellEnd"/>
            <w:r w:rsidRPr="003C2D79">
              <w:rPr>
                <w:rFonts w:ascii="Consolas" w:hAnsi="Consolas" w:cs="Consolas"/>
                <w:color w:val="000000"/>
                <w:kern w:val="0"/>
                <w:sz w:val="28"/>
                <w:szCs w:val="36"/>
              </w:rPr>
              <w:t xml:space="preserve">) </w:t>
            </w:r>
            <w:r w:rsidRPr="003C2D79">
              <w:rPr>
                <w:rFonts w:ascii="Consolas" w:hAnsi="Consolas" w:cs="Consolas"/>
                <w:b/>
                <w:bCs/>
                <w:color w:val="7F0055"/>
                <w:kern w:val="0"/>
                <w:sz w:val="28"/>
                <w:szCs w:val="36"/>
              </w:rPr>
              <w:t>throws</w:t>
            </w:r>
            <w:r w:rsidRPr="003C2D79">
              <w:rPr>
                <w:rFonts w:ascii="Consolas" w:hAnsi="Consolas" w:cs="Consolas"/>
                <w:color w:val="000000"/>
                <w:kern w:val="0"/>
                <w:sz w:val="28"/>
                <w:szCs w:val="36"/>
              </w:rPr>
              <w:t xml:space="preserve"> </w:t>
            </w:r>
            <w:proofErr w:type="spellStart"/>
            <w:r w:rsidRPr="003C2D79">
              <w:rPr>
                <w:rFonts w:ascii="Consolas" w:hAnsi="Consolas" w:cs="Consolas"/>
                <w:color w:val="000000"/>
                <w:kern w:val="0"/>
                <w:sz w:val="28"/>
                <w:szCs w:val="36"/>
              </w:rPr>
              <w:t>ClassNotFoundException</w:t>
            </w:r>
            <w:proofErr w:type="spellEnd"/>
            <w:r w:rsidRPr="003C2D79">
              <w:rPr>
                <w:rFonts w:ascii="Consolas" w:hAnsi="Consolas" w:cs="Consolas"/>
                <w:color w:val="000000"/>
                <w:kern w:val="0"/>
                <w:sz w:val="28"/>
                <w:szCs w:val="36"/>
              </w:rPr>
              <w:t xml:space="preserve">, </w:t>
            </w:r>
            <w:proofErr w:type="spellStart"/>
            <w:r w:rsidRPr="003C2D79">
              <w:rPr>
                <w:rFonts w:ascii="Consolas" w:hAnsi="Consolas" w:cs="Consolas"/>
                <w:color w:val="000000"/>
                <w:kern w:val="0"/>
                <w:sz w:val="28"/>
                <w:szCs w:val="36"/>
              </w:rPr>
              <w:t>IllegalAccessException</w:t>
            </w:r>
            <w:proofErr w:type="spellEnd"/>
            <w:r w:rsidRPr="003C2D79">
              <w:rPr>
                <w:rFonts w:ascii="Consolas" w:hAnsi="Consolas" w:cs="Consolas"/>
                <w:color w:val="000000"/>
                <w:kern w:val="0"/>
                <w:sz w:val="28"/>
                <w:szCs w:val="36"/>
              </w:rPr>
              <w:t xml:space="preserve">, </w:t>
            </w:r>
            <w:proofErr w:type="spellStart"/>
            <w:r w:rsidRPr="003C2D79">
              <w:rPr>
                <w:rFonts w:ascii="Consolas" w:hAnsi="Consolas" w:cs="Consolas"/>
                <w:color w:val="000000"/>
                <w:kern w:val="0"/>
                <w:sz w:val="28"/>
                <w:szCs w:val="36"/>
              </w:rPr>
              <w:t>InstantiationException</w:t>
            </w:r>
            <w:proofErr w:type="spellEnd"/>
            <w:r w:rsidRPr="003C2D79">
              <w:rPr>
                <w:rFonts w:ascii="Consolas" w:hAnsi="Consolas" w:cs="Consolas"/>
                <w:color w:val="000000"/>
                <w:kern w:val="0"/>
                <w:sz w:val="28"/>
                <w:szCs w:val="36"/>
              </w:rPr>
              <w:t xml:space="preserve"> {</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 xml:space="preserve">       </w:t>
            </w:r>
            <w:r w:rsidRPr="003C2D79">
              <w:rPr>
                <w:rFonts w:ascii="Consolas" w:hAnsi="Consolas" w:cs="Consolas"/>
                <w:color w:val="3F7F5F"/>
                <w:kern w:val="0"/>
                <w:sz w:val="28"/>
                <w:szCs w:val="36"/>
              </w:rPr>
              <w:t>//</w:t>
            </w:r>
            <w:r w:rsidRPr="003C2D79">
              <w:rPr>
                <w:rFonts w:ascii="Consolas" w:hAnsi="Consolas" w:cs="Consolas"/>
                <w:color w:val="3F7F5F"/>
                <w:kern w:val="0"/>
                <w:sz w:val="28"/>
                <w:szCs w:val="36"/>
              </w:rPr>
              <w:t>第一个参数就</w:t>
            </w:r>
            <w:r w:rsidRPr="003C2D79">
              <w:rPr>
                <w:rFonts w:ascii="Consolas" w:hAnsi="Consolas" w:cs="Consolas"/>
                <w:color w:val="3F7F5F"/>
                <w:kern w:val="0"/>
                <w:sz w:val="28"/>
                <w:szCs w:val="36"/>
              </w:rPr>
              <w:t>class</w:t>
            </w:r>
            <w:r w:rsidRPr="003C2D79">
              <w:rPr>
                <w:rFonts w:ascii="Consolas" w:hAnsi="Consolas" w:cs="Consolas"/>
                <w:color w:val="3F7F5F"/>
                <w:kern w:val="0"/>
                <w:sz w:val="28"/>
                <w:szCs w:val="36"/>
              </w:rPr>
              <w:t>文件的路径，第二个是自定义类加载器的名字，可以随意取。</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 xml:space="preserve">    </w:t>
            </w:r>
            <w:r w:rsidRPr="003C2D79">
              <w:rPr>
                <w:rFonts w:ascii="Consolas" w:hAnsi="Consolas" w:cs="Consolas"/>
                <w:color w:val="000000"/>
                <w:kern w:val="0"/>
                <w:sz w:val="28"/>
                <w:szCs w:val="36"/>
              </w:rPr>
              <w:tab/>
            </w:r>
            <w:proofErr w:type="spellStart"/>
            <w:r w:rsidRPr="003C2D79">
              <w:rPr>
                <w:rFonts w:ascii="Consolas" w:hAnsi="Consolas" w:cs="Consolas"/>
                <w:color w:val="000000"/>
                <w:kern w:val="0"/>
                <w:sz w:val="28"/>
                <w:szCs w:val="36"/>
              </w:rPr>
              <w:t>MyClassLoader</w:t>
            </w:r>
            <w:proofErr w:type="spellEnd"/>
            <w:r w:rsidRPr="003C2D79">
              <w:rPr>
                <w:rFonts w:ascii="Consolas" w:hAnsi="Consolas" w:cs="Consolas"/>
                <w:color w:val="000000"/>
                <w:kern w:val="0"/>
                <w:sz w:val="28"/>
                <w:szCs w:val="36"/>
              </w:rPr>
              <w:t xml:space="preserve"> </w:t>
            </w:r>
            <w:r w:rsidRPr="003C2D79">
              <w:rPr>
                <w:rFonts w:ascii="Consolas" w:hAnsi="Consolas" w:cs="Consolas"/>
                <w:color w:val="6A3E3E"/>
                <w:kern w:val="0"/>
                <w:sz w:val="28"/>
                <w:szCs w:val="36"/>
              </w:rPr>
              <w:t>m</w:t>
            </w:r>
            <w:r w:rsidRPr="003C2D79">
              <w:rPr>
                <w:rFonts w:ascii="Consolas" w:hAnsi="Consolas" w:cs="Consolas"/>
                <w:color w:val="000000"/>
                <w:kern w:val="0"/>
                <w:sz w:val="28"/>
                <w:szCs w:val="36"/>
              </w:rPr>
              <w:t xml:space="preserve"> = </w:t>
            </w:r>
            <w:r w:rsidRPr="003C2D79">
              <w:rPr>
                <w:rFonts w:ascii="Consolas" w:hAnsi="Consolas" w:cs="Consolas"/>
                <w:b/>
                <w:bCs/>
                <w:color w:val="7F0055"/>
                <w:kern w:val="0"/>
                <w:sz w:val="28"/>
                <w:szCs w:val="36"/>
              </w:rPr>
              <w:t>new</w:t>
            </w:r>
            <w:r w:rsidRPr="003C2D79">
              <w:rPr>
                <w:rFonts w:ascii="Consolas" w:hAnsi="Consolas" w:cs="Consolas"/>
                <w:color w:val="000000"/>
                <w:kern w:val="0"/>
                <w:sz w:val="28"/>
                <w:szCs w:val="36"/>
              </w:rPr>
              <w:t xml:space="preserve"> MyClassLoader(</w:t>
            </w:r>
            <w:r w:rsidRPr="003C2D79">
              <w:rPr>
                <w:rFonts w:ascii="Consolas" w:hAnsi="Consolas" w:cs="Consolas"/>
                <w:color w:val="2A00FF"/>
                <w:kern w:val="0"/>
                <w:sz w:val="28"/>
                <w:szCs w:val="36"/>
              </w:rPr>
              <w:t>"C:/eclipseworkspace/job/bin/com/xjo/classLoader/"</w:t>
            </w:r>
            <w:r w:rsidRPr="003C2D79">
              <w:rPr>
                <w:rFonts w:ascii="Consolas" w:hAnsi="Consolas" w:cs="Consolas"/>
                <w:color w:val="000000"/>
                <w:kern w:val="0"/>
                <w:sz w:val="28"/>
                <w:szCs w:val="36"/>
              </w:rPr>
              <w:t xml:space="preserve">, </w:t>
            </w:r>
            <w:r w:rsidRPr="003C2D79">
              <w:rPr>
                <w:rFonts w:ascii="Consolas" w:hAnsi="Consolas" w:cs="Consolas"/>
                <w:color w:val="2A00FF"/>
                <w:kern w:val="0"/>
                <w:sz w:val="28"/>
                <w:szCs w:val="36"/>
              </w:rPr>
              <w:t>"</w:t>
            </w:r>
            <w:proofErr w:type="spellStart"/>
            <w:r w:rsidRPr="003C2D79">
              <w:rPr>
                <w:rFonts w:ascii="Consolas" w:hAnsi="Consolas" w:cs="Consolas"/>
                <w:color w:val="2A00FF"/>
                <w:kern w:val="0"/>
                <w:sz w:val="28"/>
                <w:szCs w:val="36"/>
              </w:rPr>
              <w:t>myClassLoader</w:t>
            </w:r>
            <w:proofErr w:type="spellEnd"/>
            <w:r w:rsidRPr="003C2D79">
              <w:rPr>
                <w:rFonts w:ascii="Consolas" w:hAnsi="Consolas" w:cs="Consolas"/>
                <w:color w:val="2A00FF"/>
                <w:kern w:val="0"/>
                <w:sz w:val="28"/>
                <w:szCs w:val="36"/>
              </w:rPr>
              <w:t>"</w:t>
            </w:r>
            <w:r w:rsidRPr="003C2D79">
              <w:rPr>
                <w:rFonts w:ascii="Consolas" w:hAnsi="Consolas" w:cs="Consolas"/>
                <w:color w:val="000000"/>
                <w:kern w:val="0"/>
                <w:sz w:val="28"/>
                <w:szCs w:val="36"/>
              </w:rPr>
              <w:t>);</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lastRenderedPageBreak/>
              <w:t xml:space="preserve">        Class </w:t>
            </w:r>
            <w:r w:rsidRPr="003C2D79">
              <w:rPr>
                <w:rFonts w:ascii="Consolas" w:hAnsi="Consolas" w:cs="Consolas"/>
                <w:color w:val="6A3E3E"/>
                <w:kern w:val="0"/>
                <w:sz w:val="28"/>
                <w:szCs w:val="36"/>
              </w:rPr>
              <w:t>c</w:t>
            </w:r>
            <w:r w:rsidRPr="003C2D79">
              <w:rPr>
                <w:rFonts w:ascii="Consolas" w:hAnsi="Consolas" w:cs="Consolas"/>
                <w:color w:val="000000"/>
                <w:kern w:val="0"/>
                <w:sz w:val="28"/>
                <w:szCs w:val="36"/>
              </w:rPr>
              <w:t xml:space="preserve"> = </w:t>
            </w:r>
            <w:proofErr w:type="spellStart"/>
            <w:r w:rsidRPr="003C2D79">
              <w:rPr>
                <w:rFonts w:ascii="Consolas" w:hAnsi="Consolas" w:cs="Consolas"/>
                <w:color w:val="6A3E3E"/>
                <w:kern w:val="0"/>
                <w:sz w:val="28"/>
                <w:szCs w:val="36"/>
              </w:rPr>
              <w:t>m</w:t>
            </w:r>
            <w:r w:rsidRPr="003C2D79">
              <w:rPr>
                <w:rFonts w:ascii="Consolas" w:hAnsi="Consolas" w:cs="Consolas"/>
                <w:color w:val="000000"/>
                <w:kern w:val="0"/>
                <w:sz w:val="28"/>
                <w:szCs w:val="36"/>
              </w:rPr>
              <w:t>.loadClass</w:t>
            </w:r>
            <w:proofErr w:type="spellEnd"/>
            <w:r w:rsidRPr="003C2D79">
              <w:rPr>
                <w:rFonts w:ascii="Consolas" w:hAnsi="Consolas" w:cs="Consolas"/>
                <w:color w:val="000000"/>
                <w:kern w:val="0"/>
                <w:sz w:val="28"/>
                <w:szCs w:val="36"/>
              </w:rPr>
              <w:t>(</w:t>
            </w:r>
            <w:r w:rsidRPr="003C2D79">
              <w:rPr>
                <w:rFonts w:ascii="Consolas" w:hAnsi="Consolas" w:cs="Consolas"/>
                <w:color w:val="2A00FF"/>
                <w:kern w:val="0"/>
                <w:sz w:val="28"/>
                <w:szCs w:val="36"/>
              </w:rPr>
              <w:t>"Tom"</w:t>
            </w:r>
            <w:r w:rsidRPr="003C2D79">
              <w:rPr>
                <w:rFonts w:ascii="Consolas" w:hAnsi="Consolas" w:cs="Consolas"/>
                <w:color w:val="000000"/>
                <w:kern w:val="0"/>
                <w:sz w:val="28"/>
                <w:szCs w:val="36"/>
              </w:rPr>
              <w:t>);</w:t>
            </w:r>
          </w:p>
          <w:p w:rsidR="003C2D79" w:rsidRPr="003C2D79" w:rsidRDefault="003C2D79" w:rsidP="003C2D79">
            <w:pPr>
              <w:autoSpaceDE w:val="0"/>
              <w:autoSpaceDN w:val="0"/>
              <w:adjustRightInd w:val="0"/>
              <w:jc w:val="left"/>
              <w:rPr>
                <w:rFonts w:ascii="Consolas" w:hAnsi="Consolas" w:cs="Consolas"/>
                <w:color w:val="FF0000"/>
                <w:kern w:val="0"/>
                <w:sz w:val="28"/>
                <w:szCs w:val="36"/>
              </w:rPr>
            </w:pPr>
            <w:r w:rsidRPr="003C2D79">
              <w:rPr>
                <w:rFonts w:ascii="Consolas" w:hAnsi="Consolas" w:cs="Consolas"/>
                <w:color w:val="000000"/>
                <w:kern w:val="0"/>
                <w:sz w:val="28"/>
                <w:szCs w:val="36"/>
              </w:rPr>
              <w:t xml:space="preserve">       </w:t>
            </w:r>
            <w:r w:rsidRPr="003C2D79">
              <w:rPr>
                <w:rFonts w:ascii="Consolas" w:hAnsi="Consolas" w:cs="Consolas"/>
                <w:color w:val="FF0000"/>
                <w:kern w:val="0"/>
                <w:sz w:val="28"/>
                <w:szCs w:val="36"/>
              </w:rPr>
              <w:t xml:space="preserve"> </w:t>
            </w:r>
            <w:proofErr w:type="spellStart"/>
            <w:r w:rsidRPr="003C2D79">
              <w:rPr>
                <w:rFonts w:ascii="Consolas" w:hAnsi="Consolas" w:cs="Consolas"/>
                <w:color w:val="FF0000"/>
                <w:kern w:val="0"/>
                <w:sz w:val="28"/>
                <w:szCs w:val="36"/>
              </w:rPr>
              <w:t>System.</w:t>
            </w:r>
            <w:r w:rsidRPr="003C2D79">
              <w:rPr>
                <w:rFonts w:ascii="Consolas" w:hAnsi="Consolas" w:cs="Consolas"/>
                <w:b/>
                <w:bCs/>
                <w:i/>
                <w:iCs/>
                <w:color w:val="FF0000"/>
                <w:kern w:val="0"/>
                <w:sz w:val="28"/>
                <w:szCs w:val="36"/>
              </w:rPr>
              <w:t>o</w:t>
            </w:r>
            <w:r w:rsidRPr="00D476D5">
              <w:rPr>
                <w:rFonts w:ascii="Consolas" w:hAnsi="Consolas" w:cs="Consolas"/>
                <w:color w:val="FF0000"/>
                <w:kern w:val="0"/>
                <w:sz w:val="28"/>
                <w:szCs w:val="36"/>
              </w:rPr>
              <w:t>ut</w:t>
            </w:r>
            <w:r w:rsidRPr="003C2D79">
              <w:rPr>
                <w:rFonts w:ascii="Consolas" w:hAnsi="Consolas" w:cs="Consolas"/>
                <w:color w:val="FF0000"/>
                <w:kern w:val="0"/>
                <w:sz w:val="28"/>
                <w:szCs w:val="36"/>
              </w:rPr>
              <w:t>.println</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c.</w:t>
            </w:r>
            <w:r w:rsidRPr="00D476D5">
              <w:rPr>
                <w:rFonts w:ascii="Consolas" w:hAnsi="Consolas" w:cs="Consolas"/>
                <w:color w:val="FF0000"/>
                <w:kern w:val="0"/>
                <w:sz w:val="28"/>
                <w:szCs w:val="36"/>
              </w:rPr>
              <w:t>getClassLoader</w:t>
            </w:r>
            <w:proofErr w:type="spellEnd"/>
            <w:r w:rsidRPr="003C2D79">
              <w:rPr>
                <w:rFonts w:ascii="Consolas" w:hAnsi="Consolas" w:cs="Consolas"/>
                <w:color w:val="FF0000"/>
                <w:kern w:val="0"/>
                <w:sz w:val="28"/>
                <w:szCs w:val="36"/>
              </w:rPr>
              <w:t>());</w:t>
            </w:r>
          </w:p>
          <w:p w:rsidR="003C2D79" w:rsidRPr="003C2D79" w:rsidRDefault="003C2D79" w:rsidP="003C2D79">
            <w:pPr>
              <w:autoSpaceDE w:val="0"/>
              <w:autoSpaceDN w:val="0"/>
              <w:adjustRightInd w:val="0"/>
              <w:jc w:val="left"/>
              <w:rPr>
                <w:rFonts w:ascii="Consolas" w:hAnsi="Consolas" w:cs="Consolas"/>
                <w:color w:val="FF0000"/>
                <w:kern w:val="0"/>
                <w:sz w:val="28"/>
                <w:szCs w:val="36"/>
              </w:rPr>
            </w:pPr>
            <w:r>
              <w:rPr>
                <w:rFonts w:ascii="Consolas" w:hAnsi="Consolas" w:cs="Consolas"/>
                <w:color w:val="FF0000"/>
                <w:kern w:val="0"/>
                <w:sz w:val="28"/>
                <w:szCs w:val="36"/>
              </w:rPr>
              <w:t xml:space="preserve">   </w:t>
            </w:r>
            <w:proofErr w:type="spellStart"/>
            <w:r w:rsidRPr="003C2D79">
              <w:rPr>
                <w:rFonts w:ascii="Consolas" w:hAnsi="Consolas" w:cs="Consolas"/>
                <w:color w:val="FF0000"/>
                <w:kern w:val="0"/>
                <w:sz w:val="28"/>
                <w:szCs w:val="36"/>
              </w:rPr>
              <w:t>System.</w:t>
            </w:r>
            <w:r w:rsidRPr="00D476D5">
              <w:rPr>
                <w:rFonts w:ascii="Consolas" w:hAnsi="Consolas" w:cs="Consolas"/>
                <w:color w:val="FF0000"/>
                <w:kern w:val="0"/>
                <w:sz w:val="28"/>
                <w:szCs w:val="36"/>
              </w:rPr>
              <w:t>out</w:t>
            </w:r>
            <w:r w:rsidRPr="003C2D79">
              <w:rPr>
                <w:rFonts w:ascii="Consolas" w:hAnsi="Consolas" w:cs="Consolas"/>
                <w:color w:val="FF0000"/>
                <w:kern w:val="0"/>
                <w:sz w:val="28"/>
                <w:szCs w:val="36"/>
              </w:rPr>
              <w:t>.println</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c.</w:t>
            </w:r>
            <w:r w:rsidRPr="00D476D5">
              <w:rPr>
                <w:rFonts w:ascii="Consolas" w:hAnsi="Consolas" w:cs="Consolas"/>
                <w:color w:val="FF0000"/>
                <w:kern w:val="0"/>
                <w:sz w:val="28"/>
                <w:szCs w:val="36"/>
              </w:rPr>
              <w:t>getClassLoader</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getParent</w:t>
            </w:r>
            <w:proofErr w:type="spellEnd"/>
            <w:r w:rsidRPr="003C2D79">
              <w:rPr>
                <w:rFonts w:ascii="Consolas" w:hAnsi="Consolas" w:cs="Consolas"/>
                <w:color w:val="FF0000"/>
                <w:kern w:val="0"/>
                <w:sz w:val="28"/>
                <w:szCs w:val="36"/>
              </w:rPr>
              <w:t>());</w:t>
            </w:r>
          </w:p>
          <w:p w:rsidR="003C2D79" w:rsidRPr="003C2D79" w:rsidRDefault="003C2D79" w:rsidP="003C2D79">
            <w:pPr>
              <w:autoSpaceDE w:val="0"/>
              <w:autoSpaceDN w:val="0"/>
              <w:adjustRightInd w:val="0"/>
              <w:jc w:val="left"/>
              <w:rPr>
                <w:rFonts w:ascii="Consolas" w:hAnsi="Consolas" w:cs="Consolas"/>
                <w:color w:val="FF0000"/>
                <w:kern w:val="0"/>
                <w:sz w:val="28"/>
                <w:szCs w:val="36"/>
              </w:rPr>
            </w:pPr>
            <w:r>
              <w:rPr>
                <w:rFonts w:ascii="Consolas" w:hAnsi="Consolas" w:cs="Consolas"/>
                <w:color w:val="FF0000"/>
                <w:kern w:val="0"/>
                <w:sz w:val="28"/>
                <w:szCs w:val="36"/>
              </w:rPr>
              <w:t xml:space="preserve">    </w:t>
            </w:r>
            <w:r w:rsidRPr="003C2D79">
              <w:rPr>
                <w:rFonts w:ascii="Consolas" w:hAnsi="Consolas" w:cs="Consolas"/>
                <w:color w:val="FF0000"/>
                <w:kern w:val="0"/>
                <w:sz w:val="28"/>
                <w:szCs w:val="36"/>
              </w:rPr>
              <w:t>//</w:t>
            </w:r>
            <w:r w:rsidRPr="003C2D79">
              <w:rPr>
                <w:rFonts w:ascii="Consolas" w:hAnsi="Consolas" w:cs="Consolas"/>
                <w:color w:val="FF0000"/>
                <w:kern w:val="0"/>
                <w:sz w:val="28"/>
                <w:szCs w:val="36"/>
              </w:rPr>
              <w:t>因为</w:t>
            </w:r>
            <w:proofErr w:type="spellStart"/>
            <w:r w:rsidRPr="003C2D79">
              <w:rPr>
                <w:rFonts w:ascii="Consolas" w:hAnsi="Consolas" w:cs="Consolas"/>
                <w:color w:val="FF0000"/>
                <w:kern w:val="0"/>
                <w:sz w:val="28"/>
                <w:szCs w:val="36"/>
              </w:rPr>
              <w:t>BootStrapClassLoader</w:t>
            </w:r>
            <w:proofErr w:type="spellEnd"/>
            <w:r w:rsidRPr="003C2D79">
              <w:rPr>
                <w:rFonts w:ascii="Consolas" w:hAnsi="Consolas" w:cs="Consolas"/>
                <w:color w:val="FF0000"/>
                <w:kern w:val="0"/>
                <w:sz w:val="28"/>
                <w:szCs w:val="36"/>
              </w:rPr>
              <w:t>是</w:t>
            </w:r>
            <w:r w:rsidRPr="003C2D79">
              <w:rPr>
                <w:rFonts w:ascii="Consolas" w:hAnsi="Consolas" w:cs="Consolas"/>
                <w:color w:val="FF0000"/>
                <w:kern w:val="0"/>
                <w:sz w:val="28"/>
                <w:szCs w:val="36"/>
              </w:rPr>
              <w:t>c</w:t>
            </w:r>
            <w:r w:rsidRPr="003C2D79">
              <w:rPr>
                <w:rFonts w:ascii="Consolas" w:hAnsi="Consolas" w:cs="Consolas"/>
                <w:color w:val="FF0000"/>
                <w:kern w:val="0"/>
                <w:sz w:val="28"/>
                <w:szCs w:val="36"/>
              </w:rPr>
              <w:t>实现，获取为</w:t>
            </w:r>
            <w:r w:rsidRPr="003C2D79">
              <w:rPr>
                <w:rFonts w:ascii="Consolas" w:hAnsi="Consolas" w:cs="Consolas"/>
                <w:color w:val="FF0000"/>
                <w:kern w:val="0"/>
                <w:sz w:val="28"/>
                <w:szCs w:val="36"/>
              </w:rPr>
              <w:t xml:space="preserve">null   </w:t>
            </w:r>
            <w:proofErr w:type="spellStart"/>
            <w:r w:rsidRPr="003C2D79">
              <w:rPr>
                <w:rFonts w:ascii="Consolas" w:hAnsi="Consolas" w:cs="Consolas"/>
                <w:color w:val="FF0000"/>
                <w:kern w:val="0"/>
                <w:sz w:val="28"/>
                <w:szCs w:val="36"/>
              </w:rPr>
              <w:t>System.</w:t>
            </w:r>
            <w:r w:rsidRPr="00D476D5">
              <w:rPr>
                <w:rFonts w:ascii="Consolas" w:hAnsi="Consolas" w:cs="Consolas"/>
                <w:color w:val="FF0000"/>
                <w:kern w:val="0"/>
                <w:sz w:val="28"/>
                <w:szCs w:val="36"/>
              </w:rPr>
              <w:t>out</w:t>
            </w:r>
            <w:r w:rsidRPr="003C2D79">
              <w:rPr>
                <w:rFonts w:ascii="Consolas" w:hAnsi="Consolas" w:cs="Consolas"/>
                <w:color w:val="FF0000"/>
                <w:kern w:val="0"/>
                <w:sz w:val="28"/>
                <w:szCs w:val="36"/>
              </w:rPr>
              <w:t>.println</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c.</w:t>
            </w:r>
            <w:r w:rsidRPr="00D476D5">
              <w:rPr>
                <w:rFonts w:ascii="Consolas" w:hAnsi="Consolas" w:cs="Consolas"/>
                <w:color w:val="FF0000"/>
                <w:kern w:val="0"/>
                <w:sz w:val="28"/>
                <w:szCs w:val="36"/>
              </w:rPr>
              <w:t>getClassLoader</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getParent</w:t>
            </w:r>
            <w:proofErr w:type="spellEnd"/>
            <w:r w:rsidRPr="003C2D79">
              <w:rPr>
                <w:rFonts w:ascii="Consolas" w:hAnsi="Consolas" w:cs="Consolas"/>
                <w:color w:val="FF0000"/>
                <w:kern w:val="0"/>
                <w:sz w:val="28"/>
                <w:szCs w:val="36"/>
              </w:rPr>
              <w:t>().</w:t>
            </w:r>
            <w:proofErr w:type="spellStart"/>
            <w:r w:rsidRPr="003C2D79">
              <w:rPr>
                <w:rFonts w:ascii="Consolas" w:hAnsi="Consolas" w:cs="Consolas"/>
                <w:color w:val="FF0000"/>
                <w:kern w:val="0"/>
                <w:sz w:val="28"/>
                <w:szCs w:val="36"/>
              </w:rPr>
              <w:t>getParent</w:t>
            </w:r>
            <w:proofErr w:type="spellEnd"/>
            <w:r w:rsidRPr="003C2D79">
              <w:rPr>
                <w:rFonts w:ascii="Consolas" w:hAnsi="Consolas" w:cs="Consolas"/>
                <w:color w:val="FF0000"/>
                <w:kern w:val="0"/>
                <w:sz w:val="28"/>
                <w:szCs w:val="36"/>
              </w:rPr>
              <w:t>());</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 xml:space="preserve">        </w:t>
            </w:r>
            <w:proofErr w:type="spellStart"/>
            <w:r w:rsidRPr="003C2D79">
              <w:rPr>
                <w:rFonts w:ascii="Consolas" w:hAnsi="Consolas" w:cs="Consolas"/>
                <w:color w:val="6A3E3E"/>
                <w:kern w:val="0"/>
                <w:sz w:val="28"/>
                <w:szCs w:val="36"/>
              </w:rPr>
              <w:t>c</w:t>
            </w:r>
            <w:r w:rsidRPr="003C2D79">
              <w:rPr>
                <w:rFonts w:ascii="Consolas" w:hAnsi="Consolas" w:cs="Consolas"/>
                <w:color w:val="000000"/>
                <w:kern w:val="0"/>
                <w:sz w:val="28"/>
                <w:szCs w:val="36"/>
              </w:rPr>
              <w:t>.newInstance</w:t>
            </w:r>
            <w:proofErr w:type="spellEnd"/>
            <w:r w:rsidRPr="003C2D79">
              <w:rPr>
                <w:rFonts w:ascii="Consolas" w:hAnsi="Consolas" w:cs="Consolas"/>
                <w:color w:val="000000"/>
                <w:kern w:val="0"/>
                <w:sz w:val="28"/>
                <w:szCs w:val="36"/>
              </w:rPr>
              <w:t>();</w:t>
            </w:r>
          </w:p>
          <w:p w:rsidR="003C2D79" w:rsidRPr="003C2D79" w:rsidRDefault="003C2D79" w:rsidP="003C2D79">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 xml:space="preserve">    }</w:t>
            </w:r>
          </w:p>
          <w:p w:rsidR="008065BF" w:rsidRPr="003C2D79" w:rsidRDefault="003C2D79" w:rsidP="002E54FD">
            <w:pPr>
              <w:autoSpaceDE w:val="0"/>
              <w:autoSpaceDN w:val="0"/>
              <w:adjustRightInd w:val="0"/>
              <w:jc w:val="left"/>
              <w:rPr>
                <w:rFonts w:ascii="Consolas" w:hAnsi="Consolas" w:cs="Consolas"/>
                <w:kern w:val="0"/>
                <w:sz w:val="28"/>
                <w:szCs w:val="36"/>
              </w:rPr>
            </w:pPr>
            <w:r w:rsidRPr="003C2D79">
              <w:rPr>
                <w:rFonts w:ascii="Consolas" w:hAnsi="Consolas" w:cs="Consolas"/>
                <w:color w:val="000000"/>
                <w:kern w:val="0"/>
                <w:sz w:val="28"/>
                <w:szCs w:val="36"/>
              </w:rPr>
              <w:t>}</w:t>
            </w:r>
          </w:p>
        </w:tc>
      </w:tr>
    </w:tbl>
    <w:p w:rsidR="003E755C" w:rsidRDefault="003E755C" w:rsidP="003E755C">
      <w:pPr>
        <w:pStyle w:val="a7"/>
        <w:numPr>
          <w:ilvl w:val="0"/>
          <w:numId w:val="4"/>
        </w:numPr>
        <w:ind w:firstLineChars="0"/>
        <w:outlineLvl w:val="2"/>
        <w:rPr>
          <w:b/>
        </w:rPr>
      </w:pPr>
      <w:r w:rsidRPr="001E7666">
        <w:rPr>
          <w:rFonts w:hint="eastAsia"/>
          <w:b/>
        </w:rPr>
        <w:lastRenderedPageBreak/>
        <w:t>JVM</w:t>
      </w:r>
      <w:r w:rsidRPr="001E7666">
        <w:rPr>
          <w:rFonts w:hint="eastAsia"/>
          <w:b/>
        </w:rPr>
        <w:t>加载</w:t>
      </w:r>
      <w:r>
        <w:rPr>
          <w:rFonts w:hint="eastAsia"/>
          <w:b/>
        </w:rPr>
        <w:t>类过程</w:t>
      </w:r>
      <w:r w:rsidRPr="001E7666">
        <w:rPr>
          <w:rFonts w:hint="eastAsia"/>
          <w:b/>
        </w:rPr>
        <w:t>？</w:t>
      </w:r>
    </w:p>
    <w:p w:rsidR="003E755C" w:rsidRPr="00A61126" w:rsidRDefault="003E755C" w:rsidP="003E755C">
      <w:pPr>
        <w:pStyle w:val="a7"/>
        <w:ind w:left="1560" w:firstLineChars="0" w:firstLine="0"/>
        <w:rPr>
          <w:b/>
        </w:rPr>
      </w:pPr>
      <w:r>
        <w:rPr>
          <w:noProof/>
        </w:rPr>
        <w:drawing>
          <wp:inline distT="0" distB="0" distL="0" distR="0" wp14:anchorId="17029A81" wp14:editId="59EDF458">
            <wp:extent cx="5486400" cy="25215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2521585"/>
                    </a:xfrm>
                    <a:prstGeom prst="rect">
                      <a:avLst/>
                    </a:prstGeom>
                  </pic:spPr>
                </pic:pic>
              </a:graphicData>
            </a:graphic>
          </wp:inline>
        </w:drawing>
      </w:r>
    </w:p>
    <w:p w:rsidR="003E755C" w:rsidRPr="005328CE" w:rsidRDefault="003E755C" w:rsidP="003E755C">
      <w:pPr>
        <w:pStyle w:val="a7"/>
        <w:ind w:left="1560"/>
      </w:pPr>
      <w:r>
        <w:rPr>
          <w:rFonts w:hint="eastAsia"/>
        </w:rPr>
        <w:t xml:space="preserve"> </w:t>
      </w:r>
      <w:r w:rsidRPr="00AF2F73">
        <w:rPr>
          <w:rFonts w:hint="eastAsia"/>
        </w:rPr>
        <w:t>在</w:t>
      </w:r>
      <w:r w:rsidRPr="00AF2F73">
        <w:rPr>
          <w:rFonts w:hint="eastAsia"/>
        </w:rPr>
        <w:t>Java</w:t>
      </w:r>
      <w:r w:rsidRPr="00AF2F73">
        <w:rPr>
          <w:rFonts w:hint="eastAsia"/>
        </w:rPr>
        <w:t>中，一个</w:t>
      </w:r>
      <w:r w:rsidRPr="00AF2F73">
        <w:rPr>
          <w:rFonts w:hint="eastAsia"/>
        </w:rPr>
        <w:t>java</w:t>
      </w:r>
      <w:r w:rsidRPr="00AF2F73">
        <w:rPr>
          <w:rFonts w:hint="eastAsia"/>
        </w:rPr>
        <w:t>类将会编译成一个</w:t>
      </w:r>
      <w:r w:rsidRPr="00AF2F73">
        <w:rPr>
          <w:rFonts w:hint="eastAsia"/>
        </w:rPr>
        <w:t>class</w:t>
      </w:r>
      <w:r w:rsidRPr="00AF2F73">
        <w:rPr>
          <w:rFonts w:hint="eastAsia"/>
        </w:rPr>
        <w:t>文件。在编译时，</w:t>
      </w:r>
      <w:r w:rsidRPr="00AF2F73">
        <w:rPr>
          <w:rFonts w:hint="eastAsia"/>
        </w:rPr>
        <w:t>java</w:t>
      </w:r>
      <w:proofErr w:type="gramStart"/>
      <w:r w:rsidRPr="00AF2F73">
        <w:rPr>
          <w:rFonts w:hint="eastAsia"/>
        </w:rPr>
        <w:t>类并不知道</w:t>
      </w:r>
      <w:proofErr w:type="gramEnd"/>
      <w:r w:rsidRPr="00AF2F73">
        <w:rPr>
          <w:rFonts w:hint="eastAsia"/>
        </w:rPr>
        <w:t>所引用的类的实际地址，因此只能使用符号引用来代替。比如</w:t>
      </w:r>
      <w:proofErr w:type="spellStart"/>
      <w:r w:rsidRPr="00AF2F73">
        <w:rPr>
          <w:rFonts w:hint="eastAsia"/>
        </w:rPr>
        <w:t>org.simple.People</w:t>
      </w:r>
      <w:proofErr w:type="spellEnd"/>
      <w:r w:rsidRPr="00AF2F73">
        <w:rPr>
          <w:rFonts w:hint="eastAsia"/>
        </w:rPr>
        <w:t>类引用了</w:t>
      </w:r>
      <w:proofErr w:type="spellStart"/>
      <w:r w:rsidRPr="00AF2F73">
        <w:rPr>
          <w:rFonts w:hint="eastAsia"/>
        </w:rPr>
        <w:t>org.simple.Language</w:t>
      </w:r>
      <w:proofErr w:type="spellEnd"/>
      <w:r w:rsidRPr="00AF2F73">
        <w:rPr>
          <w:rFonts w:hint="eastAsia"/>
        </w:rPr>
        <w:t>类，在编译时</w:t>
      </w:r>
      <w:r w:rsidRPr="00AF2F73">
        <w:rPr>
          <w:rFonts w:hint="eastAsia"/>
        </w:rPr>
        <w:t>People</w:t>
      </w:r>
      <w:proofErr w:type="gramStart"/>
      <w:r w:rsidRPr="00AF2F73">
        <w:rPr>
          <w:rFonts w:hint="eastAsia"/>
        </w:rPr>
        <w:t>类并不知道</w:t>
      </w:r>
      <w:proofErr w:type="gramEnd"/>
      <w:r w:rsidRPr="00AF2F73">
        <w:rPr>
          <w:rFonts w:hint="eastAsia"/>
        </w:rPr>
        <w:t>Language</w:t>
      </w:r>
      <w:r w:rsidRPr="00AF2F73">
        <w:rPr>
          <w:rFonts w:hint="eastAsia"/>
        </w:rPr>
        <w:t>类的实际内存地址，因此只能使用符号</w:t>
      </w:r>
      <w:proofErr w:type="spellStart"/>
      <w:r w:rsidRPr="00AF2F73">
        <w:rPr>
          <w:rFonts w:hint="eastAsia"/>
        </w:rPr>
        <w:t>org.simple.Language</w:t>
      </w:r>
      <w:proofErr w:type="spellEnd"/>
      <w:r w:rsidRPr="00AF2F73">
        <w:rPr>
          <w:rFonts w:hint="eastAsia"/>
        </w:rPr>
        <w:t>表示</w:t>
      </w:r>
      <w:r w:rsidRPr="00AF2F73">
        <w:rPr>
          <w:rFonts w:hint="eastAsia"/>
        </w:rPr>
        <w:t>Language</w:t>
      </w:r>
      <w:r>
        <w:rPr>
          <w:rFonts w:hint="eastAsia"/>
        </w:rPr>
        <w:t>类的地址</w:t>
      </w:r>
      <w:r w:rsidRPr="00AF2F73">
        <w:rPr>
          <w:rFonts w:hint="eastAsia"/>
        </w:rPr>
        <w:t>。</w:t>
      </w:r>
    </w:p>
    <w:p w:rsidR="003E755C" w:rsidRPr="0029479F" w:rsidRDefault="003E755C" w:rsidP="003E755C">
      <w:pPr>
        <w:pStyle w:val="a7"/>
        <w:numPr>
          <w:ilvl w:val="0"/>
          <w:numId w:val="4"/>
        </w:numPr>
        <w:ind w:firstLineChars="0"/>
        <w:outlineLvl w:val="2"/>
        <w:rPr>
          <w:b/>
        </w:rPr>
      </w:pPr>
      <w:proofErr w:type="spellStart"/>
      <w:r>
        <w:rPr>
          <w:rFonts w:hint="eastAsia"/>
          <w:b/>
        </w:rPr>
        <w:t>loadClass</w:t>
      </w:r>
      <w:proofErr w:type="spellEnd"/>
      <w:r>
        <w:rPr>
          <w:rFonts w:hint="eastAsia"/>
          <w:b/>
        </w:rPr>
        <w:t>与</w:t>
      </w:r>
      <w:proofErr w:type="spellStart"/>
      <w:r>
        <w:rPr>
          <w:rFonts w:hint="eastAsia"/>
          <w:b/>
        </w:rPr>
        <w:t>forName</w:t>
      </w:r>
      <w:proofErr w:type="spellEnd"/>
      <w:r>
        <w:rPr>
          <w:rFonts w:hint="eastAsia"/>
          <w:b/>
        </w:rPr>
        <w:t>区别</w:t>
      </w:r>
    </w:p>
    <w:p w:rsidR="003E755C" w:rsidRDefault="003E755C" w:rsidP="003E755C">
      <w:pPr>
        <w:pStyle w:val="a7"/>
        <w:ind w:left="840" w:firstLineChars="0" w:firstLine="0"/>
      </w:pPr>
      <w:r>
        <w:rPr>
          <w:rFonts w:hint="eastAsia"/>
        </w:rPr>
        <w:tab/>
      </w:r>
      <w:proofErr w:type="spellStart"/>
      <w:r>
        <w:rPr>
          <w:rFonts w:hint="eastAsia"/>
        </w:rPr>
        <w:t>Classloader.loadClass</w:t>
      </w:r>
      <w:proofErr w:type="spellEnd"/>
      <w:r>
        <w:rPr>
          <w:rFonts w:hint="eastAsia"/>
        </w:rPr>
        <w:t>得到的</w:t>
      </w:r>
      <w:r>
        <w:rPr>
          <w:rFonts w:hint="eastAsia"/>
        </w:rPr>
        <w:t>class</w:t>
      </w:r>
      <w:r>
        <w:rPr>
          <w:rFonts w:hint="eastAsia"/>
        </w:rPr>
        <w:t>是还没有链接的。</w:t>
      </w:r>
    </w:p>
    <w:p w:rsidR="003E755C" w:rsidRDefault="003E755C" w:rsidP="003E755C">
      <w:pPr>
        <w:pStyle w:val="a7"/>
        <w:ind w:left="840" w:firstLineChars="0" w:firstLine="0"/>
      </w:pPr>
      <w:r>
        <w:rPr>
          <w:rFonts w:hint="eastAsia"/>
        </w:rPr>
        <w:tab/>
      </w:r>
      <w:proofErr w:type="spellStart"/>
      <w:r>
        <w:rPr>
          <w:rFonts w:hint="eastAsia"/>
        </w:rPr>
        <w:t>Class.forName</w:t>
      </w:r>
      <w:proofErr w:type="spellEnd"/>
      <w:r>
        <w:rPr>
          <w:rFonts w:hint="eastAsia"/>
        </w:rPr>
        <w:t>得到的</w:t>
      </w:r>
      <w:r>
        <w:rPr>
          <w:rFonts w:hint="eastAsia"/>
        </w:rPr>
        <w:t>class</w:t>
      </w:r>
      <w:r>
        <w:rPr>
          <w:rFonts w:hint="eastAsia"/>
        </w:rPr>
        <w:t>是已经初始化完成的</w:t>
      </w:r>
    </w:p>
    <w:p w:rsidR="003E755C" w:rsidRDefault="003E755C" w:rsidP="003E755C">
      <w:pPr>
        <w:pStyle w:val="a7"/>
        <w:ind w:left="840" w:firstLineChars="0" w:firstLine="0"/>
      </w:pPr>
      <w:r>
        <w:rPr>
          <w:rFonts w:hint="eastAsia"/>
        </w:rPr>
        <w:tab/>
      </w:r>
      <w:proofErr w:type="spellStart"/>
      <w:r w:rsidRPr="006167E0">
        <w:t>com.xjo.</w:t>
      </w:r>
      <w:r>
        <w:rPr>
          <w:rFonts w:hint="eastAsia"/>
        </w:rPr>
        <w:t>classLoader</w:t>
      </w:r>
      <w:proofErr w:type="spellEnd"/>
      <w:r>
        <w:rPr>
          <w:rFonts w:hint="eastAsia"/>
        </w:rPr>
        <w:t>/</w:t>
      </w:r>
      <w:r w:rsidRPr="00A72CB6">
        <w:t>LoadDifference</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E755C" w:rsidRPr="001C4E25" w:rsidTr="002E54FD">
        <w:tc>
          <w:tcPr>
            <w:tcW w:w="8522" w:type="dxa"/>
          </w:tcPr>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b/>
                <w:bCs/>
                <w:color w:val="7F0055"/>
                <w:kern w:val="0"/>
                <w:sz w:val="28"/>
                <w:szCs w:val="36"/>
              </w:rPr>
              <w:t>package</w:t>
            </w:r>
            <w:r w:rsidRPr="001C4E25">
              <w:rPr>
                <w:rFonts w:ascii="Consolas" w:hAnsi="Consolas" w:cs="Consolas"/>
                <w:color w:val="000000"/>
                <w:kern w:val="0"/>
                <w:sz w:val="28"/>
                <w:szCs w:val="36"/>
              </w:rPr>
              <w:t xml:space="preserve"> </w:t>
            </w:r>
            <w:proofErr w:type="spellStart"/>
            <w:r w:rsidRPr="001C4E25">
              <w:rPr>
                <w:rFonts w:ascii="Consolas" w:hAnsi="Consolas" w:cs="Consolas"/>
                <w:color w:val="000000"/>
                <w:kern w:val="0"/>
                <w:sz w:val="28"/>
                <w:szCs w:val="36"/>
              </w:rPr>
              <w:t>com.xjo.classLoader</w:t>
            </w:r>
            <w:proofErr w:type="spellEnd"/>
            <w:r w:rsidRPr="001C4E25">
              <w:rPr>
                <w:rFonts w:ascii="Consolas" w:hAnsi="Consolas" w:cs="Consolas"/>
                <w:color w:val="000000"/>
                <w:kern w:val="0"/>
                <w:sz w:val="28"/>
                <w:szCs w:val="36"/>
              </w:rPr>
              <w:t>;</w:t>
            </w:r>
          </w:p>
          <w:p w:rsidR="001C4E25" w:rsidRPr="001C4E25" w:rsidRDefault="001C4E25" w:rsidP="001C4E25">
            <w:pPr>
              <w:autoSpaceDE w:val="0"/>
              <w:autoSpaceDN w:val="0"/>
              <w:adjustRightInd w:val="0"/>
              <w:jc w:val="left"/>
              <w:rPr>
                <w:rFonts w:ascii="Consolas" w:hAnsi="Consolas" w:cs="Consolas"/>
                <w:kern w:val="0"/>
                <w:sz w:val="28"/>
                <w:szCs w:val="36"/>
              </w:rPr>
            </w:pP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b/>
                <w:bCs/>
                <w:color w:val="7F0055"/>
                <w:kern w:val="0"/>
                <w:sz w:val="28"/>
                <w:szCs w:val="36"/>
              </w:rPr>
              <w:lastRenderedPageBreak/>
              <w:t>public</w:t>
            </w:r>
            <w:r w:rsidRPr="001C4E25">
              <w:rPr>
                <w:rFonts w:ascii="Consolas" w:hAnsi="Consolas" w:cs="Consolas"/>
                <w:color w:val="000000"/>
                <w:kern w:val="0"/>
                <w:sz w:val="28"/>
                <w:szCs w:val="36"/>
              </w:rPr>
              <w:t xml:space="preserve"> </w:t>
            </w:r>
            <w:r w:rsidRPr="001C4E25">
              <w:rPr>
                <w:rFonts w:ascii="Consolas" w:hAnsi="Consolas" w:cs="Consolas"/>
                <w:b/>
                <w:bCs/>
                <w:color w:val="7F0055"/>
                <w:kern w:val="0"/>
                <w:sz w:val="28"/>
                <w:szCs w:val="36"/>
              </w:rPr>
              <w:t>class</w:t>
            </w:r>
            <w:r w:rsidRPr="001C4E25">
              <w:rPr>
                <w:rFonts w:ascii="Consolas" w:hAnsi="Consolas" w:cs="Consolas"/>
                <w:color w:val="000000"/>
                <w:kern w:val="0"/>
                <w:sz w:val="28"/>
                <w:szCs w:val="36"/>
              </w:rPr>
              <w:t xml:space="preserve"> </w:t>
            </w:r>
            <w:proofErr w:type="spellStart"/>
            <w:r w:rsidRPr="001C4E25">
              <w:rPr>
                <w:rFonts w:ascii="Consolas" w:hAnsi="Consolas" w:cs="Consolas"/>
                <w:color w:val="000000"/>
                <w:kern w:val="0"/>
                <w:sz w:val="28"/>
                <w:szCs w:val="36"/>
              </w:rPr>
              <w:t>LoadDifference</w:t>
            </w:r>
            <w:proofErr w:type="spellEnd"/>
            <w:r w:rsidRPr="001C4E25">
              <w:rPr>
                <w:rFonts w:ascii="Consolas" w:hAnsi="Consolas" w:cs="Consolas"/>
                <w:color w:val="000000"/>
                <w:kern w:val="0"/>
                <w:sz w:val="28"/>
                <w:szCs w:val="36"/>
              </w:rPr>
              <w:t xml:space="preserve"> {</w:t>
            </w: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 xml:space="preserve">    </w:t>
            </w:r>
            <w:r w:rsidRPr="001C4E25">
              <w:rPr>
                <w:rFonts w:ascii="Consolas" w:hAnsi="Consolas" w:cs="Consolas"/>
                <w:b/>
                <w:bCs/>
                <w:color w:val="7F0055"/>
                <w:kern w:val="0"/>
                <w:sz w:val="28"/>
                <w:szCs w:val="36"/>
              </w:rPr>
              <w:t>public</w:t>
            </w:r>
            <w:r w:rsidRPr="001C4E25">
              <w:rPr>
                <w:rFonts w:ascii="Consolas" w:hAnsi="Consolas" w:cs="Consolas"/>
                <w:color w:val="000000"/>
                <w:kern w:val="0"/>
                <w:sz w:val="28"/>
                <w:szCs w:val="36"/>
              </w:rPr>
              <w:t xml:space="preserve"> </w:t>
            </w:r>
            <w:r w:rsidRPr="001C4E25">
              <w:rPr>
                <w:rFonts w:ascii="Consolas" w:hAnsi="Consolas" w:cs="Consolas"/>
                <w:b/>
                <w:bCs/>
                <w:color w:val="7F0055"/>
                <w:kern w:val="0"/>
                <w:sz w:val="28"/>
                <w:szCs w:val="36"/>
              </w:rPr>
              <w:t>static</w:t>
            </w:r>
            <w:r w:rsidRPr="001C4E25">
              <w:rPr>
                <w:rFonts w:ascii="Consolas" w:hAnsi="Consolas" w:cs="Consolas"/>
                <w:color w:val="000000"/>
                <w:kern w:val="0"/>
                <w:sz w:val="28"/>
                <w:szCs w:val="36"/>
              </w:rPr>
              <w:t xml:space="preserve"> </w:t>
            </w:r>
            <w:r w:rsidRPr="001C4E25">
              <w:rPr>
                <w:rFonts w:ascii="Consolas" w:hAnsi="Consolas" w:cs="Consolas"/>
                <w:b/>
                <w:bCs/>
                <w:color w:val="7F0055"/>
                <w:kern w:val="0"/>
                <w:sz w:val="28"/>
                <w:szCs w:val="36"/>
              </w:rPr>
              <w:t>void</w:t>
            </w:r>
            <w:r w:rsidRPr="001C4E25">
              <w:rPr>
                <w:rFonts w:ascii="Consolas" w:hAnsi="Consolas" w:cs="Consolas"/>
                <w:color w:val="000000"/>
                <w:kern w:val="0"/>
                <w:sz w:val="28"/>
                <w:szCs w:val="36"/>
              </w:rPr>
              <w:t xml:space="preserve"> main(String[] </w:t>
            </w:r>
            <w:proofErr w:type="spellStart"/>
            <w:r w:rsidRPr="001C4E25">
              <w:rPr>
                <w:rFonts w:ascii="Consolas" w:hAnsi="Consolas" w:cs="Consolas"/>
                <w:color w:val="6A3E3E"/>
                <w:kern w:val="0"/>
                <w:sz w:val="28"/>
                <w:szCs w:val="36"/>
              </w:rPr>
              <w:t>args</w:t>
            </w:r>
            <w:proofErr w:type="spellEnd"/>
            <w:r w:rsidRPr="001C4E25">
              <w:rPr>
                <w:rFonts w:ascii="Consolas" w:hAnsi="Consolas" w:cs="Consolas"/>
                <w:color w:val="000000"/>
                <w:kern w:val="0"/>
                <w:sz w:val="28"/>
                <w:szCs w:val="36"/>
              </w:rPr>
              <w:t xml:space="preserve">) </w:t>
            </w:r>
            <w:r w:rsidRPr="001C4E25">
              <w:rPr>
                <w:rFonts w:ascii="Consolas" w:hAnsi="Consolas" w:cs="Consolas"/>
                <w:b/>
                <w:bCs/>
                <w:color w:val="7F0055"/>
                <w:kern w:val="0"/>
                <w:sz w:val="28"/>
                <w:szCs w:val="36"/>
              </w:rPr>
              <w:t>throws</w:t>
            </w:r>
            <w:r w:rsidRPr="001C4E25">
              <w:rPr>
                <w:rFonts w:ascii="Consolas" w:hAnsi="Consolas" w:cs="Consolas"/>
                <w:color w:val="000000"/>
                <w:kern w:val="0"/>
                <w:sz w:val="28"/>
                <w:szCs w:val="36"/>
              </w:rPr>
              <w:t xml:space="preserve"> </w:t>
            </w:r>
            <w:proofErr w:type="spellStart"/>
            <w:r w:rsidRPr="001C4E25">
              <w:rPr>
                <w:rFonts w:ascii="Consolas" w:hAnsi="Consolas" w:cs="Consolas"/>
                <w:color w:val="000000"/>
                <w:kern w:val="0"/>
                <w:sz w:val="28"/>
                <w:szCs w:val="36"/>
              </w:rPr>
              <w:t>ClassNotFoundException</w:t>
            </w:r>
            <w:proofErr w:type="spellEnd"/>
            <w:r w:rsidRPr="001C4E25">
              <w:rPr>
                <w:rFonts w:ascii="Consolas" w:hAnsi="Consolas" w:cs="Consolas"/>
                <w:color w:val="000000"/>
                <w:kern w:val="0"/>
                <w:sz w:val="28"/>
                <w:szCs w:val="36"/>
              </w:rPr>
              <w:t xml:space="preserve"> {</w:t>
            </w: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 xml:space="preserve">        </w:t>
            </w:r>
            <w:r w:rsidRPr="001C4E25">
              <w:rPr>
                <w:rFonts w:ascii="Consolas" w:hAnsi="Consolas" w:cs="Consolas"/>
                <w:color w:val="3F7F5F"/>
                <w:kern w:val="0"/>
                <w:sz w:val="28"/>
                <w:szCs w:val="36"/>
              </w:rPr>
              <w:t>//</w:t>
            </w:r>
            <w:proofErr w:type="spellStart"/>
            <w:r w:rsidRPr="001C4E25">
              <w:rPr>
                <w:rFonts w:ascii="Consolas" w:hAnsi="Consolas" w:cs="Consolas"/>
                <w:color w:val="3F7F5F"/>
                <w:kern w:val="0"/>
                <w:sz w:val="28"/>
                <w:szCs w:val="36"/>
              </w:rPr>
              <w:t>ClassLoader</w:t>
            </w:r>
            <w:proofErr w:type="spellEnd"/>
            <w:r w:rsidRPr="001C4E25">
              <w:rPr>
                <w:rFonts w:ascii="Consolas" w:hAnsi="Consolas" w:cs="Consolas"/>
                <w:color w:val="3F7F5F"/>
                <w:kern w:val="0"/>
                <w:sz w:val="28"/>
                <w:szCs w:val="36"/>
              </w:rPr>
              <w:t xml:space="preserve"> cl = </w:t>
            </w:r>
            <w:proofErr w:type="spellStart"/>
            <w:r w:rsidRPr="001C4E25">
              <w:rPr>
                <w:rFonts w:ascii="Consolas" w:hAnsi="Consolas" w:cs="Consolas"/>
                <w:color w:val="3F7F5F"/>
                <w:kern w:val="0"/>
                <w:sz w:val="28"/>
                <w:szCs w:val="36"/>
              </w:rPr>
              <w:t>Tom.class.getClassLoader</w:t>
            </w:r>
            <w:proofErr w:type="spellEnd"/>
            <w:r w:rsidRPr="001C4E25">
              <w:rPr>
                <w:rFonts w:ascii="Consolas" w:hAnsi="Consolas" w:cs="Consolas"/>
                <w:color w:val="3F7F5F"/>
                <w:kern w:val="0"/>
                <w:sz w:val="28"/>
                <w:szCs w:val="36"/>
              </w:rPr>
              <w:t>();</w:t>
            </w: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 xml:space="preserve">    </w:t>
            </w:r>
            <w:r w:rsidRPr="001C4E25">
              <w:rPr>
                <w:rFonts w:ascii="Consolas" w:hAnsi="Consolas" w:cs="Consolas"/>
                <w:color w:val="000000"/>
                <w:kern w:val="0"/>
                <w:sz w:val="28"/>
                <w:szCs w:val="36"/>
              </w:rPr>
              <w:tab/>
            </w:r>
            <w:r w:rsidRPr="001C4E25">
              <w:rPr>
                <w:rFonts w:ascii="Consolas" w:hAnsi="Consolas" w:cs="Consolas"/>
                <w:color w:val="3F7F5F"/>
                <w:kern w:val="0"/>
                <w:sz w:val="28"/>
                <w:szCs w:val="36"/>
              </w:rPr>
              <w:t>//</w:t>
            </w:r>
            <w:proofErr w:type="spellStart"/>
            <w:r w:rsidRPr="001C4E25">
              <w:rPr>
                <w:rFonts w:ascii="Consolas" w:hAnsi="Consolas" w:cs="Consolas"/>
                <w:color w:val="3F7F5F"/>
                <w:kern w:val="0"/>
                <w:sz w:val="28"/>
                <w:szCs w:val="36"/>
              </w:rPr>
              <w:t>forName</w:t>
            </w:r>
            <w:proofErr w:type="spellEnd"/>
            <w:r w:rsidRPr="001C4E25">
              <w:rPr>
                <w:rFonts w:ascii="Consolas" w:hAnsi="Consolas" w:cs="Consolas"/>
                <w:color w:val="3F7F5F"/>
                <w:kern w:val="0"/>
                <w:sz w:val="28"/>
                <w:szCs w:val="36"/>
              </w:rPr>
              <w:t>会初始化类</w:t>
            </w: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 xml:space="preserve">        Class </w:t>
            </w:r>
            <w:r w:rsidRPr="001C4E25">
              <w:rPr>
                <w:rFonts w:ascii="Consolas" w:hAnsi="Consolas" w:cs="Consolas"/>
                <w:color w:val="6A3E3E"/>
                <w:kern w:val="0"/>
                <w:sz w:val="28"/>
                <w:szCs w:val="36"/>
              </w:rPr>
              <w:t>r</w:t>
            </w:r>
            <w:r w:rsidRPr="001C4E25">
              <w:rPr>
                <w:rFonts w:ascii="Consolas" w:hAnsi="Consolas" w:cs="Consolas"/>
                <w:color w:val="000000"/>
                <w:kern w:val="0"/>
                <w:sz w:val="28"/>
                <w:szCs w:val="36"/>
              </w:rPr>
              <w:t xml:space="preserve"> = </w:t>
            </w:r>
            <w:proofErr w:type="spellStart"/>
            <w:r w:rsidRPr="001C4E25">
              <w:rPr>
                <w:rFonts w:ascii="Consolas" w:hAnsi="Consolas" w:cs="Consolas"/>
                <w:color w:val="000000"/>
                <w:kern w:val="0"/>
                <w:sz w:val="28"/>
                <w:szCs w:val="36"/>
              </w:rPr>
              <w:t>Class.</w:t>
            </w:r>
            <w:r w:rsidRPr="001C4E25">
              <w:rPr>
                <w:rFonts w:ascii="Consolas" w:hAnsi="Consolas" w:cs="Consolas"/>
                <w:i/>
                <w:iCs/>
                <w:color w:val="000000"/>
                <w:kern w:val="0"/>
                <w:sz w:val="28"/>
                <w:szCs w:val="36"/>
              </w:rPr>
              <w:t>forName</w:t>
            </w:r>
            <w:proofErr w:type="spellEnd"/>
            <w:r w:rsidRPr="001C4E25">
              <w:rPr>
                <w:rFonts w:ascii="Consolas" w:hAnsi="Consolas" w:cs="Consolas"/>
                <w:color w:val="000000"/>
                <w:kern w:val="0"/>
                <w:sz w:val="28"/>
                <w:szCs w:val="36"/>
              </w:rPr>
              <w:t>(</w:t>
            </w:r>
            <w:r w:rsidRPr="001C4E25">
              <w:rPr>
                <w:rFonts w:ascii="Consolas" w:hAnsi="Consolas" w:cs="Consolas"/>
                <w:color w:val="2A00FF"/>
                <w:kern w:val="0"/>
                <w:sz w:val="28"/>
                <w:szCs w:val="36"/>
              </w:rPr>
              <w:t>"</w:t>
            </w:r>
            <w:proofErr w:type="spellStart"/>
            <w:r w:rsidRPr="001C4E25">
              <w:rPr>
                <w:rFonts w:ascii="Consolas" w:hAnsi="Consolas" w:cs="Consolas"/>
                <w:color w:val="2A00FF"/>
                <w:kern w:val="0"/>
                <w:sz w:val="28"/>
                <w:szCs w:val="36"/>
              </w:rPr>
              <w:t>com.xjo.classLoader.Tom</w:t>
            </w:r>
            <w:proofErr w:type="spellEnd"/>
            <w:r w:rsidRPr="001C4E25">
              <w:rPr>
                <w:rFonts w:ascii="Consolas" w:hAnsi="Consolas" w:cs="Consolas"/>
                <w:color w:val="2A00FF"/>
                <w:kern w:val="0"/>
                <w:sz w:val="28"/>
                <w:szCs w:val="36"/>
              </w:rPr>
              <w:t>"</w:t>
            </w:r>
            <w:r w:rsidRPr="001C4E25">
              <w:rPr>
                <w:rFonts w:ascii="Consolas" w:hAnsi="Consolas" w:cs="Consolas"/>
                <w:color w:val="000000"/>
                <w:kern w:val="0"/>
                <w:sz w:val="28"/>
                <w:szCs w:val="36"/>
              </w:rPr>
              <w:t>);</w:t>
            </w:r>
          </w:p>
          <w:p w:rsidR="001C4E25" w:rsidRPr="001C4E25" w:rsidRDefault="001C4E25" w:rsidP="001C4E25">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 xml:space="preserve">    }</w:t>
            </w:r>
          </w:p>
          <w:p w:rsidR="003E755C" w:rsidRPr="001C4E25" w:rsidRDefault="001C4E25" w:rsidP="002E54FD">
            <w:pPr>
              <w:autoSpaceDE w:val="0"/>
              <w:autoSpaceDN w:val="0"/>
              <w:adjustRightInd w:val="0"/>
              <w:jc w:val="left"/>
              <w:rPr>
                <w:rFonts w:ascii="Consolas" w:hAnsi="Consolas" w:cs="Consolas"/>
                <w:kern w:val="0"/>
                <w:sz w:val="28"/>
                <w:szCs w:val="36"/>
              </w:rPr>
            </w:pPr>
            <w:r w:rsidRPr="001C4E25">
              <w:rPr>
                <w:rFonts w:ascii="Consolas" w:hAnsi="Consolas" w:cs="Consolas"/>
                <w:color w:val="000000"/>
                <w:kern w:val="0"/>
                <w:sz w:val="28"/>
                <w:szCs w:val="36"/>
              </w:rPr>
              <w:t>}</w:t>
            </w:r>
          </w:p>
        </w:tc>
      </w:tr>
    </w:tbl>
    <w:p w:rsidR="00BC52F9" w:rsidRPr="00BC52F9" w:rsidRDefault="00BC52F9" w:rsidP="003E755C">
      <w:pPr>
        <w:pStyle w:val="a7"/>
        <w:numPr>
          <w:ilvl w:val="0"/>
          <w:numId w:val="4"/>
        </w:numPr>
        <w:ind w:firstLineChars="0"/>
        <w:outlineLvl w:val="2"/>
        <w:rPr>
          <w:b/>
        </w:rPr>
      </w:pPr>
      <w:r w:rsidRPr="00BC52F9">
        <w:rPr>
          <w:b/>
        </w:rPr>
        <w:lastRenderedPageBreak/>
        <w:t>反射技术</w:t>
      </w:r>
    </w:p>
    <w:p w:rsidR="00BC52F9" w:rsidRDefault="00BC52F9" w:rsidP="00BC52F9">
      <w:pPr>
        <w:pStyle w:val="a7"/>
        <w:ind w:left="1152" w:firstLineChars="0" w:firstLine="0"/>
      </w:pPr>
      <w:r w:rsidRPr="00805A66">
        <w:rPr>
          <w:rFonts w:hint="eastAsia"/>
        </w:rPr>
        <w:tab/>
      </w:r>
      <w:r w:rsidRPr="00805A66">
        <w:rPr>
          <w:rFonts w:hint="eastAsia"/>
        </w:rPr>
        <w:tab/>
      </w:r>
      <w:r>
        <w:rPr>
          <w:rFonts w:hint="eastAsia"/>
        </w:rPr>
        <w:t>Java</w:t>
      </w:r>
      <w:r>
        <w:rPr>
          <w:rFonts w:hint="eastAsia"/>
        </w:rPr>
        <w:t>反射机制是在运行状态中，对于任意一个类，都可以知道这个类的所有属性和方法。对于任意一个对象，都可以调用它的任意方法和属性。这种动态获取信息以及动态调用对象方法的功能就是反射。</w:t>
      </w:r>
      <w:r w:rsidR="00662CB4">
        <w:rPr>
          <w:rFonts w:hint="eastAsia"/>
        </w:rPr>
        <w:t>（</w:t>
      </w:r>
      <w:r w:rsidR="00662CB4">
        <w:rPr>
          <w:rFonts w:hint="eastAsia"/>
        </w:rPr>
        <w:t>Class</w:t>
      </w:r>
      <w:r w:rsidR="00662CB4">
        <w:rPr>
          <w:rFonts w:hint="eastAsia"/>
        </w:rPr>
        <w:t>、</w:t>
      </w:r>
      <w:r w:rsidR="00662CB4">
        <w:rPr>
          <w:rFonts w:hint="eastAsia"/>
        </w:rPr>
        <w:t>Method</w:t>
      </w:r>
      <w:r w:rsidR="00662CB4">
        <w:rPr>
          <w:rFonts w:hint="eastAsia"/>
        </w:rPr>
        <w:t>、</w:t>
      </w:r>
      <w:r w:rsidR="00662CB4">
        <w:rPr>
          <w:rFonts w:hint="eastAsia"/>
        </w:rPr>
        <w:t>Field</w:t>
      </w:r>
      <w:r w:rsidR="00662CB4">
        <w:rPr>
          <w:rFonts w:hint="eastAsia"/>
        </w:rPr>
        <w:t>）</w:t>
      </w:r>
    </w:p>
    <w:p w:rsidR="00523C42" w:rsidRDefault="00523C42" w:rsidP="00523C42">
      <w:pPr>
        <w:pStyle w:val="a7"/>
        <w:ind w:left="840" w:firstLineChars="0" w:firstLine="0"/>
      </w:pPr>
      <w:r>
        <w:rPr>
          <w:rFonts w:hint="eastAsia"/>
        </w:rPr>
        <w:tab/>
      </w:r>
      <w:proofErr w:type="spellStart"/>
      <w:r w:rsidR="00906EF8" w:rsidRPr="00906EF8">
        <w:t>com.xjo.reflect</w:t>
      </w:r>
      <w:proofErr w:type="spellEnd"/>
      <w:r w:rsidR="00906EF8">
        <w:rPr>
          <w:rFonts w:hint="eastAsia"/>
        </w:rPr>
        <w:t>/</w:t>
      </w:r>
      <w:r w:rsidR="00F03A54">
        <w:rPr>
          <w:rFonts w:hint="eastAsia"/>
        </w:rPr>
        <w:t>Robot.java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23C42" w:rsidRPr="000940B5" w:rsidTr="002E54FD">
        <w:tc>
          <w:tcPr>
            <w:tcW w:w="8522" w:type="dxa"/>
          </w:tcPr>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package</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com.xjo.reflect</w:t>
            </w:r>
            <w:proofErr w:type="spellEnd"/>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public</w:t>
            </w: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class</w:t>
            </w:r>
            <w:r w:rsidRPr="000940B5">
              <w:rPr>
                <w:rFonts w:ascii="Consolas" w:hAnsi="Consolas" w:cs="Consolas"/>
                <w:color w:val="000000"/>
                <w:kern w:val="0"/>
                <w:sz w:val="24"/>
                <w:szCs w:val="28"/>
              </w:rPr>
              <w:t xml:space="preserve"> Robot {</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private</w:t>
            </w:r>
            <w:r w:rsidRPr="000940B5">
              <w:rPr>
                <w:rFonts w:ascii="Consolas" w:hAnsi="Consolas" w:cs="Consolas"/>
                <w:color w:val="000000"/>
                <w:kern w:val="0"/>
                <w:sz w:val="24"/>
                <w:szCs w:val="28"/>
              </w:rPr>
              <w:t xml:space="preserve"> String </w:t>
            </w:r>
            <w:r w:rsidRPr="000940B5">
              <w:rPr>
                <w:rFonts w:ascii="Consolas" w:hAnsi="Consolas" w:cs="Consolas"/>
                <w:color w:val="0000C0"/>
                <w:kern w:val="0"/>
                <w:sz w:val="24"/>
                <w:szCs w:val="28"/>
              </w:rPr>
              <w:t>name</w:t>
            </w:r>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public</w:t>
            </w: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void</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sayHi</w:t>
            </w:r>
            <w:proofErr w:type="spellEnd"/>
            <w:r w:rsidRPr="000940B5">
              <w:rPr>
                <w:rFonts w:ascii="Consolas" w:hAnsi="Consolas" w:cs="Consolas"/>
                <w:color w:val="000000"/>
                <w:kern w:val="0"/>
                <w:sz w:val="24"/>
                <w:szCs w:val="28"/>
              </w:rPr>
              <w:t xml:space="preserve">(String </w:t>
            </w:r>
            <w:proofErr w:type="spellStart"/>
            <w:r w:rsidRPr="000940B5">
              <w:rPr>
                <w:rFonts w:ascii="Consolas" w:hAnsi="Consolas" w:cs="Consolas"/>
                <w:color w:val="6A3E3E"/>
                <w:kern w:val="0"/>
                <w:sz w:val="24"/>
                <w:szCs w:val="28"/>
              </w:rPr>
              <w:t>helloSentence</w:t>
            </w:r>
            <w:proofErr w:type="spellEnd"/>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System.</w:t>
            </w:r>
            <w:r w:rsidRPr="000940B5">
              <w:rPr>
                <w:rFonts w:ascii="Consolas" w:hAnsi="Consolas" w:cs="Consolas"/>
                <w:b/>
                <w:bCs/>
                <w:i/>
                <w:iCs/>
                <w:color w:val="0000C0"/>
                <w:kern w:val="0"/>
                <w:sz w:val="24"/>
                <w:szCs w:val="28"/>
              </w:rPr>
              <w:t>out</w:t>
            </w:r>
            <w:r w:rsidRPr="000940B5">
              <w:rPr>
                <w:rFonts w:ascii="Consolas" w:hAnsi="Consolas" w:cs="Consolas"/>
                <w:color w:val="000000"/>
                <w:kern w:val="0"/>
                <w:sz w:val="24"/>
                <w:szCs w:val="28"/>
              </w:rPr>
              <w:t>.println</w:t>
            </w:r>
            <w:proofErr w:type="spellEnd"/>
            <w:r w:rsidRPr="000940B5">
              <w:rPr>
                <w:rFonts w:ascii="Consolas" w:hAnsi="Consolas" w:cs="Consolas"/>
                <w:color w:val="000000"/>
                <w:kern w:val="0"/>
                <w:sz w:val="24"/>
                <w:szCs w:val="28"/>
              </w:rPr>
              <w:t>(</w:t>
            </w:r>
            <w:proofErr w:type="spellStart"/>
            <w:r w:rsidRPr="000940B5">
              <w:rPr>
                <w:rFonts w:ascii="Consolas" w:hAnsi="Consolas" w:cs="Consolas"/>
                <w:color w:val="6A3E3E"/>
                <w:kern w:val="0"/>
                <w:sz w:val="24"/>
                <w:szCs w:val="28"/>
              </w:rPr>
              <w:t>helloSentence</w:t>
            </w:r>
            <w:proofErr w:type="spellEnd"/>
            <w:r w:rsidRPr="000940B5">
              <w:rPr>
                <w:rFonts w:ascii="Consolas" w:hAnsi="Consolas" w:cs="Consolas"/>
                <w:color w:val="000000"/>
                <w:kern w:val="0"/>
                <w:sz w:val="24"/>
                <w:szCs w:val="28"/>
              </w:rPr>
              <w:t xml:space="preserve"> + </w:t>
            </w:r>
            <w:r w:rsidRPr="000940B5">
              <w:rPr>
                <w:rFonts w:ascii="Consolas" w:hAnsi="Consolas" w:cs="Consolas"/>
                <w:color w:val="2A00FF"/>
                <w:kern w:val="0"/>
                <w:sz w:val="24"/>
                <w:szCs w:val="28"/>
              </w:rPr>
              <w:t>" "</w:t>
            </w:r>
            <w:r w:rsidRPr="000940B5">
              <w:rPr>
                <w:rFonts w:ascii="Consolas" w:hAnsi="Consolas" w:cs="Consolas"/>
                <w:color w:val="000000"/>
                <w:kern w:val="0"/>
                <w:sz w:val="24"/>
                <w:szCs w:val="28"/>
              </w:rPr>
              <w:t xml:space="preserve"> + </w:t>
            </w:r>
            <w:r w:rsidRPr="000940B5">
              <w:rPr>
                <w:rFonts w:ascii="Consolas" w:hAnsi="Consolas" w:cs="Consolas"/>
                <w:color w:val="0000C0"/>
                <w:kern w:val="0"/>
                <w:sz w:val="24"/>
                <w:szCs w:val="28"/>
              </w:rPr>
              <w:t>name</w:t>
            </w:r>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private</w:t>
            </w:r>
            <w:r w:rsidRPr="000940B5">
              <w:rPr>
                <w:rFonts w:ascii="Consolas" w:hAnsi="Consolas" w:cs="Consolas"/>
                <w:color w:val="000000"/>
                <w:kern w:val="0"/>
                <w:sz w:val="24"/>
                <w:szCs w:val="28"/>
              </w:rPr>
              <w:t xml:space="preserve"> String </w:t>
            </w:r>
            <w:proofErr w:type="spellStart"/>
            <w:r w:rsidRPr="000940B5">
              <w:rPr>
                <w:rFonts w:ascii="Consolas" w:hAnsi="Consolas" w:cs="Consolas"/>
                <w:color w:val="000000"/>
                <w:kern w:val="0"/>
                <w:sz w:val="24"/>
                <w:szCs w:val="28"/>
              </w:rPr>
              <w:t>throwHello</w:t>
            </w:r>
            <w:proofErr w:type="spellEnd"/>
            <w:r w:rsidRPr="000940B5">
              <w:rPr>
                <w:rFonts w:ascii="Consolas" w:hAnsi="Consolas" w:cs="Consolas"/>
                <w:color w:val="000000"/>
                <w:kern w:val="0"/>
                <w:sz w:val="24"/>
                <w:szCs w:val="28"/>
              </w:rPr>
              <w:t xml:space="preserve">(String </w:t>
            </w:r>
            <w:r w:rsidRPr="000940B5">
              <w:rPr>
                <w:rFonts w:ascii="Consolas" w:hAnsi="Consolas" w:cs="Consolas"/>
                <w:color w:val="6A3E3E"/>
                <w:kern w:val="0"/>
                <w:sz w:val="24"/>
                <w:szCs w:val="28"/>
              </w:rPr>
              <w:t>tag</w:t>
            </w:r>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return</w:t>
            </w:r>
            <w:r w:rsidRPr="000940B5">
              <w:rPr>
                <w:rFonts w:ascii="Consolas" w:hAnsi="Consolas" w:cs="Consolas"/>
                <w:color w:val="000000"/>
                <w:kern w:val="0"/>
                <w:sz w:val="24"/>
                <w:szCs w:val="28"/>
              </w:rPr>
              <w:t xml:space="preserve"> </w:t>
            </w:r>
            <w:r w:rsidRPr="000940B5">
              <w:rPr>
                <w:rFonts w:ascii="Consolas" w:hAnsi="Consolas" w:cs="Consolas"/>
                <w:color w:val="2A00FF"/>
                <w:kern w:val="0"/>
                <w:sz w:val="24"/>
                <w:szCs w:val="28"/>
              </w:rPr>
              <w:t>"Hello "</w:t>
            </w:r>
            <w:r w:rsidRPr="000940B5">
              <w:rPr>
                <w:rFonts w:ascii="Consolas" w:hAnsi="Consolas" w:cs="Consolas"/>
                <w:color w:val="000000"/>
                <w:kern w:val="0"/>
                <w:sz w:val="24"/>
                <w:szCs w:val="28"/>
              </w:rPr>
              <w:t xml:space="preserve"> + </w:t>
            </w:r>
            <w:r w:rsidRPr="000940B5">
              <w:rPr>
                <w:rFonts w:ascii="Consolas" w:hAnsi="Consolas" w:cs="Consolas"/>
                <w:color w:val="6A3E3E"/>
                <w:kern w:val="0"/>
                <w:sz w:val="24"/>
                <w:szCs w:val="28"/>
              </w:rPr>
              <w:t>tag</w:t>
            </w:r>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static</w:t>
            </w:r>
            <w:r w:rsidRPr="000940B5">
              <w:rPr>
                <w:rFonts w:ascii="Consolas" w:hAnsi="Consolas" w:cs="Consolas"/>
                <w:color w:val="000000"/>
                <w:kern w:val="0"/>
                <w:sz w:val="24"/>
                <w:szCs w:val="28"/>
              </w:rPr>
              <w:t xml:space="preserve"> {</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System.</w:t>
            </w:r>
            <w:r w:rsidRPr="000940B5">
              <w:rPr>
                <w:rFonts w:ascii="Consolas" w:hAnsi="Consolas" w:cs="Consolas"/>
                <w:b/>
                <w:bCs/>
                <w:i/>
                <w:iCs/>
                <w:color w:val="0000C0"/>
                <w:kern w:val="0"/>
                <w:sz w:val="24"/>
                <w:szCs w:val="28"/>
              </w:rPr>
              <w:t>out</w:t>
            </w:r>
            <w:r w:rsidRPr="000940B5">
              <w:rPr>
                <w:rFonts w:ascii="Consolas" w:hAnsi="Consolas" w:cs="Consolas"/>
                <w:color w:val="000000"/>
                <w:kern w:val="0"/>
                <w:sz w:val="24"/>
                <w:szCs w:val="28"/>
              </w:rPr>
              <w:t>.println</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"Hello Robot"</w:t>
            </w:r>
            <w:r w:rsidRPr="000940B5">
              <w:rPr>
                <w:rFonts w:ascii="Consolas" w:hAnsi="Consolas" w:cs="Consolas"/>
                <w:color w:val="000000"/>
                <w:kern w:val="0"/>
                <w:sz w:val="24"/>
                <w:szCs w:val="28"/>
              </w:rPr>
              <w:t>);</w:t>
            </w:r>
          </w:p>
          <w:p w:rsidR="007F56B2" w:rsidRPr="000940B5" w:rsidRDefault="007F56B2" w:rsidP="007F56B2">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
          <w:p w:rsidR="00523C42" w:rsidRPr="000940B5" w:rsidRDefault="007F56B2" w:rsidP="002E54FD">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w:t>
            </w:r>
          </w:p>
        </w:tc>
      </w:tr>
    </w:tbl>
    <w:p w:rsidR="00474FE9" w:rsidRDefault="00474FE9" w:rsidP="00474FE9">
      <w:pPr>
        <w:pStyle w:val="a7"/>
        <w:ind w:left="840" w:firstLineChars="0" w:firstLine="0"/>
      </w:pPr>
      <w:r>
        <w:rPr>
          <w:rFonts w:hint="eastAsia"/>
        </w:rPr>
        <w:tab/>
      </w:r>
      <w:proofErr w:type="spellStart"/>
      <w:r w:rsidRPr="00906EF8">
        <w:t>com.xjo.reflect</w:t>
      </w:r>
      <w:proofErr w:type="spellEnd"/>
      <w:r>
        <w:rPr>
          <w:rFonts w:hint="eastAsia"/>
        </w:rPr>
        <w:t>/</w:t>
      </w:r>
      <w:r w:rsidR="00865C69" w:rsidRPr="00865C69">
        <w:t>ReflectSample</w:t>
      </w:r>
      <w:r w:rsidR="00865C69">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74FE9" w:rsidRPr="000940B5" w:rsidTr="002E54FD">
        <w:tc>
          <w:tcPr>
            <w:tcW w:w="8522" w:type="dxa"/>
          </w:tcPr>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package</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com.xjo.reflect</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import</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java.lang.reflect.Field</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import</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java.lang.reflect.InvocationTargetException</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t>import</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java.lang.reflect.Method</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b/>
                <w:bCs/>
                <w:color w:val="7F0055"/>
                <w:kern w:val="0"/>
                <w:sz w:val="24"/>
                <w:szCs w:val="28"/>
              </w:rPr>
              <w:lastRenderedPageBreak/>
              <w:t>public</w:t>
            </w: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class</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ReflectSample</w:t>
            </w:r>
            <w:proofErr w:type="spellEnd"/>
            <w:r w:rsidRPr="000940B5">
              <w:rPr>
                <w:rFonts w:ascii="Consolas" w:hAnsi="Consolas" w:cs="Consolas"/>
                <w:color w:val="000000"/>
                <w:kern w:val="0"/>
                <w:sz w:val="24"/>
                <w:szCs w:val="28"/>
              </w:rPr>
              <w:t xml:space="preserve"> {</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public</w:t>
            </w: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static</w:t>
            </w:r>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void</w:t>
            </w:r>
            <w:r w:rsidRPr="000940B5">
              <w:rPr>
                <w:rFonts w:ascii="Consolas" w:hAnsi="Consolas" w:cs="Consolas"/>
                <w:color w:val="000000"/>
                <w:kern w:val="0"/>
                <w:sz w:val="24"/>
                <w:szCs w:val="28"/>
              </w:rPr>
              <w:t xml:space="preserve"> main(String[] </w:t>
            </w:r>
            <w:proofErr w:type="spellStart"/>
            <w:r w:rsidRPr="000940B5">
              <w:rPr>
                <w:rFonts w:ascii="Consolas" w:hAnsi="Consolas" w:cs="Consolas"/>
                <w:color w:val="6A3E3E"/>
                <w:kern w:val="0"/>
                <w:sz w:val="24"/>
                <w:szCs w:val="28"/>
              </w:rPr>
              <w:t>args</w:t>
            </w:r>
            <w:proofErr w:type="spellEnd"/>
            <w:r w:rsidRPr="000940B5">
              <w:rPr>
                <w:rFonts w:ascii="Consolas" w:hAnsi="Consolas" w:cs="Consolas"/>
                <w:color w:val="000000"/>
                <w:kern w:val="0"/>
                <w:sz w:val="24"/>
                <w:szCs w:val="28"/>
              </w:rPr>
              <w:t xml:space="preserve">) </w:t>
            </w:r>
            <w:r w:rsidRPr="000940B5">
              <w:rPr>
                <w:rFonts w:ascii="Consolas" w:hAnsi="Consolas" w:cs="Consolas"/>
                <w:b/>
                <w:bCs/>
                <w:color w:val="7F0055"/>
                <w:kern w:val="0"/>
                <w:sz w:val="24"/>
                <w:szCs w:val="28"/>
              </w:rPr>
              <w:t>throws</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ClassNotFoundException</w:t>
            </w:r>
            <w:proofErr w:type="spellEnd"/>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IllegalAccessException</w:t>
            </w:r>
            <w:proofErr w:type="spellEnd"/>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InstantiationException</w:t>
            </w:r>
            <w:proofErr w:type="spellEnd"/>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InvocationTargetException</w:t>
            </w:r>
            <w:proofErr w:type="spellEnd"/>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NoSuchMethodException</w:t>
            </w:r>
            <w:proofErr w:type="spellEnd"/>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NoSuchFieldException</w:t>
            </w:r>
            <w:proofErr w:type="spellEnd"/>
            <w:r w:rsidRPr="000940B5">
              <w:rPr>
                <w:rFonts w:ascii="Consolas" w:hAnsi="Consolas" w:cs="Consolas"/>
                <w:color w:val="000000"/>
                <w:kern w:val="0"/>
                <w:sz w:val="24"/>
                <w:szCs w:val="28"/>
              </w:rPr>
              <w:t xml:space="preserve"> {</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Class </w:t>
            </w:r>
            <w:proofErr w:type="spellStart"/>
            <w:r w:rsidRPr="000940B5">
              <w:rPr>
                <w:rFonts w:ascii="Consolas" w:hAnsi="Consolas" w:cs="Consolas"/>
                <w:color w:val="6A3E3E"/>
                <w:kern w:val="0"/>
                <w:sz w:val="24"/>
                <w:szCs w:val="28"/>
              </w:rPr>
              <w:t>rc</w:t>
            </w:r>
            <w:proofErr w:type="spellEnd"/>
            <w:r w:rsidRPr="000940B5">
              <w:rPr>
                <w:rFonts w:ascii="Consolas" w:hAnsi="Consolas" w:cs="Consolas"/>
                <w:color w:val="000000"/>
                <w:kern w:val="0"/>
                <w:sz w:val="24"/>
                <w:szCs w:val="28"/>
              </w:rPr>
              <w:t xml:space="preserve"> = </w:t>
            </w:r>
            <w:proofErr w:type="spellStart"/>
            <w:r w:rsidRPr="000940B5">
              <w:rPr>
                <w:rFonts w:ascii="Consolas" w:hAnsi="Consolas" w:cs="Consolas"/>
                <w:color w:val="000000"/>
                <w:kern w:val="0"/>
                <w:sz w:val="24"/>
                <w:szCs w:val="28"/>
              </w:rPr>
              <w:t>Class.</w:t>
            </w:r>
            <w:r w:rsidRPr="000940B5">
              <w:rPr>
                <w:rFonts w:ascii="Consolas" w:hAnsi="Consolas" w:cs="Consolas"/>
                <w:i/>
                <w:iCs/>
                <w:color w:val="000000"/>
                <w:kern w:val="0"/>
                <w:sz w:val="24"/>
                <w:szCs w:val="28"/>
              </w:rPr>
              <w:t>forName</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w:t>
            </w:r>
            <w:proofErr w:type="spellStart"/>
            <w:r w:rsidRPr="000940B5">
              <w:rPr>
                <w:rFonts w:ascii="Consolas" w:hAnsi="Consolas" w:cs="Consolas"/>
                <w:color w:val="2A00FF"/>
                <w:kern w:val="0"/>
                <w:sz w:val="24"/>
                <w:szCs w:val="28"/>
              </w:rPr>
              <w:t>com.xjo.reflect.Robot</w:t>
            </w:r>
            <w:proofErr w:type="spellEnd"/>
            <w:r w:rsidRPr="000940B5">
              <w:rPr>
                <w:rFonts w:ascii="Consolas" w:hAnsi="Consolas" w:cs="Consolas"/>
                <w:color w:val="2A00FF"/>
                <w:kern w:val="0"/>
                <w:sz w:val="24"/>
                <w:szCs w:val="28"/>
              </w:rPr>
              <w:t>"</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Robot </w:t>
            </w:r>
            <w:r w:rsidRPr="000940B5">
              <w:rPr>
                <w:rFonts w:ascii="Consolas" w:hAnsi="Consolas" w:cs="Consolas"/>
                <w:color w:val="6A3E3E"/>
                <w:kern w:val="0"/>
                <w:sz w:val="24"/>
                <w:szCs w:val="28"/>
              </w:rPr>
              <w:t>r</w:t>
            </w:r>
            <w:r w:rsidRPr="000940B5">
              <w:rPr>
                <w:rFonts w:ascii="Consolas" w:hAnsi="Consolas" w:cs="Consolas"/>
                <w:color w:val="000000"/>
                <w:kern w:val="0"/>
                <w:sz w:val="24"/>
                <w:szCs w:val="28"/>
              </w:rPr>
              <w:t xml:space="preserve"> = (Robot) </w:t>
            </w:r>
            <w:proofErr w:type="spellStart"/>
            <w:r w:rsidRPr="000940B5">
              <w:rPr>
                <w:rFonts w:ascii="Consolas" w:hAnsi="Consolas" w:cs="Consolas"/>
                <w:color w:val="6A3E3E"/>
                <w:kern w:val="0"/>
                <w:sz w:val="24"/>
                <w:szCs w:val="28"/>
              </w:rPr>
              <w:t>rc</w:t>
            </w:r>
            <w:r w:rsidRPr="000940B5">
              <w:rPr>
                <w:rFonts w:ascii="Consolas" w:hAnsi="Consolas" w:cs="Consolas"/>
                <w:color w:val="000000"/>
                <w:kern w:val="0"/>
                <w:sz w:val="24"/>
                <w:szCs w:val="28"/>
              </w:rPr>
              <w:t>.newInstance</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System.</w:t>
            </w:r>
            <w:r w:rsidRPr="000940B5">
              <w:rPr>
                <w:rFonts w:ascii="Consolas" w:hAnsi="Consolas" w:cs="Consolas"/>
                <w:b/>
                <w:bCs/>
                <w:i/>
                <w:iCs/>
                <w:color w:val="0000C0"/>
                <w:kern w:val="0"/>
                <w:sz w:val="24"/>
                <w:szCs w:val="28"/>
              </w:rPr>
              <w:t>out</w:t>
            </w:r>
            <w:r w:rsidRPr="000940B5">
              <w:rPr>
                <w:rFonts w:ascii="Consolas" w:hAnsi="Consolas" w:cs="Consolas"/>
                <w:color w:val="000000"/>
                <w:kern w:val="0"/>
                <w:sz w:val="24"/>
                <w:szCs w:val="28"/>
              </w:rPr>
              <w:t>.println</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"Class name is "</w:t>
            </w:r>
            <w:r w:rsidRPr="000940B5">
              <w:rPr>
                <w:rFonts w:ascii="Consolas" w:hAnsi="Consolas" w:cs="Consolas"/>
                <w:color w:val="000000"/>
                <w:kern w:val="0"/>
                <w:sz w:val="24"/>
                <w:szCs w:val="28"/>
              </w:rPr>
              <w:t xml:space="preserve"> + </w:t>
            </w:r>
            <w:proofErr w:type="spellStart"/>
            <w:r w:rsidRPr="000940B5">
              <w:rPr>
                <w:rFonts w:ascii="Consolas" w:hAnsi="Consolas" w:cs="Consolas"/>
                <w:color w:val="6A3E3E"/>
                <w:kern w:val="0"/>
                <w:sz w:val="24"/>
                <w:szCs w:val="28"/>
              </w:rPr>
              <w:t>rc</w:t>
            </w:r>
            <w:r w:rsidRPr="000940B5">
              <w:rPr>
                <w:rFonts w:ascii="Consolas" w:hAnsi="Consolas" w:cs="Consolas"/>
                <w:color w:val="000000"/>
                <w:kern w:val="0"/>
                <w:sz w:val="24"/>
                <w:szCs w:val="28"/>
              </w:rPr>
              <w:t>.getName</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获取</w:t>
            </w:r>
            <w:proofErr w:type="spellStart"/>
            <w:r w:rsidRPr="000940B5">
              <w:rPr>
                <w:rFonts w:ascii="Consolas" w:hAnsi="Consolas" w:cs="Consolas"/>
                <w:color w:val="3F7F5F"/>
                <w:kern w:val="0"/>
                <w:sz w:val="24"/>
                <w:szCs w:val="28"/>
              </w:rPr>
              <w:t>throwHello</w:t>
            </w:r>
            <w:proofErr w:type="spellEnd"/>
            <w:r w:rsidRPr="000940B5">
              <w:rPr>
                <w:rFonts w:ascii="Consolas" w:hAnsi="Consolas" w:cs="Consolas"/>
                <w:color w:val="3F7F5F"/>
                <w:kern w:val="0"/>
                <w:sz w:val="24"/>
                <w:szCs w:val="28"/>
              </w:rPr>
              <w:t>()</w:t>
            </w:r>
            <w:r w:rsidRPr="000940B5">
              <w:rPr>
                <w:rFonts w:ascii="Consolas" w:hAnsi="Consolas" w:cs="Consolas"/>
                <w:color w:val="3F7F5F"/>
                <w:kern w:val="0"/>
                <w:sz w:val="24"/>
                <w:szCs w:val="28"/>
              </w:rPr>
              <w:t>方法</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Method </w:t>
            </w:r>
            <w:proofErr w:type="spellStart"/>
            <w:r w:rsidRPr="000940B5">
              <w:rPr>
                <w:rFonts w:ascii="Consolas" w:hAnsi="Consolas" w:cs="Consolas"/>
                <w:color w:val="6A3E3E"/>
                <w:kern w:val="0"/>
                <w:sz w:val="24"/>
                <w:szCs w:val="28"/>
              </w:rPr>
              <w:t>getHello</w:t>
            </w:r>
            <w:proofErr w:type="spellEnd"/>
            <w:r w:rsidRPr="000940B5">
              <w:rPr>
                <w:rFonts w:ascii="Consolas" w:hAnsi="Consolas" w:cs="Consolas"/>
                <w:color w:val="000000"/>
                <w:kern w:val="0"/>
                <w:sz w:val="24"/>
                <w:szCs w:val="28"/>
              </w:rPr>
              <w:t xml:space="preserve"> = </w:t>
            </w:r>
            <w:proofErr w:type="spellStart"/>
            <w:r w:rsidRPr="000940B5">
              <w:rPr>
                <w:rFonts w:ascii="Consolas" w:hAnsi="Consolas" w:cs="Consolas"/>
                <w:color w:val="6A3E3E"/>
                <w:kern w:val="0"/>
                <w:sz w:val="24"/>
                <w:szCs w:val="28"/>
              </w:rPr>
              <w:t>rc</w:t>
            </w:r>
            <w:r w:rsidRPr="000940B5">
              <w:rPr>
                <w:rFonts w:ascii="Consolas" w:hAnsi="Consolas" w:cs="Consolas"/>
                <w:color w:val="000000"/>
                <w:kern w:val="0"/>
                <w:sz w:val="24"/>
                <w:szCs w:val="28"/>
              </w:rPr>
              <w:t>.getDeclaredMethod</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w:t>
            </w:r>
            <w:proofErr w:type="spellStart"/>
            <w:r w:rsidRPr="000940B5">
              <w:rPr>
                <w:rFonts w:ascii="Consolas" w:hAnsi="Consolas" w:cs="Consolas"/>
                <w:color w:val="2A00FF"/>
                <w:kern w:val="0"/>
                <w:sz w:val="24"/>
                <w:szCs w:val="28"/>
              </w:rPr>
              <w:t>throwHello</w:t>
            </w:r>
            <w:proofErr w:type="spellEnd"/>
            <w:r w:rsidRPr="000940B5">
              <w:rPr>
                <w:rFonts w:ascii="Consolas" w:hAnsi="Consolas" w:cs="Consolas"/>
                <w:color w:val="2A00FF"/>
                <w:kern w:val="0"/>
                <w:sz w:val="24"/>
                <w:szCs w:val="28"/>
              </w:rPr>
              <w:t>"</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String.</w:t>
            </w:r>
            <w:r w:rsidRPr="000940B5">
              <w:rPr>
                <w:rFonts w:ascii="Consolas" w:hAnsi="Consolas" w:cs="Consolas"/>
                <w:b/>
                <w:bCs/>
                <w:color w:val="7F0055"/>
                <w:kern w:val="0"/>
                <w:sz w:val="24"/>
                <w:szCs w:val="28"/>
              </w:rPr>
              <w:t>class</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6A3E3E"/>
                <w:kern w:val="0"/>
                <w:sz w:val="24"/>
                <w:szCs w:val="28"/>
              </w:rPr>
              <w:t>getHello</w:t>
            </w:r>
            <w:r w:rsidRPr="000940B5">
              <w:rPr>
                <w:rFonts w:ascii="Consolas" w:hAnsi="Consolas" w:cs="Consolas"/>
                <w:color w:val="000000"/>
                <w:kern w:val="0"/>
                <w:sz w:val="24"/>
                <w:szCs w:val="28"/>
              </w:rPr>
              <w:t>.setAccessible</w:t>
            </w:r>
            <w:proofErr w:type="spellEnd"/>
            <w:r w:rsidRPr="000940B5">
              <w:rPr>
                <w:rFonts w:ascii="Consolas" w:hAnsi="Consolas" w:cs="Consolas"/>
                <w:color w:val="000000"/>
                <w:kern w:val="0"/>
                <w:sz w:val="24"/>
                <w:szCs w:val="28"/>
              </w:rPr>
              <w:t>(</w:t>
            </w:r>
            <w:r w:rsidRPr="000940B5">
              <w:rPr>
                <w:rFonts w:ascii="Consolas" w:hAnsi="Consolas" w:cs="Consolas"/>
                <w:b/>
                <w:bCs/>
                <w:color w:val="7F0055"/>
                <w:kern w:val="0"/>
                <w:sz w:val="24"/>
                <w:szCs w:val="28"/>
              </w:rPr>
              <w:t>true</w:t>
            </w: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允许访问私有方法</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Object </w:t>
            </w:r>
            <w:r w:rsidRPr="000940B5">
              <w:rPr>
                <w:rFonts w:ascii="Consolas" w:hAnsi="Consolas" w:cs="Consolas"/>
                <w:color w:val="6A3E3E"/>
                <w:kern w:val="0"/>
                <w:sz w:val="24"/>
                <w:szCs w:val="28"/>
              </w:rPr>
              <w:t>str</w:t>
            </w:r>
            <w:r w:rsidRPr="000940B5">
              <w:rPr>
                <w:rFonts w:ascii="Consolas" w:hAnsi="Consolas" w:cs="Consolas"/>
                <w:color w:val="000000"/>
                <w:kern w:val="0"/>
                <w:sz w:val="24"/>
                <w:szCs w:val="28"/>
              </w:rPr>
              <w:t xml:space="preserve"> = </w:t>
            </w:r>
            <w:proofErr w:type="spellStart"/>
            <w:r w:rsidRPr="000940B5">
              <w:rPr>
                <w:rFonts w:ascii="Consolas" w:hAnsi="Consolas" w:cs="Consolas"/>
                <w:color w:val="6A3E3E"/>
                <w:kern w:val="0"/>
                <w:sz w:val="24"/>
                <w:szCs w:val="28"/>
              </w:rPr>
              <w:t>getHello</w:t>
            </w:r>
            <w:r w:rsidRPr="000940B5">
              <w:rPr>
                <w:rFonts w:ascii="Consolas" w:hAnsi="Consolas" w:cs="Consolas"/>
                <w:color w:val="000000"/>
                <w:kern w:val="0"/>
                <w:sz w:val="24"/>
                <w:szCs w:val="28"/>
              </w:rPr>
              <w:t>.invoke</w:t>
            </w:r>
            <w:proofErr w:type="spellEnd"/>
            <w:r w:rsidRPr="000940B5">
              <w:rPr>
                <w:rFonts w:ascii="Consolas" w:hAnsi="Consolas" w:cs="Consolas"/>
                <w:color w:val="000000"/>
                <w:kern w:val="0"/>
                <w:sz w:val="24"/>
                <w:szCs w:val="28"/>
              </w:rPr>
              <w:t>(</w:t>
            </w:r>
            <w:r w:rsidRPr="000940B5">
              <w:rPr>
                <w:rFonts w:ascii="Consolas" w:hAnsi="Consolas" w:cs="Consolas"/>
                <w:color w:val="6A3E3E"/>
                <w:kern w:val="0"/>
                <w:sz w:val="24"/>
                <w:szCs w:val="28"/>
              </w:rPr>
              <w:t>r</w:t>
            </w:r>
            <w:r w:rsidRPr="000940B5">
              <w:rPr>
                <w:rFonts w:ascii="Consolas" w:hAnsi="Consolas" w:cs="Consolas"/>
                <w:color w:val="000000"/>
                <w:kern w:val="0"/>
                <w:sz w:val="24"/>
                <w:szCs w:val="28"/>
              </w:rPr>
              <w:t xml:space="preserve">, </w:t>
            </w:r>
            <w:r w:rsidRPr="000940B5">
              <w:rPr>
                <w:rFonts w:ascii="Consolas" w:hAnsi="Consolas" w:cs="Consolas"/>
                <w:color w:val="2A00FF"/>
                <w:kern w:val="0"/>
                <w:sz w:val="24"/>
                <w:szCs w:val="28"/>
              </w:rPr>
              <w:t>"Bob"</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System.</w:t>
            </w:r>
            <w:r w:rsidRPr="000940B5">
              <w:rPr>
                <w:rFonts w:ascii="Consolas" w:hAnsi="Consolas" w:cs="Consolas"/>
                <w:b/>
                <w:bCs/>
                <w:i/>
                <w:iCs/>
                <w:color w:val="0000C0"/>
                <w:kern w:val="0"/>
                <w:sz w:val="24"/>
                <w:szCs w:val="28"/>
              </w:rPr>
              <w:t>out</w:t>
            </w:r>
            <w:r w:rsidRPr="000940B5">
              <w:rPr>
                <w:rFonts w:ascii="Consolas" w:hAnsi="Consolas" w:cs="Consolas"/>
                <w:color w:val="000000"/>
                <w:kern w:val="0"/>
                <w:sz w:val="24"/>
                <w:szCs w:val="28"/>
              </w:rPr>
              <w:t>.println</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w:t>
            </w:r>
            <w:proofErr w:type="spellStart"/>
            <w:r w:rsidRPr="000940B5">
              <w:rPr>
                <w:rFonts w:ascii="Consolas" w:hAnsi="Consolas" w:cs="Consolas"/>
                <w:color w:val="2A00FF"/>
                <w:kern w:val="0"/>
                <w:sz w:val="24"/>
                <w:szCs w:val="28"/>
              </w:rPr>
              <w:t>getHello</w:t>
            </w:r>
            <w:proofErr w:type="spellEnd"/>
            <w:r w:rsidRPr="000940B5">
              <w:rPr>
                <w:rFonts w:ascii="Consolas" w:hAnsi="Consolas" w:cs="Consolas"/>
                <w:color w:val="2A00FF"/>
                <w:kern w:val="0"/>
                <w:sz w:val="24"/>
                <w:szCs w:val="28"/>
              </w:rPr>
              <w:t xml:space="preserve"> result is "</w:t>
            </w:r>
            <w:r w:rsidRPr="000940B5">
              <w:rPr>
                <w:rFonts w:ascii="Consolas" w:hAnsi="Consolas" w:cs="Consolas"/>
                <w:color w:val="000000"/>
                <w:kern w:val="0"/>
                <w:sz w:val="24"/>
                <w:szCs w:val="28"/>
              </w:rPr>
              <w:t xml:space="preserve"> + </w:t>
            </w:r>
            <w:r w:rsidRPr="000940B5">
              <w:rPr>
                <w:rFonts w:ascii="Consolas" w:hAnsi="Consolas" w:cs="Consolas"/>
                <w:color w:val="6A3E3E"/>
                <w:kern w:val="0"/>
                <w:sz w:val="24"/>
                <w:szCs w:val="28"/>
              </w:rPr>
              <w:t>str</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获取</w:t>
            </w:r>
            <w:proofErr w:type="spellStart"/>
            <w:r w:rsidRPr="000940B5">
              <w:rPr>
                <w:rFonts w:ascii="Consolas" w:hAnsi="Consolas" w:cs="Consolas"/>
                <w:color w:val="3F7F5F"/>
                <w:kern w:val="0"/>
                <w:sz w:val="24"/>
                <w:szCs w:val="28"/>
              </w:rPr>
              <w:t>sayHi</w:t>
            </w:r>
            <w:proofErr w:type="spellEnd"/>
            <w:r w:rsidRPr="000940B5">
              <w:rPr>
                <w:rFonts w:ascii="Consolas" w:hAnsi="Consolas" w:cs="Consolas"/>
                <w:color w:val="3F7F5F"/>
                <w:kern w:val="0"/>
                <w:sz w:val="24"/>
                <w:szCs w:val="28"/>
              </w:rPr>
              <w:t>()</w:t>
            </w:r>
            <w:r w:rsidRPr="000940B5">
              <w:rPr>
                <w:rFonts w:ascii="Consolas" w:hAnsi="Consolas" w:cs="Consolas"/>
                <w:color w:val="3F7F5F"/>
                <w:kern w:val="0"/>
                <w:sz w:val="24"/>
                <w:szCs w:val="28"/>
              </w:rPr>
              <w:t>方法</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Method </w:t>
            </w:r>
            <w:proofErr w:type="spellStart"/>
            <w:r w:rsidRPr="000940B5">
              <w:rPr>
                <w:rFonts w:ascii="Consolas" w:hAnsi="Consolas" w:cs="Consolas"/>
                <w:color w:val="6A3E3E"/>
                <w:kern w:val="0"/>
                <w:sz w:val="24"/>
                <w:szCs w:val="28"/>
              </w:rPr>
              <w:t>sayHi</w:t>
            </w:r>
            <w:proofErr w:type="spellEnd"/>
            <w:r w:rsidRPr="000940B5">
              <w:rPr>
                <w:rFonts w:ascii="Consolas" w:hAnsi="Consolas" w:cs="Consolas"/>
                <w:color w:val="000000"/>
                <w:kern w:val="0"/>
                <w:sz w:val="24"/>
                <w:szCs w:val="28"/>
              </w:rPr>
              <w:t xml:space="preserve"> = </w:t>
            </w:r>
            <w:proofErr w:type="spellStart"/>
            <w:r w:rsidRPr="000940B5">
              <w:rPr>
                <w:rFonts w:ascii="Consolas" w:hAnsi="Consolas" w:cs="Consolas"/>
                <w:color w:val="6A3E3E"/>
                <w:kern w:val="0"/>
                <w:sz w:val="24"/>
                <w:szCs w:val="28"/>
              </w:rPr>
              <w:t>rc</w:t>
            </w:r>
            <w:r w:rsidRPr="000940B5">
              <w:rPr>
                <w:rFonts w:ascii="Consolas" w:hAnsi="Consolas" w:cs="Consolas"/>
                <w:color w:val="000000"/>
                <w:kern w:val="0"/>
                <w:sz w:val="24"/>
                <w:szCs w:val="28"/>
              </w:rPr>
              <w:t>.getMethod</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w:t>
            </w:r>
            <w:proofErr w:type="spellStart"/>
            <w:r w:rsidRPr="000940B5">
              <w:rPr>
                <w:rFonts w:ascii="Consolas" w:hAnsi="Consolas" w:cs="Consolas"/>
                <w:color w:val="2A00FF"/>
                <w:kern w:val="0"/>
                <w:sz w:val="24"/>
                <w:szCs w:val="28"/>
              </w:rPr>
              <w:t>sayHi</w:t>
            </w:r>
            <w:proofErr w:type="spellEnd"/>
            <w:r w:rsidRPr="000940B5">
              <w:rPr>
                <w:rFonts w:ascii="Consolas" w:hAnsi="Consolas" w:cs="Consolas"/>
                <w:color w:val="2A00FF"/>
                <w:kern w:val="0"/>
                <w:sz w:val="24"/>
                <w:szCs w:val="28"/>
              </w:rPr>
              <w:t>"</w:t>
            </w:r>
            <w:r w:rsidRPr="000940B5">
              <w:rPr>
                <w:rFonts w:ascii="Consolas" w:hAnsi="Consolas" w:cs="Consolas"/>
                <w:color w:val="000000"/>
                <w:kern w:val="0"/>
                <w:sz w:val="24"/>
                <w:szCs w:val="28"/>
              </w:rPr>
              <w:t xml:space="preserve">, </w:t>
            </w:r>
            <w:proofErr w:type="spellStart"/>
            <w:r w:rsidRPr="000940B5">
              <w:rPr>
                <w:rFonts w:ascii="Consolas" w:hAnsi="Consolas" w:cs="Consolas"/>
                <w:color w:val="000000"/>
                <w:kern w:val="0"/>
                <w:sz w:val="24"/>
                <w:szCs w:val="28"/>
              </w:rPr>
              <w:t>String.</w:t>
            </w:r>
            <w:r w:rsidRPr="000940B5">
              <w:rPr>
                <w:rFonts w:ascii="Consolas" w:hAnsi="Consolas" w:cs="Consolas"/>
                <w:b/>
                <w:bCs/>
                <w:color w:val="7F0055"/>
                <w:kern w:val="0"/>
                <w:sz w:val="24"/>
                <w:szCs w:val="28"/>
              </w:rPr>
              <w:t>class</w:t>
            </w:r>
            <w:proofErr w:type="spellEnd"/>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6A3E3E"/>
                <w:kern w:val="0"/>
                <w:sz w:val="24"/>
                <w:szCs w:val="28"/>
              </w:rPr>
              <w:t>sayHi</w:t>
            </w:r>
            <w:r w:rsidRPr="000940B5">
              <w:rPr>
                <w:rFonts w:ascii="Consolas" w:hAnsi="Consolas" w:cs="Consolas"/>
                <w:color w:val="000000"/>
                <w:kern w:val="0"/>
                <w:sz w:val="24"/>
                <w:szCs w:val="28"/>
              </w:rPr>
              <w:t>.invoke</w:t>
            </w:r>
            <w:proofErr w:type="spellEnd"/>
            <w:r w:rsidRPr="000940B5">
              <w:rPr>
                <w:rFonts w:ascii="Consolas" w:hAnsi="Consolas" w:cs="Consolas"/>
                <w:color w:val="000000"/>
                <w:kern w:val="0"/>
                <w:sz w:val="24"/>
                <w:szCs w:val="28"/>
              </w:rPr>
              <w:t>(</w:t>
            </w:r>
            <w:r w:rsidRPr="000940B5">
              <w:rPr>
                <w:rFonts w:ascii="Consolas" w:hAnsi="Consolas" w:cs="Consolas"/>
                <w:color w:val="6A3E3E"/>
                <w:kern w:val="0"/>
                <w:sz w:val="24"/>
                <w:szCs w:val="28"/>
              </w:rPr>
              <w:t>r</w:t>
            </w:r>
            <w:r w:rsidRPr="000940B5">
              <w:rPr>
                <w:rFonts w:ascii="Consolas" w:hAnsi="Consolas" w:cs="Consolas"/>
                <w:color w:val="000000"/>
                <w:kern w:val="0"/>
                <w:sz w:val="24"/>
                <w:szCs w:val="28"/>
              </w:rPr>
              <w:t xml:space="preserve">, </w:t>
            </w:r>
            <w:r w:rsidRPr="000940B5">
              <w:rPr>
                <w:rFonts w:ascii="Consolas" w:hAnsi="Consolas" w:cs="Consolas"/>
                <w:color w:val="2A00FF"/>
                <w:kern w:val="0"/>
                <w:sz w:val="24"/>
                <w:szCs w:val="28"/>
              </w:rPr>
              <w:t>"Welcome"</w:t>
            </w: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调用方法</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获取属性</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Field </w:t>
            </w:r>
            <w:r w:rsidRPr="000940B5">
              <w:rPr>
                <w:rFonts w:ascii="Consolas" w:hAnsi="Consolas" w:cs="Consolas"/>
                <w:color w:val="6A3E3E"/>
                <w:kern w:val="0"/>
                <w:sz w:val="24"/>
                <w:szCs w:val="28"/>
              </w:rPr>
              <w:t>name</w:t>
            </w:r>
            <w:r w:rsidRPr="000940B5">
              <w:rPr>
                <w:rFonts w:ascii="Consolas" w:hAnsi="Consolas" w:cs="Consolas"/>
                <w:color w:val="000000"/>
                <w:kern w:val="0"/>
                <w:sz w:val="24"/>
                <w:szCs w:val="28"/>
              </w:rPr>
              <w:t xml:space="preserve"> = </w:t>
            </w:r>
            <w:proofErr w:type="spellStart"/>
            <w:r w:rsidRPr="000940B5">
              <w:rPr>
                <w:rFonts w:ascii="Consolas" w:hAnsi="Consolas" w:cs="Consolas"/>
                <w:color w:val="6A3E3E"/>
                <w:kern w:val="0"/>
                <w:sz w:val="24"/>
                <w:szCs w:val="28"/>
              </w:rPr>
              <w:t>rc</w:t>
            </w:r>
            <w:r w:rsidRPr="000940B5">
              <w:rPr>
                <w:rFonts w:ascii="Consolas" w:hAnsi="Consolas" w:cs="Consolas"/>
                <w:color w:val="000000"/>
                <w:kern w:val="0"/>
                <w:sz w:val="24"/>
                <w:szCs w:val="28"/>
              </w:rPr>
              <w:t>.getDeclaredField</w:t>
            </w:r>
            <w:proofErr w:type="spellEnd"/>
            <w:r w:rsidRPr="000940B5">
              <w:rPr>
                <w:rFonts w:ascii="Consolas" w:hAnsi="Consolas" w:cs="Consolas"/>
                <w:color w:val="000000"/>
                <w:kern w:val="0"/>
                <w:sz w:val="24"/>
                <w:szCs w:val="28"/>
              </w:rPr>
              <w:t>(</w:t>
            </w:r>
            <w:r w:rsidRPr="000940B5">
              <w:rPr>
                <w:rFonts w:ascii="Consolas" w:hAnsi="Consolas" w:cs="Consolas"/>
                <w:color w:val="2A00FF"/>
                <w:kern w:val="0"/>
                <w:sz w:val="24"/>
                <w:szCs w:val="28"/>
              </w:rPr>
              <w:t>"name"</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6A3E3E"/>
                <w:kern w:val="0"/>
                <w:sz w:val="24"/>
                <w:szCs w:val="28"/>
              </w:rPr>
              <w:t>name</w:t>
            </w:r>
            <w:r w:rsidRPr="000940B5">
              <w:rPr>
                <w:rFonts w:ascii="Consolas" w:hAnsi="Consolas" w:cs="Consolas"/>
                <w:color w:val="000000"/>
                <w:kern w:val="0"/>
                <w:sz w:val="24"/>
                <w:szCs w:val="28"/>
              </w:rPr>
              <w:t>.setAccessible</w:t>
            </w:r>
            <w:proofErr w:type="spellEnd"/>
            <w:r w:rsidRPr="000940B5">
              <w:rPr>
                <w:rFonts w:ascii="Consolas" w:hAnsi="Consolas" w:cs="Consolas"/>
                <w:color w:val="000000"/>
                <w:kern w:val="0"/>
                <w:sz w:val="24"/>
                <w:szCs w:val="28"/>
              </w:rPr>
              <w:t>(</w:t>
            </w:r>
            <w:r w:rsidRPr="000940B5">
              <w:rPr>
                <w:rFonts w:ascii="Consolas" w:hAnsi="Consolas" w:cs="Consolas"/>
                <w:b/>
                <w:bCs/>
                <w:color w:val="7F0055"/>
                <w:kern w:val="0"/>
                <w:sz w:val="24"/>
                <w:szCs w:val="28"/>
              </w:rPr>
              <w:t>true</w:t>
            </w:r>
            <w:r w:rsidRPr="000940B5">
              <w:rPr>
                <w:rFonts w:ascii="Consolas" w:hAnsi="Consolas" w:cs="Consolas"/>
                <w:color w:val="000000"/>
                <w:kern w:val="0"/>
                <w:sz w:val="24"/>
                <w:szCs w:val="28"/>
              </w:rPr>
              <w:t xml:space="preserve">); </w:t>
            </w:r>
            <w:r w:rsidRPr="000940B5">
              <w:rPr>
                <w:rFonts w:ascii="Consolas" w:hAnsi="Consolas" w:cs="Consolas"/>
                <w:color w:val="3F7F5F"/>
                <w:kern w:val="0"/>
                <w:sz w:val="24"/>
                <w:szCs w:val="28"/>
              </w:rPr>
              <w:t>//</w:t>
            </w:r>
            <w:r w:rsidRPr="000940B5">
              <w:rPr>
                <w:rFonts w:ascii="Consolas" w:hAnsi="Consolas" w:cs="Consolas"/>
                <w:color w:val="3F7F5F"/>
                <w:kern w:val="0"/>
                <w:sz w:val="24"/>
                <w:szCs w:val="28"/>
              </w:rPr>
              <w:t>获取私有属性</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6A3E3E"/>
                <w:kern w:val="0"/>
                <w:sz w:val="24"/>
                <w:szCs w:val="28"/>
              </w:rPr>
              <w:t>name</w:t>
            </w:r>
            <w:r w:rsidRPr="000940B5">
              <w:rPr>
                <w:rFonts w:ascii="Consolas" w:hAnsi="Consolas" w:cs="Consolas"/>
                <w:color w:val="000000"/>
                <w:kern w:val="0"/>
                <w:sz w:val="24"/>
                <w:szCs w:val="28"/>
              </w:rPr>
              <w:t>.set</w:t>
            </w:r>
            <w:proofErr w:type="spellEnd"/>
            <w:r w:rsidRPr="000940B5">
              <w:rPr>
                <w:rFonts w:ascii="Consolas" w:hAnsi="Consolas" w:cs="Consolas"/>
                <w:color w:val="000000"/>
                <w:kern w:val="0"/>
                <w:sz w:val="24"/>
                <w:szCs w:val="28"/>
              </w:rPr>
              <w:t>(</w:t>
            </w:r>
            <w:r w:rsidRPr="000940B5">
              <w:rPr>
                <w:rFonts w:ascii="Consolas" w:hAnsi="Consolas" w:cs="Consolas"/>
                <w:color w:val="6A3E3E"/>
                <w:kern w:val="0"/>
                <w:sz w:val="24"/>
                <w:szCs w:val="28"/>
              </w:rPr>
              <w:t>r</w:t>
            </w:r>
            <w:r w:rsidRPr="000940B5">
              <w:rPr>
                <w:rFonts w:ascii="Consolas" w:hAnsi="Consolas" w:cs="Consolas"/>
                <w:color w:val="000000"/>
                <w:kern w:val="0"/>
                <w:sz w:val="24"/>
                <w:szCs w:val="28"/>
              </w:rPr>
              <w:t xml:space="preserve">, </w:t>
            </w:r>
            <w:r w:rsidRPr="000940B5">
              <w:rPr>
                <w:rFonts w:ascii="Consolas" w:hAnsi="Consolas" w:cs="Consolas"/>
                <w:color w:val="2A00FF"/>
                <w:kern w:val="0"/>
                <w:sz w:val="24"/>
                <w:szCs w:val="28"/>
              </w:rPr>
              <w:t>"Alice"</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roofErr w:type="spellStart"/>
            <w:r w:rsidRPr="000940B5">
              <w:rPr>
                <w:rFonts w:ascii="Consolas" w:hAnsi="Consolas" w:cs="Consolas"/>
                <w:color w:val="6A3E3E"/>
                <w:kern w:val="0"/>
                <w:sz w:val="24"/>
                <w:szCs w:val="28"/>
              </w:rPr>
              <w:t>sayHi</w:t>
            </w:r>
            <w:r w:rsidRPr="000940B5">
              <w:rPr>
                <w:rFonts w:ascii="Consolas" w:hAnsi="Consolas" w:cs="Consolas"/>
                <w:color w:val="000000"/>
                <w:kern w:val="0"/>
                <w:sz w:val="24"/>
                <w:szCs w:val="28"/>
              </w:rPr>
              <w:t>.invoke</w:t>
            </w:r>
            <w:proofErr w:type="spellEnd"/>
            <w:r w:rsidRPr="000940B5">
              <w:rPr>
                <w:rFonts w:ascii="Consolas" w:hAnsi="Consolas" w:cs="Consolas"/>
                <w:color w:val="000000"/>
                <w:kern w:val="0"/>
                <w:sz w:val="24"/>
                <w:szCs w:val="28"/>
              </w:rPr>
              <w:t>(</w:t>
            </w:r>
            <w:r w:rsidRPr="000940B5">
              <w:rPr>
                <w:rFonts w:ascii="Consolas" w:hAnsi="Consolas" w:cs="Consolas"/>
                <w:color w:val="6A3E3E"/>
                <w:kern w:val="0"/>
                <w:sz w:val="24"/>
                <w:szCs w:val="28"/>
              </w:rPr>
              <w:t>r</w:t>
            </w:r>
            <w:r w:rsidRPr="000940B5">
              <w:rPr>
                <w:rFonts w:ascii="Consolas" w:hAnsi="Consolas" w:cs="Consolas"/>
                <w:color w:val="000000"/>
                <w:kern w:val="0"/>
                <w:sz w:val="24"/>
                <w:szCs w:val="28"/>
              </w:rPr>
              <w:t xml:space="preserve">, </w:t>
            </w:r>
            <w:r w:rsidRPr="000940B5">
              <w:rPr>
                <w:rFonts w:ascii="Consolas" w:hAnsi="Consolas" w:cs="Consolas"/>
                <w:color w:val="2A00FF"/>
                <w:kern w:val="0"/>
                <w:sz w:val="24"/>
                <w:szCs w:val="28"/>
              </w:rPr>
              <w:t>"Welcome"</w:t>
            </w:r>
            <w:r w:rsidRPr="000940B5">
              <w:rPr>
                <w:rFonts w:ascii="Consolas" w:hAnsi="Consolas" w:cs="Consolas"/>
                <w:color w:val="000000"/>
                <w:kern w:val="0"/>
                <w:sz w:val="24"/>
                <w:szCs w:val="28"/>
              </w:rPr>
              <w:t>);</w:t>
            </w:r>
          </w:p>
          <w:p w:rsidR="00991193" w:rsidRPr="000940B5" w:rsidRDefault="00991193" w:rsidP="00991193">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 xml:space="preserve">    }</w:t>
            </w:r>
          </w:p>
          <w:p w:rsidR="00474FE9" w:rsidRPr="000940B5" w:rsidRDefault="00991193" w:rsidP="002E54FD">
            <w:pPr>
              <w:autoSpaceDE w:val="0"/>
              <w:autoSpaceDN w:val="0"/>
              <w:adjustRightInd w:val="0"/>
              <w:jc w:val="left"/>
              <w:rPr>
                <w:rFonts w:ascii="Consolas" w:hAnsi="Consolas" w:cs="Consolas"/>
                <w:kern w:val="0"/>
                <w:sz w:val="24"/>
                <w:szCs w:val="28"/>
              </w:rPr>
            </w:pPr>
            <w:r w:rsidRPr="000940B5">
              <w:rPr>
                <w:rFonts w:ascii="Consolas" w:hAnsi="Consolas" w:cs="Consolas"/>
                <w:color w:val="000000"/>
                <w:kern w:val="0"/>
                <w:sz w:val="24"/>
                <w:szCs w:val="28"/>
              </w:rPr>
              <w:t>}</w:t>
            </w:r>
          </w:p>
        </w:tc>
      </w:tr>
    </w:tbl>
    <w:p w:rsidR="005C34D1" w:rsidRPr="00C6608F" w:rsidRDefault="005C34D1" w:rsidP="000940B5">
      <w:pPr>
        <w:pStyle w:val="a7"/>
        <w:numPr>
          <w:ilvl w:val="0"/>
          <w:numId w:val="4"/>
        </w:numPr>
        <w:ind w:firstLineChars="0"/>
        <w:outlineLvl w:val="2"/>
        <w:rPr>
          <w:b/>
        </w:rPr>
      </w:pPr>
      <w:r w:rsidRPr="00C6608F">
        <w:rPr>
          <w:rFonts w:hint="eastAsia"/>
          <w:b/>
        </w:rPr>
        <w:lastRenderedPageBreak/>
        <w:t>Java</w:t>
      </w:r>
      <w:r w:rsidRPr="00C6608F">
        <w:rPr>
          <w:rFonts w:hint="eastAsia"/>
          <w:b/>
        </w:rPr>
        <w:t>内存</w:t>
      </w:r>
    </w:p>
    <w:p w:rsidR="005C34D1" w:rsidRPr="00B25DD4" w:rsidRDefault="005C34D1" w:rsidP="005C34D1">
      <w:pPr>
        <w:pStyle w:val="a7"/>
        <w:ind w:left="1560" w:firstLineChars="0" w:firstLine="0"/>
      </w:pPr>
      <w:r w:rsidRPr="00B25DD4">
        <w:rPr>
          <w:b/>
          <w:bCs/>
        </w:rPr>
        <w:t>堆（</w:t>
      </w:r>
      <w:r w:rsidRPr="00B25DD4">
        <w:rPr>
          <w:b/>
          <w:bCs/>
        </w:rPr>
        <w:t>heap</w:t>
      </w:r>
      <w:r w:rsidRPr="00B25DD4">
        <w:rPr>
          <w:b/>
          <w:bCs/>
        </w:rPr>
        <w:t>）与</w:t>
      </w:r>
      <w:proofErr w:type="gramStart"/>
      <w:r w:rsidRPr="00B25DD4">
        <w:rPr>
          <w:b/>
          <w:bCs/>
        </w:rPr>
        <w:t>栈</w:t>
      </w:r>
      <w:proofErr w:type="gramEnd"/>
      <w:r w:rsidRPr="00B25DD4">
        <w:rPr>
          <w:b/>
          <w:bCs/>
        </w:rPr>
        <w:t>（</w:t>
      </w:r>
      <w:r w:rsidRPr="00B25DD4">
        <w:rPr>
          <w:b/>
          <w:bCs/>
        </w:rPr>
        <w:t>stack</w:t>
      </w:r>
      <w:r w:rsidRPr="00B25DD4">
        <w:rPr>
          <w:b/>
          <w:bCs/>
        </w:rPr>
        <w:t>）</w:t>
      </w:r>
    </w:p>
    <w:p w:rsidR="005C34D1" w:rsidRPr="00B25DD4" w:rsidRDefault="005C34D1" w:rsidP="005C34D1">
      <w:pPr>
        <w:pStyle w:val="a7"/>
        <w:ind w:left="1560" w:firstLineChars="0" w:firstLine="0"/>
      </w:pPr>
      <w:r w:rsidRPr="00B25DD4">
        <w:t>在</w:t>
      </w:r>
      <w:r w:rsidRPr="00B25DD4">
        <w:t>java</w:t>
      </w:r>
      <w:r w:rsidRPr="00B25DD4">
        <w:t>中，</w:t>
      </w:r>
      <w:r w:rsidRPr="00B25DD4">
        <w:rPr>
          <w:color w:val="FF0000"/>
        </w:rPr>
        <w:t>Main</w:t>
      </w:r>
      <w:r w:rsidRPr="00B25DD4">
        <w:rPr>
          <w:color w:val="FF0000"/>
        </w:rPr>
        <w:t>函数就是</w:t>
      </w:r>
      <w:proofErr w:type="gramStart"/>
      <w:r w:rsidRPr="00B25DD4">
        <w:rPr>
          <w:color w:val="FF0000"/>
        </w:rPr>
        <w:t>栈</w:t>
      </w:r>
      <w:proofErr w:type="gramEnd"/>
      <w:r w:rsidRPr="00B25DD4">
        <w:rPr>
          <w:color w:val="FF0000"/>
        </w:rPr>
        <w:t>的起始点</w:t>
      </w:r>
      <w:r w:rsidRPr="00B25DD4">
        <w:t>，也是程序的起始点。程序要运行总是有一个起点的（程序执行的入口）。</w:t>
      </w:r>
    </w:p>
    <w:p w:rsidR="005C34D1" w:rsidRDefault="005C34D1" w:rsidP="005C34D1">
      <w:pPr>
        <w:pStyle w:val="a7"/>
        <w:ind w:left="1560" w:firstLineChars="0" w:firstLine="0"/>
        <w:rPr>
          <w:rFonts w:ascii="Helvetica" w:hAnsi="Helvetica"/>
          <w:color w:val="000000"/>
          <w:sz w:val="20"/>
          <w:szCs w:val="20"/>
        </w:rPr>
      </w:pPr>
      <w:r w:rsidRPr="00B25DD4">
        <w:t> </w:t>
      </w:r>
      <w:r>
        <w:rPr>
          <w:rFonts w:ascii="Helvetica" w:hAnsi="Helvetica"/>
          <w:noProof/>
          <w:color w:val="000000"/>
          <w:sz w:val="20"/>
          <w:szCs w:val="20"/>
        </w:rPr>
        <w:drawing>
          <wp:inline distT="0" distB="0" distL="0" distR="0" wp14:anchorId="03140AB1" wp14:editId="32EADE53">
            <wp:extent cx="3903980" cy="2917825"/>
            <wp:effectExtent l="0" t="0" r="0" b="0"/>
            <wp:docPr id="8" name="图片 8" descr="http://img.my.csdn.net/uploads/201212/20/1355985341_4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2/20/1355985341_492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3980" cy="2917825"/>
                    </a:xfrm>
                    <a:prstGeom prst="rect">
                      <a:avLst/>
                    </a:prstGeom>
                    <a:noFill/>
                    <a:ln>
                      <a:noFill/>
                    </a:ln>
                  </pic:spPr>
                </pic:pic>
              </a:graphicData>
            </a:graphic>
          </wp:inline>
        </w:drawing>
      </w:r>
    </w:p>
    <w:p w:rsidR="005C34D1" w:rsidRPr="0052210E" w:rsidRDefault="005C34D1" w:rsidP="005C34D1">
      <w:pPr>
        <w:pStyle w:val="a7"/>
        <w:ind w:left="1560" w:firstLineChars="0" w:firstLine="0"/>
      </w:pPr>
      <w:r>
        <w:rPr>
          <w:b/>
          <w:bCs/>
        </w:rPr>
        <w:lastRenderedPageBreak/>
        <w:t>概括</w:t>
      </w:r>
      <w:r>
        <w:rPr>
          <w:rFonts w:hint="eastAsia"/>
          <w:b/>
          <w:bCs/>
        </w:rPr>
        <w:t>:</w:t>
      </w:r>
    </w:p>
    <w:p w:rsidR="005C34D1" w:rsidRPr="0052210E" w:rsidRDefault="005C34D1" w:rsidP="005C34D1">
      <w:pPr>
        <w:pStyle w:val="a7"/>
        <w:ind w:left="1560" w:firstLineChars="0" w:firstLine="0"/>
        <w:rPr>
          <w:color w:val="FF0000"/>
        </w:rPr>
      </w:pPr>
      <w:r>
        <w:rPr>
          <w:b/>
          <w:bCs/>
          <w:color w:val="FF0000"/>
        </w:rPr>
        <w:t> </w:t>
      </w:r>
      <w:r w:rsidRPr="00C6608F">
        <w:rPr>
          <w:rFonts w:hint="eastAsia"/>
          <w:bCs/>
          <w:color w:val="FF0000"/>
        </w:rPr>
        <w:t>1</w:t>
      </w:r>
      <w:r>
        <w:rPr>
          <w:rFonts w:hint="eastAsia"/>
          <w:b/>
          <w:bCs/>
          <w:color w:val="FF0000"/>
        </w:rPr>
        <w:t>.</w:t>
      </w:r>
      <w:proofErr w:type="gramStart"/>
      <w:r w:rsidRPr="0052210E">
        <w:rPr>
          <w:b/>
          <w:bCs/>
          <w:color w:val="FF0000"/>
        </w:rPr>
        <w:t>栈</w:t>
      </w:r>
      <w:proofErr w:type="gramEnd"/>
      <w:r w:rsidRPr="0052210E">
        <w:rPr>
          <w:b/>
          <w:bCs/>
          <w:color w:val="FF0000"/>
        </w:rPr>
        <w:t>是运行时的单位</w:t>
      </w:r>
      <w:r w:rsidRPr="0052210E">
        <w:rPr>
          <w:b/>
          <w:bCs/>
          <w:color w:val="FF0000"/>
        </w:rPr>
        <w:t xml:space="preserve"> , </w:t>
      </w:r>
      <w:r w:rsidRPr="0052210E">
        <w:rPr>
          <w:b/>
          <w:bCs/>
          <w:color w:val="FF0000"/>
        </w:rPr>
        <w:t>而堆是存储的单元</w:t>
      </w:r>
      <w:r w:rsidRPr="0052210E">
        <w:rPr>
          <w:color w:val="FF0000"/>
        </w:rPr>
        <w:t>。</w:t>
      </w:r>
    </w:p>
    <w:p w:rsidR="005C34D1" w:rsidRPr="0052210E" w:rsidRDefault="005C34D1" w:rsidP="005C34D1">
      <w:pPr>
        <w:pStyle w:val="a7"/>
        <w:ind w:left="1560" w:firstLineChars="0" w:firstLine="0"/>
        <w:rPr>
          <w:color w:val="FF0000"/>
        </w:rPr>
      </w:pPr>
      <w:r>
        <w:rPr>
          <w:color w:val="FF0000"/>
        </w:rPr>
        <w:t> </w:t>
      </w:r>
      <w:r>
        <w:rPr>
          <w:rFonts w:hint="eastAsia"/>
          <w:color w:val="FF0000"/>
        </w:rPr>
        <w:t>2.</w:t>
      </w:r>
      <w:proofErr w:type="gramStart"/>
      <w:r w:rsidRPr="0052210E">
        <w:rPr>
          <w:b/>
          <w:bCs/>
          <w:color w:val="FF0000"/>
        </w:rPr>
        <w:t>栈</w:t>
      </w:r>
      <w:proofErr w:type="gramEnd"/>
      <w:r w:rsidRPr="0052210E">
        <w:rPr>
          <w:b/>
          <w:bCs/>
          <w:color w:val="FF0000"/>
        </w:rPr>
        <w:t>解决程序的运行问题，即程序如何执行，或者说如何处理数据，</w:t>
      </w:r>
    </w:p>
    <w:p w:rsidR="005C34D1" w:rsidRPr="0052210E" w:rsidRDefault="005C34D1" w:rsidP="005C34D1">
      <w:pPr>
        <w:pStyle w:val="a7"/>
        <w:ind w:left="1560" w:firstLineChars="0" w:firstLine="0"/>
        <w:rPr>
          <w:color w:val="FF0000"/>
        </w:rPr>
      </w:pPr>
      <w:r>
        <w:rPr>
          <w:b/>
          <w:bCs/>
          <w:color w:val="FF0000"/>
        </w:rPr>
        <w:t>   </w:t>
      </w:r>
      <w:proofErr w:type="gramStart"/>
      <w:r w:rsidRPr="0052210E">
        <w:rPr>
          <w:b/>
          <w:bCs/>
          <w:color w:val="FF0000"/>
        </w:rPr>
        <w:t>堆解决</w:t>
      </w:r>
      <w:proofErr w:type="gramEnd"/>
      <w:r w:rsidRPr="0052210E">
        <w:rPr>
          <w:b/>
          <w:bCs/>
          <w:color w:val="FF0000"/>
        </w:rPr>
        <w:t>的是数据存储的问题，即数据怎么放，放在哪儿</w:t>
      </w:r>
      <w:r w:rsidRPr="0052210E">
        <w:rPr>
          <w:color w:val="FF0000"/>
        </w:rPr>
        <w:t>。</w:t>
      </w:r>
    </w:p>
    <w:p w:rsidR="005C34D1" w:rsidRPr="0052210E" w:rsidRDefault="005C34D1" w:rsidP="005C34D1">
      <w:pPr>
        <w:pStyle w:val="a7"/>
        <w:ind w:left="1560" w:firstLineChars="0" w:firstLine="0"/>
      </w:pPr>
      <w:r w:rsidRPr="0052210E">
        <w:t>在</w:t>
      </w:r>
      <w:r w:rsidRPr="00C6608F">
        <w:t>java</w:t>
      </w:r>
      <w:r w:rsidRPr="0052210E">
        <w:t>中一个线程就会相应有一个线程</w:t>
      </w:r>
      <w:proofErr w:type="gramStart"/>
      <w:r w:rsidRPr="0052210E">
        <w:t>栈</w:t>
      </w:r>
      <w:proofErr w:type="gramEnd"/>
      <w:r w:rsidRPr="0052210E">
        <w:t>与之对应，这点很容易理解，因为不同的线程执行逻辑有所不同，因此需要一个独立的线程</w:t>
      </w:r>
      <w:proofErr w:type="gramStart"/>
      <w:r w:rsidRPr="0052210E">
        <w:t>栈</w:t>
      </w:r>
      <w:proofErr w:type="gramEnd"/>
      <w:r w:rsidRPr="0052210E">
        <w:t>。</w:t>
      </w:r>
    </w:p>
    <w:p w:rsidR="005C34D1" w:rsidRDefault="005C34D1" w:rsidP="005C34D1">
      <w:pPr>
        <w:pStyle w:val="a7"/>
        <w:ind w:left="1560" w:firstLineChars="0" w:firstLine="0"/>
      </w:pPr>
      <w:r w:rsidRPr="0052210E">
        <w:t>而堆则是所有线程共享的。</w:t>
      </w:r>
    </w:p>
    <w:p w:rsidR="00B63681" w:rsidRDefault="00007014" w:rsidP="00B63681">
      <w:pPr>
        <w:pStyle w:val="a7"/>
        <w:ind w:left="1560" w:firstLineChars="0" w:firstLine="0"/>
      </w:pPr>
      <w:proofErr w:type="gramStart"/>
      <w:r>
        <w:rPr>
          <w:rFonts w:hint="eastAsia"/>
        </w:rPr>
        <w:t>栈</w:t>
      </w:r>
      <w:proofErr w:type="gramEnd"/>
      <w:r>
        <w:rPr>
          <w:rFonts w:hint="eastAsia"/>
        </w:rPr>
        <w:t>和堆的</w:t>
      </w:r>
      <w:r w:rsidR="00B63681">
        <w:rPr>
          <w:rFonts w:hint="eastAsia"/>
        </w:rPr>
        <w:t>区别：</w:t>
      </w:r>
    </w:p>
    <w:p w:rsidR="00B63681" w:rsidRDefault="00B63681" w:rsidP="00B63681">
      <w:pPr>
        <w:pStyle w:val="a7"/>
        <w:ind w:left="1560" w:firstLineChars="0" w:firstLine="0"/>
      </w:pPr>
      <w:r>
        <w:rPr>
          <w:rFonts w:hint="eastAsia"/>
        </w:rPr>
        <w:t>管理方式：</w:t>
      </w:r>
      <w:proofErr w:type="gramStart"/>
      <w:r>
        <w:rPr>
          <w:rFonts w:hint="eastAsia"/>
        </w:rPr>
        <w:t>栈</w:t>
      </w:r>
      <w:proofErr w:type="gramEnd"/>
      <w:r>
        <w:rPr>
          <w:rFonts w:hint="eastAsia"/>
        </w:rPr>
        <w:t>自动释放，</w:t>
      </w:r>
      <w:proofErr w:type="gramStart"/>
      <w:r>
        <w:rPr>
          <w:rFonts w:hint="eastAsia"/>
        </w:rPr>
        <w:t>堆需要</w:t>
      </w:r>
      <w:proofErr w:type="gramEnd"/>
      <w:r>
        <w:rPr>
          <w:rFonts w:hint="eastAsia"/>
        </w:rPr>
        <w:t>GC</w:t>
      </w:r>
    </w:p>
    <w:p w:rsidR="00B63681" w:rsidRDefault="00B63681" w:rsidP="00B63681">
      <w:pPr>
        <w:pStyle w:val="a7"/>
        <w:ind w:left="1560" w:firstLineChars="0" w:firstLine="0"/>
      </w:pPr>
      <w:r>
        <w:rPr>
          <w:rFonts w:hint="eastAsia"/>
        </w:rPr>
        <w:t>空间大小：</w:t>
      </w:r>
      <w:proofErr w:type="gramStart"/>
      <w:r>
        <w:rPr>
          <w:rFonts w:hint="eastAsia"/>
        </w:rPr>
        <w:t>栈比堆小</w:t>
      </w:r>
      <w:proofErr w:type="gramEnd"/>
    </w:p>
    <w:p w:rsidR="00B63681" w:rsidRDefault="00B63681" w:rsidP="00B63681">
      <w:pPr>
        <w:pStyle w:val="a7"/>
        <w:ind w:left="1560" w:firstLineChars="0" w:firstLine="0"/>
      </w:pPr>
      <w:r>
        <w:rPr>
          <w:rFonts w:hint="eastAsia"/>
        </w:rPr>
        <w:t>碎片相关：</w:t>
      </w:r>
      <w:proofErr w:type="gramStart"/>
      <w:r>
        <w:rPr>
          <w:rFonts w:hint="eastAsia"/>
        </w:rPr>
        <w:t>栈</w:t>
      </w:r>
      <w:proofErr w:type="gramEnd"/>
      <w:r>
        <w:rPr>
          <w:rFonts w:hint="eastAsia"/>
        </w:rPr>
        <w:t>产生的碎片远小于堆</w:t>
      </w:r>
    </w:p>
    <w:p w:rsidR="00B63681" w:rsidRDefault="00B63681" w:rsidP="00B63681">
      <w:pPr>
        <w:pStyle w:val="a7"/>
        <w:ind w:left="1560" w:firstLineChars="0" w:firstLine="0"/>
      </w:pPr>
      <w:r>
        <w:rPr>
          <w:rFonts w:hint="eastAsia"/>
        </w:rPr>
        <w:t>分配方式：</w:t>
      </w:r>
      <w:proofErr w:type="gramStart"/>
      <w:r>
        <w:rPr>
          <w:rFonts w:hint="eastAsia"/>
        </w:rPr>
        <w:t>栈</w:t>
      </w:r>
      <w:proofErr w:type="gramEnd"/>
      <w:r>
        <w:rPr>
          <w:rFonts w:hint="eastAsia"/>
        </w:rPr>
        <w:t>支持静态和动态分配，</w:t>
      </w:r>
      <w:proofErr w:type="gramStart"/>
      <w:r>
        <w:rPr>
          <w:rFonts w:hint="eastAsia"/>
        </w:rPr>
        <w:t>堆只支持</w:t>
      </w:r>
      <w:proofErr w:type="gramEnd"/>
      <w:r>
        <w:rPr>
          <w:rFonts w:hint="eastAsia"/>
        </w:rPr>
        <w:t>动态分配。</w:t>
      </w:r>
    </w:p>
    <w:p w:rsidR="00B63681" w:rsidRPr="00C6608F" w:rsidRDefault="00B63681" w:rsidP="005C34D1">
      <w:pPr>
        <w:pStyle w:val="a7"/>
        <w:ind w:left="1560" w:firstLineChars="0" w:firstLine="0"/>
      </w:pPr>
      <w:r>
        <w:rPr>
          <w:rFonts w:hint="eastAsia"/>
        </w:rPr>
        <w:t>效率：</w:t>
      </w:r>
      <w:proofErr w:type="gramStart"/>
      <w:r>
        <w:rPr>
          <w:rFonts w:hint="eastAsia"/>
        </w:rPr>
        <w:t>栈</w:t>
      </w:r>
      <w:proofErr w:type="gramEnd"/>
      <w:r>
        <w:rPr>
          <w:rFonts w:hint="eastAsia"/>
        </w:rPr>
        <w:t>的</w:t>
      </w:r>
      <w:proofErr w:type="gramStart"/>
      <w:r>
        <w:rPr>
          <w:rFonts w:hint="eastAsia"/>
        </w:rPr>
        <w:t>效率比堆高</w:t>
      </w:r>
      <w:proofErr w:type="gramEnd"/>
    </w:p>
    <w:p w:rsidR="005C34D1" w:rsidRPr="00C6608F" w:rsidRDefault="005C34D1" w:rsidP="005C34D1">
      <w:pPr>
        <w:pStyle w:val="a7"/>
        <w:ind w:left="1560" w:firstLineChars="0" w:firstLine="0"/>
      </w:pPr>
      <w:r w:rsidRPr="00C6608F">
        <w:rPr>
          <w:b/>
          <w:bCs/>
        </w:rPr>
        <w:t> </w:t>
      </w:r>
      <w:r w:rsidRPr="00C6608F">
        <w:rPr>
          <w:b/>
          <w:bCs/>
        </w:rPr>
        <w:t>疑问</w:t>
      </w:r>
      <w:proofErr w:type="gramStart"/>
      <w:r w:rsidRPr="00C6608F">
        <w:rPr>
          <w:b/>
          <w:bCs/>
        </w:rPr>
        <w:t>一</w:t>
      </w:r>
      <w:proofErr w:type="gramEnd"/>
      <w:r w:rsidRPr="00C6608F">
        <w:rPr>
          <w:b/>
          <w:bCs/>
        </w:rPr>
        <w:t>：为什么要把堆和</w:t>
      </w:r>
      <w:proofErr w:type="gramStart"/>
      <w:r w:rsidRPr="00C6608F">
        <w:rPr>
          <w:b/>
          <w:bCs/>
        </w:rPr>
        <w:t>栈</w:t>
      </w:r>
      <w:proofErr w:type="gramEnd"/>
      <w:r w:rsidRPr="00C6608F">
        <w:rPr>
          <w:b/>
          <w:bCs/>
        </w:rPr>
        <w:t>区分出来呢？</w:t>
      </w:r>
      <w:proofErr w:type="gramStart"/>
      <w:r w:rsidRPr="00C6608F">
        <w:rPr>
          <w:b/>
          <w:bCs/>
        </w:rPr>
        <w:t>栈</w:t>
      </w:r>
      <w:proofErr w:type="gramEnd"/>
      <w:r w:rsidRPr="00C6608F">
        <w:rPr>
          <w:b/>
          <w:bCs/>
        </w:rPr>
        <w:t>中不是也可以存储数据吗？</w:t>
      </w:r>
    </w:p>
    <w:p w:rsidR="005C34D1" w:rsidRDefault="005C34D1" w:rsidP="005C34D1">
      <w:pPr>
        <w:pStyle w:val="a7"/>
        <w:ind w:left="1560" w:firstLineChars="0" w:firstLine="0"/>
      </w:pPr>
      <w:r w:rsidRPr="00C6608F">
        <w:t xml:space="preserve">     1. </w:t>
      </w:r>
      <w:r w:rsidRPr="00C6608F">
        <w:t>从软件设计的角度看，</w:t>
      </w:r>
      <w:proofErr w:type="gramStart"/>
      <w:r w:rsidRPr="00C6608F">
        <w:t>栈</w:t>
      </w:r>
      <w:proofErr w:type="gramEnd"/>
      <w:r w:rsidRPr="00C6608F">
        <w:t>代表了处理逻辑，而</w:t>
      </w:r>
      <w:proofErr w:type="gramStart"/>
      <w:r w:rsidRPr="00C6608F">
        <w:t>堆代表</w:t>
      </w:r>
      <w:proofErr w:type="gramEnd"/>
      <w:r w:rsidRPr="00C6608F">
        <w:t>了数据。这样分开，使得处理逻辑更为清晰。分而治之的思想。</w:t>
      </w:r>
    </w:p>
    <w:p w:rsidR="005C34D1" w:rsidRPr="00C6608F" w:rsidRDefault="005C34D1" w:rsidP="005C34D1">
      <w:pPr>
        <w:pStyle w:val="a7"/>
        <w:ind w:left="1560" w:firstLineChars="0" w:firstLine="0"/>
      </w:pPr>
      <w:r>
        <w:rPr>
          <w:rFonts w:hint="eastAsia"/>
        </w:rPr>
        <w:tab/>
      </w:r>
      <w:r>
        <w:rPr>
          <w:rFonts w:hint="eastAsia"/>
        </w:rPr>
        <w:tab/>
      </w:r>
      <w:r w:rsidRPr="00C6608F">
        <w:t>这种隔离、模块化的思想在软件设计的方方面面都有体现。</w:t>
      </w:r>
    </w:p>
    <w:p w:rsidR="005C34D1" w:rsidRPr="00C6608F" w:rsidRDefault="005C34D1" w:rsidP="005C34D1">
      <w:pPr>
        <w:pStyle w:val="a7"/>
        <w:ind w:left="1560" w:firstLineChars="0" w:firstLine="0"/>
      </w:pPr>
      <w:r w:rsidRPr="00C6608F">
        <w:t>     2.</w:t>
      </w:r>
      <w:r w:rsidRPr="00C6608F">
        <w:t>堆与</w:t>
      </w:r>
      <w:proofErr w:type="gramStart"/>
      <w:r w:rsidRPr="00C6608F">
        <w:t>栈</w:t>
      </w:r>
      <w:proofErr w:type="gramEnd"/>
      <w:r w:rsidRPr="00C6608F">
        <w:t>的分离，使得堆中的内容可以被多个</w:t>
      </w:r>
      <w:proofErr w:type="gramStart"/>
      <w:r w:rsidRPr="00C6608F">
        <w:t>栈</w:t>
      </w:r>
      <w:proofErr w:type="gramEnd"/>
      <w:r w:rsidRPr="00C6608F">
        <w:t>共享（也可以理解为多个线程访问同一个对象）。</w:t>
      </w:r>
    </w:p>
    <w:p w:rsidR="005C34D1" w:rsidRPr="00C6608F" w:rsidRDefault="005C34D1" w:rsidP="005C34D1">
      <w:pPr>
        <w:pStyle w:val="a7"/>
        <w:ind w:left="1560" w:firstLineChars="0" w:firstLine="0"/>
      </w:pPr>
      <w:r w:rsidRPr="00C6608F">
        <w:t xml:space="preserve">        </w:t>
      </w:r>
      <w:r w:rsidRPr="00C6608F">
        <w:t>好处</w:t>
      </w:r>
      <w:r w:rsidRPr="00C6608F">
        <w:t>:  a.</w:t>
      </w:r>
      <w:r w:rsidRPr="00C6608F">
        <w:t>提供了一种有效的数据交互方式（如：共享内存）</w:t>
      </w:r>
    </w:p>
    <w:p w:rsidR="005C34D1" w:rsidRPr="00C6608F" w:rsidRDefault="005C34D1" w:rsidP="005C34D1">
      <w:pPr>
        <w:pStyle w:val="a7"/>
        <w:ind w:left="1560" w:firstLineChars="0" w:firstLine="0"/>
      </w:pPr>
      <w:r w:rsidRPr="00C6608F">
        <w:t>                 b.</w:t>
      </w:r>
      <w:r w:rsidRPr="00C6608F">
        <w:t>堆中的共享常量和缓存可以被所有</w:t>
      </w:r>
      <w:proofErr w:type="gramStart"/>
      <w:r w:rsidRPr="00C6608F">
        <w:t>栈</w:t>
      </w:r>
      <w:proofErr w:type="gramEnd"/>
      <w:r w:rsidRPr="00C6608F">
        <w:t>访问，节省了空间。</w:t>
      </w:r>
    </w:p>
    <w:p w:rsidR="005C34D1" w:rsidRPr="00C6608F" w:rsidRDefault="005C34D1" w:rsidP="005C34D1">
      <w:pPr>
        <w:pStyle w:val="a7"/>
        <w:ind w:left="1560" w:firstLineChars="0" w:firstLine="0"/>
      </w:pPr>
      <w:r w:rsidRPr="00C6608F">
        <w:t xml:space="preserve">     3. </w:t>
      </w:r>
      <w:proofErr w:type="gramStart"/>
      <w:r w:rsidRPr="00C6608F">
        <w:t>栈</w:t>
      </w:r>
      <w:proofErr w:type="gramEnd"/>
      <w:r w:rsidRPr="00C6608F">
        <w:t>因为运行时的需要，比如保存系统运行的上下文，需要进行地址段的划分。</w:t>
      </w:r>
    </w:p>
    <w:p w:rsidR="005C34D1" w:rsidRPr="00C6608F" w:rsidRDefault="005C34D1" w:rsidP="005C34D1">
      <w:pPr>
        <w:pStyle w:val="a7"/>
        <w:ind w:left="1560" w:firstLineChars="0" w:firstLine="0"/>
      </w:pPr>
      <w:r w:rsidRPr="00C6608F">
        <w:t xml:space="preserve">        </w:t>
      </w:r>
      <w:r w:rsidRPr="00C6608F">
        <w:t>由于</w:t>
      </w:r>
      <w:proofErr w:type="gramStart"/>
      <w:r w:rsidRPr="00C6608F">
        <w:t>栈</w:t>
      </w:r>
      <w:proofErr w:type="gramEnd"/>
      <w:r w:rsidRPr="00C6608F">
        <w:t>只能向上增长，因此就会限制住</w:t>
      </w:r>
      <w:proofErr w:type="gramStart"/>
      <w:r w:rsidRPr="00C6608F">
        <w:t>栈</w:t>
      </w:r>
      <w:proofErr w:type="gramEnd"/>
      <w:r w:rsidRPr="00C6608F">
        <w:t>存储内容的能力，</w:t>
      </w:r>
    </w:p>
    <w:p w:rsidR="005C34D1" w:rsidRPr="00C6608F" w:rsidRDefault="005C34D1" w:rsidP="005C34D1">
      <w:pPr>
        <w:pStyle w:val="a7"/>
        <w:ind w:left="1560" w:firstLineChars="0" w:firstLine="0"/>
      </w:pPr>
      <w:r w:rsidRPr="00C6608F">
        <w:t xml:space="preserve">        </w:t>
      </w:r>
      <w:r w:rsidRPr="00C6608F">
        <w:t>而堆不同，堆中的对象是可以根据需要动态增长的，</w:t>
      </w:r>
    </w:p>
    <w:p w:rsidR="005C34D1" w:rsidRPr="00C6608F" w:rsidRDefault="005C34D1" w:rsidP="005C34D1">
      <w:pPr>
        <w:pStyle w:val="a7"/>
        <w:ind w:left="1560" w:firstLineChars="0" w:firstLine="0"/>
      </w:pPr>
      <w:r w:rsidRPr="00C6608F">
        <w:t xml:space="preserve">        </w:t>
      </w:r>
      <w:r w:rsidRPr="00C6608F">
        <w:t>因此</w:t>
      </w:r>
      <w:proofErr w:type="gramStart"/>
      <w:r w:rsidRPr="00C6608F">
        <w:t>栈</w:t>
      </w:r>
      <w:proofErr w:type="gramEnd"/>
      <w:r w:rsidRPr="00C6608F">
        <w:t>和堆的拆分使得动态增长成为可能，相应</w:t>
      </w:r>
      <w:proofErr w:type="gramStart"/>
      <w:r w:rsidRPr="00C6608F">
        <w:t>栈</w:t>
      </w:r>
      <w:proofErr w:type="gramEnd"/>
      <w:r w:rsidRPr="00C6608F">
        <w:t>中只需记录堆中的一个地址即可。</w:t>
      </w:r>
    </w:p>
    <w:p w:rsidR="005C34D1" w:rsidRPr="00C6608F" w:rsidRDefault="005C34D1" w:rsidP="005C34D1">
      <w:pPr>
        <w:pStyle w:val="a7"/>
        <w:ind w:left="1560" w:firstLineChars="0" w:firstLine="0"/>
      </w:pPr>
      <w:r w:rsidRPr="00C6608F">
        <w:t>     4. </w:t>
      </w:r>
      <w:r w:rsidRPr="00C6608F">
        <w:t>面向对象就是堆和</w:t>
      </w:r>
      <w:proofErr w:type="gramStart"/>
      <w:r w:rsidRPr="00C6608F">
        <w:t>栈</w:t>
      </w:r>
      <w:proofErr w:type="gramEnd"/>
      <w:r w:rsidRPr="00C6608F">
        <w:t>的完美结合。</w:t>
      </w:r>
    </w:p>
    <w:p w:rsidR="005C34D1" w:rsidRPr="00C6608F" w:rsidRDefault="005C34D1" w:rsidP="005C34D1">
      <w:pPr>
        <w:pStyle w:val="a7"/>
        <w:ind w:left="1560" w:firstLineChars="0" w:firstLine="0"/>
      </w:pPr>
      <w:r>
        <w:t xml:space="preserve">    </w:t>
      </w:r>
      <w:r w:rsidRPr="00C6608F">
        <w:t>其实，面向对象方式的程序与以前结构化的程序在执行上没有任何区别。</w:t>
      </w:r>
    </w:p>
    <w:p w:rsidR="005C34D1" w:rsidRPr="00C6608F" w:rsidRDefault="005C34D1" w:rsidP="005C34D1">
      <w:pPr>
        <w:pStyle w:val="a7"/>
        <w:ind w:left="1560" w:firstLineChars="0" w:firstLine="0"/>
      </w:pPr>
      <w:r>
        <w:t xml:space="preserve">    </w:t>
      </w:r>
      <w:r w:rsidRPr="00C6608F">
        <w:t>但是，面向对象的引入，使得对待问题的思考方式发生了改变，而更接近于自然方式的思考。</w:t>
      </w:r>
    </w:p>
    <w:p w:rsidR="005C34D1" w:rsidRPr="00C6608F" w:rsidRDefault="005C34D1" w:rsidP="005C34D1">
      <w:pPr>
        <w:pStyle w:val="a7"/>
        <w:ind w:left="1560" w:firstLineChars="0" w:firstLine="0"/>
      </w:pPr>
      <w:r>
        <w:t xml:space="preserve">    </w:t>
      </w:r>
      <w:r>
        <w:rPr>
          <w:rFonts w:hint="eastAsia"/>
        </w:rPr>
        <w:tab/>
        <w:t xml:space="preserve"> </w:t>
      </w:r>
      <w:r w:rsidRPr="00C6608F">
        <w:t>当我们把对象拆开，你会发现，对象的属性其实就是数据，存放在堆中；</w:t>
      </w:r>
    </w:p>
    <w:p w:rsidR="005C34D1" w:rsidRPr="00C6608F" w:rsidRDefault="005C34D1" w:rsidP="005C34D1">
      <w:pPr>
        <w:pStyle w:val="a7"/>
        <w:ind w:left="1560" w:firstLineChars="0" w:firstLine="0"/>
      </w:pPr>
      <w:r w:rsidRPr="00C6608F">
        <w:t xml:space="preserve">        </w:t>
      </w:r>
      <w:r w:rsidRPr="00C6608F">
        <w:t>而对象的行为（方法），就是运行逻辑，放在</w:t>
      </w:r>
      <w:proofErr w:type="gramStart"/>
      <w:r w:rsidRPr="00C6608F">
        <w:t>栈</w:t>
      </w:r>
      <w:proofErr w:type="gramEnd"/>
      <w:r w:rsidRPr="00C6608F">
        <w:t>中。</w:t>
      </w:r>
    </w:p>
    <w:p w:rsidR="005C34D1" w:rsidRPr="00C6608F" w:rsidRDefault="005C34D1" w:rsidP="005C34D1">
      <w:pPr>
        <w:pStyle w:val="a7"/>
        <w:ind w:left="1560" w:firstLineChars="0" w:firstLine="0"/>
      </w:pPr>
      <w:r w:rsidRPr="00C6608F">
        <w:t xml:space="preserve">        </w:t>
      </w:r>
      <w:r w:rsidRPr="00C6608F">
        <w:t>我们在编写对象的时候，其实就是编写了数据结构，也编写了处理数据的逻辑。</w:t>
      </w:r>
      <w:r>
        <w:rPr>
          <w:rFonts w:hint="eastAsia"/>
        </w:rPr>
        <w:t xml:space="preserve"> </w:t>
      </w:r>
    </w:p>
    <w:p w:rsidR="005C34D1" w:rsidRPr="00C6608F" w:rsidRDefault="005C34D1" w:rsidP="005C34D1">
      <w:pPr>
        <w:pStyle w:val="a7"/>
        <w:ind w:left="1560" w:firstLineChars="0" w:firstLine="0"/>
      </w:pPr>
      <w:r w:rsidRPr="00C6608F">
        <w:rPr>
          <w:b/>
          <w:bCs/>
        </w:rPr>
        <w:t> </w:t>
      </w:r>
      <w:r w:rsidRPr="00C6608F">
        <w:rPr>
          <w:b/>
          <w:bCs/>
        </w:rPr>
        <w:t>疑问二：</w:t>
      </w:r>
      <w:r w:rsidRPr="00C6608F">
        <w:t>  </w:t>
      </w:r>
      <w:r w:rsidRPr="00C6608F">
        <w:rPr>
          <w:b/>
          <w:bCs/>
        </w:rPr>
        <w:t>堆中存什么？</w:t>
      </w:r>
      <w:proofErr w:type="gramStart"/>
      <w:r w:rsidRPr="00C6608F">
        <w:rPr>
          <w:b/>
          <w:bCs/>
        </w:rPr>
        <w:t>栈</w:t>
      </w:r>
      <w:proofErr w:type="gramEnd"/>
      <w:r w:rsidRPr="00C6608F">
        <w:rPr>
          <w:b/>
          <w:bCs/>
        </w:rPr>
        <w:t>中存什么？</w:t>
      </w:r>
    </w:p>
    <w:p w:rsidR="005C34D1" w:rsidRPr="00C6608F" w:rsidRDefault="005C34D1" w:rsidP="005C34D1">
      <w:pPr>
        <w:pStyle w:val="a7"/>
        <w:ind w:left="1560" w:firstLineChars="0" w:firstLine="0"/>
      </w:pPr>
      <w:r w:rsidRPr="00C6608F">
        <w:t xml:space="preserve">     1. </w:t>
      </w:r>
      <w:proofErr w:type="gramStart"/>
      <w:r w:rsidRPr="00C6608F">
        <w:t>栈</w:t>
      </w:r>
      <w:proofErr w:type="gramEnd"/>
      <w:r w:rsidRPr="00C6608F">
        <w:t>存储的信息都是跟当前线程（或程序）相关的信息。</w:t>
      </w:r>
      <w:r w:rsidRPr="00C6608F">
        <w:t>(</w:t>
      </w:r>
      <w:r w:rsidRPr="00C6608F">
        <w:t>局部变量、程序运行状态、方法、方法返回值</w:t>
      </w:r>
      <w:r w:rsidRPr="00C6608F">
        <w:t>)</w:t>
      </w:r>
      <w:r w:rsidRPr="00C6608F">
        <w:t>等，</w:t>
      </w:r>
    </w:p>
    <w:p w:rsidR="005C34D1" w:rsidRPr="00C6608F" w:rsidRDefault="005C34D1" w:rsidP="005C34D1">
      <w:pPr>
        <w:pStyle w:val="a7"/>
        <w:ind w:left="1560" w:firstLineChars="0" w:firstLine="0"/>
      </w:pPr>
      <w:r>
        <w:t>     </w:t>
      </w:r>
      <w:proofErr w:type="gramStart"/>
      <w:r w:rsidRPr="00C6608F">
        <w:t>栈</w:t>
      </w:r>
      <w:proofErr w:type="gramEnd"/>
      <w:r w:rsidRPr="00C6608F">
        <w:t>中存的是基本数据类型和堆中对象的引用。一个对象的大小是不可估计的，或者说是可以动态变化的，但是在</w:t>
      </w:r>
      <w:proofErr w:type="gramStart"/>
      <w:r w:rsidRPr="00C6608F">
        <w:t>栈</w:t>
      </w:r>
      <w:proofErr w:type="gramEnd"/>
      <w:r w:rsidRPr="00C6608F">
        <w:t>中，一个对象只对应了一个</w:t>
      </w:r>
      <w:r w:rsidRPr="00C6608F">
        <w:t>4byte</w:t>
      </w:r>
      <w:r>
        <w:t>的引用</w:t>
      </w:r>
      <w:r w:rsidRPr="00C6608F">
        <w:t>。</w:t>
      </w:r>
    </w:p>
    <w:p w:rsidR="005C34D1" w:rsidRPr="00C6608F" w:rsidRDefault="005C34D1" w:rsidP="005C34D1">
      <w:pPr>
        <w:pStyle w:val="a7"/>
        <w:ind w:left="1560" w:firstLineChars="0" w:firstLine="0"/>
      </w:pPr>
      <w:r w:rsidRPr="00C6608F">
        <w:t xml:space="preserve">     2. </w:t>
      </w:r>
      <w:proofErr w:type="gramStart"/>
      <w:r w:rsidRPr="00C6608F">
        <w:t>堆只负责</w:t>
      </w:r>
      <w:proofErr w:type="gramEnd"/>
      <w:r w:rsidRPr="00C6608F">
        <w:t>存储对象信息。</w:t>
      </w:r>
    </w:p>
    <w:p w:rsidR="005C34D1" w:rsidRPr="00C6608F" w:rsidRDefault="005C34D1" w:rsidP="005C34D1">
      <w:pPr>
        <w:pStyle w:val="a7"/>
        <w:ind w:left="1560" w:firstLineChars="0" w:firstLine="0"/>
      </w:pPr>
      <w:r w:rsidRPr="00C6608F">
        <w:t> </w:t>
      </w:r>
      <w:r w:rsidRPr="00C6608F">
        <w:rPr>
          <w:b/>
          <w:bCs/>
        </w:rPr>
        <w:t>疑问三：</w:t>
      </w:r>
      <w:r w:rsidRPr="00C6608F">
        <w:rPr>
          <w:b/>
          <w:bCs/>
        </w:rPr>
        <w:t xml:space="preserve">  </w:t>
      </w:r>
      <w:r w:rsidRPr="00C6608F">
        <w:rPr>
          <w:b/>
          <w:bCs/>
        </w:rPr>
        <w:t>为什么不把基本类型放堆中呢？</w:t>
      </w:r>
    </w:p>
    <w:p w:rsidR="005C34D1" w:rsidRPr="00C6608F" w:rsidRDefault="005C34D1" w:rsidP="005C34D1">
      <w:pPr>
        <w:pStyle w:val="a7"/>
        <w:ind w:left="1560" w:firstLineChars="0" w:firstLine="0"/>
      </w:pPr>
      <w:r w:rsidRPr="00C6608F">
        <w:t>因为是基本类型，所以不会出现动态增长的情况</w:t>
      </w:r>
      <w:r w:rsidRPr="00C6608F">
        <w:t>---</w:t>
      </w:r>
      <w:r w:rsidRPr="00C6608F">
        <w:t>长度固定，因此</w:t>
      </w:r>
      <w:proofErr w:type="gramStart"/>
      <w:r w:rsidRPr="00C6608F">
        <w:t>栈</w:t>
      </w:r>
      <w:proofErr w:type="gramEnd"/>
      <w:r w:rsidRPr="00C6608F">
        <w:t>中存储</w:t>
      </w:r>
      <w:r>
        <w:t>就够了，如果把它存在堆中是没有什么意义的（还会浪费空间</w:t>
      </w:r>
      <w:r w:rsidRPr="00C6608F">
        <w:t>）。</w:t>
      </w:r>
    </w:p>
    <w:p w:rsidR="005C34D1" w:rsidRPr="00C6608F" w:rsidRDefault="005C34D1" w:rsidP="005C34D1">
      <w:pPr>
        <w:pStyle w:val="a7"/>
        <w:ind w:left="1560" w:firstLineChars="0" w:firstLine="0"/>
      </w:pPr>
      <w:r w:rsidRPr="00C6608F">
        <w:rPr>
          <w:b/>
          <w:bCs/>
        </w:rPr>
        <w:t>疑问四：</w:t>
      </w:r>
      <w:r w:rsidRPr="00C6608F">
        <w:t>  </w:t>
      </w:r>
      <w:r w:rsidRPr="00C6608F">
        <w:rPr>
          <w:b/>
          <w:bCs/>
        </w:rPr>
        <w:t>java</w:t>
      </w:r>
      <w:r w:rsidRPr="00C6608F">
        <w:rPr>
          <w:b/>
          <w:bCs/>
        </w:rPr>
        <w:t>中的参数传递是传值呢？还是传引用？</w:t>
      </w:r>
    </w:p>
    <w:p w:rsidR="005C34D1" w:rsidRPr="00B45BC7" w:rsidRDefault="005C34D1" w:rsidP="005C34D1">
      <w:pPr>
        <w:pStyle w:val="a7"/>
        <w:ind w:left="1560" w:firstLineChars="0" w:firstLine="0"/>
        <w:rPr>
          <w:color w:val="FF0000"/>
        </w:rPr>
      </w:pPr>
      <w:r w:rsidRPr="00C6608F">
        <w:t>     </w:t>
      </w:r>
      <w:r w:rsidRPr="00B45BC7">
        <w:rPr>
          <w:color w:val="FF0000"/>
        </w:rPr>
        <w:t>对象传递是</w:t>
      </w:r>
      <w:proofErr w:type="gramStart"/>
      <w:r w:rsidRPr="00B45BC7">
        <w:rPr>
          <w:color w:val="FF0000"/>
        </w:rPr>
        <w:t>引用值</w:t>
      </w:r>
      <w:proofErr w:type="gramEnd"/>
      <w:r w:rsidRPr="00B45BC7">
        <w:rPr>
          <w:color w:val="FF0000"/>
        </w:rPr>
        <w:t>传递，原始类型数据传递是值传递</w:t>
      </w:r>
    </w:p>
    <w:p w:rsidR="005C34D1" w:rsidRPr="00C6608F" w:rsidRDefault="005C34D1" w:rsidP="005C34D1">
      <w:pPr>
        <w:pStyle w:val="a7"/>
        <w:ind w:left="1560" w:firstLineChars="0" w:firstLine="0"/>
      </w:pPr>
      <w:r w:rsidRPr="00C6608F">
        <w:t>     </w:t>
      </w:r>
      <w:r w:rsidRPr="00C6608F">
        <w:t>实际上这个传入函数的值是对象引用的拷贝，即传递的是引用的地址值，所以还是按</w:t>
      </w:r>
      <w:r w:rsidRPr="00C6608F">
        <w:lastRenderedPageBreak/>
        <w:t>值传递</w:t>
      </w:r>
    </w:p>
    <w:p w:rsidR="005C34D1" w:rsidRPr="00C6608F" w:rsidRDefault="005C34D1" w:rsidP="005C34D1">
      <w:pPr>
        <w:pStyle w:val="a7"/>
        <w:ind w:left="1560" w:firstLineChars="0" w:firstLine="0"/>
      </w:pPr>
      <w:r>
        <w:t>     </w:t>
      </w:r>
      <w:r w:rsidRPr="00C6608F">
        <w:t>堆和</w:t>
      </w:r>
      <w:proofErr w:type="gramStart"/>
      <w:r w:rsidRPr="00C6608F">
        <w:t>栈</w:t>
      </w:r>
      <w:proofErr w:type="gramEnd"/>
      <w:r w:rsidRPr="00C6608F">
        <w:t>中，</w:t>
      </w:r>
      <w:proofErr w:type="gramStart"/>
      <w:r w:rsidRPr="00C6608F">
        <w:t>栈</w:t>
      </w:r>
      <w:proofErr w:type="gramEnd"/>
      <w:r w:rsidRPr="00C6608F">
        <w:t>是程序运行最根本的东西。程序运行可以没有堆，但是不能没有</w:t>
      </w:r>
      <w:proofErr w:type="gramStart"/>
      <w:r w:rsidRPr="00C6608F">
        <w:t>栈</w:t>
      </w:r>
      <w:proofErr w:type="gramEnd"/>
      <w:r w:rsidRPr="00C6608F">
        <w:t>。</w:t>
      </w:r>
    </w:p>
    <w:p w:rsidR="005C34D1" w:rsidRPr="00C6608F" w:rsidRDefault="005C34D1" w:rsidP="005C34D1">
      <w:pPr>
        <w:pStyle w:val="a7"/>
        <w:ind w:left="1560" w:firstLineChars="0" w:firstLine="0"/>
      </w:pPr>
      <w:r>
        <w:t>     </w:t>
      </w:r>
      <w:r w:rsidRPr="00C6608F">
        <w:t>而堆是为</w:t>
      </w:r>
      <w:proofErr w:type="gramStart"/>
      <w:r w:rsidRPr="00C6608F">
        <w:t>栈</w:t>
      </w:r>
      <w:proofErr w:type="gramEnd"/>
      <w:r w:rsidRPr="00C6608F">
        <w:t>进行数据存储服</w:t>
      </w:r>
      <w:r>
        <w:t>务的，</w:t>
      </w:r>
      <w:proofErr w:type="gramStart"/>
      <w:r w:rsidRPr="00C6608F">
        <w:t>堆就是</w:t>
      </w:r>
      <w:proofErr w:type="gramEnd"/>
      <w:r w:rsidRPr="00C6608F">
        <w:t>一块共享的内存。</w:t>
      </w:r>
    </w:p>
    <w:p w:rsidR="005C34D1" w:rsidRPr="00C6608F" w:rsidRDefault="005C34D1" w:rsidP="005C34D1">
      <w:pPr>
        <w:pStyle w:val="a7"/>
        <w:ind w:left="1560" w:firstLineChars="0" w:firstLine="0"/>
      </w:pPr>
      <w:r>
        <w:t xml:space="preserve">    </w:t>
      </w:r>
      <w:r w:rsidRPr="00C6608F">
        <w:t>不过，正是因为堆和</w:t>
      </w:r>
      <w:proofErr w:type="gramStart"/>
      <w:r w:rsidRPr="00C6608F">
        <w:t>栈</w:t>
      </w:r>
      <w:proofErr w:type="gramEnd"/>
      <w:r w:rsidRPr="00C6608F">
        <w:t>的分离的思想，才使得</w:t>
      </w:r>
      <w:r w:rsidRPr="001703E5">
        <w:t>java</w:t>
      </w:r>
      <w:r w:rsidRPr="00C6608F">
        <w:t>的垃圾回收成为可能。</w:t>
      </w:r>
    </w:p>
    <w:p w:rsidR="005C34D1" w:rsidRDefault="005C34D1" w:rsidP="005C34D1">
      <w:pPr>
        <w:pStyle w:val="a7"/>
        <w:ind w:left="1560" w:firstLineChars="0" w:firstLine="0"/>
      </w:pPr>
      <w:r w:rsidRPr="00C6608F">
        <w:t>      </w:t>
      </w:r>
      <w:r w:rsidRPr="001703E5">
        <w:t>java</w:t>
      </w:r>
      <w:r w:rsidRPr="00C6608F">
        <w:t>中，</w:t>
      </w:r>
      <w:proofErr w:type="gramStart"/>
      <w:r w:rsidRPr="00C6608F">
        <w:t>栈</w:t>
      </w:r>
      <w:proofErr w:type="gramEnd"/>
      <w:r w:rsidRPr="00C6608F">
        <w:t>的大小通过</w:t>
      </w:r>
      <w:r w:rsidRPr="00C6608F">
        <w:t>-</w:t>
      </w:r>
      <w:proofErr w:type="spellStart"/>
      <w:r w:rsidRPr="00C6608F">
        <w:t>Xss</w:t>
      </w:r>
      <w:proofErr w:type="spellEnd"/>
      <w:r w:rsidRPr="00C6608F">
        <w:t>来设置，当</w:t>
      </w:r>
      <w:proofErr w:type="gramStart"/>
      <w:r w:rsidRPr="00C6608F">
        <w:t>栈</w:t>
      </w:r>
      <w:proofErr w:type="gramEnd"/>
      <w:r w:rsidRPr="00C6608F">
        <w:t>中存储的数据比较多时，需要适当调大这个值，否则会出现</w:t>
      </w:r>
      <w:r w:rsidRPr="00C6608F">
        <w:t> </w:t>
      </w:r>
      <w:proofErr w:type="spellStart"/>
      <w:r w:rsidRPr="00C6608F">
        <w:rPr>
          <w:b/>
          <w:bCs/>
        </w:rPr>
        <w:t>java</w:t>
      </w:r>
      <w:r w:rsidRPr="00C6608F">
        <w:t>.lang.StackOverflowError</w:t>
      </w:r>
      <w:proofErr w:type="spellEnd"/>
      <w:r>
        <w:t>异常</w:t>
      </w:r>
      <w:r>
        <w:rPr>
          <w:rFonts w:hint="eastAsia"/>
        </w:rPr>
        <w:t>。</w:t>
      </w:r>
    </w:p>
    <w:p w:rsidR="00355235" w:rsidRDefault="00355235" w:rsidP="000940B5">
      <w:pPr>
        <w:pStyle w:val="a7"/>
        <w:numPr>
          <w:ilvl w:val="0"/>
          <w:numId w:val="4"/>
        </w:numPr>
        <w:ind w:firstLineChars="0"/>
        <w:outlineLvl w:val="2"/>
        <w:rPr>
          <w:b/>
        </w:rPr>
      </w:pPr>
      <w:r>
        <w:rPr>
          <w:rFonts w:hint="eastAsia"/>
          <w:b/>
        </w:rPr>
        <w:t>Java</w:t>
      </w:r>
      <w:r>
        <w:rPr>
          <w:rFonts w:hint="eastAsia"/>
          <w:b/>
        </w:rPr>
        <w:t>内存线程独占部分</w:t>
      </w:r>
    </w:p>
    <w:p w:rsidR="006B0C72" w:rsidRDefault="00894A1D" w:rsidP="003F6C75">
      <w:pPr>
        <w:pStyle w:val="a7"/>
        <w:ind w:left="1560" w:firstLineChars="0" w:firstLine="0"/>
        <w:rPr>
          <w:b/>
        </w:rPr>
      </w:pPr>
      <w:r>
        <w:rPr>
          <w:noProof/>
        </w:rPr>
        <w:drawing>
          <wp:inline distT="0" distB="0" distL="0" distR="0" wp14:anchorId="549D4ABF" wp14:editId="72441FEC">
            <wp:extent cx="5486400" cy="2988310"/>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2988310"/>
                    </a:xfrm>
                    <a:prstGeom prst="rect">
                      <a:avLst/>
                    </a:prstGeom>
                  </pic:spPr>
                </pic:pic>
              </a:graphicData>
            </a:graphic>
          </wp:inline>
        </w:drawing>
      </w:r>
    </w:p>
    <w:p w:rsidR="00894A1D" w:rsidRPr="00FC0AA5" w:rsidRDefault="00857EC2" w:rsidP="003F6C75">
      <w:pPr>
        <w:pStyle w:val="a7"/>
        <w:ind w:left="1560" w:firstLineChars="0" w:firstLine="0"/>
      </w:pPr>
      <w:proofErr w:type="spellStart"/>
      <w:r w:rsidRPr="00FC0AA5">
        <w:rPr>
          <w:rFonts w:hint="eastAsia"/>
        </w:rPr>
        <w:t>ClassLoader</w:t>
      </w:r>
      <w:proofErr w:type="spellEnd"/>
      <w:r w:rsidRPr="00FC0AA5">
        <w:rPr>
          <w:rFonts w:hint="eastAsia"/>
        </w:rPr>
        <w:t>:</w:t>
      </w:r>
      <w:r w:rsidRPr="00FC0AA5">
        <w:rPr>
          <w:rFonts w:hint="eastAsia"/>
        </w:rPr>
        <w:t>加载</w:t>
      </w:r>
      <w:r w:rsidRPr="00FC0AA5">
        <w:rPr>
          <w:rFonts w:hint="eastAsia"/>
        </w:rPr>
        <w:t>Class</w:t>
      </w:r>
      <w:r w:rsidRPr="00FC0AA5">
        <w:rPr>
          <w:rFonts w:hint="eastAsia"/>
        </w:rPr>
        <w:t>文件到内存</w:t>
      </w:r>
    </w:p>
    <w:p w:rsidR="00857EC2" w:rsidRPr="00FC0AA5" w:rsidRDefault="00857EC2" w:rsidP="003F6C75">
      <w:pPr>
        <w:pStyle w:val="a7"/>
        <w:ind w:left="1560" w:firstLineChars="0" w:firstLine="0"/>
      </w:pPr>
      <w:r w:rsidRPr="00FC0AA5">
        <w:rPr>
          <w:rFonts w:hint="eastAsia"/>
        </w:rPr>
        <w:t>Runtime Data Area: JVM</w:t>
      </w:r>
      <w:r w:rsidRPr="00FC0AA5">
        <w:rPr>
          <w:rFonts w:hint="eastAsia"/>
        </w:rPr>
        <w:t>内存空间结构模型</w:t>
      </w:r>
    </w:p>
    <w:p w:rsidR="00857EC2" w:rsidRPr="00FC0AA5" w:rsidRDefault="00857EC2" w:rsidP="003F6C75">
      <w:pPr>
        <w:pStyle w:val="a7"/>
        <w:ind w:left="1560" w:firstLineChars="0" w:firstLine="0"/>
      </w:pPr>
      <w:r w:rsidRPr="00FC0AA5">
        <w:rPr>
          <w:rFonts w:hint="eastAsia"/>
        </w:rPr>
        <w:t>Execution Engine:</w:t>
      </w:r>
      <w:r w:rsidRPr="00FC0AA5">
        <w:rPr>
          <w:rFonts w:hint="eastAsia"/>
        </w:rPr>
        <w:t>对命令进行解析</w:t>
      </w:r>
    </w:p>
    <w:p w:rsidR="00857EC2" w:rsidRDefault="00857EC2" w:rsidP="003F6C75">
      <w:pPr>
        <w:pStyle w:val="a7"/>
        <w:ind w:left="1560" w:firstLineChars="0" w:firstLine="0"/>
      </w:pPr>
      <w:r w:rsidRPr="00FC0AA5">
        <w:rPr>
          <w:rFonts w:hint="eastAsia"/>
        </w:rPr>
        <w:t>Native Interface:</w:t>
      </w:r>
      <w:r w:rsidRPr="00FC0AA5">
        <w:rPr>
          <w:rFonts w:hint="eastAsia"/>
        </w:rPr>
        <w:t>融合不同开发语言的原生库为</w:t>
      </w:r>
      <w:r w:rsidRPr="00FC0AA5">
        <w:rPr>
          <w:rFonts w:hint="eastAsia"/>
        </w:rPr>
        <w:t>Java</w:t>
      </w:r>
      <w:r w:rsidRPr="00FC0AA5">
        <w:rPr>
          <w:rFonts w:hint="eastAsia"/>
        </w:rPr>
        <w:t>所用</w:t>
      </w:r>
    </w:p>
    <w:p w:rsidR="00AE2ABE" w:rsidRDefault="00AE2ABE" w:rsidP="003F6C75">
      <w:pPr>
        <w:pStyle w:val="a7"/>
        <w:ind w:left="1560" w:firstLineChars="0" w:firstLine="0"/>
      </w:pPr>
      <w:r>
        <w:rPr>
          <w:rFonts w:hint="eastAsia"/>
        </w:rPr>
        <w:t>从线程角度看内存</w:t>
      </w:r>
    </w:p>
    <w:p w:rsidR="00F87BB6" w:rsidRDefault="00F87BB6" w:rsidP="003F6C75">
      <w:pPr>
        <w:pStyle w:val="a7"/>
        <w:ind w:left="1560" w:firstLineChars="0" w:firstLine="0"/>
      </w:pPr>
      <w:r>
        <w:rPr>
          <w:noProof/>
        </w:rPr>
        <w:drawing>
          <wp:inline distT="0" distB="0" distL="0" distR="0" wp14:anchorId="367EDFCA" wp14:editId="33ED69A6">
            <wp:extent cx="5486400" cy="29229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22905"/>
                    </a:xfrm>
                    <a:prstGeom prst="rect">
                      <a:avLst/>
                    </a:prstGeom>
                  </pic:spPr>
                </pic:pic>
              </a:graphicData>
            </a:graphic>
          </wp:inline>
        </w:drawing>
      </w:r>
    </w:p>
    <w:p w:rsidR="00AE2ABE" w:rsidRDefault="00AE2ABE" w:rsidP="003F6C75">
      <w:pPr>
        <w:pStyle w:val="a7"/>
        <w:ind w:left="1560" w:firstLineChars="0" w:firstLine="0"/>
      </w:pPr>
      <w:r>
        <w:rPr>
          <w:noProof/>
        </w:rPr>
        <w:lastRenderedPageBreak/>
        <w:drawing>
          <wp:inline distT="0" distB="0" distL="0" distR="0" wp14:anchorId="7B222899" wp14:editId="7307457E">
            <wp:extent cx="5486400" cy="262636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2626360"/>
                    </a:xfrm>
                    <a:prstGeom prst="rect">
                      <a:avLst/>
                    </a:prstGeom>
                  </pic:spPr>
                </pic:pic>
              </a:graphicData>
            </a:graphic>
          </wp:inline>
        </w:drawing>
      </w:r>
    </w:p>
    <w:p w:rsidR="00AE2ABE" w:rsidRDefault="00AE2ABE" w:rsidP="003F6C75">
      <w:pPr>
        <w:pStyle w:val="a7"/>
        <w:ind w:left="1560" w:firstLineChars="0" w:firstLine="0"/>
      </w:pPr>
      <w:r>
        <w:rPr>
          <w:rFonts w:hint="eastAsia"/>
        </w:rPr>
        <w:t>线程私有：程序计数器、虚拟机</w:t>
      </w:r>
      <w:proofErr w:type="gramStart"/>
      <w:r>
        <w:rPr>
          <w:rFonts w:hint="eastAsia"/>
        </w:rPr>
        <w:t>栈</w:t>
      </w:r>
      <w:proofErr w:type="gramEnd"/>
      <w:r>
        <w:rPr>
          <w:rFonts w:hint="eastAsia"/>
        </w:rPr>
        <w:t>、本地方法</w:t>
      </w:r>
      <w:proofErr w:type="gramStart"/>
      <w:r>
        <w:rPr>
          <w:rFonts w:hint="eastAsia"/>
        </w:rPr>
        <w:t>栈</w:t>
      </w:r>
      <w:proofErr w:type="gramEnd"/>
    </w:p>
    <w:p w:rsidR="00270F3D" w:rsidRPr="00270F3D" w:rsidRDefault="00270F3D" w:rsidP="003F6C75">
      <w:pPr>
        <w:pStyle w:val="a7"/>
        <w:ind w:left="1560" w:firstLineChars="0" w:firstLine="0"/>
        <w:rPr>
          <w:b/>
        </w:rPr>
      </w:pPr>
      <w:r w:rsidRPr="00270F3D">
        <w:rPr>
          <w:rFonts w:hint="eastAsia"/>
          <w:b/>
        </w:rPr>
        <w:t>程序计数器</w:t>
      </w:r>
    </w:p>
    <w:p w:rsidR="00FD0EB4" w:rsidRDefault="00FD0EB4" w:rsidP="003F6C75">
      <w:pPr>
        <w:pStyle w:val="a7"/>
        <w:ind w:left="1560" w:firstLineChars="0" w:firstLine="0"/>
      </w:pPr>
      <w:r w:rsidRPr="00FD0EB4">
        <w:rPr>
          <w:rFonts w:hint="eastAsia"/>
        </w:rPr>
        <w:t xml:space="preserve">PC </w:t>
      </w:r>
      <w:r w:rsidRPr="00FD0EB4">
        <w:rPr>
          <w:rFonts w:hint="eastAsia"/>
        </w:rPr>
        <w:t>寄存器，也叫程序计数器。</w:t>
      </w:r>
      <w:r w:rsidRPr="00FD0EB4">
        <w:rPr>
          <w:rFonts w:hint="eastAsia"/>
        </w:rPr>
        <w:t>JVM</w:t>
      </w:r>
      <w:r w:rsidRPr="00FD0EB4">
        <w:rPr>
          <w:rFonts w:hint="eastAsia"/>
        </w:rPr>
        <w:t>支持多个线程同时运行，每个线程都有自己的程序计数器。倘若当前执行的是</w:t>
      </w:r>
      <w:r w:rsidRPr="00FD0EB4">
        <w:rPr>
          <w:rFonts w:hint="eastAsia"/>
        </w:rPr>
        <w:t xml:space="preserve"> JVM </w:t>
      </w:r>
      <w:r w:rsidRPr="00FD0EB4">
        <w:rPr>
          <w:rFonts w:hint="eastAsia"/>
        </w:rPr>
        <w:t>的方法，则该寄存器中保存当前执行指令的地址；倘若执行的是</w:t>
      </w:r>
      <w:r w:rsidRPr="00FD0EB4">
        <w:rPr>
          <w:rFonts w:hint="eastAsia"/>
        </w:rPr>
        <w:t xml:space="preserve">native </w:t>
      </w:r>
      <w:r w:rsidRPr="00FD0EB4">
        <w:rPr>
          <w:rFonts w:hint="eastAsia"/>
        </w:rPr>
        <w:t>方法，则</w:t>
      </w:r>
      <w:r w:rsidRPr="00FD0EB4">
        <w:rPr>
          <w:rFonts w:hint="eastAsia"/>
        </w:rPr>
        <w:t>PC</w:t>
      </w:r>
      <w:r w:rsidRPr="00FD0EB4">
        <w:rPr>
          <w:rFonts w:hint="eastAsia"/>
        </w:rPr>
        <w:t>寄存器中为空。</w:t>
      </w:r>
    </w:p>
    <w:p w:rsidR="00236CD9" w:rsidRDefault="00A8601B" w:rsidP="003F6C75">
      <w:pPr>
        <w:pStyle w:val="a7"/>
        <w:ind w:left="1560" w:firstLineChars="0" w:firstLine="0"/>
        <w:rPr>
          <w:b/>
        </w:rPr>
      </w:pPr>
      <w:r w:rsidRPr="00A8601B">
        <w:rPr>
          <w:rFonts w:hint="eastAsia"/>
          <w:b/>
        </w:rPr>
        <w:t>虚拟机</w:t>
      </w:r>
      <w:proofErr w:type="gramStart"/>
      <w:r w:rsidRPr="00A8601B">
        <w:rPr>
          <w:rFonts w:hint="eastAsia"/>
          <w:b/>
        </w:rPr>
        <w:t>栈</w:t>
      </w:r>
      <w:proofErr w:type="gramEnd"/>
    </w:p>
    <w:p w:rsidR="006E3F9B" w:rsidRDefault="006E3F9B" w:rsidP="003F6C75">
      <w:pPr>
        <w:pStyle w:val="a7"/>
        <w:ind w:left="1560" w:firstLineChars="0" w:firstLine="0"/>
      </w:pPr>
      <w:r w:rsidRPr="006E3F9B">
        <w:rPr>
          <w:rFonts w:hint="eastAsia"/>
        </w:rPr>
        <w:t>每个线程有一个私有的</w:t>
      </w:r>
      <w:proofErr w:type="gramStart"/>
      <w:r w:rsidRPr="006E3F9B">
        <w:rPr>
          <w:rFonts w:hint="eastAsia"/>
        </w:rPr>
        <w:t>栈</w:t>
      </w:r>
      <w:proofErr w:type="gramEnd"/>
      <w:r w:rsidRPr="006E3F9B">
        <w:rPr>
          <w:rFonts w:hint="eastAsia"/>
        </w:rPr>
        <w:t>，随着线程的创建而创建。</w:t>
      </w:r>
      <w:proofErr w:type="gramStart"/>
      <w:r w:rsidRPr="006E3F9B">
        <w:rPr>
          <w:rFonts w:hint="eastAsia"/>
        </w:rPr>
        <w:t>栈</w:t>
      </w:r>
      <w:proofErr w:type="gramEnd"/>
      <w:r w:rsidRPr="006E3F9B">
        <w:rPr>
          <w:rFonts w:hint="eastAsia"/>
        </w:rPr>
        <w:t>里面存着的是一种叫“栈帧”的东西，每个方法会创建一个</w:t>
      </w:r>
      <w:proofErr w:type="gramStart"/>
      <w:r w:rsidRPr="006E3F9B">
        <w:rPr>
          <w:rFonts w:hint="eastAsia"/>
        </w:rPr>
        <w:t>栈</w:t>
      </w:r>
      <w:proofErr w:type="gramEnd"/>
      <w:r w:rsidRPr="006E3F9B">
        <w:rPr>
          <w:rFonts w:hint="eastAsia"/>
        </w:rPr>
        <w:t>帧，</w:t>
      </w:r>
      <w:proofErr w:type="gramStart"/>
      <w:r w:rsidRPr="006E3F9B">
        <w:rPr>
          <w:rFonts w:hint="eastAsia"/>
        </w:rPr>
        <w:t>栈帧中</w:t>
      </w:r>
      <w:proofErr w:type="gramEnd"/>
      <w:r w:rsidRPr="006E3F9B">
        <w:rPr>
          <w:rFonts w:hint="eastAsia"/>
        </w:rPr>
        <w:t>存放了局部变量表（基本数据类型和对象引用）、操作数</w:t>
      </w:r>
      <w:proofErr w:type="gramStart"/>
      <w:r w:rsidRPr="006E3F9B">
        <w:rPr>
          <w:rFonts w:hint="eastAsia"/>
        </w:rPr>
        <w:t>栈</w:t>
      </w:r>
      <w:proofErr w:type="gramEnd"/>
      <w:r w:rsidRPr="006E3F9B">
        <w:rPr>
          <w:rFonts w:hint="eastAsia"/>
        </w:rPr>
        <w:t>、方法出口等信息。</w:t>
      </w:r>
      <w:proofErr w:type="gramStart"/>
      <w:r w:rsidRPr="006E3F9B">
        <w:rPr>
          <w:rFonts w:hint="eastAsia"/>
        </w:rPr>
        <w:t>栈</w:t>
      </w:r>
      <w:proofErr w:type="gramEnd"/>
      <w:r w:rsidRPr="006E3F9B">
        <w:rPr>
          <w:rFonts w:hint="eastAsia"/>
        </w:rPr>
        <w:t>的大小可以固定也可以动态扩展。当</w:t>
      </w:r>
      <w:proofErr w:type="gramStart"/>
      <w:r w:rsidRPr="006E3F9B">
        <w:rPr>
          <w:rFonts w:hint="eastAsia"/>
        </w:rPr>
        <w:t>栈</w:t>
      </w:r>
      <w:proofErr w:type="gramEnd"/>
      <w:r w:rsidRPr="006E3F9B">
        <w:rPr>
          <w:rFonts w:hint="eastAsia"/>
        </w:rPr>
        <w:t>调用深度大于</w:t>
      </w:r>
      <w:r w:rsidRPr="006E3F9B">
        <w:rPr>
          <w:rFonts w:hint="eastAsia"/>
        </w:rPr>
        <w:t>JVM</w:t>
      </w:r>
      <w:r w:rsidRPr="006E3F9B">
        <w:rPr>
          <w:rFonts w:hint="eastAsia"/>
        </w:rPr>
        <w:t>所允许的范围，会抛出</w:t>
      </w:r>
      <w:proofErr w:type="spellStart"/>
      <w:r w:rsidRPr="006E3F9B">
        <w:rPr>
          <w:rFonts w:hint="eastAsia"/>
        </w:rPr>
        <w:t>StackOverflowError</w:t>
      </w:r>
      <w:proofErr w:type="spellEnd"/>
      <w:r w:rsidRPr="006E3F9B">
        <w:rPr>
          <w:rFonts w:hint="eastAsia"/>
        </w:rPr>
        <w:t>的</w:t>
      </w:r>
      <w:r>
        <w:rPr>
          <w:rFonts w:ascii="Verdana" w:hAnsi="Verdana"/>
          <w:color w:val="333333"/>
          <w:szCs w:val="21"/>
          <w:shd w:val="clear" w:color="auto" w:fill="FFFFFF"/>
        </w:rPr>
        <w:t>错误</w:t>
      </w:r>
      <w:r>
        <w:rPr>
          <w:rFonts w:ascii="Verdana" w:hAnsi="Verdana" w:hint="eastAsia"/>
          <w:color w:val="333333"/>
          <w:szCs w:val="21"/>
          <w:shd w:val="clear" w:color="auto" w:fill="FFFFFF"/>
        </w:rPr>
        <w:t>。</w:t>
      </w:r>
    </w:p>
    <w:p w:rsidR="00BE0D23" w:rsidRDefault="00DA5EB6" w:rsidP="00BE0D23">
      <w:pPr>
        <w:pStyle w:val="a7"/>
        <w:ind w:left="840" w:firstLineChars="0" w:firstLine="0"/>
      </w:pPr>
      <w:r>
        <w:rPr>
          <w:rFonts w:hint="eastAsia"/>
        </w:rPr>
        <w:tab/>
      </w:r>
      <w:proofErr w:type="spellStart"/>
      <w:r w:rsidR="00BE0D23" w:rsidRPr="00906EF8">
        <w:t>com.xjo.</w:t>
      </w:r>
      <w:r w:rsidR="000005AA">
        <w:rPr>
          <w:rFonts w:hint="eastAsia"/>
        </w:rPr>
        <w:t>jvm.model</w:t>
      </w:r>
      <w:proofErr w:type="spellEnd"/>
      <w:r w:rsidR="00BE0D23">
        <w:rPr>
          <w:rFonts w:hint="eastAsia"/>
        </w:rPr>
        <w:t>/</w:t>
      </w:r>
      <w:r w:rsidR="000005AA">
        <w:rPr>
          <w:rFonts w:hint="eastAsia"/>
        </w:rPr>
        <w:t>Fibonacci</w:t>
      </w:r>
      <w:r w:rsidR="00BE0D23">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E0D23" w:rsidRPr="009338C6" w:rsidTr="00DA1EDF">
        <w:tc>
          <w:tcPr>
            <w:tcW w:w="8522" w:type="dxa"/>
          </w:tcPr>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b/>
                <w:bCs/>
                <w:color w:val="7F0055"/>
                <w:kern w:val="0"/>
                <w:sz w:val="28"/>
                <w:szCs w:val="36"/>
              </w:rPr>
              <w:t>package</w:t>
            </w:r>
            <w:r w:rsidRPr="009338C6">
              <w:rPr>
                <w:rFonts w:ascii="Consolas" w:hAnsi="Consolas" w:cs="Consolas"/>
                <w:color w:val="000000"/>
                <w:kern w:val="0"/>
                <w:sz w:val="28"/>
                <w:szCs w:val="36"/>
              </w:rPr>
              <w:t xml:space="preserve"> </w:t>
            </w:r>
            <w:proofErr w:type="spellStart"/>
            <w:r w:rsidRPr="009338C6">
              <w:rPr>
                <w:rFonts w:ascii="Consolas" w:hAnsi="Consolas" w:cs="Consolas"/>
                <w:color w:val="000000"/>
                <w:kern w:val="0"/>
                <w:sz w:val="28"/>
                <w:szCs w:val="36"/>
              </w:rPr>
              <w:t>com.xjo.jvm.model</w:t>
            </w:r>
            <w:proofErr w:type="spellEnd"/>
            <w:r w:rsidRPr="009338C6">
              <w:rPr>
                <w:rFonts w:ascii="Consolas" w:hAnsi="Consolas" w:cs="Consolas"/>
                <w:color w:val="000000"/>
                <w:kern w:val="0"/>
                <w:sz w:val="28"/>
                <w:szCs w:val="36"/>
              </w:rPr>
              <w:t>;</w:t>
            </w:r>
          </w:p>
          <w:p w:rsidR="009338C6" w:rsidRPr="009338C6" w:rsidRDefault="009338C6" w:rsidP="009338C6">
            <w:pPr>
              <w:autoSpaceDE w:val="0"/>
              <w:autoSpaceDN w:val="0"/>
              <w:adjustRightInd w:val="0"/>
              <w:jc w:val="left"/>
              <w:rPr>
                <w:rFonts w:ascii="Consolas" w:hAnsi="Consolas" w:cs="Consolas"/>
                <w:kern w:val="0"/>
                <w:sz w:val="28"/>
                <w:szCs w:val="36"/>
              </w:rPr>
            </w:pP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b/>
                <w:bCs/>
                <w:color w:val="7F0055"/>
                <w:kern w:val="0"/>
                <w:sz w:val="28"/>
                <w:szCs w:val="36"/>
              </w:rPr>
              <w:t>public</w:t>
            </w: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class</w:t>
            </w:r>
            <w:r w:rsidRPr="009338C6">
              <w:rPr>
                <w:rFonts w:ascii="Consolas" w:hAnsi="Consolas" w:cs="Consolas"/>
                <w:color w:val="000000"/>
                <w:kern w:val="0"/>
                <w:sz w:val="28"/>
                <w:szCs w:val="36"/>
              </w:rPr>
              <w:t xml:space="preserve"> Fibonacci {</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color w:val="3F7F5F"/>
                <w:kern w:val="0"/>
                <w:sz w:val="28"/>
                <w:szCs w:val="36"/>
              </w:rPr>
              <w:t>//F(0)=0,F(1)=1,</w:t>
            </w:r>
            <w:r w:rsidRPr="009338C6">
              <w:rPr>
                <w:rFonts w:ascii="Consolas" w:hAnsi="Consolas" w:cs="Consolas"/>
                <w:color w:val="3F7F5F"/>
                <w:kern w:val="0"/>
                <w:sz w:val="28"/>
                <w:szCs w:val="36"/>
              </w:rPr>
              <w:t>当</w:t>
            </w:r>
            <w:r w:rsidRPr="009338C6">
              <w:rPr>
                <w:rFonts w:ascii="Consolas" w:hAnsi="Consolas" w:cs="Consolas"/>
                <w:color w:val="3F7F5F"/>
                <w:kern w:val="0"/>
                <w:sz w:val="28"/>
                <w:szCs w:val="36"/>
              </w:rPr>
              <w:t>n&gt;=2</w:t>
            </w:r>
            <w:r w:rsidRPr="009338C6">
              <w:rPr>
                <w:rFonts w:ascii="Consolas" w:hAnsi="Consolas" w:cs="Consolas"/>
                <w:color w:val="3F7F5F"/>
                <w:kern w:val="0"/>
                <w:sz w:val="28"/>
                <w:szCs w:val="36"/>
              </w:rPr>
              <w:t>的时候，</w:t>
            </w:r>
            <w:r w:rsidRPr="009338C6">
              <w:rPr>
                <w:rFonts w:ascii="Consolas" w:hAnsi="Consolas" w:cs="Consolas"/>
                <w:color w:val="3F7F5F"/>
                <w:kern w:val="0"/>
                <w:sz w:val="28"/>
                <w:szCs w:val="36"/>
              </w:rPr>
              <w:t>F(n) = F(n-1) + F(n-2),</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color w:val="3F7F5F"/>
                <w:kern w:val="0"/>
                <w:sz w:val="28"/>
                <w:szCs w:val="36"/>
              </w:rPr>
              <w:t>//F(2)=F(1) + F(0) = 1, F(3) = F(2) + F(1) = 1+1 = 2</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color w:val="3F7F5F"/>
                <w:kern w:val="0"/>
                <w:sz w:val="28"/>
                <w:szCs w:val="36"/>
              </w:rPr>
              <w:t xml:space="preserve">//F(0)-F(N) </w:t>
            </w:r>
            <w:r w:rsidRPr="009338C6">
              <w:rPr>
                <w:rFonts w:ascii="Consolas" w:hAnsi="Consolas" w:cs="Consolas"/>
                <w:color w:val="3F7F5F"/>
                <w:kern w:val="0"/>
                <w:sz w:val="28"/>
                <w:szCs w:val="36"/>
              </w:rPr>
              <w:t>依次为</w:t>
            </w:r>
            <w:r w:rsidRPr="009338C6">
              <w:rPr>
                <w:rFonts w:ascii="Consolas" w:hAnsi="Consolas" w:cs="Consolas"/>
                <w:color w:val="3F7F5F"/>
                <w:kern w:val="0"/>
                <w:sz w:val="28"/>
                <w:szCs w:val="36"/>
              </w:rPr>
              <w:t xml:space="preserve"> 0,1,1,2,3,5,8,13,21,34...</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public</w:t>
            </w: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static</w:t>
            </w: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int</w:t>
            </w:r>
            <w:r w:rsidRPr="009338C6">
              <w:rPr>
                <w:rFonts w:ascii="Consolas" w:hAnsi="Consolas" w:cs="Consolas"/>
                <w:color w:val="000000"/>
                <w:kern w:val="0"/>
                <w:sz w:val="28"/>
                <w:szCs w:val="36"/>
              </w:rPr>
              <w:t xml:space="preserve"> </w:t>
            </w:r>
            <w:proofErr w:type="spellStart"/>
            <w:r w:rsidRPr="009338C6">
              <w:rPr>
                <w:rFonts w:ascii="Consolas" w:hAnsi="Consolas" w:cs="Consolas"/>
                <w:color w:val="000000"/>
                <w:kern w:val="0"/>
                <w:sz w:val="28"/>
                <w:szCs w:val="36"/>
              </w:rPr>
              <w:t>fibonacci</w:t>
            </w:r>
            <w:proofErr w:type="spellEnd"/>
            <w:r w:rsidRPr="009338C6">
              <w:rPr>
                <w:rFonts w:ascii="Consolas" w:hAnsi="Consolas" w:cs="Consolas"/>
                <w:color w:val="000000"/>
                <w:kern w:val="0"/>
                <w:sz w:val="28"/>
                <w:szCs w:val="36"/>
              </w:rPr>
              <w:t>(</w:t>
            </w:r>
            <w:r w:rsidRPr="009338C6">
              <w:rPr>
                <w:rFonts w:ascii="Consolas" w:hAnsi="Consolas" w:cs="Consolas"/>
                <w:b/>
                <w:bCs/>
                <w:color w:val="7F0055"/>
                <w:kern w:val="0"/>
                <w:sz w:val="28"/>
                <w:szCs w:val="36"/>
              </w:rPr>
              <w:t>int</w:t>
            </w:r>
            <w:r w:rsidRPr="009338C6">
              <w:rPr>
                <w:rFonts w:ascii="Consolas" w:hAnsi="Consolas" w:cs="Consolas"/>
                <w:color w:val="000000"/>
                <w:kern w:val="0"/>
                <w:sz w:val="28"/>
                <w:szCs w:val="36"/>
              </w:rPr>
              <w:t xml:space="preserve"> </w:t>
            </w:r>
            <w:r w:rsidRPr="009338C6">
              <w:rPr>
                <w:rFonts w:ascii="Consolas" w:hAnsi="Consolas" w:cs="Consolas"/>
                <w:color w:val="6A3E3E"/>
                <w:kern w:val="0"/>
                <w:sz w:val="28"/>
                <w:szCs w:val="36"/>
              </w:rPr>
              <w:t>n</w:t>
            </w:r>
            <w:r w:rsidRPr="009338C6">
              <w:rPr>
                <w:rFonts w:ascii="Consolas" w:hAnsi="Consolas" w:cs="Consolas"/>
                <w:color w:val="000000"/>
                <w:kern w:val="0"/>
                <w:sz w:val="28"/>
                <w:szCs w:val="36"/>
              </w:rPr>
              <w:t>){</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if</w:t>
            </w:r>
            <w:r w:rsidRPr="009338C6">
              <w:rPr>
                <w:rFonts w:ascii="Consolas" w:hAnsi="Consolas" w:cs="Consolas"/>
                <w:color w:val="000000"/>
                <w:kern w:val="0"/>
                <w:sz w:val="28"/>
                <w:szCs w:val="36"/>
              </w:rPr>
              <w:t>(</w:t>
            </w:r>
            <w:r w:rsidRPr="009338C6">
              <w:rPr>
                <w:rFonts w:ascii="Consolas" w:hAnsi="Consolas" w:cs="Consolas"/>
                <w:color w:val="6A3E3E"/>
                <w:kern w:val="0"/>
                <w:sz w:val="28"/>
                <w:szCs w:val="36"/>
              </w:rPr>
              <w:t>n</w:t>
            </w:r>
            <w:r w:rsidRPr="009338C6">
              <w:rPr>
                <w:rFonts w:ascii="Consolas" w:hAnsi="Consolas" w:cs="Consolas"/>
                <w:color w:val="000000"/>
                <w:kern w:val="0"/>
                <w:sz w:val="28"/>
                <w:szCs w:val="36"/>
              </w:rPr>
              <w:t xml:space="preserve"> == 0) {</w:t>
            </w:r>
            <w:r w:rsidRPr="009338C6">
              <w:rPr>
                <w:rFonts w:ascii="Consolas" w:hAnsi="Consolas" w:cs="Consolas"/>
                <w:b/>
                <w:bCs/>
                <w:color w:val="7F0055"/>
                <w:kern w:val="0"/>
                <w:sz w:val="28"/>
                <w:szCs w:val="36"/>
              </w:rPr>
              <w:t>return</w:t>
            </w:r>
            <w:r w:rsidRPr="009338C6">
              <w:rPr>
                <w:rFonts w:ascii="Consolas" w:hAnsi="Consolas" w:cs="Consolas"/>
                <w:color w:val="000000"/>
                <w:kern w:val="0"/>
                <w:sz w:val="28"/>
                <w:szCs w:val="36"/>
              </w:rPr>
              <w:t xml:space="preserve"> 0;}</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if</w:t>
            </w:r>
            <w:r w:rsidRPr="009338C6">
              <w:rPr>
                <w:rFonts w:ascii="Consolas" w:hAnsi="Consolas" w:cs="Consolas"/>
                <w:color w:val="000000"/>
                <w:kern w:val="0"/>
                <w:sz w:val="28"/>
                <w:szCs w:val="36"/>
              </w:rPr>
              <w:t>(</w:t>
            </w:r>
            <w:r w:rsidRPr="009338C6">
              <w:rPr>
                <w:rFonts w:ascii="Consolas" w:hAnsi="Consolas" w:cs="Consolas"/>
                <w:color w:val="6A3E3E"/>
                <w:kern w:val="0"/>
                <w:sz w:val="28"/>
                <w:szCs w:val="36"/>
              </w:rPr>
              <w:t>n</w:t>
            </w:r>
            <w:r w:rsidRPr="009338C6">
              <w:rPr>
                <w:rFonts w:ascii="Consolas" w:hAnsi="Consolas" w:cs="Consolas"/>
                <w:color w:val="000000"/>
                <w:kern w:val="0"/>
                <w:sz w:val="28"/>
                <w:szCs w:val="36"/>
              </w:rPr>
              <w:t xml:space="preserve"> == 1) {</w:t>
            </w:r>
            <w:r w:rsidRPr="009338C6">
              <w:rPr>
                <w:rFonts w:ascii="Consolas" w:hAnsi="Consolas" w:cs="Consolas"/>
                <w:b/>
                <w:bCs/>
                <w:color w:val="7F0055"/>
                <w:kern w:val="0"/>
                <w:sz w:val="28"/>
                <w:szCs w:val="36"/>
              </w:rPr>
              <w:t>return</w:t>
            </w:r>
            <w:r w:rsidRPr="009338C6">
              <w:rPr>
                <w:rFonts w:ascii="Consolas" w:hAnsi="Consolas" w:cs="Consolas"/>
                <w:color w:val="000000"/>
                <w:kern w:val="0"/>
                <w:sz w:val="28"/>
                <w:szCs w:val="36"/>
              </w:rPr>
              <w:t xml:space="preserve"> 1;}</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lastRenderedPageBreak/>
              <w:t xml:space="preserve">        </w:t>
            </w:r>
            <w:r w:rsidRPr="009338C6">
              <w:rPr>
                <w:rFonts w:ascii="Consolas" w:hAnsi="Consolas" w:cs="Consolas"/>
                <w:b/>
                <w:bCs/>
                <w:color w:val="7F0055"/>
                <w:kern w:val="0"/>
                <w:sz w:val="28"/>
                <w:szCs w:val="36"/>
              </w:rPr>
              <w:t>return</w:t>
            </w:r>
            <w:r w:rsidRPr="009338C6">
              <w:rPr>
                <w:rFonts w:ascii="Consolas" w:hAnsi="Consolas" w:cs="Consolas"/>
                <w:color w:val="000000"/>
                <w:kern w:val="0"/>
                <w:sz w:val="28"/>
                <w:szCs w:val="36"/>
              </w:rPr>
              <w:t xml:space="preserve"> </w:t>
            </w:r>
            <w:proofErr w:type="spellStart"/>
            <w:r w:rsidRPr="009338C6">
              <w:rPr>
                <w:rFonts w:ascii="Consolas" w:hAnsi="Consolas" w:cs="Consolas"/>
                <w:i/>
                <w:iCs/>
                <w:color w:val="000000"/>
                <w:kern w:val="0"/>
                <w:sz w:val="28"/>
                <w:szCs w:val="36"/>
              </w:rPr>
              <w:t>fibonacci</w:t>
            </w:r>
            <w:proofErr w:type="spellEnd"/>
            <w:r w:rsidRPr="009338C6">
              <w:rPr>
                <w:rFonts w:ascii="Consolas" w:hAnsi="Consolas" w:cs="Consolas"/>
                <w:color w:val="000000"/>
                <w:kern w:val="0"/>
                <w:sz w:val="28"/>
                <w:szCs w:val="36"/>
              </w:rPr>
              <w:t>(</w:t>
            </w:r>
            <w:r w:rsidRPr="009338C6">
              <w:rPr>
                <w:rFonts w:ascii="Consolas" w:hAnsi="Consolas" w:cs="Consolas"/>
                <w:color w:val="6A3E3E"/>
                <w:kern w:val="0"/>
                <w:sz w:val="28"/>
                <w:szCs w:val="36"/>
              </w:rPr>
              <w:t>n</w:t>
            </w:r>
            <w:r w:rsidRPr="009338C6">
              <w:rPr>
                <w:rFonts w:ascii="Consolas" w:hAnsi="Consolas" w:cs="Consolas"/>
                <w:color w:val="000000"/>
                <w:kern w:val="0"/>
                <w:sz w:val="28"/>
                <w:szCs w:val="36"/>
              </w:rPr>
              <w:t xml:space="preserve"> - 1) + </w:t>
            </w:r>
            <w:proofErr w:type="spellStart"/>
            <w:r w:rsidRPr="009338C6">
              <w:rPr>
                <w:rFonts w:ascii="Consolas" w:hAnsi="Consolas" w:cs="Consolas"/>
                <w:i/>
                <w:iCs/>
                <w:color w:val="000000"/>
                <w:kern w:val="0"/>
                <w:sz w:val="28"/>
                <w:szCs w:val="36"/>
              </w:rPr>
              <w:t>fibonacci</w:t>
            </w:r>
            <w:proofErr w:type="spellEnd"/>
            <w:r w:rsidRPr="009338C6">
              <w:rPr>
                <w:rFonts w:ascii="Consolas" w:hAnsi="Consolas" w:cs="Consolas"/>
                <w:color w:val="000000"/>
                <w:kern w:val="0"/>
                <w:sz w:val="28"/>
                <w:szCs w:val="36"/>
              </w:rPr>
              <w:t>(</w:t>
            </w:r>
            <w:r w:rsidRPr="009338C6">
              <w:rPr>
                <w:rFonts w:ascii="Consolas" w:hAnsi="Consolas" w:cs="Consolas"/>
                <w:color w:val="6A3E3E"/>
                <w:kern w:val="0"/>
                <w:sz w:val="28"/>
                <w:szCs w:val="36"/>
              </w:rPr>
              <w:t>n</w:t>
            </w:r>
            <w:r w:rsidRPr="009338C6">
              <w:rPr>
                <w:rFonts w:ascii="Consolas" w:hAnsi="Consolas" w:cs="Consolas"/>
                <w:color w:val="000000"/>
                <w:kern w:val="0"/>
                <w:sz w:val="28"/>
                <w:szCs w:val="36"/>
              </w:rPr>
              <w:t xml:space="preserve"> - 2);</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p>
          <w:p w:rsidR="009338C6" w:rsidRPr="009338C6" w:rsidRDefault="009338C6" w:rsidP="009338C6">
            <w:pPr>
              <w:autoSpaceDE w:val="0"/>
              <w:autoSpaceDN w:val="0"/>
              <w:adjustRightInd w:val="0"/>
              <w:jc w:val="left"/>
              <w:rPr>
                <w:rFonts w:ascii="Consolas" w:hAnsi="Consolas" w:cs="Consolas"/>
                <w:kern w:val="0"/>
                <w:sz w:val="28"/>
                <w:szCs w:val="36"/>
              </w:rPr>
            </w:pP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public</w:t>
            </w: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static</w:t>
            </w:r>
            <w:r w:rsidRPr="009338C6">
              <w:rPr>
                <w:rFonts w:ascii="Consolas" w:hAnsi="Consolas" w:cs="Consolas"/>
                <w:color w:val="000000"/>
                <w:kern w:val="0"/>
                <w:sz w:val="28"/>
                <w:szCs w:val="36"/>
              </w:rPr>
              <w:t xml:space="preserve"> </w:t>
            </w:r>
            <w:r w:rsidRPr="009338C6">
              <w:rPr>
                <w:rFonts w:ascii="Consolas" w:hAnsi="Consolas" w:cs="Consolas"/>
                <w:b/>
                <w:bCs/>
                <w:color w:val="7F0055"/>
                <w:kern w:val="0"/>
                <w:sz w:val="28"/>
                <w:szCs w:val="36"/>
              </w:rPr>
              <w:t>void</w:t>
            </w:r>
            <w:r w:rsidRPr="009338C6">
              <w:rPr>
                <w:rFonts w:ascii="Consolas" w:hAnsi="Consolas" w:cs="Consolas"/>
                <w:color w:val="000000"/>
                <w:kern w:val="0"/>
                <w:sz w:val="28"/>
                <w:szCs w:val="36"/>
              </w:rPr>
              <w:t xml:space="preserve"> main(String[] </w:t>
            </w:r>
            <w:proofErr w:type="spellStart"/>
            <w:r w:rsidRPr="009338C6">
              <w:rPr>
                <w:rFonts w:ascii="Consolas" w:hAnsi="Consolas" w:cs="Consolas"/>
                <w:color w:val="6A3E3E"/>
                <w:kern w:val="0"/>
                <w:sz w:val="28"/>
                <w:szCs w:val="36"/>
              </w:rPr>
              <w:t>args</w:t>
            </w:r>
            <w:proofErr w:type="spellEnd"/>
            <w:r w:rsidRPr="009338C6">
              <w:rPr>
                <w:rFonts w:ascii="Consolas" w:hAnsi="Consolas" w:cs="Consolas"/>
                <w:color w:val="000000"/>
                <w:kern w:val="0"/>
                <w:sz w:val="28"/>
                <w:szCs w:val="36"/>
              </w:rPr>
              <w:t>) {</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proofErr w:type="spellStart"/>
            <w:r w:rsidRPr="009338C6">
              <w:rPr>
                <w:rFonts w:ascii="Consolas" w:hAnsi="Consolas" w:cs="Consolas"/>
                <w:color w:val="000000"/>
                <w:kern w:val="0"/>
                <w:sz w:val="28"/>
                <w:szCs w:val="36"/>
              </w:rPr>
              <w:t>System.</w:t>
            </w:r>
            <w:r w:rsidRPr="009338C6">
              <w:rPr>
                <w:rFonts w:ascii="Consolas" w:hAnsi="Consolas" w:cs="Consolas"/>
                <w:b/>
                <w:bCs/>
                <w:i/>
                <w:iCs/>
                <w:color w:val="0000C0"/>
                <w:kern w:val="0"/>
                <w:sz w:val="28"/>
                <w:szCs w:val="36"/>
              </w:rPr>
              <w:t>out</w:t>
            </w:r>
            <w:r w:rsidRPr="009338C6">
              <w:rPr>
                <w:rFonts w:ascii="Consolas" w:hAnsi="Consolas" w:cs="Consolas"/>
                <w:color w:val="000000"/>
                <w:kern w:val="0"/>
                <w:sz w:val="28"/>
                <w:szCs w:val="36"/>
              </w:rPr>
              <w:t>.println</w:t>
            </w:r>
            <w:proofErr w:type="spellEnd"/>
            <w:r w:rsidRPr="009338C6">
              <w:rPr>
                <w:rFonts w:ascii="Consolas" w:hAnsi="Consolas" w:cs="Consolas"/>
                <w:color w:val="000000"/>
                <w:kern w:val="0"/>
                <w:sz w:val="28"/>
                <w:szCs w:val="36"/>
              </w:rPr>
              <w:t>(</w:t>
            </w:r>
            <w:proofErr w:type="spellStart"/>
            <w:r w:rsidRPr="009338C6">
              <w:rPr>
                <w:rFonts w:ascii="Consolas" w:hAnsi="Consolas" w:cs="Consolas"/>
                <w:i/>
                <w:iCs/>
                <w:color w:val="000000"/>
                <w:kern w:val="0"/>
                <w:sz w:val="28"/>
                <w:szCs w:val="36"/>
              </w:rPr>
              <w:t>fibonacci</w:t>
            </w:r>
            <w:proofErr w:type="spellEnd"/>
            <w:r w:rsidRPr="009338C6">
              <w:rPr>
                <w:rFonts w:ascii="Consolas" w:hAnsi="Consolas" w:cs="Consolas"/>
                <w:color w:val="000000"/>
                <w:kern w:val="0"/>
                <w:sz w:val="28"/>
                <w:szCs w:val="36"/>
              </w:rPr>
              <w:t>(10));</w:t>
            </w:r>
          </w:p>
          <w:p w:rsidR="009338C6" w:rsidRPr="009338C6" w:rsidRDefault="009338C6" w:rsidP="009338C6">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 xml:space="preserve">    }</w:t>
            </w:r>
          </w:p>
          <w:p w:rsidR="00BE0D23" w:rsidRPr="009338C6" w:rsidRDefault="009338C6" w:rsidP="00DA1EDF">
            <w:pPr>
              <w:autoSpaceDE w:val="0"/>
              <w:autoSpaceDN w:val="0"/>
              <w:adjustRightInd w:val="0"/>
              <w:jc w:val="left"/>
              <w:rPr>
                <w:rFonts w:ascii="Consolas" w:hAnsi="Consolas" w:cs="Consolas"/>
                <w:kern w:val="0"/>
                <w:sz w:val="28"/>
                <w:szCs w:val="36"/>
              </w:rPr>
            </w:pPr>
            <w:r w:rsidRPr="009338C6">
              <w:rPr>
                <w:rFonts w:ascii="Consolas" w:hAnsi="Consolas" w:cs="Consolas"/>
                <w:color w:val="000000"/>
                <w:kern w:val="0"/>
                <w:sz w:val="28"/>
                <w:szCs w:val="36"/>
              </w:rPr>
              <w:t>}</w:t>
            </w:r>
          </w:p>
        </w:tc>
      </w:tr>
    </w:tbl>
    <w:p w:rsidR="002E54FD" w:rsidRDefault="00527949" w:rsidP="003F6C75">
      <w:pPr>
        <w:pStyle w:val="a7"/>
        <w:ind w:left="1560" w:firstLineChars="0" w:firstLine="0"/>
        <w:rPr>
          <w:b/>
        </w:rPr>
      </w:pPr>
      <w:r>
        <w:rPr>
          <w:rFonts w:hint="eastAsia"/>
          <w:b/>
        </w:rPr>
        <w:lastRenderedPageBreak/>
        <w:t>当</w:t>
      </w:r>
      <w:proofErr w:type="spellStart"/>
      <w:r>
        <w:rPr>
          <w:rFonts w:hint="eastAsia"/>
          <w:b/>
        </w:rPr>
        <w:t>fibonacci</w:t>
      </w:r>
      <w:proofErr w:type="spellEnd"/>
      <w:r>
        <w:rPr>
          <w:rFonts w:hint="eastAsia"/>
          <w:b/>
        </w:rPr>
        <w:t>(100000)</w:t>
      </w:r>
      <w:r>
        <w:rPr>
          <w:rFonts w:hint="eastAsia"/>
          <w:b/>
        </w:rPr>
        <w:t>时会报</w:t>
      </w:r>
    </w:p>
    <w:p w:rsidR="00F50FD1" w:rsidRDefault="00F50FD1" w:rsidP="003F6C75">
      <w:pPr>
        <w:pStyle w:val="a7"/>
        <w:ind w:left="1560" w:firstLineChars="0" w:firstLine="0"/>
        <w:rPr>
          <w:b/>
        </w:rPr>
      </w:pPr>
      <w:r>
        <w:rPr>
          <w:noProof/>
        </w:rPr>
        <w:drawing>
          <wp:inline distT="0" distB="0" distL="0" distR="0" wp14:anchorId="76992294" wp14:editId="0BA34D83">
            <wp:extent cx="5486400" cy="83121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831215"/>
                    </a:xfrm>
                    <a:prstGeom prst="rect">
                      <a:avLst/>
                    </a:prstGeom>
                  </pic:spPr>
                </pic:pic>
              </a:graphicData>
            </a:graphic>
          </wp:inline>
        </w:drawing>
      </w:r>
    </w:p>
    <w:p w:rsidR="004C22F6" w:rsidRDefault="00A6405B" w:rsidP="003F6C75">
      <w:pPr>
        <w:pStyle w:val="a7"/>
        <w:ind w:left="1560" w:firstLineChars="0" w:firstLine="0"/>
      </w:pPr>
      <w:r w:rsidRPr="00A6405B">
        <w:rPr>
          <w:rFonts w:hint="eastAsia"/>
        </w:rPr>
        <w:t>因为递归过深，</w:t>
      </w:r>
      <w:proofErr w:type="gramStart"/>
      <w:r w:rsidRPr="00A6405B">
        <w:rPr>
          <w:rFonts w:hint="eastAsia"/>
        </w:rPr>
        <w:t>栈</w:t>
      </w:r>
      <w:proofErr w:type="gramEnd"/>
      <w:r w:rsidRPr="00A6405B">
        <w:rPr>
          <w:rFonts w:hint="eastAsia"/>
        </w:rPr>
        <w:t>帧数超出虚拟</w:t>
      </w:r>
      <w:proofErr w:type="gramStart"/>
      <w:r w:rsidRPr="00A6405B">
        <w:rPr>
          <w:rFonts w:hint="eastAsia"/>
        </w:rPr>
        <w:t>栈</w:t>
      </w:r>
      <w:proofErr w:type="gramEnd"/>
      <w:r w:rsidRPr="00A6405B">
        <w:rPr>
          <w:rFonts w:hint="eastAsia"/>
        </w:rPr>
        <w:t>深度</w:t>
      </w:r>
    </w:p>
    <w:p w:rsidR="006A31E4" w:rsidRDefault="006A31E4" w:rsidP="003F6C75">
      <w:pPr>
        <w:pStyle w:val="a7"/>
        <w:ind w:left="1560" w:firstLineChars="0" w:firstLine="0"/>
      </w:pPr>
      <w:r>
        <w:rPr>
          <w:rFonts w:hint="eastAsia"/>
        </w:rPr>
        <w:t>虚拟机</w:t>
      </w:r>
      <w:proofErr w:type="gramStart"/>
      <w:r>
        <w:rPr>
          <w:rFonts w:hint="eastAsia"/>
        </w:rPr>
        <w:t>栈</w:t>
      </w:r>
      <w:proofErr w:type="gramEnd"/>
      <w:r>
        <w:rPr>
          <w:rFonts w:hint="eastAsia"/>
        </w:rPr>
        <w:t>过多</w:t>
      </w:r>
      <w:r w:rsidR="00FB5B90">
        <w:rPr>
          <w:rFonts w:hint="eastAsia"/>
        </w:rPr>
        <w:t>还会引发</w:t>
      </w:r>
      <w:proofErr w:type="spellStart"/>
      <w:r w:rsidR="00FB5B90">
        <w:rPr>
          <w:rFonts w:hint="eastAsia"/>
        </w:rPr>
        <w:t>java.lang.OutOfMemoryError</w:t>
      </w:r>
      <w:proofErr w:type="spellEnd"/>
      <w:r w:rsidR="00FB5B90">
        <w:rPr>
          <w:rFonts w:hint="eastAsia"/>
        </w:rPr>
        <w:t>异常</w:t>
      </w:r>
    </w:p>
    <w:p w:rsidR="00741F02" w:rsidRDefault="00741F02" w:rsidP="00741F02">
      <w:pPr>
        <w:pStyle w:val="a7"/>
        <w:ind w:left="840" w:firstLineChars="0" w:firstLine="0"/>
      </w:pPr>
      <w:r>
        <w:rPr>
          <w:rFonts w:hint="eastAsia"/>
        </w:rPr>
        <w:tab/>
      </w:r>
      <w:proofErr w:type="spellStart"/>
      <w:r w:rsidRPr="00906EF8">
        <w:t>com.xjo.</w:t>
      </w:r>
      <w:r>
        <w:rPr>
          <w:rFonts w:hint="eastAsia"/>
        </w:rPr>
        <w:t>jvm.model</w:t>
      </w:r>
      <w:proofErr w:type="spellEnd"/>
      <w:r>
        <w:rPr>
          <w:rFonts w:hint="eastAsia"/>
        </w:rPr>
        <w:t>/</w:t>
      </w:r>
      <w:r w:rsidRPr="00741F02">
        <w:t>StackLeakByThread</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41F02" w:rsidRPr="00741F02" w:rsidTr="00DA1EDF">
        <w:tc>
          <w:tcPr>
            <w:tcW w:w="8522" w:type="dxa"/>
          </w:tcPr>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b/>
                <w:bCs/>
                <w:color w:val="7F0055"/>
                <w:kern w:val="0"/>
                <w:sz w:val="28"/>
                <w:szCs w:val="36"/>
              </w:rPr>
              <w:t>package</w:t>
            </w:r>
            <w:r w:rsidRPr="00741F02">
              <w:rPr>
                <w:rFonts w:ascii="Consolas" w:hAnsi="Consolas" w:cs="Consolas"/>
                <w:color w:val="000000"/>
                <w:kern w:val="0"/>
                <w:sz w:val="28"/>
                <w:szCs w:val="36"/>
              </w:rPr>
              <w:t xml:space="preserve"> </w:t>
            </w:r>
            <w:proofErr w:type="spellStart"/>
            <w:r w:rsidRPr="00741F02">
              <w:rPr>
                <w:rFonts w:ascii="Consolas" w:hAnsi="Consolas" w:cs="Consolas"/>
                <w:color w:val="000000"/>
                <w:kern w:val="0"/>
                <w:sz w:val="28"/>
                <w:szCs w:val="36"/>
              </w:rPr>
              <w:t>com.xjo.jvm.model</w:t>
            </w:r>
            <w:proofErr w:type="spellEnd"/>
            <w:r w:rsidRPr="00741F02">
              <w:rPr>
                <w:rFonts w:ascii="Consolas" w:hAnsi="Consolas" w:cs="Consolas"/>
                <w:color w:val="000000"/>
                <w:kern w:val="0"/>
                <w:sz w:val="28"/>
                <w:szCs w:val="36"/>
              </w:rPr>
              <w:t>;</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3F7F5F"/>
                <w:kern w:val="0"/>
                <w:sz w:val="28"/>
                <w:szCs w:val="36"/>
              </w:rPr>
              <w:t>//</w:t>
            </w:r>
            <w:r w:rsidRPr="00741F02">
              <w:rPr>
                <w:rFonts w:ascii="Consolas" w:hAnsi="Consolas" w:cs="Consolas"/>
                <w:color w:val="3F7F5F"/>
                <w:kern w:val="0"/>
                <w:sz w:val="28"/>
                <w:szCs w:val="36"/>
              </w:rPr>
              <w:t>会死机不要运行</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b/>
                <w:bCs/>
                <w:color w:val="7F0055"/>
                <w:kern w:val="0"/>
                <w:sz w:val="28"/>
                <w:szCs w:val="36"/>
              </w:rPr>
              <w:t>public</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class</w:t>
            </w:r>
            <w:r w:rsidRPr="00741F02">
              <w:rPr>
                <w:rFonts w:ascii="Consolas" w:hAnsi="Consolas" w:cs="Consolas"/>
                <w:color w:val="000000"/>
                <w:kern w:val="0"/>
                <w:sz w:val="28"/>
                <w:szCs w:val="36"/>
              </w:rPr>
              <w:t xml:space="preserve"> </w:t>
            </w:r>
            <w:proofErr w:type="spellStart"/>
            <w:r w:rsidRPr="00741F02">
              <w:rPr>
                <w:rFonts w:ascii="Consolas" w:hAnsi="Consolas" w:cs="Consolas"/>
                <w:color w:val="000000"/>
                <w:kern w:val="0"/>
                <w:sz w:val="28"/>
                <w:szCs w:val="36"/>
              </w:rPr>
              <w:t>StackLeakByThread</w:t>
            </w:r>
            <w:proofErr w:type="spellEnd"/>
            <w:r w:rsidRPr="00741F02">
              <w:rPr>
                <w:rFonts w:ascii="Consolas" w:hAnsi="Consolas" w:cs="Consolas"/>
                <w:color w:val="000000"/>
                <w:kern w:val="0"/>
                <w:sz w:val="28"/>
                <w:szCs w:val="36"/>
              </w:rPr>
              <w:t xml:space="preserve">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public</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static</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void</w:t>
            </w:r>
            <w:r w:rsidRPr="00741F02">
              <w:rPr>
                <w:rFonts w:ascii="Consolas" w:hAnsi="Consolas" w:cs="Consolas"/>
                <w:color w:val="000000"/>
                <w:kern w:val="0"/>
                <w:sz w:val="28"/>
                <w:szCs w:val="36"/>
              </w:rPr>
              <w:t xml:space="preserve"> main(String[] </w:t>
            </w:r>
            <w:proofErr w:type="spellStart"/>
            <w:r w:rsidRPr="00741F02">
              <w:rPr>
                <w:rFonts w:ascii="Consolas" w:hAnsi="Consolas" w:cs="Consolas"/>
                <w:color w:val="6A3E3E"/>
                <w:kern w:val="0"/>
                <w:sz w:val="28"/>
                <w:szCs w:val="36"/>
              </w:rPr>
              <w:t>args</w:t>
            </w:r>
            <w:proofErr w:type="spellEnd"/>
            <w:r w:rsidRPr="00741F02">
              <w:rPr>
                <w:rFonts w:ascii="Consolas" w:hAnsi="Consolas" w:cs="Consolas"/>
                <w:color w:val="000000"/>
                <w:kern w:val="0"/>
                <w:sz w:val="28"/>
                <w:szCs w:val="36"/>
              </w:rPr>
              <w:t>)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while</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true</w:t>
            </w:r>
            <w:r w:rsidRPr="00741F02">
              <w:rPr>
                <w:rFonts w:ascii="Consolas" w:hAnsi="Consolas" w:cs="Consolas"/>
                <w:color w:val="000000"/>
                <w:kern w:val="0"/>
                <w:sz w:val="28"/>
                <w:szCs w:val="36"/>
              </w:rPr>
              <w:t>){</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new</w:t>
            </w:r>
            <w:r w:rsidRPr="00741F02">
              <w:rPr>
                <w:rFonts w:ascii="Consolas" w:hAnsi="Consolas" w:cs="Consolas"/>
                <w:color w:val="000000"/>
                <w:kern w:val="0"/>
                <w:sz w:val="28"/>
                <w:szCs w:val="36"/>
              </w:rPr>
              <w:t xml:space="preserve"> Thread()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public</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void</w:t>
            </w:r>
            <w:r w:rsidRPr="00741F02">
              <w:rPr>
                <w:rFonts w:ascii="Consolas" w:hAnsi="Consolas" w:cs="Consolas"/>
                <w:color w:val="000000"/>
                <w:kern w:val="0"/>
                <w:sz w:val="28"/>
                <w:szCs w:val="36"/>
              </w:rPr>
              <w:t xml:space="preserve"> run(){</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while</w:t>
            </w:r>
            <w:r w:rsidRPr="00741F02">
              <w:rPr>
                <w:rFonts w:ascii="Consolas" w:hAnsi="Consolas" w:cs="Consolas"/>
                <w:color w:val="000000"/>
                <w:kern w:val="0"/>
                <w:sz w:val="28"/>
                <w:szCs w:val="36"/>
              </w:rPr>
              <w:t xml:space="preserve"> (</w:t>
            </w:r>
            <w:r w:rsidRPr="00741F02">
              <w:rPr>
                <w:rFonts w:ascii="Consolas" w:hAnsi="Consolas" w:cs="Consolas"/>
                <w:b/>
                <w:bCs/>
                <w:color w:val="7F0055"/>
                <w:kern w:val="0"/>
                <w:sz w:val="28"/>
                <w:szCs w:val="36"/>
              </w:rPr>
              <w:t>true</w:t>
            </w:r>
            <w:r w:rsidRPr="00741F02">
              <w:rPr>
                <w:rFonts w:ascii="Consolas" w:hAnsi="Consolas" w:cs="Consolas"/>
                <w:color w:val="000000"/>
                <w:kern w:val="0"/>
                <w:sz w:val="28"/>
                <w:szCs w:val="36"/>
              </w:rPr>
              <w:t>){</w:t>
            </w:r>
          </w:p>
          <w:p w:rsidR="00741F02" w:rsidRPr="00741F02" w:rsidRDefault="00741F02" w:rsidP="00741F02">
            <w:pPr>
              <w:autoSpaceDE w:val="0"/>
              <w:autoSpaceDN w:val="0"/>
              <w:adjustRightInd w:val="0"/>
              <w:jc w:val="left"/>
              <w:rPr>
                <w:rFonts w:ascii="Consolas" w:hAnsi="Consolas" w:cs="Consolas"/>
                <w:kern w:val="0"/>
                <w:sz w:val="28"/>
                <w:szCs w:val="36"/>
              </w:rPr>
            </w:pP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lastRenderedPageBreak/>
              <w:t xml:space="preserve">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}.start();</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p>
          <w:p w:rsidR="00741F02" w:rsidRPr="00741F02" w:rsidRDefault="00741F02" w:rsidP="00741F02">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 xml:space="preserve">    }</w:t>
            </w:r>
          </w:p>
          <w:p w:rsidR="00741F02" w:rsidRPr="00741F02" w:rsidRDefault="00741F02" w:rsidP="00DA1EDF">
            <w:pPr>
              <w:autoSpaceDE w:val="0"/>
              <w:autoSpaceDN w:val="0"/>
              <w:adjustRightInd w:val="0"/>
              <w:jc w:val="left"/>
              <w:rPr>
                <w:rFonts w:ascii="Consolas" w:hAnsi="Consolas" w:cs="Consolas"/>
                <w:kern w:val="0"/>
                <w:sz w:val="28"/>
                <w:szCs w:val="36"/>
              </w:rPr>
            </w:pPr>
            <w:r w:rsidRPr="00741F02">
              <w:rPr>
                <w:rFonts w:ascii="Consolas" w:hAnsi="Consolas" w:cs="Consolas"/>
                <w:color w:val="000000"/>
                <w:kern w:val="0"/>
                <w:sz w:val="28"/>
                <w:szCs w:val="36"/>
              </w:rPr>
              <w:t>}</w:t>
            </w:r>
          </w:p>
        </w:tc>
      </w:tr>
    </w:tbl>
    <w:p w:rsidR="00944D63" w:rsidRPr="00944D63" w:rsidRDefault="00944D63" w:rsidP="00944D63">
      <w:pPr>
        <w:pStyle w:val="a7"/>
        <w:ind w:left="1560" w:firstLineChars="0" w:firstLine="0"/>
        <w:rPr>
          <w:b/>
        </w:rPr>
      </w:pPr>
      <w:r w:rsidRPr="00944D63">
        <w:rPr>
          <w:rFonts w:hint="eastAsia"/>
          <w:b/>
        </w:rPr>
        <w:lastRenderedPageBreak/>
        <w:t>本地方法</w:t>
      </w:r>
      <w:proofErr w:type="gramStart"/>
      <w:r w:rsidRPr="00944D63">
        <w:rPr>
          <w:rFonts w:hint="eastAsia"/>
          <w:b/>
        </w:rPr>
        <w:t>栈</w:t>
      </w:r>
      <w:proofErr w:type="gramEnd"/>
    </w:p>
    <w:p w:rsidR="00E156EC" w:rsidRPr="00A6405B" w:rsidRDefault="003114F8" w:rsidP="003F6C75">
      <w:pPr>
        <w:pStyle w:val="a7"/>
        <w:ind w:left="1560" w:firstLineChars="0" w:firstLine="0"/>
      </w:pPr>
      <w:r>
        <w:rPr>
          <w:rFonts w:hint="eastAsia"/>
        </w:rPr>
        <w:t>与虚拟机</w:t>
      </w:r>
      <w:proofErr w:type="gramStart"/>
      <w:r>
        <w:rPr>
          <w:rFonts w:hint="eastAsia"/>
        </w:rPr>
        <w:t>栈</w:t>
      </w:r>
      <w:proofErr w:type="gramEnd"/>
      <w:r>
        <w:rPr>
          <w:rFonts w:hint="eastAsia"/>
        </w:rPr>
        <w:t>类似，主要作用于标注了</w:t>
      </w:r>
      <w:r>
        <w:rPr>
          <w:rFonts w:hint="eastAsia"/>
        </w:rPr>
        <w:t>native</w:t>
      </w:r>
      <w:r>
        <w:rPr>
          <w:rFonts w:hint="eastAsia"/>
        </w:rPr>
        <w:t>的方法</w:t>
      </w:r>
      <w:r w:rsidR="00E512BF" w:rsidRPr="00E512BF">
        <w:t>一般情况下，</w:t>
      </w:r>
      <w:r w:rsidR="00E512BF" w:rsidRPr="00E512BF">
        <w:t xml:space="preserve"> Java </w:t>
      </w:r>
      <w:r w:rsidR="00E512BF" w:rsidRPr="00E512BF">
        <w:t>应用程序员并不需要关心这部分的内容</w:t>
      </w:r>
      <w:r w:rsidR="00E512BF">
        <w:rPr>
          <w:rFonts w:hint="eastAsia"/>
        </w:rPr>
        <w:t>。</w:t>
      </w:r>
    </w:p>
    <w:p w:rsidR="00702F32" w:rsidRPr="003B406A" w:rsidRDefault="00702F32" w:rsidP="000940B5">
      <w:pPr>
        <w:pStyle w:val="a7"/>
        <w:numPr>
          <w:ilvl w:val="0"/>
          <w:numId w:val="4"/>
        </w:numPr>
        <w:ind w:firstLineChars="0"/>
        <w:outlineLvl w:val="2"/>
        <w:rPr>
          <w:b/>
          <w:color w:val="FF0000"/>
        </w:rPr>
      </w:pPr>
      <w:r w:rsidRPr="003B406A">
        <w:rPr>
          <w:rFonts w:hint="eastAsia"/>
          <w:b/>
          <w:color w:val="FF0000"/>
        </w:rPr>
        <w:t>JVM</w:t>
      </w:r>
      <w:r w:rsidRPr="003B406A">
        <w:rPr>
          <w:rFonts w:hint="eastAsia"/>
          <w:b/>
          <w:color w:val="FF0000"/>
        </w:rPr>
        <w:t>性能调优</w:t>
      </w:r>
    </w:p>
    <w:p w:rsidR="00351C53" w:rsidRPr="00955240" w:rsidRDefault="00351C53" w:rsidP="00955240">
      <w:pPr>
        <w:pStyle w:val="a7"/>
        <w:ind w:left="1560" w:firstLineChars="0" w:firstLine="0"/>
      </w:pPr>
      <w:r w:rsidRPr="00955240">
        <w:rPr>
          <w:rFonts w:hint="eastAsia"/>
        </w:rPr>
        <w:t xml:space="preserve">java </w:t>
      </w:r>
      <w:r w:rsidRPr="00955240">
        <w:t>–</w:t>
      </w:r>
      <w:r w:rsidRPr="00955240">
        <w:rPr>
          <w:rFonts w:hint="eastAsia"/>
        </w:rPr>
        <w:t xml:space="preserve">Xms128m </w:t>
      </w:r>
      <w:r w:rsidRPr="00955240">
        <w:t>–</w:t>
      </w:r>
      <w:r w:rsidRPr="00955240">
        <w:rPr>
          <w:rFonts w:hint="eastAsia"/>
        </w:rPr>
        <w:t xml:space="preserve">Xmx128m </w:t>
      </w:r>
      <w:r w:rsidRPr="00955240">
        <w:t>–</w:t>
      </w:r>
      <w:r w:rsidRPr="00955240">
        <w:rPr>
          <w:rFonts w:hint="eastAsia"/>
        </w:rPr>
        <w:t xml:space="preserve">Xss256k </w:t>
      </w:r>
      <w:r w:rsidRPr="00955240">
        <w:t>–</w:t>
      </w:r>
      <w:r w:rsidRPr="00955240">
        <w:rPr>
          <w:rFonts w:hint="eastAsia"/>
        </w:rPr>
        <w:t>jar xxx.jar</w:t>
      </w:r>
    </w:p>
    <w:p w:rsidR="00702F32" w:rsidRPr="00955240" w:rsidRDefault="00351C53" w:rsidP="00955240">
      <w:pPr>
        <w:pStyle w:val="a7"/>
        <w:ind w:left="1560" w:firstLineChars="0" w:firstLine="0"/>
      </w:pPr>
      <w:r w:rsidRPr="00955240">
        <w:rPr>
          <w:rFonts w:hint="eastAsia"/>
        </w:rPr>
        <w:t>-</w:t>
      </w:r>
      <w:proofErr w:type="spellStart"/>
      <w:r w:rsidRPr="00955240">
        <w:rPr>
          <w:rFonts w:hint="eastAsia"/>
        </w:rPr>
        <w:t>Xss</w:t>
      </w:r>
      <w:proofErr w:type="spellEnd"/>
      <w:r w:rsidRPr="00955240">
        <w:rPr>
          <w:rFonts w:hint="eastAsia"/>
        </w:rPr>
        <w:t>:</w:t>
      </w:r>
      <w:r w:rsidRPr="00955240">
        <w:rPr>
          <w:rFonts w:hint="eastAsia"/>
        </w:rPr>
        <w:t>规定每个线程虚拟机</w:t>
      </w:r>
      <w:proofErr w:type="gramStart"/>
      <w:r w:rsidRPr="00955240">
        <w:rPr>
          <w:rFonts w:hint="eastAsia"/>
        </w:rPr>
        <w:t>栈</w:t>
      </w:r>
      <w:proofErr w:type="gramEnd"/>
      <w:r w:rsidRPr="00955240">
        <w:rPr>
          <w:rFonts w:hint="eastAsia"/>
        </w:rPr>
        <w:t>（堆栈）的大小</w:t>
      </w:r>
      <w:r w:rsidR="00262725">
        <w:rPr>
          <w:rFonts w:hint="eastAsia"/>
        </w:rPr>
        <w:t>,</w:t>
      </w:r>
      <w:r w:rsidR="00262725">
        <w:rPr>
          <w:rFonts w:hint="eastAsia"/>
        </w:rPr>
        <w:t>此配置会影响线程并发数的大小，</w:t>
      </w:r>
      <w:r w:rsidR="00262725">
        <w:rPr>
          <w:rFonts w:hint="eastAsia"/>
        </w:rPr>
        <w:t>256K</w:t>
      </w:r>
      <w:r w:rsidR="00262725">
        <w:rPr>
          <w:rFonts w:hint="eastAsia"/>
        </w:rPr>
        <w:t>足够用。</w:t>
      </w:r>
    </w:p>
    <w:p w:rsidR="00351C53" w:rsidRPr="00955240" w:rsidRDefault="00351C53" w:rsidP="00955240">
      <w:pPr>
        <w:pStyle w:val="a7"/>
        <w:ind w:left="1560" w:firstLineChars="0" w:firstLine="0"/>
      </w:pPr>
      <w:r w:rsidRPr="00955240">
        <w:rPr>
          <w:rFonts w:hint="eastAsia"/>
        </w:rPr>
        <w:t>-</w:t>
      </w:r>
      <w:proofErr w:type="spellStart"/>
      <w:r w:rsidRPr="00955240">
        <w:rPr>
          <w:rFonts w:hint="eastAsia"/>
        </w:rPr>
        <w:t>Xms</w:t>
      </w:r>
      <w:proofErr w:type="spellEnd"/>
      <w:r w:rsidRPr="00955240">
        <w:rPr>
          <w:rFonts w:hint="eastAsia"/>
        </w:rPr>
        <w:t>：堆的初始值</w:t>
      </w:r>
    </w:p>
    <w:p w:rsidR="00351C53" w:rsidRPr="00955240" w:rsidRDefault="00351C53" w:rsidP="00955240">
      <w:pPr>
        <w:pStyle w:val="a7"/>
        <w:ind w:left="1560" w:firstLineChars="0" w:firstLine="0"/>
      </w:pPr>
      <w:r w:rsidRPr="00955240">
        <w:rPr>
          <w:rFonts w:hint="eastAsia"/>
        </w:rPr>
        <w:t>-</w:t>
      </w:r>
      <w:proofErr w:type="spellStart"/>
      <w:r w:rsidRPr="00955240">
        <w:rPr>
          <w:rFonts w:hint="eastAsia"/>
        </w:rPr>
        <w:t>Xmx</w:t>
      </w:r>
      <w:proofErr w:type="spellEnd"/>
      <w:r w:rsidRPr="00955240">
        <w:rPr>
          <w:rFonts w:hint="eastAsia"/>
        </w:rPr>
        <w:t>：当超过堆的初始值会扩容到</w:t>
      </w:r>
      <w:proofErr w:type="spellStart"/>
      <w:r w:rsidRPr="00955240">
        <w:rPr>
          <w:rFonts w:hint="eastAsia"/>
        </w:rPr>
        <w:t>Xms</w:t>
      </w:r>
      <w:proofErr w:type="spellEnd"/>
      <w:r w:rsidRPr="00955240">
        <w:rPr>
          <w:rFonts w:hint="eastAsia"/>
        </w:rPr>
        <w:t>指定的大小</w:t>
      </w:r>
    </w:p>
    <w:p w:rsidR="00435E02" w:rsidRPr="00435E02" w:rsidRDefault="00351C53" w:rsidP="009F16F5">
      <w:pPr>
        <w:pStyle w:val="a7"/>
        <w:ind w:left="1560" w:firstLineChars="0" w:firstLine="0"/>
      </w:pPr>
      <w:r w:rsidRPr="00955240">
        <w:rPr>
          <w:rFonts w:hint="eastAsia"/>
        </w:rPr>
        <w:t>一般</w:t>
      </w:r>
      <w:proofErr w:type="spellStart"/>
      <w:r w:rsidRPr="00955240">
        <w:rPr>
          <w:rFonts w:hint="eastAsia"/>
        </w:rPr>
        <w:t>Xms</w:t>
      </w:r>
      <w:proofErr w:type="spellEnd"/>
      <w:r w:rsidRPr="00955240">
        <w:rPr>
          <w:rFonts w:hint="eastAsia"/>
        </w:rPr>
        <w:t>和</w:t>
      </w:r>
      <w:proofErr w:type="spellStart"/>
      <w:r w:rsidRPr="00955240">
        <w:rPr>
          <w:rFonts w:hint="eastAsia"/>
        </w:rPr>
        <w:t>Xmx</w:t>
      </w:r>
      <w:proofErr w:type="spellEnd"/>
      <w:r w:rsidRPr="00955240">
        <w:rPr>
          <w:rFonts w:hint="eastAsia"/>
        </w:rPr>
        <w:t>设置为相同，因为在扩容时会</w:t>
      </w:r>
      <w:r w:rsidR="00814742">
        <w:rPr>
          <w:rFonts w:hint="eastAsia"/>
        </w:rPr>
        <w:t>发生内存抖动，</w:t>
      </w:r>
      <w:r w:rsidRPr="00955240">
        <w:rPr>
          <w:rFonts w:hint="eastAsia"/>
        </w:rPr>
        <w:t>影响程序的稳定性。</w:t>
      </w:r>
    </w:p>
    <w:p w:rsidR="008A439F" w:rsidRPr="00664C37" w:rsidRDefault="008A439F" w:rsidP="000940B5">
      <w:pPr>
        <w:pStyle w:val="a7"/>
        <w:numPr>
          <w:ilvl w:val="0"/>
          <w:numId w:val="4"/>
        </w:numPr>
        <w:ind w:firstLineChars="0"/>
        <w:outlineLvl w:val="2"/>
        <w:rPr>
          <w:b/>
        </w:rPr>
      </w:pPr>
      <w:r w:rsidRPr="00664C37">
        <w:rPr>
          <w:rFonts w:hint="eastAsia"/>
          <w:b/>
        </w:rPr>
        <w:t>垃圾</w:t>
      </w:r>
      <w:proofErr w:type="gramStart"/>
      <w:r w:rsidRPr="00664C37">
        <w:rPr>
          <w:rFonts w:hint="eastAsia"/>
          <w:b/>
        </w:rPr>
        <w:t>回收器</w:t>
      </w:r>
      <w:proofErr w:type="gramEnd"/>
      <w:r w:rsidRPr="00664C37">
        <w:rPr>
          <w:rFonts w:hint="eastAsia"/>
          <w:b/>
        </w:rPr>
        <w:t>的基本原理是什么？垃圾</w:t>
      </w:r>
      <w:proofErr w:type="gramStart"/>
      <w:r w:rsidRPr="00664C37">
        <w:rPr>
          <w:rFonts w:hint="eastAsia"/>
          <w:b/>
        </w:rPr>
        <w:t>回收器</w:t>
      </w:r>
      <w:proofErr w:type="gramEnd"/>
      <w:r w:rsidRPr="00664C37">
        <w:rPr>
          <w:rFonts w:hint="eastAsia"/>
          <w:b/>
        </w:rPr>
        <w:t>可以马上回收内存吗？有什么办法主动通知虚拟机进行垃圾回收？</w:t>
      </w:r>
      <w:r w:rsidRPr="00664C37">
        <w:rPr>
          <w:rFonts w:hint="eastAsia"/>
          <w:b/>
        </w:rPr>
        <w:t xml:space="preserve"> </w:t>
      </w:r>
    </w:p>
    <w:p w:rsidR="008A439F" w:rsidRDefault="008A439F" w:rsidP="008A439F">
      <w:pPr>
        <w:pStyle w:val="a7"/>
        <w:ind w:left="1560" w:firstLineChars="0" w:firstLine="0"/>
      </w:pPr>
      <w:r w:rsidRPr="00BD279F">
        <w:rPr>
          <w:rFonts w:hint="eastAsia"/>
        </w:rPr>
        <w:t>垃圾</w:t>
      </w:r>
      <w:proofErr w:type="gramStart"/>
      <w:r w:rsidRPr="00BD279F">
        <w:rPr>
          <w:rFonts w:hint="eastAsia"/>
        </w:rPr>
        <w:t>回收器</w:t>
      </w:r>
      <w:proofErr w:type="gramEnd"/>
      <w:r w:rsidRPr="00BD279F">
        <w:rPr>
          <w:rFonts w:hint="eastAsia"/>
        </w:rPr>
        <w:t>通常是作为一个单独的低级别的线程运行，</w:t>
      </w:r>
      <w:r>
        <w:rPr>
          <w:rFonts w:hint="eastAsia"/>
        </w:rPr>
        <w:t>在</w:t>
      </w:r>
      <w:r w:rsidRPr="00BD279F">
        <w:rPr>
          <w:rFonts w:hint="eastAsia"/>
        </w:rPr>
        <w:t>不可预知的情况下对内存堆中已经死亡的或者长</w:t>
      </w:r>
      <w:r>
        <w:rPr>
          <w:rFonts w:hint="eastAsia"/>
        </w:rPr>
        <w:t>时间没有使用的对象进行清除</w:t>
      </w:r>
      <w:r w:rsidRPr="00BD279F">
        <w:rPr>
          <w:rFonts w:hint="eastAsia"/>
        </w:rPr>
        <w:t>和回收，程序员不能实时的调用垃圾</w:t>
      </w:r>
      <w:proofErr w:type="gramStart"/>
      <w:r w:rsidRPr="00BD279F">
        <w:rPr>
          <w:rFonts w:hint="eastAsia"/>
        </w:rPr>
        <w:t>回收器</w:t>
      </w:r>
      <w:proofErr w:type="gramEnd"/>
      <w:r w:rsidRPr="00BD279F">
        <w:rPr>
          <w:rFonts w:hint="eastAsia"/>
        </w:rPr>
        <w:t>对某个对象或所有对象进行垃圾回收。</w:t>
      </w:r>
    </w:p>
    <w:p w:rsidR="008A439F" w:rsidRPr="007B1368" w:rsidRDefault="008A439F" w:rsidP="008A439F">
      <w:pPr>
        <w:pStyle w:val="a7"/>
        <w:ind w:left="1560" w:firstLineChars="0" w:firstLine="0"/>
      </w:pPr>
      <w:r w:rsidRPr="00D16E9E">
        <w:rPr>
          <w:rFonts w:hint="eastAsia"/>
        </w:rPr>
        <w:t>垃圾</w:t>
      </w:r>
      <w:proofErr w:type="gramStart"/>
      <w:r w:rsidRPr="00D16E9E">
        <w:rPr>
          <w:rFonts w:hint="eastAsia"/>
        </w:rPr>
        <w:t>回收器</w:t>
      </w:r>
      <w:proofErr w:type="gramEnd"/>
      <w:r>
        <w:rPr>
          <w:rFonts w:hint="eastAsia"/>
        </w:rPr>
        <w:t>不</w:t>
      </w:r>
      <w:r w:rsidRPr="00D16E9E">
        <w:rPr>
          <w:rFonts w:hint="eastAsia"/>
        </w:rPr>
        <w:t>可以马上回收内存</w:t>
      </w:r>
      <w:r>
        <w:rPr>
          <w:rFonts w:hint="eastAsia"/>
        </w:rPr>
        <w:t>，</w:t>
      </w:r>
      <w:r w:rsidRPr="00C3733F">
        <w:rPr>
          <w:rFonts w:hint="eastAsia"/>
        </w:rPr>
        <w:t>程序员可以手动执行</w:t>
      </w:r>
      <w:proofErr w:type="spellStart"/>
      <w:r w:rsidRPr="00C3733F">
        <w:rPr>
          <w:rFonts w:hint="eastAsia"/>
        </w:rPr>
        <w:t>System.gc</w:t>
      </w:r>
      <w:proofErr w:type="spellEnd"/>
      <w:r w:rsidRPr="00C3733F">
        <w:rPr>
          <w:rFonts w:hint="eastAsia"/>
        </w:rPr>
        <w:t>()</w:t>
      </w:r>
      <w:r w:rsidRPr="00C3733F">
        <w:rPr>
          <w:rFonts w:hint="eastAsia"/>
        </w:rPr>
        <w:t>，通知</w:t>
      </w:r>
      <w:r w:rsidRPr="00C3733F">
        <w:rPr>
          <w:rFonts w:hint="eastAsia"/>
        </w:rPr>
        <w:t>GC</w:t>
      </w:r>
      <w:r w:rsidRPr="00C3733F">
        <w:rPr>
          <w:rFonts w:hint="eastAsia"/>
        </w:rPr>
        <w:t>运行，</w:t>
      </w:r>
      <w:r>
        <w:rPr>
          <w:rFonts w:hint="eastAsia"/>
        </w:rPr>
        <w:tab/>
      </w:r>
      <w:r w:rsidRPr="00C3733F">
        <w:rPr>
          <w:rFonts w:hint="eastAsia"/>
        </w:rPr>
        <w:t>但是</w:t>
      </w:r>
      <w:r w:rsidRPr="00C3733F">
        <w:rPr>
          <w:rFonts w:hint="eastAsia"/>
        </w:rPr>
        <w:t>Java</w:t>
      </w:r>
      <w:r w:rsidRPr="00C3733F">
        <w:rPr>
          <w:rFonts w:hint="eastAsia"/>
        </w:rPr>
        <w:t>语言规范并不保证</w:t>
      </w:r>
      <w:r w:rsidRPr="00C3733F">
        <w:rPr>
          <w:rFonts w:hint="eastAsia"/>
        </w:rPr>
        <w:t>GC</w:t>
      </w:r>
      <w:r w:rsidRPr="00C3733F">
        <w:rPr>
          <w:rFonts w:hint="eastAsia"/>
        </w:rPr>
        <w:t>一定会执行。</w:t>
      </w:r>
      <w:r>
        <w:rPr>
          <w:rFonts w:hint="eastAsia"/>
        </w:rPr>
        <w:t xml:space="preserve"> </w:t>
      </w:r>
    </w:p>
    <w:p w:rsidR="008A439F" w:rsidRPr="00D20BEC" w:rsidRDefault="008A439F" w:rsidP="00D20BEC">
      <w:pPr>
        <w:pStyle w:val="a7"/>
        <w:numPr>
          <w:ilvl w:val="0"/>
          <w:numId w:val="4"/>
        </w:numPr>
        <w:ind w:firstLineChars="0"/>
        <w:outlineLvl w:val="2"/>
        <w:rPr>
          <w:b/>
        </w:rPr>
      </w:pPr>
      <w:r w:rsidRPr="00D20BEC">
        <w:rPr>
          <w:rFonts w:hint="eastAsia"/>
          <w:b/>
        </w:rPr>
        <w:t>GC</w:t>
      </w:r>
      <w:r w:rsidRPr="00D20BEC">
        <w:rPr>
          <w:rFonts w:hint="eastAsia"/>
          <w:b/>
        </w:rPr>
        <w:t>（</w:t>
      </w:r>
      <w:r w:rsidRPr="00D20BEC">
        <w:rPr>
          <w:rFonts w:hint="eastAsia"/>
          <w:b/>
        </w:rPr>
        <w:t>Garbage Collector</w:t>
      </w:r>
      <w:r w:rsidRPr="00D20BEC">
        <w:rPr>
          <w:rFonts w:hint="eastAsia"/>
          <w:b/>
        </w:rPr>
        <w:t>）在回收对象前首先必须发现那些无用的对象，如何去发现定位这些无用的对象？常用的搜索算法如下：</w:t>
      </w:r>
    </w:p>
    <w:p w:rsidR="008A439F" w:rsidRDefault="008A439F" w:rsidP="008A439F">
      <w:pPr>
        <w:pStyle w:val="a7"/>
        <w:ind w:left="1560" w:firstLineChars="0" w:firstLine="0"/>
      </w:pPr>
      <w:r>
        <w:t>根搜索算法是通过一些</w:t>
      </w:r>
      <w:r>
        <w:t>“GC Roots”</w:t>
      </w:r>
      <w:r>
        <w:t>对象作为起点，从这些节点开始往下搜索，搜索通过的路径成为引用链</w:t>
      </w:r>
    </w:p>
    <w:p w:rsidR="008A439F" w:rsidRDefault="008A439F" w:rsidP="008A439F">
      <w:pPr>
        <w:pStyle w:val="a7"/>
        <w:ind w:left="1560" w:firstLineChars="0" w:firstLine="0"/>
      </w:pPr>
      <w:r>
        <w:t>（</w:t>
      </w:r>
      <w:r>
        <w:t>Reference Chain</w:t>
      </w:r>
      <w:r>
        <w:t>），当一个对象没有被</w:t>
      </w:r>
      <w:r>
        <w:t xml:space="preserve"> GC Roots </w:t>
      </w:r>
      <w:r>
        <w:t>的引用链连接的时候，说明这个对象是</w:t>
      </w:r>
      <w:proofErr w:type="gramStart"/>
      <w:r>
        <w:t>不</w:t>
      </w:r>
      <w:proofErr w:type="gramEnd"/>
      <w:r>
        <w:t>可用的。</w:t>
      </w:r>
    </w:p>
    <w:p w:rsidR="008A439F" w:rsidRDefault="008A439F" w:rsidP="008A439F">
      <w:pPr>
        <w:pStyle w:val="a7"/>
        <w:ind w:left="1560" w:firstLineChars="0" w:firstLine="0"/>
      </w:pPr>
      <w:r>
        <w:rPr>
          <w:noProof/>
        </w:rPr>
        <w:lastRenderedPageBreak/>
        <w:drawing>
          <wp:inline distT="0" distB="0" distL="0" distR="0" wp14:anchorId="5BDEEF56" wp14:editId="129091CF">
            <wp:extent cx="5486400" cy="26568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2656840"/>
                    </a:xfrm>
                    <a:prstGeom prst="rect">
                      <a:avLst/>
                    </a:prstGeom>
                  </pic:spPr>
                </pic:pic>
              </a:graphicData>
            </a:graphic>
          </wp:inline>
        </w:drawing>
      </w:r>
    </w:p>
    <w:p w:rsidR="008A439F" w:rsidRDefault="008A439F" w:rsidP="008A439F">
      <w:pPr>
        <w:pStyle w:val="a7"/>
        <w:ind w:left="1560" w:firstLineChars="0" w:firstLine="0"/>
      </w:pPr>
      <w:r>
        <w:t>通过上面的算法搜索到无用对象之后，就是回收过程，</w:t>
      </w:r>
      <w:r w:rsidRPr="007E651F">
        <w:t>回收算法</w:t>
      </w:r>
      <w:r>
        <w:t>如下：</w:t>
      </w:r>
    </w:p>
    <w:p w:rsidR="008A439F" w:rsidRPr="004E1887" w:rsidRDefault="008A439F" w:rsidP="008A439F">
      <w:pPr>
        <w:pStyle w:val="a7"/>
        <w:ind w:left="1560" w:firstLine="422"/>
        <w:rPr>
          <w:b/>
        </w:rPr>
      </w:pPr>
      <w:r w:rsidRPr="004E1887">
        <w:rPr>
          <w:rFonts w:hint="eastAsia"/>
          <w:b/>
        </w:rPr>
        <w:t>1</w:t>
      </w:r>
      <w:r w:rsidRPr="004E1887">
        <w:rPr>
          <w:rFonts w:hint="eastAsia"/>
          <w:b/>
        </w:rPr>
        <w:t>）标记—清除算法（</w:t>
      </w:r>
      <w:r w:rsidRPr="004E1887">
        <w:rPr>
          <w:rFonts w:hint="eastAsia"/>
          <w:b/>
        </w:rPr>
        <w:t>Mark-Sweep</w:t>
      </w:r>
      <w:r w:rsidRPr="004E1887">
        <w:rPr>
          <w:rFonts w:hint="eastAsia"/>
          <w:b/>
        </w:rPr>
        <w:t>）（</w:t>
      </w:r>
      <w:r w:rsidRPr="004E1887">
        <w:rPr>
          <w:rFonts w:hint="eastAsia"/>
          <w:b/>
        </w:rPr>
        <w:t xml:space="preserve">DVM </w:t>
      </w:r>
      <w:r w:rsidRPr="004E1887">
        <w:rPr>
          <w:rFonts w:hint="eastAsia"/>
          <w:b/>
        </w:rPr>
        <w:t>使用的算法）</w:t>
      </w:r>
    </w:p>
    <w:p w:rsidR="008A439F" w:rsidRDefault="008A439F" w:rsidP="008A439F">
      <w:pPr>
        <w:pStyle w:val="a7"/>
        <w:ind w:left="1560" w:firstLineChars="0" w:firstLine="0"/>
      </w:pPr>
      <w:r>
        <w:rPr>
          <w:rFonts w:hint="eastAsia"/>
        </w:rPr>
        <w:t>标记—清除算法包括两个阶段：“标记”和“清除”。在标记阶段，确定所有要回收的对象，并做标记。清除阶段紧随标记阶段，将标记阶段确定</w:t>
      </w:r>
      <w:proofErr w:type="gramStart"/>
      <w:r>
        <w:rPr>
          <w:rFonts w:hint="eastAsia"/>
        </w:rPr>
        <w:t>不</w:t>
      </w:r>
      <w:proofErr w:type="gramEnd"/>
      <w:r>
        <w:rPr>
          <w:rFonts w:hint="eastAsia"/>
        </w:rPr>
        <w:t>可用的对象清除。标记—清除算法是基础的收集算法，标记和清除阶段的效率不高，</w:t>
      </w:r>
      <w:r>
        <w:rPr>
          <w:rFonts w:hint="eastAsia"/>
        </w:rPr>
        <w:t xml:space="preserve"> </w:t>
      </w:r>
      <w:r>
        <w:rPr>
          <w:rFonts w:hint="eastAsia"/>
        </w:rPr>
        <w:t>而且清除后会产生大量的不连续空间，这样当程序需要分配大内存对象时，可能无法找到足够的连续空间。</w:t>
      </w:r>
    </w:p>
    <w:p w:rsidR="00F66C02" w:rsidRDefault="00F66C02" w:rsidP="008A439F">
      <w:pPr>
        <w:pStyle w:val="a7"/>
        <w:ind w:left="1560" w:firstLineChars="0" w:firstLine="0"/>
      </w:pPr>
      <w:r>
        <w:rPr>
          <w:noProof/>
        </w:rPr>
        <w:drawing>
          <wp:inline distT="0" distB="0" distL="0" distR="0" wp14:anchorId="13DAE005" wp14:editId="3E99BB26">
            <wp:extent cx="4505325" cy="42576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05325" cy="4257675"/>
                    </a:xfrm>
                    <a:prstGeom prst="rect">
                      <a:avLst/>
                    </a:prstGeom>
                  </pic:spPr>
                </pic:pic>
              </a:graphicData>
            </a:graphic>
          </wp:inline>
        </w:drawing>
      </w:r>
    </w:p>
    <w:p w:rsidR="009E747E" w:rsidRPr="00CF2D1B" w:rsidRDefault="009E747E" w:rsidP="008A439F">
      <w:pPr>
        <w:pStyle w:val="a7"/>
        <w:ind w:left="1560" w:firstLineChars="0" w:firstLine="0"/>
        <w:rPr>
          <w:b/>
        </w:rPr>
      </w:pPr>
      <w:r w:rsidRPr="00CF2D1B">
        <w:rPr>
          <w:rFonts w:hint="eastAsia"/>
          <w:b/>
        </w:rPr>
        <w:t>优点：</w:t>
      </w:r>
    </w:p>
    <w:p w:rsidR="009E747E" w:rsidRDefault="009E747E" w:rsidP="008A439F">
      <w:pPr>
        <w:pStyle w:val="a7"/>
        <w:ind w:left="1560" w:firstLineChars="0" w:firstLine="0"/>
      </w:pPr>
      <w:r>
        <w:rPr>
          <w:rFonts w:hint="eastAsia"/>
        </w:rPr>
        <w:t>避免内存的不连续行</w:t>
      </w:r>
    </w:p>
    <w:p w:rsidR="009E747E" w:rsidRDefault="009E747E" w:rsidP="008A439F">
      <w:pPr>
        <w:pStyle w:val="a7"/>
        <w:ind w:left="1560" w:firstLineChars="0" w:firstLine="0"/>
      </w:pPr>
      <w:r>
        <w:rPr>
          <w:rFonts w:hint="eastAsia"/>
        </w:rPr>
        <w:lastRenderedPageBreak/>
        <w:t>不用设置两块内存互换</w:t>
      </w:r>
    </w:p>
    <w:p w:rsidR="009E747E" w:rsidRDefault="009E747E" w:rsidP="008A439F">
      <w:pPr>
        <w:pStyle w:val="a7"/>
        <w:ind w:left="1560" w:firstLineChars="0" w:firstLine="0"/>
      </w:pPr>
      <w:r>
        <w:rPr>
          <w:rFonts w:hint="eastAsia"/>
        </w:rPr>
        <w:t>适用于存活率高的场景</w:t>
      </w:r>
    </w:p>
    <w:p w:rsidR="008A439F" w:rsidRPr="004E1887" w:rsidRDefault="008A439F" w:rsidP="008A439F">
      <w:pPr>
        <w:pStyle w:val="a7"/>
        <w:ind w:left="1560" w:firstLine="422"/>
        <w:rPr>
          <w:b/>
        </w:rPr>
      </w:pPr>
      <w:r w:rsidRPr="004E1887">
        <w:rPr>
          <w:rFonts w:hint="eastAsia"/>
          <w:b/>
        </w:rPr>
        <w:t>2</w:t>
      </w:r>
      <w:r w:rsidRPr="004E1887">
        <w:rPr>
          <w:rFonts w:hint="eastAsia"/>
          <w:b/>
        </w:rPr>
        <w:t>）复制算法（</w:t>
      </w:r>
      <w:r w:rsidRPr="004E1887">
        <w:rPr>
          <w:rFonts w:hint="eastAsia"/>
          <w:b/>
        </w:rPr>
        <w:t>Copying</w:t>
      </w:r>
      <w:r w:rsidRPr="004E1887">
        <w:rPr>
          <w:rFonts w:hint="eastAsia"/>
          <w:b/>
        </w:rPr>
        <w:t>）</w:t>
      </w:r>
    </w:p>
    <w:p w:rsidR="0026515C" w:rsidRDefault="008A439F" w:rsidP="008A439F">
      <w:pPr>
        <w:pStyle w:val="a7"/>
        <w:ind w:left="1560" w:firstLineChars="0" w:firstLine="0"/>
      </w:pPr>
      <w:r>
        <w:rPr>
          <w:rFonts w:hint="eastAsia"/>
        </w:rPr>
        <w:t>复制算法是把内存分成大小相等的两块，每次使用其中一块，当垃圾回收的时候，把存活的对象复制到另一块上，</w:t>
      </w:r>
      <w:r>
        <w:rPr>
          <w:rFonts w:hint="eastAsia"/>
        </w:rPr>
        <w:t xml:space="preserve"> </w:t>
      </w:r>
      <w:r>
        <w:rPr>
          <w:rFonts w:hint="eastAsia"/>
        </w:rPr>
        <w:t>然后把这块内存整个清理掉。复制算法实现简单，运行效率高，但是由于每次只能使用其中的一半，造成内存的利用率不高。现在的</w:t>
      </w:r>
      <w:r>
        <w:rPr>
          <w:rFonts w:hint="eastAsia"/>
        </w:rPr>
        <w:t xml:space="preserve"> JVM </w:t>
      </w:r>
      <w:r>
        <w:rPr>
          <w:rFonts w:hint="eastAsia"/>
        </w:rPr>
        <w:t>用复制方法收集新生代，由于新生代中大部分对象（</w:t>
      </w:r>
      <w:r>
        <w:rPr>
          <w:rFonts w:hint="eastAsia"/>
        </w:rPr>
        <w:t>98%</w:t>
      </w:r>
      <w:r>
        <w:rPr>
          <w:rFonts w:hint="eastAsia"/>
        </w:rPr>
        <w:t>）都是</w:t>
      </w:r>
      <w:proofErr w:type="gramStart"/>
      <w:r>
        <w:rPr>
          <w:rFonts w:hint="eastAsia"/>
        </w:rPr>
        <w:t>朝生夕死</w:t>
      </w:r>
      <w:proofErr w:type="gramEnd"/>
      <w:r>
        <w:rPr>
          <w:rFonts w:hint="eastAsia"/>
        </w:rPr>
        <w:t>的，所以两块内存的比例不是</w:t>
      </w:r>
      <w:r>
        <w:rPr>
          <w:rFonts w:hint="eastAsia"/>
        </w:rPr>
        <w:t xml:space="preserve"> 1:1(</w:t>
      </w:r>
      <w:r>
        <w:rPr>
          <w:rFonts w:hint="eastAsia"/>
        </w:rPr>
        <w:t>大概是</w:t>
      </w:r>
      <w:r>
        <w:rPr>
          <w:rFonts w:hint="eastAsia"/>
        </w:rPr>
        <w:t xml:space="preserve"> 8:1)</w:t>
      </w:r>
      <w:r>
        <w:rPr>
          <w:rFonts w:hint="eastAsia"/>
        </w:rPr>
        <w:t>。</w:t>
      </w:r>
    </w:p>
    <w:p w:rsidR="0026515C" w:rsidRDefault="00A47883" w:rsidP="008A439F">
      <w:pPr>
        <w:pStyle w:val="a7"/>
        <w:ind w:left="1560" w:firstLineChars="0" w:firstLine="0"/>
      </w:pPr>
      <w:r>
        <w:rPr>
          <w:noProof/>
        </w:rPr>
        <w:drawing>
          <wp:inline distT="0" distB="0" distL="0" distR="0" wp14:anchorId="083E5994" wp14:editId="098EF432">
            <wp:extent cx="5486400" cy="36264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626485"/>
                    </a:xfrm>
                    <a:prstGeom prst="rect">
                      <a:avLst/>
                    </a:prstGeom>
                  </pic:spPr>
                </pic:pic>
              </a:graphicData>
            </a:graphic>
          </wp:inline>
        </w:drawing>
      </w:r>
    </w:p>
    <w:p w:rsidR="009E747E" w:rsidRPr="00CF2D1B" w:rsidRDefault="009E747E" w:rsidP="008A439F">
      <w:pPr>
        <w:pStyle w:val="a7"/>
        <w:ind w:left="1560" w:firstLineChars="0" w:firstLine="0"/>
        <w:rPr>
          <w:b/>
        </w:rPr>
      </w:pPr>
      <w:r w:rsidRPr="00CF2D1B">
        <w:rPr>
          <w:rFonts w:hint="eastAsia"/>
          <w:b/>
        </w:rPr>
        <w:t>优点：</w:t>
      </w:r>
    </w:p>
    <w:p w:rsidR="001D6908" w:rsidRDefault="001D6908" w:rsidP="008A439F">
      <w:pPr>
        <w:pStyle w:val="a7"/>
        <w:ind w:left="1560" w:firstLineChars="0" w:firstLine="0"/>
      </w:pPr>
      <w:r>
        <w:rPr>
          <w:rFonts w:hint="eastAsia"/>
        </w:rPr>
        <w:t>解决碎片化问题</w:t>
      </w:r>
    </w:p>
    <w:p w:rsidR="001D6908" w:rsidRDefault="007959E2" w:rsidP="008A439F">
      <w:pPr>
        <w:pStyle w:val="a7"/>
        <w:ind w:left="1560" w:firstLineChars="0" w:firstLine="0"/>
      </w:pPr>
      <w:r>
        <w:rPr>
          <w:rFonts w:hint="eastAsia"/>
        </w:rPr>
        <w:t>顺序分配内存，简单高效</w:t>
      </w:r>
    </w:p>
    <w:p w:rsidR="001D6908" w:rsidRDefault="001D6908" w:rsidP="008A439F">
      <w:pPr>
        <w:pStyle w:val="a7"/>
        <w:ind w:left="1560" w:firstLineChars="0" w:firstLine="0"/>
      </w:pPr>
      <w:r>
        <w:rPr>
          <w:rFonts w:hint="eastAsia"/>
        </w:rPr>
        <w:t>适用于对象存活率低的场景</w:t>
      </w:r>
    </w:p>
    <w:p w:rsidR="008A439F" w:rsidRPr="004E1887" w:rsidRDefault="008A439F" w:rsidP="008A439F">
      <w:pPr>
        <w:pStyle w:val="a7"/>
        <w:ind w:left="1560" w:firstLineChars="0" w:firstLine="0"/>
        <w:rPr>
          <w:b/>
        </w:rPr>
      </w:pPr>
      <w:r>
        <w:rPr>
          <w:rFonts w:hint="eastAsia"/>
        </w:rPr>
        <w:tab/>
        <w:t xml:space="preserve"> </w:t>
      </w:r>
      <w:r w:rsidRPr="004E1887">
        <w:rPr>
          <w:rFonts w:hint="eastAsia"/>
          <w:b/>
        </w:rPr>
        <w:t xml:space="preserve">  3</w:t>
      </w:r>
      <w:r w:rsidRPr="004E1887">
        <w:rPr>
          <w:rFonts w:hint="eastAsia"/>
          <w:b/>
        </w:rPr>
        <w:t>）</w:t>
      </w:r>
      <w:r w:rsidRPr="004E1887">
        <w:rPr>
          <w:b/>
        </w:rPr>
        <w:t>分代收集（</w:t>
      </w:r>
      <w:r w:rsidRPr="004E1887">
        <w:rPr>
          <w:b/>
        </w:rPr>
        <w:t>Generational Collection</w:t>
      </w:r>
      <w:r w:rsidRPr="004E1887">
        <w:rPr>
          <w:b/>
        </w:rPr>
        <w:t>）</w:t>
      </w:r>
      <w:r w:rsidR="00083234">
        <w:rPr>
          <w:rFonts w:hint="eastAsia"/>
          <w:b/>
        </w:rPr>
        <w:t>（主流）</w:t>
      </w:r>
    </w:p>
    <w:p w:rsidR="008A439F" w:rsidRPr="00B83CC1" w:rsidRDefault="008A439F" w:rsidP="008A439F">
      <w:pPr>
        <w:pStyle w:val="a7"/>
        <w:ind w:left="1560" w:firstLineChars="0" w:firstLine="0"/>
        <w:rPr>
          <w:color w:val="FF0000"/>
        </w:rPr>
      </w:pPr>
      <w:r w:rsidRPr="00B83CC1">
        <w:rPr>
          <w:color w:val="FF0000"/>
        </w:rPr>
        <w:t>分代收集是根据对象的存活时间把内存分为新生代和老年代，根据各个代对象的存活特点，每个</w:t>
      </w:r>
      <w:proofErr w:type="gramStart"/>
      <w:r w:rsidRPr="00B83CC1">
        <w:rPr>
          <w:color w:val="FF0000"/>
        </w:rPr>
        <w:t>代采用</w:t>
      </w:r>
      <w:proofErr w:type="gramEnd"/>
      <w:r w:rsidRPr="00B83CC1">
        <w:rPr>
          <w:color w:val="FF0000"/>
        </w:rPr>
        <w:t>不同的垃圾回收算法。新生代采用复制算法，老年代采用标记</w:t>
      </w:r>
      <w:r w:rsidRPr="00B83CC1">
        <w:rPr>
          <w:color w:val="FF0000"/>
        </w:rPr>
        <w:t>—</w:t>
      </w:r>
      <w:r w:rsidR="00B55031" w:rsidRPr="00B83CC1">
        <w:rPr>
          <w:rFonts w:hint="eastAsia"/>
          <w:color w:val="FF0000"/>
        </w:rPr>
        <w:t>清除</w:t>
      </w:r>
      <w:r w:rsidRPr="00B83CC1">
        <w:rPr>
          <w:color w:val="FF0000"/>
        </w:rPr>
        <w:t>算法。</w:t>
      </w:r>
      <w:r w:rsidRPr="00B83CC1">
        <w:rPr>
          <w:rFonts w:hint="eastAsia"/>
          <w:color w:val="FF0000"/>
        </w:rPr>
        <w:t xml:space="preserve"> </w:t>
      </w:r>
    </w:p>
    <w:p w:rsidR="005C213E" w:rsidRDefault="005C213E" w:rsidP="008A439F">
      <w:pPr>
        <w:pStyle w:val="a7"/>
        <w:ind w:left="1560" w:firstLineChars="0" w:firstLine="0"/>
      </w:pPr>
      <w:r>
        <w:rPr>
          <w:rFonts w:hint="eastAsia"/>
        </w:rPr>
        <w:t>JDK6,7</w:t>
      </w:r>
      <w:r>
        <w:rPr>
          <w:rFonts w:hint="eastAsia"/>
        </w:rPr>
        <w:t>分为年青代，老年代，永久代</w:t>
      </w:r>
    </w:p>
    <w:p w:rsidR="00CC242E" w:rsidRDefault="00CC242E" w:rsidP="008A439F">
      <w:pPr>
        <w:pStyle w:val="a7"/>
        <w:ind w:left="1560" w:firstLineChars="0" w:firstLine="0"/>
      </w:pPr>
      <w:r>
        <w:rPr>
          <w:noProof/>
        </w:rPr>
        <w:lastRenderedPageBreak/>
        <w:drawing>
          <wp:inline distT="0" distB="0" distL="0" distR="0" wp14:anchorId="6B235540" wp14:editId="6AA0BE4E">
            <wp:extent cx="5486400" cy="28790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879090"/>
                    </a:xfrm>
                    <a:prstGeom prst="rect">
                      <a:avLst/>
                    </a:prstGeom>
                  </pic:spPr>
                </pic:pic>
              </a:graphicData>
            </a:graphic>
          </wp:inline>
        </w:drawing>
      </w:r>
    </w:p>
    <w:p w:rsidR="004D3AED" w:rsidRDefault="001D5097" w:rsidP="008A439F">
      <w:pPr>
        <w:pStyle w:val="a7"/>
        <w:ind w:left="1560" w:firstLineChars="0" w:firstLine="0"/>
        <w:rPr>
          <w:color w:val="FF0000"/>
        </w:rPr>
      </w:pPr>
      <w:r>
        <w:rPr>
          <w:rFonts w:hint="eastAsia"/>
          <w:color w:val="FF0000"/>
        </w:rPr>
        <w:tab/>
      </w:r>
      <w:r w:rsidR="004D3AED" w:rsidRPr="00CC242E">
        <w:rPr>
          <w:rFonts w:hint="eastAsia"/>
          <w:color w:val="FF0000"/>
        </w:rPr>
        <w:t>JDK8</w:t>
      </w:r>
      <w:r w:rsidR="004D3AED" w:rsidRPr="00CC242E">
        <w:rPr>
          <w:rFonts w:hint="eastAsia"/>
          <w:color w:val="FF0000"/>
        </w:rPr>
        <w:t>以后没有永久代</w:t>
      </w:r>
    </w:p>
    <w:p w:rsidR="00A558E2" w:rsidRDefault="00A558E2" w:rsidP="00A558E2">
      <w:pPr>
        <w:pStyle w:val="a7"/>
        <w:numPr>
          <w:ilvl w:val="0"/>
          <w:numId w:val="4"/>
        </w:numPr>
        <w:ind w:firstLineChars="0"/>
        <w:outlineLvl w:val="2"/>
        <w:rPr>
          <w:color w:val="FF0000"/>
        </w:rPr>
      </w:pPr>
      <w:r w:rsidRPr="00A558E2">
        <w:rPr>
          <w:rFonts w:hint="eastAsia"/>
          <w:b/>
        </w:rPr>
        <w:t>GC</w:t>
      </w:r>
      <w:r w:rsidRPr="00A558E2">
        <w:rPr>
          <w:rFonts w:hint="eastAsia"/>
          <w:b/>
        </w:rPr>
        <w:t>的分类</w:t>
      </w:r>
    </w:p>
    <w:p w:rsidR="00A558E2" w:rsidRDefault="00A558E2" w:rsidP="008A439F">
      <w:pPr>
        <w:pStyle w:val="a7"/>
        <w:ind w:left="1560" w:firstLineChars="0" w:firstLine="0"/>
      </w:pPr>
      <w:proofErr w:type="spellStart"/>
      <w:r w:rsidRPr="00A558E2">
        <w:rPr>
          <w:rFonts w:hint="eastAsia"/>
        </w:rPr>
        <w:t>MinorGC</w:t>
      </w:r>
      <w:proofErr w:type="spellEnd"/>
      <w:r w:rsidRPr="00A558E2">
        <w:rPr>
          <w:rFonts w:hint="eastAsia"/>
        </w:rPr>
        <w:t>:</w:t>
      </w:r>
      <w:r w:rsidR="00C95756">
        <w:rPr>
          <w:rFonts w:hint="eastAsia"/>
        </w:rPr>
        <w:t>发生在年轻代中的垃圾收集动作，采用复制算法，年轻代是所有</w:t>
      </w:r>
      <w:r w:rsidR="00C95756">
        <w:rPr>
          <w:rFonts w:hint="eastAsia"/>
        </w:rPr>
        <w:t>java</w:t>
      </w:r>
      <w:r w:rsidR="00C95756">
        <w:rPr>
          <w:rFonts w:hint="eastAsia"/>
        </w:rPr>
        <w:t>对象出生的地方，即</w:t>
      </w:r>
      <w:r w:rsidR="00C95756">
        <w:rPr>
          <w:rFonts w:hint="eastAsia"/>
        </w:rPr>
        <w:t>java</w:t>
      </w:r>
      <w:r w:rsidR="00C95756">
        <w:rPr>
          <w:rFonts w:hint="eastAsia"/>
        </w:rPr>
        <w:t>对象申请的内存及存放都在这进行。</w:t>
      </w:r>
      <w:r w:rsidR="00C95756">
        <w:rPr>
          <w:rFonts w:hint="eastAsia"/>
        </w:rPr>
        <w:t>Java</w:t>
      </w:r>
      <w:r w:rsidR="00C95756">
        <w:rPr>
          <w:rFonts w:hint="eastAsia"/>
        </w:rPr>
        <w:t>中的大部分对象不需要长久存活，当一个对象判定为死亡时，</w:t>
      </w:r>
      <w:r w:rsidR="00C95756">
        <w:rPr>
          <w:rFonts w:hint="eastAsia"/>
        </w:rPr>
        <w:t>GC</w:t>
      </w:r>
      <w:r w:rsidR="00C95756">
        <w:rPr>
          <w:rFonts w:hint="eastAsia"/>
        </w:rPr>
        <w:t>就要回收对象的内存空间。</w:t>
      </w:r>
    </w:p>
    <w:p w:rsidR="007C2684" w:rsidRDefault="007C2684" w:rsidP="008A439F">
      <w:pPr>
        <w:pStyle w:val="a7"/>
        <w:ind w:left="1560" w:firstLineChars="0" w:firstLine="0"/>
      </w:pPr>
      <w:proofErr w:type="spellStart"/>
      <w:r>
        <w:rPr>
          <w:rFonts w:hint="eastAsia"/>
        </w:rPr>
        <w:t>FullGC</w:t>
      </w:r>
      <w:proofErr w:type="spellEnd"/>
      <w:r>
        <w:rPr>
          <w:rFonts w:hint="eastAsia"/>
        </w:rPr>
        <w:t>:</w:t>
      </w:r>
      <w:r>
        <w:rPr>
          <w:rFonts w:hint="eastAsia"/>
        </w:rPr>
        <w:t>与老年代相关，对老年代的回收会伴随着对年轻代的垃圾收集。</w:t>
      </w:r>
    </w:p>
    <w:p w:rsidR="007C2684" w:rsidRDefault="007C2684" w:rsidP="008A439F">
      <w:pPr>
        <w:pStyle w:val="a7"/>
        <w:ind w:left="1560" w:firstLineChars="0" w:firstLine="0"/>
      </w:pPr>
      <w:r>
        <w:rPr>
          <w:rFonts w:hint="eastAsia"/>
        </w:rPr>
        <w:t>年轻</w:t>
      </w:r>
      <w:proofErr w:type="gramStart"/>
      <w:r>
        <w:rPr>
          <w:rFonts w:hint="eastAsia"/>
        </w:rPr>
        <w:t>代分为</w:t>
      </w:r>
      <w:proofErr w:type="gramEnd"/>
      <w:r>
        <w:rPr>
          <w:rFonts w:hint="eastAsia"/>
        </w:rPr>
        <w:t>两个区：</w:t>
      </w:r>
      <w:r w:rsidR="00884E04">
        <w:rPr>
          <w:rFonts w:hint="eastAsia"/>
        </w:rPr>
        <w:t>为了快速收集生命周期短的对象</w:t>
      </w:r>
    </w:p>
    <w:p w:rsidR="007C2684" w:rsidRDefault="007C2684" w:rsidP="008A439F">
      <w:pPr>
        <w:pStyle w:val="a7"/>
        <w:ind w:left="1560" w:firstLineChars="0" w:firstLine="0"/>
      </w:pPr>
      <w:r>
        <w:rPr>
          <w:rFonts w:hint="eastAsia"/>
        </w:rPr>
        <w:t>Eden</w:t>
      </w:r>
      <w:r>
        <w:rPr>
          <w:rFonts w:hint="eastAsia"/>
        </w:rPr>
        <w:t>区</w:t>
      </w:r>
      <w:r w:rsidR="006D779D">
        <w:rPr>
          <w:rFonts w:hint="eastAsia"/>
        </w:rPr>
        <w:t>（伊甸园）</w:t>
      </w:r>
      <w:r>
        <w:rPr>
          <w:rFonts w:hint="eastAsia"/>
        </w:rPr>
        <w:t>和两个</w:t>
      </w:r>
      <w:proofErr w:type="spellStart"/>
      <w:r>
        <w:rPr>
          <w:rFonts w:hint="eastAsia"/>
        </w:rPr>
        <w:t>Survior</w:t>
      </w:r>
      <w:proofErr w:type="spellEnd"/>
      <w:r>
        <w:rPr>
          <w:rFonts w:hint="eastAsia"/>
        </w:rPr>
        <w:t>区</w:t>
      </w:r>
      <w:r w:rsidR="00F33543">
        <w:rPr>
          <w:rFonts w:hint="eastAsia"/>
        </w:rPr>
        <w:t>，对象创建后放在</w:t>
      </w:r>
      <w:r w:rsidR="00F33543">
        <w:rPr>
          <w:rFonts w:hint="eastAsia"/>
        </w:rPr>
        <w:t>Eden</w:t>
      </w:r>
      <w:r w:rsidR="00F33543">
        <w:rPr>
          <w:rFonts w:hint="eastAsia"/>
        </w:rPr>
        <w:t>区，如果</w:t>
      </w:r>
      <w:r w:rsidR="00F33543">
        <w:rPr>
          <w:rFonts w:hint="eastAsia"/>
        </w:rPr>
        <w:t>Eden</w:t>
      </w:r>
      <w:r w:rsidR="00F33543">
        <w:rPr>
          <w:rFonts w:hint="eastAsia"/>
        </w:rPr>
        <w:t>区放不下新创建的对象，对象也可能直接放在</w:t>
      </w:r>
      <w:proofErr w:type="spellStart"/>
      <w:r w:rsidR="00F33543">
        <w:rPr>
          <w:rFonts w:hint="eastAsia"/>
        </w:rPr>
        <w:t>Survior</w:t>
      </w:r>
      <w:proofErr w:type="spellEnd"/>
      <w:r w:rsidR="00F33543">
        <w:rPr>
          <w:rFonts w:hint="eastAsia"/>
        </w:rPr>
        <w:t>区或老年代中，而两个</w:t>
      </w:r>
      <w:proofErr w:type="spellStart"/>
      <w:r w:rsidR="00F33543">
        <w:rPr>
          <w:rFonts w:hint="eastAsia"/>
        </w:rPr>
        <w:t>survior</w:t>
      </w:r>
      <w:proofErr w:type="spellEnd"/>
      <w:r w:rsidR="00F33543">
        <w:rPr>
          <w:rFonts w:hint="eastAsia"/>
        </w:rPr>
        <w:t>被定义为</w:t>
      </w:r>
      <w:r w:rsidR="00F33543">
        <w:rPr>
          <w:rFonts w:hint="eastAsia"/>
        </w:rPr>
        <w:t>From</w:t>
      </w:r>
      <w:r w:rsidR="00F33543">
        <w:rPr>
          <w:rFonts w:hint="eastAsia"/>
        </w:rPr>
        <w:t>区和</w:t>
      </w:r>
      <w:r w:rsidR="00F33543">
        <w:rPr>
          <w:rFonts w:hint="eastAsia"/>
        </w:rPr>
        <w:t>To</w:t>
      </w:r>
      <w:r w:rsidR="00F33543">
        <w:rPr>
          <w:rFonts w:hint="eastAsia"/>
        </w:rPr>
        <w:t>区，</w:t>
      </w:r>
      <w:r w:rsidR="00F33543">
        <w:rPr>
          <w:rFonts w:hint="eastAsia"/>
        </w:rPr>
        <w:t>From</w:t>
      </w:r>
      <w:r w:rsidR="00F33543">
        <w:rPr>
          <w:rFonts w:hint="eastAsia"/>
        </w:rPr>
        <w:t>区和</w:t>
      </w:r>
      <w:r w:rsidR="00F33543">
        <w:rPr>
          <w:rFonts w:hint="eastAsia"/>
        </w:rPr>
        <w:t>To</w:t>
      </w:r>
      <w:r w:rsidR="00F33543">
        <w:rPr>
          <w:rFonts w:hint="eastAsia"/>
        </w:rPr>
        <w:t>区不是固定的，会随着垃圾回收的进行相互转换。</w:t>
      </w:r>
    </w:p>
    <w:p w:rsidR="00D50EB7" w:rsidRDefault="00D50EB7" w:rsidP="008A439F">
      <w:pPr>
        <w:pStyle w:val="a7"/>
        <w:ind w:left="1560" w:firstLineChars="0" w:firstLine="0"/>
      </w:pPr>
      <w:r>
        <w:rPr>
          <w:noProof/>
        </w:rPr>
        <w:drawing>
          <wp:inline distT="0" distB="0" distL="0" distR="0" wp14:anchorId="37FD7875" wp14:editId="1528AC37">
            <wp:extent cx="4339087" cy="185516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39087" cy="1855161"/>
                    </a:xfrm>
                    <a:prstGeom prst="rect">
                      <a:avLst/>
                    </a:prstGeom>
                  </pic:spPr>
                </pic:pic>
              </a:graphicData>
            </a:graphic>
          </wp:inline>
        </w:drawing>
      </w:r>
    </w:p>
    <w:p w:rsidR="001A1120" w:rsidRPr="00E64890" w:rsidRDefault="001A1120" w:rsidP="00DB5CE8">
      <w:pPr>
        <w:pStyle w:val="a7"/>
        <w:numPr>
          <w:ilvl w:val="0"/>
          <w:numId w:val="4"/>
        </w:numPr>
        <w:ind w:firstLineChars="0"/>
        <w:outlineLvl w:val="2"/>
        <w:rPr>
          <w:b/>
          <w:color w:val="000000" w:themeColor="text1"/>
        </w:rPr>
      </w:pPr>
      <w:r w:rsidRPr="00E64890">
        <w:rPr>
          <w:rFonts w:hint="eastAsia"/>
          <w:b/>
          <w:color w:val="000000" w:themeColor="text1"/>
        </w:rPr>
        <w:t>年轻代垃圾回收过程</w:t>
      </w:r>
    </w:p>
    <w:p w:rsidR="00D63EA8" w:rsidRDefault="00AE58C8" w:rsidP="008A439F">
      <w:pPr>
        <w:pStyle w:val="a7"/>
        <w:ind w:left="1560" w:firstLineChars="0" w:firstLine="0"/>
      </w:pPr>
      <w:r>
        <w:rPr>
          <w:rFonts w:hint="eastAsia"/>
        </w:rPr>
        <w:t>假设</w:t>
      </w:r>
      <w:r w:rsidR="00D63EA8">
        <w:rPr>
          <w:rFonts w:hint="eastAsia"/>
        </w:rPr>
        <w:t>在</w:t>
      </w:r>
      <w:r w:rsidR="00D63EA8">
        <w:rPr>
          <w:rFonts w:hint="eastAsia"/>
        </w:rPr>
        <w:t>Eden</w:t>
      </w:r>
      <w:r w:rsidR="00D63EA8">
        <w:rPr>
          <w:rFonts w:hint="eastAsia"/>
        </w:rPr>
        <w:t>中已经存满了</w:t>
      </w:r>
      <w:r w:rsidR="00D63EA8">
        <w:rPr>
          <w:rFonts w:hint="eastAsia"/>
        </w:rPr>
        <w:t>4</w:t>
      </w:r>
      <w:r w:rsidR="00D63EA8">
        <w:rPr>
          <w:rFonts w:hint="eastAsia"/>
        </w:rPr>
        <w:t>个对象，其中有</w:t>
      </w:r>
      <w:r w:rsidR="00D63EA8">
        <w:rPr>
          <w:rFonts w:hint="eastAsia"/>
        </w:rPr>
        <w:t>3</w:t>
      </w:r>
      <w:r w:rsidR="00D63EA8">
        <w:rPr>
          <w:rFonts w:hint="eastAsia"/>
        </w:rPr>
        <w:t>个已经成为无用对象，有</w:t>
      </w:r>
      <w:r w:rsidR="00D63EA8">
        <w:rPr>
          <w:rFonts w:hint="eastAsia"/>
        </w:rPr>
        <w:t>1</w:t>
      </w:r>
      <w:r w:rsidR="00D63EA8">
        <w:rPr>
          <w:rFonts w:hint="eastAsia"/>
        </w:rPr>
        <w:t>个存活对象。</w:t>
      </w:r>
    </w:p>
    <w:p w:rsidR="005B422F" w:rsidRDefault="005B422F" w:rsidP="008A439F">
      <w:pPr>
        <w:pStyle w:val="a7"/>
        <w:ind w:left="1560" w:firstLineChars="0" w:firstLine="0"/>
      </w:pPr>
      <w:r>
        <w:rPr>
          <w:rFonts w:hint="eastAsia"/>
        </w:rPr>
        <w:t>它就会被复制到一块</w:t>
      </w:r>
      <w:proofErr w:type="spellStart"/>
      <w:r>
        <w:rPr>
          <w:rFonts w:hint="eastAsia"/>
        </w:rPr>
        <w:t>survior</w:t>
      </w:r>
      <w:proofErr w:type="spellEnd"/>
      <w:r>
        <w:rPr>
          <w:rFonts w:hint="eastAsia"/>
        </w:rPr>
        <w:t>区中。</w:t>
      </w:r>
    </w:p>
    <w:p w:rsidR="001A1120" w:rsidRDefault="00D63EA8" w:rsidP="008A439F">
      <w:pPr>
        <w:pStyle w:val="a7"/>
        <w:ind w:left="1560" w:firstLineChars="0" w:firstLine="0"/>
      </w:pPr>
      <w:r>
        <w:rPr>
          <w:noProof/>
        </w:rPr>
        <w:lastRenderedPageBreak/>
        <w:drawing>
          <wp:inline distT="0" distB="0" distL="0" distR="0" wp14:anchorId="04E4168D" wp14:editId="301BAE19">
            <wp:extent cx="4759502" cy="285239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61480" cy="2853582"/>
                    </a:xfrm>
                    <a:prstGeom prst="rect">
                      <a:avLst/>
                    </a:prstGeom>
                  </pic:spPr>
                </pic:pic>
              </a:graphicData>
            </a:graphic>
          </wp:inline>
        </w:drawing>
      </w:r>
    </w:p>
    <w:p w:rsidR="00A67082" w:rsidRDefault="00A67082" w:rsidP="008A439F">
      <w:pPr>
        <w:pStyle w:val="a7"/>
        <w:ind w:left="1560" w:firstLineChars="0" w:firstLine="0"/>
      </w:pPr>
      <w:r>
        <w:rPr>
          <w:rFonts w:hint="eastAsia"/>
        </w:rPr>
        <w:t>假设复制到</w:t>
      </w:r>
      <w:r>
        <w:rPr>
          <w:rFonts w:hint="eastAsia"/>
        </w:rPr>
        <w:t>S0</w:t>
      </w:r>
      <w:r>
        <w:rPr>
          <w:rFonts w:hint="eastAsia"/>
        </w:rPr>
        <w:t>（</w:t>
      </w:r>
      <w:r w:rsidR="007548F2">
        <w:rPr>
          <w:rFonts w:hint="eastAsia"/>
        </w:rPr>
        <w:t>FROM</w:t>
      </w:r>
      <w:r>
        <w:rPr>
          <w:rFonts w:hint="eastAsia"/>
        </w:rPr>
        <w:t>区）</w:t>
      </w:r>
      <w:r w:rsidR="007548F2">
        <w:rPr>
          <w:rFonts w:hint="eastAsia"/>
        </w:rPr>
        <w:t>S1</w:t>
      </w:r>
      <w:r w:rsidR="007548F2">
        <w:rPr>
          <w:rFonts w:hint="eastAsia"/>
        </w:rPr>
        <w:t>是</w:t>
      </w:r>
      <w:r w:rsidR="00855F07">
        <w:rPr>
          <w:rFonts w:hint="eastAsia"/>
        </w:rPr>
        <w:t>TO</w:t>
      </w:r>
      <w:r w:rsidR="00855F07">
        <w:rPr>
          <w:rFonts w:hint="eastAsia"/>
        </w:rPr>
        <w:t>区</w:t>
      </w:r>
      <w:r w:rsidR="00040F47">
        <w:rPr>
          <w:rFonts w:hint="eastAsia"/>
        </w:rPr>
        <w:t>，清理所有</w:t>
      </w:r>
      <w:r w:rsidR="00040F47">
        <w:rPr>
          <w:rFonts w:hint="eastAsia"/>
        </w:rPr>
        <w:t>Eden</w:t>
      </w:r>
      <w:r w:rsidR="00040F47">
        <w:rPr>
          <w:rFonts w:hint="eastAsia"/>
        </w:rPr>
        <w:t>区的对象。</w:t>
      </w:r>
      <w:r w:rsidR="00EF6DA6">
        <w:rPr>
          <w:rFonts w:hint="eastAsia"/>
        </w:rPr>
        <w:t>这个存活对象的年龄设置为</w:t>
      </w:r>
      <w:r w:rsidR="00EF6DA6">
        <w:rPr>
          <w:rFonts w:hint="eastAsia"/>
        </w:rPr>
        <w:t>1</w:t>
      </w:r>
      <w:r w:rsidR="00DB1B2A">
        <w:rPr>
          <w:rFonts w:hint="eastAsia"/>
        </w:rPr>
        <w:t>，这就是第一次</w:t>
      </w:r>
      <w:r w:rsidR="00DB1B2A">
        <w:rPr>
          <w:rFonts w:hint="eastAsia"/>
        </w:rPr>
        <w:t>Minor</w:t>
      </w:r>
      <w:r w:rsidR="00DB1B2A">
        <w:rPr>
          <w:rFonts w:hint="eastAsia"/>
        </w:rPr>
        <w:t>处理垃圾的过程。</w:t>
      </w:r>
    </w:p>
    <w:p w:rsidR="00A67082" w:rsidRDefault="00FF59CC" w:rsidP="008A439F">
      <w:pPr>
        <w:pStyle w:val="a7"/>
        <w:ind w:left="1560" w:firstLineChars="0" w:firstLine="0"/>
      </w:pPr>
      <w:r>
        <w:rPr>
          <w:noProof/>
        </w:rPr>
        <w:drawing>
          <wp:inline distT="0" distB="0" distL="0" distR="0" wp14:anchorId="7F56FB65" wp14:editId="1741A4A2">
            <wp:extent cx="4459856" cy="26981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59856" cy="2698110"/>
                    </a:xfrm>
                    <a:prstGeom prst="rect">
                      <a:avLst/>
                    </a:prstGeom>
                  </pic:spPr>
                </pic:pic>
              </a:graphicData>
            </a:graphic>
          </wp:inline>
        </w:drawing>
      </w:r>
    </w:p>
    <w:p w:rsidR="00FF59CC" w:rsidRDefault="00FF59CC" w:rsidP="008A439F">
      <w:pPr>
        <w:pStyle w:val="a7"/>
        <w:ind w:left="1560" w:firstLineChars="0" w:firstLine="0"/>
      </w:pPr>
      <w:r>
        <w:rPr>
          <w:rFonts w:hint="eastAsia"/>
        </w:rPr>
        <w:tab/>
      </w:r>
      <w:r>
        <w:rPr>
          <w:rFonts w:hint="eastAsia"/>
        </w:rPr>
        <w:t>接下来，</w:t>
      </w:r>
      <w:r>
        <w:rPr>
          <w:rFonts w:hint="eastAsia"/>
        </w:rPr>
        <w:t>Eden</w:t>
      </w:r>
      <w:r>
        <w:rPr>
          <w:rFonts w:hint="eastAsia"/>
        </w:rPr>
        <w:t>区再次装满对象</w:t>
      </w:r>
      <w:r w:rsidR="00C91E12">
        <w:rPr>
          <w:rFonts w:hint="eastAsia"/>
        </w:rPr>
        <w:t>，有两个存活对象，此时会再次触发</w:t>
      </w:r>
      <w:proofErr w:type="spellStart"/>
      <w:r w:rsidR="00C91E12">
        <w:rPr>
          <w:rFonts w:hint="eastAsia"/>
        </w:rPr>
        <w:t>MinorGC</w:t>
      </w:r>
      <w:proofErr w:type="spellEnd"/>
    </w:p>
    <w:p w:rsidR="00C91E12" w:rsidRDefault="00C91E12" w:rsidP="008A439F">
      <w:pPr>
        <w:pStyle w:val="a7"/>
        <w:ind w:left="1560" w:firstLineChars="0" w:firstLine="0"/>
      </w:pPr>
      <w:r>
        <w:rPr>
          <w:noProof/>
        </w:rPr>
        <w:lastRenderedPageBreak/>
        <w:drawing>
          <wp:inline distT="0" distB="0" distL="0" distR="0" wp14:anchorId="4EDD4B9E" wp14:editId="00D326DC">
            <wp:extent cx="5486400" cy="3331210"/>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331210"/>
                    </a:xfrm>
                    <a:prstGeom prst="rect">
                      <a:avLst/>
                    </a:prstGeom>
                  </pic:spPr>
                </pic:pic>
              </a:graphicData>
            </a:graphic>
          </wp:inline>
        </w:drawing>
      </w:r>
    </w:p>
    <w:p w:rsidR="00385981" w:rsidRDefault="00385981" w:rsidP="008A439F">
      <w:pPr>
        <w:pStyle w:val="a7"/>
        <w:ind w:left="1560" w:firstLineChars="0" w:firstLine="0"/>
      </w:pPr>
      <w:r>
        <w:rPr>
          <w:rFonts w:hint="eastAsia"/>
        </w:rPr>
        <w:t>将</w:t>
      </w:r>
      <w:r>
        <w:rPr>
          <w:rFonts w:hint="eastAsia"/>
        </w:rPr>
        <w:t>Eden</w:t>
      </w:r>
      <w:r>
        <w:rPr>
          <w:rFonts w:hint="eastAsia"/>
        </w:rPr>
        <w:t>区和</w:t>
      </w:r>
      <w:r>
        <w:rPr>
          <w:rFonts w:hint="eastAsia"/>
        </w:rPr>
        <w:t>S0</w:t>
      </w:r>
      <w:r>
        <w:rPr>
          <w:rFonts w:hint="eastAsia"/>
        </w:rPr>
        <w:t>区中的对象拷贝到</w:t>
      </w:r>
      <w:r>
        <w:rPr>
          <w:rFonts w:hint="eastAsia"/>
        </w:rPr>
        <w:t>S1</w:t>
      </w:r>
      <w:r>
        <w:rPr>
          <w:rFonts w:hint="eastAsia"/>
        </w:rPr>
        <w:t>中，</w:t>
      </w:r>
      <w:r w:rsidR="00BA0C7E">
        <w:rPr>
          <w:rFonts w:hint="eastAsia"/>
        </w:rPr>
        <w:t>此</w:t>
      </w:r>
      <w:r>
        <w:rPr>
          <w:rFonts w:hint="eastAsia"/>
        </w:rPr>
        <w:t>时</w:t>
      </w:r>
      <w:r>
        <w:rPr>
          <w:rFonts w:hint="eastAsia"/>
        </w:rPr>
        <w:t>S0</w:t>
      </w:r>
      <w:r>
        <w:rPr>
          <w:rFonts w:hint="eastAsia"/>
        </w:rPr>
        <w:t>也从</w:t>
      </w:r>
      <w:r w:rsidR="00052E3C">
        <w:rPr>
          <w:rFonts w:hint="eastAsia"/>
        </w:rPr>
        <w:t>FROM</w:t>
      </w:r>
      <w:r>
        <w:rPr>
          <w:rFonts w:hint="eastAsia"/>
        </w:rPr>
        <w:t>区变</w:t>
      </w:r>
      <w:r w:rsidR="00976B4C">
        <w:rPr>
          <w:rFonts w:hint="eastAsia"/>
        </w:rPr>
        <w:t>成</w:t>
      </w:r>
      <w:r w:rsidR="00052E3C">
        <w:rPr>
          <w:rFonts w:hint="eastAsia"/>
        </w:rPr>
        <w:t>TO</w:t>
      </w:r>
      <w:r w:rsidR="00976B4C">
        <w:rPr>
          <w:rFonts w:hint="eastAsia"/>
        </w:rPr>
        <w:t>区</w:t>
      </w:r>
      <w:r w:rsidR="00BF5425">
        <w:rPr>
          <w:rFonts w:hint="eastAsia"/>
        </w:rPr>
        <w:t>，</w:t>
      </w:r>
      <w:r w:rsidR="00E34C30">
        <w:rPr>
          <w:rFonts w:hint="eastAsia"/>
        </w:rPr>
        <w:t>S1</w:t>
      </w:r>
      <w:r w:rsidR="00AB7B5B">
        <w:rPr>
          <w:rFonts w:hint="eastAsia"/>
        </w:rPr>
        <w:t>从</w:t>
      </w:r>
      <w:r w:rsidR="00AB7B5B">
        <w:rPr>
          <w:rFonts w:hint="eastAsia"/>
        </w:rPr>
        <w:t>TO</w:t>
      </w:r>
      <w:r w:rsidR="00AB7B5B">
        <w:rPr>
          <w:rFonts w:hint="eastAsia"/>
        </w:rPr>
        <w:t>区</w:t>
      </w:r>
      <w:r w:rsidR="00E34C30">
        <w:rPr>
          <w:rFonts w:hint="eastAsia"/>
        </w:rPr>
        <w:t>变成</w:t>
      </w:r>
      <w:r w:rsidR="00052E3C">
        <w:rPr>
          <w:rFonts w:hint="eastAsia"/>
        </w:rPr>
        <w:t>FROM</w:t>
      </w:r>
      <w:r w:rsidR="00E34C30">
        <w:rPr>
          <w:rFonts w:hint="eastAsia"/>
        </w:rPr>
        <w:t>区，</w:t>
      </w:r>
      <w:r w:rsidR="00BF5425">
        <w:rPr>
          <w:rFonts w:hint="eastAsia"/>
        </w:rPr>
        <w:t>同时将原来</w:t>
      </w:r>
      <w:r w:rsidR="00BF5425">
        <w:rPr>
          <w:rFonts w:hint="eastAsia"/>
        </w:rPr>
        <w:t>S0</w:t>
      </w:r>
      <w:r w:rsidR="00BF5425">
        <w:rPr>
          <w:rFonts w:hint="eastAsia"/>
        </w:rPr>
        <w:t>区中对象年龄加</w:t>
      </w:r>
      <w:r w:rsidR="00BF5425">
        <w:rPr>
          <w:rFonts w:hint="eastAsia"/>
        </w:rPr>
        <w:t>1</w:t>
      </w:r>
      <w:r w:rsidR="00BF5425">
        <w:rPr>
          <w:rFonts w:hint="eastAsia"/>
        </w:rPr>
        <w:t>，将</w:t>
      </w:r>
      <w:r w:rsidR="00BF5425">
        <w:rPr>
          <w:rFonts w:hint="eastAsia"/>
        </w:rPr>
        <w:t>Eden</w:t>
      </w:r>
      <w:proofErr w:type="gramStart"/>
      <w:r w:rsidR="00BF5425">
        <w:rPr>
          <w:rFonts w:hint="eastAsia"/>
        </w:rPr>
        <w:t>区年龄</w:t>
      </w:r>
      <w:proofErr w:type="gramEnd"/>
      <w:r w:rsidR="00BF5425">
        <w:rPr>
          <w:rFonts w:hint="eastAsia"/>
        </w:rPr>
        <w:t>加</w:t>
      </w:r>
      <w:r w:rsidR="00BF5425">
        <w:rPr>
          <w:rFonts w:hint="eastAsia"/>
        </w:rPr>
        <w:t>1</w:t>
      </w:r>
    </w:p>
    <w:p w:rsidR="007548F2" w:rsidRDefault="007548F2" w:rsidP="008A439F">
      <w:pPr>
        <w:pStyle w:val="a7"/>
        <w:ind w:left="1560" w:firstLineChars="0" w:firstLine="0"/>
      </w:pPr>
      <w:r>
        <w:rPr>
          <w:noProof/>
        </w:rPr>
        <w:drawing>
          <wp:inline distT="0" distB="0" distL="0" distR="0" wp14:anchorId="6F182453" wp14:editId="7434F939">
            <wp:extent cx="4389927" cy="26923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90662" cy="2692838"/>
                    </a:xfrm>
                    <a:prstGeom prst="rect">
                      <a:avLst/>
                    </a:prstGeom>
                  </pic:spPr>
                </pic:pic>
              </a:graphicData>
            </a:graphic>
          </wp:inline>
        </w:drawing>
      </w:r>
    </w:p>
    <w:p w:rsidR="00B64B14" w:rsidRDefault="00B64B14" w:rsidP="008A439F">
      <w:pPr>
        <w:pStyle w:val="a7"/>
        <w:ind w:left="1560" w:firstLineChars="0" w:firstLine="0"/>
      </w:pPr>
      <w:r>
        <w:rPr>
          <w:rFonts w:hint="eastAsia"/>
        </w:rPr>
        <w:t>拷贝完成后，</w:t>
      </w:r>
      <w:proofErr w:type="spellStart"/>
      <w:r>
        <w:rPr>
          <w:rFonts w:hint="eastAsia"/>
        </w:rPr>
        <w:t>eden</w:t>
      </w:r>
      <w:proofErr w:type="spellEnd"/>
      <w:r>
        <w:rPr>
          <w:rFonts w:hint="eastAsia"/>
        </w:rPr>
        <w:t>和</w:t>
      </w:r>
      <w:r>
        <w:rPr>
          <w:rFonts w:hint="eastAsia"/>
        </w:rPr>
        <w:t>S0</w:t>
      </w:r>
      <w:r>
        <w:rPr>
          <w:rFonts w:hint="eastAsia"/>
        </w:rPr>
        <w:t>区域都会被清空</w:t>
      </w:r>
      <w:r w:rsidR="00AB7B5B">
        <w:rPr>
          <w:rFonts w:hint="eastAsia"/>
        </w:rPr>
        <w:t>，完成第二次</w:t>
      </w:r>
      <w:proofErr w:type="spellStart"/>
      <w:r w:rsidR="00AB7B5B">
        <w:rPr>
          <w:rFonts w:hint="eastAsia"/>
        </w:rPr>
        <w:t>MinorGC</w:t>
      </w:r>
      <w:proofErr w:type="spellEnd"/>
    </w:p>
    <w:p w:rsidR="00AB7B5B" w:rsidRDefault="00AB7B5B" w:rsidP="008A439F">
      <w:pPr>
        <w:pStyle w:val="a7"/>
        <w:ind w:left="1560" w:firstLineChars="0" w:firstLine="0"/>
      </w:pPr>
      <w:r>
        <w:rPr>
          <w:noProof/>
        </w:rPr>
        <w:lastRenderedPageBreak/>
        <w:drawing>
          <wp:inline distT="0" distB="0" distL="0" distR="0" wp14:anchorId="767EF4C6" wp14:editId="1E060472">
            <wp:extent cx="4080295" cy="247178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7114" cy="2475920"/>
                    </a:xfrm>
                    <a:prstGeom prst="rect">
                      <a:avLst/>
                    </a:prstGeom>
                  </pic:spPr>
                </pic:pic>
              </a:graphicData>
            </a:graphic>
          </wp:inline>
        </w:drawing>
      </w:r>
    </w:p>
    <w:p w:rsidR="00E6606A" w:rsidRDefault="001547AA" w:rsidP="008A439F">
      <w:pPr>
        <w:pStyle w:val="a7"/>
        <w:ind w:left="1560" w:firstLineChars="0" w:firstLine="0"/>
      </w:pPr>
      <w:r>
        <w:rPr>
          <w:rFonts w:hint="eastAsia"/>
        </w:rPr>
        <w:t>如果</w:t>
      </w:r>
      <w:r>
        <w:rPr>
          <w:rFonts w:hint="eastAsia"/>
        </w:rPr>
        <w:t>Eden</w:t>
      </w:r>
      <w:r>
        <w:rPr>
          <w:rFonts w:hint="eastAsia"/>
        </w:rPr>
        <w:t>区又满了</w:t>
      </w:r>
      <w:r w:rsidR="007F5C67">
        <w:rPr>
          <w:rFonts w:hint="eastAsia"/>
        </w:rPr>
        <w:t>，触发第</w:t>
      </w:r>
      <w:r w:rsidR="007F5C67">
        <w:rPr>
          <w:rFonts w:hint="eastAsia"/>
        </w:rPr>
        <w:t>3</w:t>
      </w:r>
      <w:r w:rsidR="007F5C67">
        <w:rPr>
          <w:rFonts w:hint="eastAsia"/>
        </w:rPr>
        <w:t>次</w:t>
      </w:r>
      <w:proofErr w:type="spellStart"/>
      <w:r w:rsidR="007F5C67">
        <w:rPr>
          <w:rFonts w:hint="eastAsia"/>
        </w:rPr>
        <w:t>MinorGC</w:t>
      </w:r>
      <w:proofErr w:type="spellEnd"/>
      <w:r w:rsidR="006C4122">
        <w:rPr>
          <w:rFonts w:hint="eastAsia"/>
        </w:rPr>
        <w:t>，此时</w:t>
      </w:r>
      <w:r w:rsidR="006C4122">
        <w:rPr>
          <w:rFonts w:hint="eastAsia"/>
        </w:rPr>
        <w:t>S1</w:t>
      </w:r>
      <w:r w:rsidR="006C4122">
        <w:rPr>
          <w:rFonts w:hint="eastAsia"/>
        </w:rPr>
        <w:t>区有一个对象无用，</w:t>
      </w:r>
    </w:p>
    <w:p w:rsidR="001547AA" w:rsidRDefault="002D26B8" w:rsidP="008A439F">
      <w:pPr>
        <w:pStyle w:val="a7"/>
        <w:ind w:left="1560" w:firstLineChars="0" w:firstLine="0"/>
      </w:pPr>
      <w:r>
        <w:rPr>
          <w:noProof/>
        </w:rPr>
        <w:drawing>
          <wp:inline distT="0" distB="0" distL="0" distR="0" wp14:anchorId="55F504F6" wp14:editId="61458C8B">
            <wp:extent cx="4216671" cy="255733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24581" cy="2562130"/>
                    </a:xfrm>
                    <a:prstGeom prst="rect">
                      <a:avLst/>
                    </a:prstGeom>
                  </pic:spPr>
                </pic:pic>
              </a:graphicData>
            </a:graphic>
          </wp:inline>
        </w:drawing>
      </w:r>
    </w:p>
    <w:p w:rsidR="006C4122" w:rsidRDefault="006C4122" w:rsidP="008A439F">
      <w:pPr>
        <w:pStyle w:val="a7"/>
        <w:ind w:left="1560" w:firstLineChars="0" w:firstLine="0"/>
      </w:pPr>
      <w:r>
        <w:rPr>
          <w:rFonts w:hint="eastAsia"/>
        </w:rPr>
        <w:t>这时会将</w:t>
      </w:r>
      <w:proofErr w:type="spellStart"/>
      <w:r>
        <w:rPr>
          <w:rFonts w:hint="eastAsia"/>
        </w:rPr>
        <w:t>eden</w:t>
      </w:r>
      <w:proofErr w:type="spellEnd"/>
      <w:r>
        <w:rPr>
          <w:rFonts w:hint="eastAsia"/>
        </w:rPr>
        <w:t>区和</w:t>
      </w:r>
      <w:r>
        <w:rPr>
          <w:rFonts w:hint="eastAsia"/>
        </w:rPr>
        <w:t>S1</w:t>
      </w:r>
      <w:r>
        <w:rPr>
          <w:rFonts w:hint="eastAsia"/>
        </w:rPr>
        <w:t>区的对象拷贝回</w:t>
      </w:r>
      <w:r>
        <w:rPr>
          <w:rFonts w:hint="eastAsia"/>
        </w:rPr>
        <w:t>S0</w:t>
      </w:r>
      <w:r>
        <w:rPr>
          <w:rFonts w:hint="eastAsia"/>
        </w:rPr>
        <w:t>区</w:t>
      </w:r>
      <w:r w:rsidR="00F16C0F">
        <w:rPr>
          <w:rFonts w:hint="eastAsia"/>
        </w:rPr>
        <w:t>，同时将存活对象的年龄加</w:t>
      </w:r>
      <w:r w:rsidR="00F16C0F">
        <w:rPr>
          <w:rFonts w:hint="eastAsia"/>
        </w:rPr>
        <w:t xml:space="preserve">1 </w:t>
      </w:r>
      <w:r w:rsidR="00F16C0F">
        <w:rPr>
          <w:rFonts w:hint="eastAsia"/>
        </w:rPr>
        <w:t>。</w:t>
      </w:r>
    </w:p>
    <w:p w:rsidR="006C4122" w:rsidRDefault="006C4122" w:rsidP="008A439F">
      <w:pPr>
        <w:pStyle w:val="a7"/>
        <w:ind w:left="1560" w:firstLineChars="0" w:firstLine="0"/>
      </w:pPr>
      <w:r>
        <w:rPr>
          <w:noProof/>
        </w:rPr>
        <w:drawing>
          <wp:inline distT="0" distB="0" distL="0" distR="0" wp14:anchorId="3EFF5F42" wp14:editId="48AE2593">
            <wp:extent cx="5109164" cy="308028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15037" cy="3083823"/>
                    </a:xfrm>
                    <a:prstGeom prst="rect">
                      <a:avLst/>
                    </a:prstGeom>
                  </pic:spPr>
                </pic:pic>
              </a:graphicData>
            </a:graphic>
          </wp:inline>
        </w:drawing>
      </w:r>
    </w:p>
    <w:p w:rsidR="00E2272F" w:rsidRDefault="00E2272F" w:rsidP="008A439F">
      <w:pPr>
        <w:pStyle w:val="a7"/>
        <w:ind w:left="1560" w:firstLineChars="0" w:firstLine="0"/>
      </w:pPr>
      <w:r>
        <w:rPr>
          <w:rFonts w:hint="eastAsia"/>
        </w:rPr>
        <w:lastRenderedPageBreak/>
        <w:t>拷贝后再次清空</w:t>
      </w:r>
      <w:proofErr w:type="spellStart"/>
      <w:r>
        <w:rPr>
          <w:rFonts w:hint="eastAsia"/>
        </w:rPr>
        <w:t>eden</w:t>
      </w:r>
      <w:proofErr w:type="spellEnd"/>
      <w:r>
        <w:rPr>
          <w:rFonts w:hint="eastAsia"/>
        </w:rPr>
        <w:t>和</w:t>
      </w:r>
      <w:r>
        <w:rPr>
          <w:rFonts w:hint="eastAsia"/>
        </w:rPr>
        <w:t>s1</w:t>
      </w:r>
      <w:r w:rsidR="007902BD">
        <w:rPr>
          <w:rFonts w:hint="eastAsia"/>
        </w:rPr>
        <w:t>，当对象每经过一次</w:t>
      </w:r>
      <w:proofErr w:type="spellStart"/>
      <w:r w:rsidR="007902BD">
        <w:rPr>
          <w:rFonts w:hint="eastAsia"/>
        </w:rPr>
        <w:t>miniGC</w:t>
      </w:r>
      <w:proofErr w:type="spellEnd"/>
      <w:r w:rsidR="007902BD">
        <w:rPr>
          <w:rFonts w:hint="eastAsia"/>
        </w:rPr>
        <w:t>,</w:t>
      </w:r>
      <w:r w:rsidR="007902BD">
        <w:rPr>
          <w:rFonts w:hint="eastAsia"/>
        </w:rPr>
        <w:t>年龄就加</w:t>
      </w:r>
      <w:r w:rsidR="007902BD">
        <w:rPr>
          <w:rFonts w:hint="eastAsia"/>
        </w:rPr>
        <w:t>1</w:t>
      </w:r>
      <w:r w:rsidR="007902BD">
        <w:rPr>
          <w:rFonts w:hint="eastAsia"/>
        </w:rPr>
        <w:t>，当年龄默认大于</w:t>
      </w:r>
      <w:r w:rsidR="007902BD">
        <w:rPr>
          <w:rFonts w:hint="eastAsia"/>
        </w:rPr>
        <w:t>15</w:t>
      </w:r>
      <w:r w:rsidR="007902BD">
        <w:rPr>
          <w:rFonts w:hint="eastAsia"/>
        </w:rPr>
        <w:t>时，对象就会成为老年代。</w:t>
      </w:r>
      <w:r w:rsidR="002A16FA">
        <w:rPr>
          <w:rFonts w:hint="eastAsia"/>
        </w:rPr>
        <w:t>有些较大的对象在</w:t>
      </w:r>
      <w:proofErr w:type="spellStart"/>
      <w:r w:rsidR="002A16FA">
        <w:rPr>
          <w:rFonts w:hint="eastAsia"/>
        </w:rPr>
        <w:t>eden</w:t>
      </w:r>
      <w:proofErr w:type="spellEnd"/>
      <w:r w:rsidR="002A16FA">
        <w:rPr>
          <w:rFonts w:hint="eastAsia"/>
        </w:rPr>
        <w:t>区或</w:t>
      </w:r>
      <w:proofErr w:type="spellStart"/>
      <w:r w:rsidR="002A16FA">
        <w:rPr>
          <w:rFonts w:hint="eastAsia"/>
        </w:rPr>
        <w:t>suvior</w:t>
      </w:r>
      <w:proofErr w:type="spellEnd"/>
      <w:r w:rsidR="002A16FA">
        <w:rPr>
          <w:rFonts w:hint="eastAsia"/>
        </w:rPr>
        <w:t>区装不下时也会直接放入老年代区。</w:t>
      </w:r>
    </w:p>
    <w:p w:rsidR="00E2272F" w:rsidRDefault="001006AF" w:rsidP="008A439F">
      <w:pPr>
        <w:pStyle w:val="a7"/>
        <w:ind w:left="1560" w:firstLineChars="0" w:firstLine="0"/>
      </w:pPr>
      <w:r>
        <w:rPr>
          <w:noProof/>
        </w:rPr>
        <w:drawing>
          <wp:inline distT="0" distB="0" distL="0" distR="0" wp14:anchorId="7031AE8D" wp14:editId="66C89608">
            <wp:extent cx="4603852" cy="288966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06080" cy="2891062"/>
                    </a:xfrm>
                    <a:prstGeom prst="rect">
                      <a:avLst/>
                    </a:prstGeom>
                  </pic:spPr>
                </pic:pic>
              </a:graphicData>
            </a:graphic>
          </wp:inline>
        </w:drawing>
      </w:r>
    </w:p>
    <w:p w:rsidR="00705A9B" w:rsidRDefault="00E3037C" w:rsidP="008A439F">
      <w:pPr>
        <w:pStyle w:val="a7"/>
        <w:ind w:left="1560" w:firstLineChars="0" w:firstLine="0"/>
      </w:pPr>
      <w:proofErr w:type="spellStart"/>
      <w:r>
        <w:rPr>
          <w:rFonts w:hint="eastAsia"/>
        </w:rPr>
        <w:t>m</w:t>
      </w:r>
      <w:r w:rsidR="00705A9B">
        <w:rPr>
          <w:rFonts w:hint="eastAsia"/>
        </w:rPr>
        <w:t>iniorGC</w:t>
      </w:r>
      <w:proofErr w:type="spellEnd"/>
      <w:r w:rsidR="00705A9B">
        <w:rPr>
          <w:rFonts w:hint="eastAsia"/>
        </w:rPr>
        <w:t>采用复制算法进行内存分配时，不需要考虑内存碎片。</w:t>
      </w:r>
    </w:p>
    <w:p w:rsidR="00E677CA" w:rsidRDefault="00871A9C" w:rsidP="008A439F">
      <w:pPr>
        <w:pStyle w:val="a7"/>
        <w:ind w:left="1560" w:firstLineChars="0" w:firstLine="0"/>
        <w:rPr>
          <w:b/>
        </w:rPr>
      </w:pPr>
      <w:r w:rsidRPr="00871A9C">
        <w:rPr>
          <w:rFonts w:hint="eastAsia"/>
          <w:b/>
        </w:rPr>
        <w:t>对象如何升级到</w:t>
      </w:r>
      <w:proofErr w:type="gramStart"/>
      <w:r w:rsidRPr="00871A9C">
        <w:rPr>
          <w:rFonts w:hint="eastAsia"/>
          <w:b/>
        </w:rPr>
        <w:t>到</w:t>
      </w:r>
      <w:proofErr w:type="gramEnd"/>
      <w:r w:rsidRPr="00871A9C">
        <w:rPr>
          <w:rFonts w:hint="eastAsia"/>
          <w:b/>
        </w:rPr>
        <w:t>老年代：</w:t>
      </w:r>
    </w:p>
    <w:p w:rsidR="00871A9C" w:rsidRPr="00871A9C" w:rsidRDefault="00871A9C" w:rsidP="008A439F">
      <w:pPr>
        <w:pStyle w:val="a7"/>
        <w:ind w:left="1560" w:firstLineChars="0" w:firstLine="0"/>
      </w:pPr>
      <w:r w:rsidRPr="00871A9C">
        <w:rPr>
          <w:rFonts w:hint="eastAsia"/>
        </w:rPr>
        <w:t>经历一定</w:t>
      </w:r>
      <w:r w:rsidRPr="00871A9C">
        <w:rPr>
          <w:rFonts w:hint="eastAsia"/>
        </w:rPr>
        <w:t>Minor</w:t>
      </w:r>
      <w:r w:rsidRPr="00871A9C">
        <w:rPr>
          <w:rFonts w:hint="eastAsia"/>
        </w:rPr>
        <w:t>次数依然存活的对象</w:t>
      </w:r>
    </w:p>
    <w:p w:rsidR="00871A9C" w:rsidRPr="00871A9C" w:rsidRDefault="00871A9C" w:rsidP="008A439F">
      <w:pPr>
        <w:pStyle w:val="a7"/>
        <w:ind w:left="1560" w:firstLineChars="0" w:firstLine="0"/>
      </w:pPr>
      <w:r w:rsidRPr="00871A9C">
        <w:rPr>
          <w:rFonts w:hint="eastAsia"/>
        </w:rPr>
        <w:t>Survivor</w:t>
      </w:r>
      <w:r w:rsidRPr="00871A9C">
        <w:rPr>
          <w:rFonts w:hint="eastAsia"/>
        </w:rPr>
        <w:t>区中存放不下的对象</w:t>
      </w:r>
    </w:p>
    <w:p w:rsidR="00871A9C" w:rsidRPr="00871A9C" w:rsidRDefault="00871A9C" w:rsidP="008A439F">
      <w:pPr>
        <w:pStyle w:val="a7"/>
        <w:ind w:left="1560" w:firstLineChars="0" w:firstLine="0"/>
      </w:pPr>
      <w:r w:rsidRPr="00871A9C">
        <w:rPr>
          <w:rFonts w:hint="eastAsia"/>
        </w:rPr>
        <w:t>新生成的大对象</w:t>
      </w:r>
    </w:p>
    <w:p w:rsidR="00871A9C" w:rsidRPr="00013E44" w:rsidRDefault="00013E44" w:rsidP="008A439F">
      <w:pPr>
        <w:pStyle w:val="a7"/>
        <w:ind w:left="1560" w:firstLineChars="0" w:firstLine="0"/>
        <w:rPr>
          <w:b/>
        </w:rPr>
      </w:pPr>
      <w:r w:rsidRPr="00013E44">
        <w:rPr>
          <w:rFonts w:hint="eastAsia"/>
          <w:b/>
        </w:rPr>
        <w:t>常用的性能调优参数：</w:t>
      </w:r>
    </w:p>
    <w:p w:rsidR="00013E44" w:rsidRDefault="00013E44" w:rsidP="008A439F">
      <w:pPr>
        <w:pStyle w:val="a7"/>
        <w:ind w:left="1560" w:firstLineChars="0" w:firstLine="0"/>
      </w:pPr>
      <w:r>
        <w:rPr>
          <w:rFonts w:hint="eastAsia"/>
        </w:rPr>
        <w:t>-</w:t>
      </w:r>
      <w:proofErr w:type="spellStart"/>
      <w:r>
        <w:rPr>
          <w:rFonts w:hint="eastAsia"/>
        </w:rPr>
        <w:t>XX:SurvivorRatio</w:t>
      </w:r>
      <w:proofErr w:type="spellEnd"/>
      <w:r>
        <w:rPr>
          <w:rFonts w:hint="eastAsia"/>
        </w:rPr>
        <w:t>: Eden</w:t>
      </w:r>
      <w:r>
        <w:rPr>
          <w:rFonts w:hint="eastAsia"/>
        </w:rPr>
        <w:t>和</w:t>
      </w:r>
      <w:r>
        <w:rPr>
          <w:rFonts w:hint="eastAsia"/>
        </w:rPr>
        <w:t>Survivor</w:t>
      </w:r>
      <w:r>
        <w:rPr>
          <w:rFonts w:hint="eastAsia"/>
        </w:rPr>
        <w:t>的比值，默认</w:t>
      </w:r>
      <w:r>
        <w:rPr>
          <w:rFonts w:hint="eastAsia"/>
        </w:rPr>
        <w:t>8:1</w:t>
      </w:r>
    </w:p>
    <w:p w:rsidR="00013E44" w:rsidRDefault="003E3B7E" w:rsidP="008A439F">
      <w:pPr>
        <w:pStyle w:val="a7"/>
        <w:ind w:left="1560" w:firstLineChars="0" w:firstLine="0"/>
      </w:pPr>
      <w:r>
        <w:rPr>
          <w:rFonts w:hint="eastAsia"/>
        </w:rPr>
        <w:t>-</w:t>
      </w:r>
      <w:proofErr w:type="spellStart"/>
      <w:r>
        <w:rPr>
          <w:rFonts w:hint="eastAsia"/>
        </w:rPr>
        <w:t>XX:NewRatio</w:t>
      </w:r>
      <w:proofErr w:type="spellEnd"/>
      <w:r>
        <w:rPr>
          <w:rFonts w:hint="eastAsia"/>
        </w:rPr>
        <w:t>:</w:t>
      </w:r>
      <w:r>
        <w:rPr>
          <w:rFonts w:hint="eastAsia"/>
        </w:rPr>
        <w:t>老年代和年轻代内存大小的比例</w:t>
      </w:r>
    </w:p>
    <w:p w:rsidR="003E3B7E" w:rsidRPr="00B64EA1" w:rsidRDefault="003E3B7E" w:rsidP="003E3B7E">
      <w:pPr>
        <w:pStyle w:val="a7"/>
        <w:ind w:left="1560" w:firstLineChars="0" w:firstLine="0"/>
      </w:pPr>
      <w:r w:rsidRPr="00871A9C">
        <w:rPr>
          <w:rFonts w:hint="eastAsia"/>
        </w:rPr>
        <w:t>-XX:+</w:t>
      </w:r>
      <w:proofErr w:type="spellStart"/>
      <w:r w:rsidRPr="00871A9C">
        <w:rPr>
          <w:rFonts w:hint="eastAsia"/>
        </w:rPr>
        <w:t>PretenuerSizeThreshold</w:t>
      </w:r>
      <w:proofErr w:type="spellEnd"/>
      <w:r w:rsidRPr="00871A9C">
        <w:rPr>
          <w:rFonts w:hint="eastAsia"/>
        </w:rPr>
        <w:t>指定对象存入老年代</w:t>
      </w:r>
      <w:r>
        <w:rPr>
          <w:rFonts w:hint="eastAsia"/>
        </w:rPr>
        <w:t>经过</w:t>
      </w:r>
      <w:proofErr w:type="spellStart"/>
      <w:r w:rsidR="00D03B23">
        <w:rPr>
          <w:rFonts w:hint="eastAsia"/>
        </w:rPr>
        <w:t>M</w:t>
      </w:r>
      <w:r>
        <w:rPr>
          <w:rFonts w:hint="eastAsia"/>
        </w:rPr>
        <w:t>ino</w:t>
      </w:r>
      <w:r w:rsidR="00D03B23">
        <w:rPr>
          <w:rFonts w:hint="eastAsia"/>
        </w:rPr>
        <w:t>r</w:t>
      </w:r>
      <w:r>
        <w:rPr>
          <w:rFonts w:hint="eastAsia"/>
        </w:rPr>
        <w:t>GC</w:t>
      </w:r>
      <w:proofErr w:type="spellEnd"/>
      <w:r>
        <w:rPr>
          <w:rFonts w:hint="eastAsia"/>
        </w:rPr>
        <w:t>的次数</w:t>
      </w:r>
    </w:p>
    <w:p w:rsidR="003E3B7E" w:rsidRPr="006D58BE" w:rsidRDefault="009C6FF0" w:rsidP="009C6FF0">
      <w:pPr>
        <w:pStyle w:val="a7"/>
        <w:numPr>
          <w:ilvl w:val="0"/>
          <w:numId w:val="4"/>
        </w:numPr>
        <w:ind w:firstLineChars="0"/>
        <w:outlineLvl w:val="2"/>
        <w:rPr>
          <w:b/>
        </w:rPr>
      </w:pPr>
      <w:r w:rsidRPr="006D58BE">
        <w:rPr>
          <w:rFonts w:hint="eastAsia"/>
          <w:b/>
        </w:rPr>
        <w:t>老年代</w:t>
      </w:r>
    </w:p>
    <w:p w:rsidR="009C6FF0" w:rsidRDefault="009C6FF0" w:rsidP="009C6FF0">
      <w:pPr>
        <w:pStyle w:val="a7"/>
        <w:ind w:left="1560" w:firstLineChars="0" w:firstLine="0"/>
      </w:pPr>
      <w:r>
        <w:rPr>
          <w:rFonts w:hint="eastAsia"/>
        </w:rPr>
        <w:t>存放生命周期较长的对象</w:t>
      </w:r>
      <w:r w:rsidR="00E64890">
        <w:rPr>
          <w:rFonts w:hint="eastAsia"/>
        </w:rPr>
        <w:t>，</w:t>
      </w:r>
      <w:proofErr w:type="spellStart"/>
      <w:r w:rsidR="00AE4A36">
        <w:rPr>
          <w:rFonts w:hint="eastAsia"/>
        </w:rPr>
        <w:t>FullGC</w:t>
      </w:r>
      <w:proofErr w:type="spellEnd"/>
      <w:r w:rsidR="00AE4A36">
        <w:rPr>
          <w:rFonts w:hint="eastAsia"/>
        </w:rPr>
        <w:t>是指</w:t>
      </w:r>
      <w:r w:rsidR="00E64890">
        <w:rPr>
          <w:rFonts w:hint="eastAsia"/>
        </w:rPr>
        <w:t>老年代的垃圾回会同时会触发对年轻代的垃圾回收。</w:t>
      </w:r>
      <w:proofErr w:type="spellStart"/>
      <w:r w:rsidR="00D03B23">
        <w:rPr>
          <w:rFonts w:hint="eastAsia"/>
        </w:rPr>
        <w:t>FullGC</w:t>
      </w:r>
      <w:proofErr w:type="spellEnd"/>
      <w:r w:rsidR="00D03B23">
        <w:rPr>
          <w:rFonts w:hint="eastAsia"/>
        </w:rPr>
        <w:t>发生的频率低于</w:t>
      </w:r>
      <w:proofErr w:type="spellStart"/>
      <w:r w:rsidR="00D03B23">
        <w:rPr>
          <w:rFonts w:hint="eastAsia"/>
        </w:rPr>
        <w:t>MinorGC</w:t>
      </w:r>
      <w:proofErr w:type="spellEnd"/>
    </w:p>
    <w:p w:rsidR="00E57F37" w:rsidRPr="00224236" w:rsidRDefault="00E57F37" w:rsidP="009C6FF0">
      <w:pPr>
        <w:pStyle w:val="a7"/>
        <w:ind w:left="1560" w:firstLineChars="0" w:firstLine="0"/>
        <w:rPr>
          <w:b/>
        </w:rPr>
      </w:pPr>
      <w:r w:rsidRPr="00224236">
        <w:rPr>
          <w:rFonts w:hint="eastAsia"/>
          <w:b/>
        </w:rPr>
        <w:t>触发</w:t>
      </w:r>
      <w:proofErr w:type="spellStart"/>
      <w:r w:rsidRPr="00224236">
        <w:rPr>
          <w:rFonts w:hint="eastAsia"/>
          <w:b/>
        </w:rPr>
        <w:t>FullGC</w:t>
      </w:r>
      <w:proofErr w:type="spellEnd"/>
      <w:r w:rsidRPr="00224236">
        <w:rPr>
          <w:rFonts w:hint="eastAsia"/>
          <w:b/>
        </w:rPr>
        <w:t>的条件</w:t>
      </w:r>
    </w:p>
    <w:p w:rsidR="00E57F37" w:rsidRDefault="00224236" w:rsidP="009C6FF0">
      <w:pPr>
        <w:pStyle w:val="a7"/>
        <w:ind w:left="1560" w:firstLineChars="0" w:firstLine="0"/>
      </w:pPr>
      <w:r>
        <w:rPr>
          <w:rFonts w:hint="eastAsia"/>
        </w:rPr>
        <w:t>老年代空间不足</w:t>
      </w:r>
    </w:p>
    <w:p w:rsidR="00224236" w:rsidRDefault="00224236" w:rsidP="009C6FF0">
      <w:pPr>
        <w:pStyle w:val="a7"/>
        <w:ind w:left="1560" w:firstLineChars="0" w:firstLine="0"/>
      </w:pPr>
      <w:r>
        <w:rPr>
          <w:rFonts w:hint="eastAsia"/>
        </w:rPr>
        <w:t>永久</w:t>
      </w:r>
      <w:proofErr w:type="gramStart"/>
      <w:r>
        <w:rPr>
          <w:rFonts w:hint="eastAsia"/>
        </w:rPr>
        <w:t>代空间</w:t>
      </w:r>
      <w:proofErr w:type="gramEnd"/>
      <w:r>
        <w:rPr>
          <w:rFonts w:hint="eastAsia"/>
        </w:rPr>
        <w:t>不足（</w:t>
      </w:r>
      <w:r>
        <w:rPr>
          <w:rFonts w:hint="eastAsia"/>
        </w:rPr>
        <w:t>JDK7</w:t>
      </w:r>
      <w:r>
        <w:rPr>
          <w:rFonts w:hint="eastAsia"/>
        </w:rPr>
        <w:t>以前的版本才有，在</w:t>
      </w:r>
      <w:r>
        <w:rPr>
          <w:rFonts w:hint="eastAsia"/>
        </w:rPr>
        <w:t>JDK8</w:t>
      </w:r>
      <w:r>
        <w:rPr>
          <w:rFonts w:hint="eastAsia"/>
        </w:rPr>
        <w:t>中用</w:t>
      </w:r>
      <w:proofErr w:type="gramStart"/>
      <w:r>
        <w:rPr>
          <w:rFonts w:hint="eastAsia"/>
        </w:rPr>
        <w:t>元空间</w:t>
      </w:r>
      <w:proofErr w:type="gramEnd"/>
      <w:r>
        <w:rPr>
          <w:rFonts w:hint="eastAsia"/>
        </w:rPr>
        <w:t>代替永久</w:t>
      </w:r>
      <w:proofErr w:type="gramStart"/>
      <w:r>
        <w:rPr>
          <w:rFonts w:hint="eastAsia"/>
        </w:rPr>
        <w:t>代空间</w:t>
      </w:r>
      <w:proofErr w:type="gramEnd"/>
      <w:r>
        <w:rPr>
          <w:rFonts w:hint="eastAsia"/>
        </w:rPr>
        <w:t>就是为了减少</w:t>
      </w:r>
      <w:proofErr w:type="spellStart"/>
      <w:r>
        <w:rPr>
          <w:rFonts w:hint="eastAsia"/>
        </w:rPr>
        <w:t>FullGC</w:t>
      </w:r>
      <w:proofErr w:type="spellEnd"/>
      <w:r>
        <w:rPr>
          <w:rFonts w:hint="eastAsia"/>
        </w:rPr>
        <w:t>的频率）</w:t>
      </w:r>
    </w:p>
    <w:p w:rsidR="00224236" w:rsidRDefault="001A4DD2" w:rsidP="009C6FF0">
      <w:pPr>
        <w:pStyle w:val="a7"/>
        <w:ind w:left="1560" w:firstLineChars="0" w:firstLine="0"/>
      </w:pPr>
      <w:r>
        <w:rPr>
          <w:rFonts w:hint="eastAsia"/>
        </w:rPr>
        <w:t>调用</w:t>
      </w:r>
      <w:proofErr w:type="spellStart"/>
      <w:r>
        <w:rPr>
          <w:rFonts w:hint="eastAsia"/>
        </w:rPr>
        <w:t>System.gc</w:t>
      </w:r>
      <w:proofErr w:type="spellEnd"/>
      <w:r>
        <w:rPr>
          <w:rFonts w:hint="eastAsia"/>
        </w:rPr>
        <w:t>(),</w:t>
      </w:r>
      <w:r>
        <w:rPr>
          <w:rFonts w:hint="eastAsia"/>
        </w:rPr>
        <w:t>只能建议垃圾回收</w:t>
      </w:r>
    </w:p>
    <w:p w:rsidR="009D334B" w:rsidRPr="00DA1EDF" w:rsidRDefault="003D1B87" w:rsidP="009D334B">
      <w:pPr>
        <w:pStyle w:val="a7"/>
        <w:numPr>
          <w:ilvl w:val="0"/>
          <w:numId w:val="4"/>
        </w:numPr>
        <w:ind w:firstLineChars="0"/>
        <w:outlineLvl w:val="2"/>
        <w:rPr>
          <w:b/>
        </w:rPr>
      </w:pPr>
      <w:r w:rsidRPr="00DA1EDF">
        <w:rPr>
          <w:rFonts w:hint="eastAsia"/>
          <w:b/>
        </w:rPr>
        <w:t>f</w:t>
      </w:r>
      <w:r w:rsidR="009D334B" w:rsidRPr="00DA1EDF">
        <w:rPr>
          <w:rFonts w:hint="eastAsia"/>
          <w:b/>
        </w:rPr>
        <w:t>inalize</w:t>
      </w:r>
    </w:p>
    <w:p w:rsidR="00DA1EDF" w:rsidRDefault="003D1B87" w:rsidP="007574CF">
      <w:pPr>
        <w:pStyle w:val="a7"/>
        <w:ind w:left="1560" w:firstLineChars="0" w:firstLine="0"/>
      </w:pPr>
      <w:r w:rsidRPr="003D1B87">
        <w:rPr>
          <w:rFonts w:hint="eastAsia"/>
        </w:rPr>
        <w:t>finalize()</w:t>
      </w:r>
      <w:r w:rsidRPr="003D1B87">
        <w:rPr>
          <w:rFonts w:hint="eastAsia"/>
        </w:rPr>
        <w:t>是</w:t>
      </w:r>
      <w:r w:rsidRPr="003D1B87">
        <w:rPr>
          <w:rFonts w:hint="eastAsia"/>
        </w:rPr>
        <w:t>Object</w:t>
      </w:r>
      <w:r w:rsidRPr="003D1B87">
        <w:rPr>
          <w:rFonts w:hint="eastAsia"/>
        </w:rPr>
        <w:t>的</w:t>
      </w:r>
      <w:r w:rsidRPr="003D1B87">
        <w:rPr>
          <w:rFonts w:hint="eastAsia"/>
        </w:rPr>
        <w:t>protected</w:t>
      </w:r>
      <w:r w:rsidRPr="003D1B87">
        <w:rPr>
          <w:rFonts w:hint="eastAsia"/>
        </w:rPr>
        <w:t>方法，子类可以覆盖该方法以实现资源清理工作，</w:t>
      </w:r>
      <w:r w:rsidRPr="003D1B87">
        <w:rPr>
          <w:rFonts w:hint="eastAsia"/>
        </w:rPr>
        <w:t>GC</w:t>
      </w:r>
      <w:r w:rsidRPr="003D1B87">
        <w:rPr>
          <w:rFonts w:hint="eastAsia"/>
        </w:rPr>
        <w:t>在回收对象之前调用该方法。</w:t>
      </w:r>
    </w:p>
    <w:p w:rsidR="009D334B" w:rsidRDefault="00DA1EDF" w:rsidP="007574CF">
      <w:pPr>
        <w:pStyle w:val="a7"/>
        <w:ind w:left="1560" w:firstLineChars="0" w:firstLine="0"/>
      </w:pPr>
      <w:r w:rsidRPr="00DA1EDF">
        <w:rPr>
          <w:rFonts w:hint="eastAsia"/>
        </w:rPr>
        <w:t>finalize</w:t>
      </w:r>
      <w:r w:rsidRPr="00DA1EDF">
        <w:rPr>
          <w:rFonts w:hint="eastAsia"/>
        </w:rPr>
        <w:t>流程：当对象变成</w:t>
      </w:r>
      <w:r w:rsidRPr="00DA1EDF">
        <w:rPr>
          <w:rFonts w:hint="eastAsia"/>
        </w:rPr>
        <w:t>(GC Roots)</w:t>
      </w:r>
      <w:r w:rsidRPr="00DA1EDF">
        <w:rPr>
          <w:rFonts w:hint="eastAsia"/>
        </w:rPr>
        <w:t>不可达时，</w:t>
      </w:r>
      <w:r w:rsidRPr="00DA1EDF">
        <w:rPr>
          <w:rFonts w:hint="eastAsia"/>
        </w:rPr>
        <w:t>GC</w:t>
      </w:r>
      <w:r w:rsidRPr="00DA1EDF">
        <w:rPr>
          <w:rFonts w:hint="eastAsia"/>
        </w:rPr>
        <w:t>会判断该对象是否覆盖了</w:t>
      </w:r>
      <w:r w:rsidRPr="00DA1EDF">
        <w:rPr>
          <w:rFonts w:hint="eastAsia"/>
        </w:rPr>
        <w:t>finalize</w:t>
      </w:r>
      <w:r w:rsidRPr="00DA1EDF">
        <w:rPr>
          <w:rFonts w:hint="eastAsia"/>
        </w:rPr>
        <w:t>方法，若未覆盖，则直接将其回收。否则，</w:t>
      </w:r>
      <w:proofErr w:type="gramStart"/>
      <w:r w:rsidRPr="00DA1EDF">
        <w:rPr>
          <w:rFonts w:hint="eastAsia"/>
        </w:rPr>
        <w:t>若对象未</w:t>
      </w:r>
      <w:proofErr w:type="gramEnd"/>
      <w:r w:rsidRPr="00DA1EDF">
        <w:rPr>
          <w:rFonts w:hint="eastAsia"/>
        </w:rPr>
        <w:t>执行过</w:t>
      </w:r>
      <w:r w:rsidRPr="00DA1EDF">
        <w:rPr>
          <w:rFonts w:hint="eastAsia"/>
        </w:rPr>
        <w:t>finalize</w:t>
      </w:r>
      <w:r w:rsidRPr="00DA1EDF">
        <w:rPr>
          <w:rFonts w:hint="eastAsia"/>
        </w:rPr>
        <w:t>方法，将其放入</w:t>
      </w:r>
      <w:r w:rsidRPr="00DA1EDF">
        <w:rPr>
          <w:rFonts w:hint="eastAsia"/>
        </w:rPr>
        <w:t>F-Queue</w:t>
      </w:r>
      <w:r w:rsidRPr="00DA1EDF">
        <w:rPr>
          <w:rFonts w:hint="eastAsia"/>
        </w:rPr>
        <w:t>队列，由一低优先级线程执行该队列中对象的</w:t>
      </w:r>
      <w:r w:rsidRPr="00DA1EDF">
        <w:rPr>
          <w:rFonts w:hint="eastAsia"/>
        </w:rPr>
        <w:t>finalize</w:t>
      </w:r>
      <w:r w:rsidRPr="00DA1EDF">
        <w:rPr>
          <w:rFonts w:hint="eastAsia"/>
        </w:rPr>
        <w:t>方法。执行</w:t>
      </w:r>
      <w:r w:rsidRPr="00DA1EDF">
        <w:rPr>
          <w:rFonts w:hint="eastAsia"/>
        </w:rPr>
        <w:t>finalize</w:t>
      </w:r>
      <w:r w:rsidRPr="00DA1EDF">
        <w:rPr>
          <w:rFonts w:hint="eastAsia"/>
        </w:rPr>
        <w:t>方法完毕后，</w:t>
      </w:r>
      <w:r w:rsidRPr="00DA1EDF">
        <w:rPr>
          <w:rFonts w:hint="eastAsia"/>
        </w:rPr>
        <w:t>GC</w:t>
      </w:r>
      <w:r w:rsidRPr="00DA1EDF">
        <w:rPr>
          <w:rFonts w:hint="eastAsia"/>
        </w:rPr>
        <w:t>会再次判断该对象是否可达，若不可达，则进行回收，否则，对象“复活”。</w:t>
      </w:r>
    </w:p>
    <w:p w:rsidR="00B9798A" w:rsidRDefault="007574CF" w:rsidP="00B9798A">
      <w:pPr>
        <w:pStyle w:val="a7"/>
        <w:ind w:left="840" w:firstLineChars="0" w:firstLine="0"/>
      </w:pPr>
      <w:r>
        <w:rPr>
          <w:rFonts w:hint="eastAsia"/>
        </w:rPr>
        <w:tab/>
      </w:r>
      <w:proofErr w:type="spellStart"/>
      <w:r w:rsidR="00B9798A" w:rsidRPr="00906EF8">
        <w:t>com.xjo.</w:t>
      </w:r>
      <w:r w:rsidR="00B9798A">
        <w:rPr>
          <w:rFonts w:hint="eastAsia"/>
        </w:rPr>
        <w:t>jvm.gc</w:t>
      </w:r>
      <w:proofErr w:type="spellEnd"/>
      <w:r w:rsidR="00B9798A">
        <w:rPr>
          <w:rFonts w:hint="eastAsia"/>
        </w:rPr>
        <w:t>/Finalization.java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98A" w:rsidRPr="007774CE" w:rsidTr="00CA387F">
        <w:tc>
          <w:tcPr>
            <w:tcW w:w="8522" w:type="dxa"/>
          </w:tcPr>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b/>
                <w:bCs/>
                <w:color w:val="7F0055"/>
                <w:kern w:val="0"/>
                <w:sz w:val="24"/>
                <w:szCs w:val="36"/>
              </w:rPr>
              <w:t>package</w:t>
            </w:r>
            <w:r w:rsidRPr="007774CE">
              <w:rPr>
                <w:rFonts w:ascii="Consolas" w:hAnsi="Consolas" w:cs="Consolas"/>
                <w:color w:val="000000"/>
                <w:kern w:val="0"/>
                <w:sz w:val="24"/>
                <w:szCs w:val="36"/>
              </w:rPr>
              <w:t xml:space="preserve"> </w:t>
            </w:r>
            <w:proofErr w:type="spellStart"/>
            <w:r w:rsidRPr="007774CE">
              <w:rPr>
                <w:rFonts w:ascii="Consolas" w:hAnsi="Consolas" w:cs="Consolas"/>
                <w:color w:val="000000"/>
                <w:kern w:val="0"/>
                <w:sz w:val="24"/>
                <w:szCs w:val="36"/>
              </w:rPr>
              <w:t>com.xjo.jvm.gc</w:t>
            </w:r>
            <w:proofErr w:type="spellEnd"/>
            <w:r w:rsidRPr="007774CE">
              <w:rPr>
                <w:rFonts w:ascii="Consolas" w:hAnsi="Consolas" w:cs="Consolas"/>
                <w:color w:val="000000"/>
                <w:kern w:val="0"/>
                <w:sz w:val="24"/>
                <w:szCs w:val="36"/>
              </w:rPr>
              <w:t>;</w:t>
            </w:r>
          </w:p>
          <w:p w:rsidR="007774CE" w:rsidRPr="007774CE" w:rsidRDefault="007774CE" w:rsidP="007774CE">
            <w:pPr>
              <w:autoSpaceDE w:val="0"/>
              <w:autoSpaceDN w:val="0"/>
              <w:adjustRightInd w:val="0"/>
              <w:jc w:val="left"/>
              <w:rPr>
                <w:rFonts w:ascii="Consolas" w:hAnsi="Consolas" w:cs="Consolas"/>
                <w:kern w:val="0"/>
                <w:sz w:val="24"/>
                <w:szCs w:val="36"/>
              </w:rPr>
            </w:pP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b/>
                <w:bCs/>
                <w:color w:val="7F0055"/>
                <w:kern w:val="0"/>
                <w:sz w:val="24"/>
                <w:szCs w:val="36"/>
              </w:rPr>
              <w:t>import</w:t>
            </w:r>
            <w:r w:rsidRPr="007774CE">
              <w:rPr>
                <w:rFonts w:ascii="Consolas" w:hAnsi="Consolas" w:cs="Consolas"/>
                <w:color w:val="000000"/>
                <w:kern w:val="0"/>
                <w:sz w:val="24"/>
                <w:szCs w:val="36"/>
              </w:rPr>
              <w:t xml:space="preserve"> </w:t>
            </w:r>
            <w:proofErr w:type="spellStart"/>
            <w:r w:rsidRPr="007774CE">
              <w:rPr>
                <w:rFonts w:ascii="Consolas" w:hAnsi="Consolas" w:cs="Consolas"/>
                <w:color w:val="000000"/>
                <w:kern w:val="0"/>
                <w:sz w:val="24"/>
                <w:szCs w:val="36"/>
              </w:rPr>
              <w:t>java.lang.ref.ReferenceQueue</w:t>
            </w:r>
            <w:proofErr w:type="spellEnd"/>
            <w:r w:rsidRPr="007774CE">
              <w:rPr>
                <w:rFonts w:ascii="Consolas" w:hAnsi="Consolas" w:cs="Consolas"/>
                <w:color w:val="000000"/>
                <w:kern w:val="0"/>
                <w:sz w:val="24"/>
                <w:szCs w:val="36"/>
              </w:rPr>
              <w:t>;</w:t>
            </w:r>
          </w:p>
          <w:p w:rsidR="007774CE" w:rsidRPr="007774CE" w:rsidRDefault="007774CE" w:rsidP="007774CE">
            <w:pPr>
              <w:autoSpaceDE w:val="0"/>
              <w:autoSpaceDN w:val="0"/>
              <w:adjustRightInd w:val="0"/>
              <w:jc w:val="left"/>
              <w:rPr>
                <w:rFonts w:ascii="Consolas" w:hAnsi="Consolas" w:cs="Consolas"/>
                <w:kern w:val="0"/>
                <w:sz w:val="24"/>
                <w:szCs w:val="36"/>
              </w:rPr>
            </w:pP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b/>
                <w:bCs/>
                <w:color w:val="7F0055"/>
                <w:kern w:val="0"/>
                <w:sz w:val="24"/>
                <w:szCs w:val="36"/>
              </w:rPr>
              <w:t>public</w:t>
            </w:r>
            <w:r w:rsidRPr="007774CE">
              <w:rPr>
                <w:rFonts w:ascii="Consolas" w:hAnsi="Consolas" w:cs="Consolas"/>
                <w:color w:val="000000"/>
                <w:kern w:val="0"/>
                <w:sz w:val="24"/>
                <w:szCs w:val="36"/>
              </w:rPr>
              <w:t xml:space="preserve"> </w:t>
            </w:r>
            <w:r w:rsidRPr="007774CE">
              <w:rPr>
                <w:rFonts w:ascii="Consolas" w:hAnsi="Consolas" w:cs="Consolas"/>
                <w:b/>
                <w:bCs/>
                <w:color w:val="7F0055"/>
                <w:kern w:val="0"/>
                <w:sz w:val="24"/>
                <w:szCs w:val="36"/>
              </w:rPr>
              <w:t>class</w:t>
            </w:r>
            <w:r w:rsidRPr="007774CE">
              <w:rPr>
                <w:rFonts w:ascii="Consolas" w:hAnsi="Consolas" w:cs="Consolas"/>
                <w:color w:val="000000"/>
                <w:kern w:val="0"/>
                <w:sz w:val="24"/>
                <w:szCs w:val="36"/>
              </w:rPr>
              <w:t xml:space="preserve"> Finalization {</w:t>
            </w:r>
          </w:p>
          <w:p w:rsidR="007774CE" w:rsidRPr="007774CE" w:rsidRDefault="007774CE" w:rsidP="007774CE">
            <w:pPr>
              <w:autoSpaceDE w:val="0"/>
              <w:autoSpaceDN w:val="0"/>
              <w:adjustRightInd w:val="0"/>
              <w:jc w:val="left"/>
              <w:rPr>
                <w:rFonts w:ascii="Consolas" w:hAnsi="Consolas" w:cs="Consolas"/>
                <w:kern w:val="0"/>
                <w:sz w:val="24"/>
                <w:szCs w:val="36"/>
              </w:rPr>
            </w:pP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w:t>
            </w:r>
            <w:r w:rsidRPr="007774CE">
              <w:rPr>
                <w:rFonts w:ascii="Consolas" w:hAnsi="Consolas" w:cs="Consolas"/>
                <w:b/>
                <w:bCs/>
                <w:color w:val="7F0055"/>
                <w:kern w:val="0"/>
                <w:sz w:val="24"/>
                <w:szCs w:val="36"/>
              </w:rPr>
              <w:t>public</w:t>
            </w:r>
            <w:r w:rsidRPr="007774CE">
              <w:rPr>
                <w:rFonts w:ascii="Consolas" w:hAnsi="Consolas" w:cs="Consolas"/>
                <w:color w:val="000000"/>
                <w:kern w:val="0"/>
                <w:sz w:val="24"/>
                <w:szCs w:val="36"/>
              </w:rPr>
              <w:t xml:space="preserve"> </w:t>
            </w:r>
            <w:r w:rsidRPr="007774CE">
              <w:rPr>
                <w:rFonts w:ascii="Consolas" w:hAnsi="Consolas" w:cs="Consolas"/>
                <w:b/>
                <w:bCs/>
                <w:color w:val="7F0055"/>
                <w:kern w:val="0"/>
                <w:sz w:val="24"/>
                <w:szCs w:val="36"/>
              </w:rPr>
              <w:t>static</w:t>
            </w:r>
            <w:r w:rsidRPr="007774CE">
              <w:rPr>
                <w:rFonts w:ascii="Consolas" w:hAnsi="Consolas" w:cs="Consolas"/>
                <w:color w:val="000000"/>
                <w:kern w:val="0"/>
                <w:sz w:val="24"/>
                <w:szCs w:val="36"/>
              </w:rPr>
              <w:t xml:space="preserve"> </w:t>
            </w:r>
            <w:r w:rsidRPr="007774CE">
              <w:rPr>
                <w:rFonts w:ascii="Consolas" w:hAnsi="Consolas" w:cs="Consolas"/>
                <w:b/>
                <w:bCs/>
                <w:color w:val="7F0055"/>
                <w:kern w:val="0"/>
                <w:sz w:val="24"/>
                <w:szCs w:val="36"/>
              </w:rPr>
              <w:t>void</w:t>
            </w:r>
            <w:r w:rsidRPr="007774CE">
              <w:rPr>
                <w:rFonts w:ascii="Consolas" w:hAnsi="Consolas" w:cs="Consolas"/>
                <w:color w:val="000000"/>
                <w:kern w:val="0"/>
                <w:sz w:val="24"/>
                <w:szCs w:val="36"/>
              </w:rPr>
              <w:t xml:space="preserve"> </w:t>
            </w:r>
            <w:r w:rsidRPr="007774CE">
              <w:rPr>
                <w:rFonts w:ascii="Consolas" w:hAnsi="Consolas" w:cs="Consolas"/>
                <w:color w:val="000000"/>
                <w:kern w:val="0"/>
                <w:sz w:val="24"/>
                <w:szCs w:val="36"/>
                <w:highlight w:val="lightGray"/>
              </w:rPr>
              <w:t>main</w:t>
            </w:r>
            <w:r w:rsidRPr="007774CE">
              <w:rPr>
                <w:rFonts w:ascii="Consolas" w:hAnsi="Consolas" w:cs="Consolas"/>
                <w:color w:val="000000"/>
                <w:kern w:val="0"/>
                <w:sz w:val="24"/>
                <w:szCs w:val="36"/>
              </w:rPr>
              <w:t xml:space="preserve">(String[] </w:t>
            </w:r>
            <w:proofErr w:type="spellStart"/>
            <w:r w:rsidRPr="007774CE">
              <w:rPr>
                <w:rFonts w:ascii="Consolas" w:hAnsi="Consolas" w:cs="Consolas"/>
                <w:color w:val="6A3E3E"/>
                <w:kern w:val="0"/>
                <w:sz w:val="24"/>
                <w:szCs w:val="36"/>
              </w:rPr>
              <w:t>args</w:t>
            </w:r>
            <w:proofErr w:type="spellEnd"/>
            <w:r w:rsidRPr="007774CE">
              <w:rPr>
                <w:rFonts w:ascii="Consolas" w:hAnsi="Consolas" w:cs="Consolas"/>
                <w:color w:val="000000"/>
                <w:kern w:val="0"/>
                <w:sz w:val="24"/>
                <w:szCs w:val="36"/>
              </w:rPr>
              <w:t>) {</w:t>
            </w: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Finalization </w:t>
            </w:r>
            <w:r w:rsidRPr="007774CE">
              <w:rPr>
                <w:rFonts w:ascii="Consolas" w:hAnsi="Consolas" w:cs="Consolas"/>
                <w:color w:val="6A3E3E"/>
                <w:kern w:val="0"/>
                <w:sz w:val="24"/>
                <w:szCs w:val="36"/>
              </w:rPr>
              <w:t>f</w:t>
            </w:r>
            <w:r w:rsidRPr="007774CE">
              <w:rPr>
                <w:rFonts w:ascii="Consolas" w:hAnsi="Consolas" w:cs="Consolas"/>
                <w:color w:val="000000"/>
                <w:kern w:val="0"/>
                <w:sz w:val="24"/>
                <w:szCs w:val="36"/>
              </w:rPr>
              <w:t xml:space="preserve"> = </w:t>
            </w:r>
            <w:r w:rsidRPr="007774CE">
              <w:rPr>
                <w:rFonts w:ascii="Consolas" w:hAnsi="Consolas" w:cs="Consolas"/>
                <w:b/>
                <w:bCs/>
                <w:color w:val="7F0055"/>
                <w:kern w:val="0"/>
                <w:sz w:val="24"/>
                <w:szCs w:val="36"/>
              </w:rPr>
              <w:t>new</w:t>
            </w:r>
            <w:r w:rsidRPr="007774CE">
              <w:rPr>
                <w:rFonts w:ascii="Consolas" w:hAnsi="Consolas" w:cs="Consolas"/>
                <w:color w:val="000000"/>
                <w:kern w:val="0"/>
                <w:sz w:val="24"/>
                <w:szCs w:val="36"/>
              </w:rPr>
              <w:t xml:space="preserve"> Finalization();</w:t>
            </w: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w:t>
            </w:r>
            <w:proofErr w:type="spellStart"/>
            <w:r w:rsidRPr="007774CE">
              <w:rPr>
                <w:rFonts w:ascii="Consolas" w:hAnsi="Consolas" w:cs="Consolas"/>
                <w:color w:val="000000"/>
                <w:kern w:val="0"/>
                <w:sz w:val="24"/>
                <w:szCs w:val="36"/>
              </w:rPr>
              <w:t>System.</w:t>
            </w:r>
            <w:r w:rsidRPr="007774CE">
              <w:rPr>
                <w:rFonts w:ascii="Consolas" w:hAnsi="Consolas" w:cs="Consolas"/>
                <w:b/>
                <w:bCs/>
                <w:i/>
                <w:iCs/>
                <w:color w:val="0000C0"/>
                <w:kern w:val="0"/>
                <w:sz w:val="24"/>
                <w:szCs w:val="36"/>
              </w:rPr>
              <w:t>out</w:t>
            </w:r>
            <w:r w:rsidRPr="007774CE">
              <w:rPr>
                <w:rFonts w:ascii="Consolas" w:hAnsi="Consolas" w:cs="Consolas"/>
                <w:color w:val="000000"/>
                <w:kern w:val="0"/>
                <w:sz w:val="24"/>
                <w:szCs w:val="36"/>
              </w:rPr>
              <w:t>.println</w:t>
            </w:r>
            <w:proofErr w:type="spellEnd"/>
            <w:r w:rsidRPr="007774CE">
              <w:rPr>
                <w:rFonts w:ascii="Consolas" w:hAnsi="Consolas" w:cs="Consolas"/>
                <w:color w:val="000000"/>
                <w:kern w:val="0"/>
                <w:sz w:val="24"/>
                <w:szCs w:val="36"/>
              </w:rPr>
              <w:t>(</w:t>
            </w:r>
            <w:r w:rsidRPr="007774CE">
              <w:rPr>
                <w:rFonts w:ascii="Consolas" w:hAnsi="Consolas" w:cs="Consolas"/>
                <w:color w:val="2A00FF"/>
                <w:kern w:val="0"/>
                <w:sz w:val="24"/>
                <w:szCs w:val="36"/>
              </w:rPr>
              <w:t>"First print: "</w:t>
            </w:r>
            <w:r w:rsidRPr="007774CE">
              <w:rPr>
                <w:rFonts w:ascii="Consolas" w:hAnsi="Consolas" w:cs="Consolas"/>
                <w:color w:val="000000"/>
                <w:kern w:val="0"/>
                <w:sz w:val="24"/>
                <w:szCs w:val="36"/>
              </w:rPr>
              <w:t xml:space="preserve"> + </w:t>
            </w:r>
            <w:r w:rsidRPr="007774CE">
              <w:rPr>
                <w:rFonts w:ascii="Consolas" w:hAnsi="Consolas" w:cs="Consolas"/>
                <w:color w:val="6A3E3E"/>
                <w:kern w:val="0"/>
                <w:sz w:val="24"/>
                <w:szCs w:val="36"/>
              </w:rPr>
              <w:t>f</w:t>
            </w:r>
            <w:r w:rsidRPr="007774CE">
              <w:rPr>
                <w:rFonts w:ascii="Consolas" w:hAnsi="Consolas" w:cs="Consolas"/>
                <w:color w:val="000000"/>
                <w:kern w:val="0"/>
                <w:sz w:val="24"/>
                <w:szCs w:val="36"/>
              </w:rPr>
              <w:t>);</w:t>
            </w: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w:t>
            </w:r>
            <w:r w:rsidRPr="007774CE">
              <w:rPr>
                <w:rFonts w:ascii="Consolas" w:hAnsi="Consolas" w:cs="Consolas"/>
                <w:color w:val="6A3E3E"/>
                <w:kern w:val="0"/>
                <w:sz w:val="24"/>
                <w:szCs w:val="36"/>
              </w:rPr>
              <w:t>f</w:t>
            </w:r>
            <w:r w:rsidRPr="007774CE">
              <w:rPr>
                <w:rFonts w:ascii="Consolas" w:hAnsi="Consolas" w:cs="Consolas"/>
                <w:color w:val="000000"/>
                <w:kern w:val="0"/>
                <w:sz w:val="24"/>
                <w:szCs w:val="36"/>
              </w:rPr>
              <w:t xml:space="preserve"> = </w:t>
            </w:r>
            <w:r w:rsidRPr="007774CE">
              <w:rPr>
                <w:rFonts w:ascii="Consolas" w:hAnsi="Consolas" w:cs="Consolas"/>
                <w:b/>
                <w:bCs/>
                <w:color w:val="7F0055"/>
                <w:kern w:val="0"/>
                <w:sz w:val="24"/>
                <w:szCs w:val="36"/>
              </w:rPr>
              <w:t>null</w:t>
            </w:r>
            <w:r w:rsidRPr="007774CE">
              <w:rPr>
                <w:rFonts w:ascii="Consolas" w:hAnsi="Consolas" w:cs="Consolas"/>
                <w:color w:val="000000"/>
                <w:kern w:val="0"/>
                <w:sz w:val="24"/>
                <w:szCs w:val="36"/>
              </w:rPr>
              <w:t>;</w:t>
            </w: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w:t>
            </w:r>
            <w:proofErr w:type="spellStart"/>
            <w:r w:rsidRPr="007774CE">
              <w:rPr>
                <w:rFonts w:ascii="Consolas" w:hAnsi="Consolas" w:cs="Consolas"/>
                <w:color w:val="000000"/>
                <w:kern w:val="0"/>
                <w:sz w:val="24"/>
                <w:szCs w:val="36"/>
              </w:rPr>
              <w:t>System.</w:t>
            </w:r>
            <w:r w:rsidRPr="007774CE">
              <w:rPr>
                <w:rFonts w:ascii="Consolas" w:hAnsi="Consolas" w:cs="Consolas"/>
                <w:i/>
                <w:iCs/>
                <w:color w:val="000000"/>
                <w:kern w:val="0"/>
                <w:sz w:val="24"/>
                <w:szCs w:val="36"/>
              </w:rPr>
              <w:t>gc</w:t>
            </w:r>
            <w:proofErr w:type="spellEnd"/>
            <w:r w:rsidRPr="007774CE">
              <w:rPr>
                <w:rFonts w:ascii="Consolas" w:hAnsi="Consolas" w:cs="Consolas"/>
                <w:color w:val="000000"/>
                <w:kern w:val="0"/>
                <w:sz w:val="24"/>
                <w:szCs w:val="36"/>
              </w:rPr>
              <w:t>();</w:t>
            </w:r>
            <w:r w:rsidRPr="007774CE">
              <w:rPr>
                <w:rFonts w:ascii="Consolas" w:hAnsi="Consolas" w:cs="Consolas"/>
                <w:color w:val="3F7F5F"/>
                <w:kern w:val="0"/>
                <w:sz w:val="24"/>
                <w:szCs w:val="36"/>
              </w:rPr>
              <w:t>//</w:t>
            </w:r>
            <w:r w:rsidRPr="007774CE">
              <w:rPr>
                <w:rFonts w:ascii="Consolas" w:hAnsi="Consolas" w:cs="Consolas"/>
                <w:color w:val="3F7F5F"/>
                <w:kern w:val="0"/>
                <w:sz w:val="24"/>
                <w:szCs w:val="36"/>
              </w:rPr>
              <w:t>回收对象</w:t>
            </w:r>
          </w:p>
          <w:p w:rsidR="007774CE" w:rsidRPr="007774CE" w:rsidRDefault="007774CE" w:rsidP="007774CE">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 xml:space="preserve">        </w:t>
            </w:r>
            <w:proofErr w:type="spellStart"/>
            <w:r w:rsidRPr="007774CE">
              <w:rPr>
                <w:rFonts w:ascii="Consolas" w:hAnsi="Consolas" w:cs="Consolas"/>
                <w:color w:val="000000"/>
                <w:kern w:val="0"/>
                <w:sz w:val="24"/>
                <w:szCs w:val="36"/>
              </w:rPr>
              <w:t>System.</w:t>
            </w:r>
            <w:r w:rsidRPr="007774CE">
              <w:rPr>
                <w:rFonts w:ascii="Consolas" w:hAnsi="Consolas" w:cs="Consolas"/>
                <w:b/>
                <w:bCs/>
                <w:i/>
                <w:iCs/>
                <w:color w:val="0000C0"/>
                <w:kern w:val="0"/>
                <w:sz w:val="24"/>
                <w:szCs w:val="36"/>
              </w:rPr>
              <w:t>out</w:t>
            </w:r>
            <w:r w:rsidRPr="007774CE">
              <w:rPr>
                <w:rFonts w:ascii="Consolas" w:hAnsi="Consolas" w:cs="Consolas"/>
                <w:color w:val="000000"/>
                <w:kern w:val="0"/>
                <w:sz w:val="24"/>
                <w:szCs w:val="36"/>
              </w:rPr>
              <w:t>.println</w:t>
            </w:r>
            <w:proofErr w:type="spellEnd"/>
            <w:r w:rsidRPr="007774CE">
              <w:rPr>
                <w:rFonts w:ascii="Consolas" w:hAnsi="Consolas" w:cs="Consolas"/>
                <w:color w:val="000000"/>
                <w:kern w:val="0"/>
                <w:sz w:val="24"/>
                <w:szCs w:val="36"/>
              </w:rPr>
              <w:t>(</w:t>
            </w:r>
            <w:r w:rsidRPr="007774CE">
              <w:rPr>
                <w:rFonts w:ascii="Consolas" w:hAnsi="Consolas" w:cs="Consolas"/>
                <w:color w:val="2A00FF"/>
                <w:kern w:val="0"/>
                <w:sz w:val="24"/>
                <w:szCs w:val="36"/>
              </w:rPr>
              <w:t>"Second print: "</w:t>
            </w:r>
            <w:r w:rsidRPr="007774CE">
              <w:rPr>
                <w:rFonts w:ascii="Consolas" w:hAnsi="Consolas" w:cs="Consolas"/>
                <w:color w:val="000000"/>
                <w:kern w:val="0"/>
                <w:sz w:val="24"/>
                <w:szCs w:val="36"/>
              </w:rPr>
              <w:t xml:space="preserve"> + </w:t>
            </w:r>
            <w:r w:rsidRPr="007774CE">
              <w:rPr>
                <w:rFonts w:ascii="Consolas" w:hAnsi="Consolas" w:cs="Consolas"/>
                <w:color w:val="6A3E3E"/>
                <w:kern w:val="0"/>
                <w:sz w:val="24"/>
                <w:szCs w:val="36"/>
              </w:rPr>
              <w:t>f</w:t>
            </w:r>
            <w:r w:rsidRPr="007774CE">
              <w:rPr>
                <w:rFonts w:ascii="Consolas" w:hAnsi="Consolas" w:cs="Consolas"/>
                <w:color w:val="000000"/>
                <w:kern w:val="0"/>
                <w:sz w:val="24"/>
                <w:szCs w:val="36"/>
              </w:rPr>
              <w:t>);</w:t>
            </w:r>
          </w:p>
          <w:p w:rsidR="007774CE" w:rsidRPr="007774CE" w:rsidRDefault="007774CE" w:rsidP="007774CE">
            <w:pPr>
              <w:autoSpaceDE w:val="0"/>
              <w:autoSpaceDN w:val="0"/>
              <w:adjustRightInd w:val="0"/>
              <w:jc w:val="left"/>
              <w:rPr>
                <w:rFonts w:ascii="Consolas" w:hAnsi="Consolas" w:cs="Consolas"/>
                <w:kern w:val="0"/>
                <w:sz w:val="24"/>
                <w:szCs w:val="36"/>
              </w:rPr>
            </w:pPr>
            <w:r>
              <w:rPr>
                <w:rFonts w:ascii="Consolas" w:hAnsi="Consolas" w:cs="Consolas"/>
                <w:color w:val="000000"/>
                <w:kern w:val="0"/>
                <w:sz w:val="24"/>
                <w:szCs w:val="36"/>
              </w:rPr>
              <w:t xml:space="preserve">    </w:t>
            </w:r>
            <w:r w:rsidRPr="007774CE">
              <w:rPr>
                <w:rFonts w:ascii="Consolas" w:hAnsi="Consolas" w:cs="Consolas"/>
                <w:color w:val="000000"/>
                <w:kern w:val="0"/>
                <w:sz w:val="24"/>
                <w:szCs w:val="36"/>
              </w:rPr>
              <w:t>}</w:t>
            </w:r>
          </w:p>
          <w:p w:rsidR="00B9798A" w:rsidRPr="007774CE" w:rsidRDefault="007774CE" w:rsidP="00CA387F">
            <w:pPr>
              <w:autoSpaceDE w:val="0"/>
              <w:autoSpaceDN w:val="0"/>
              <w:adjustRightInd w:val="0"/>
              <w:jc w:val="left"/>
              <w:rPr>
                <w:rFonts w:ascii="Consolas" w:hAnsi="Consolas" w:cs="Consolas"/>
                <w:kern w:val="0"/>
                <w:sz w:val="24"/>
                <w:szCs w:val="36"/>
              </w:rPr>
            </w:pPr>
            <w:r w:rsidRPr="007774CE">
              <w:rPr>
                <w:rFonts w:ascii="Consolas" w:hAnsi="Consolas" w:cs="Consolas"/>
                <w:color w:val="000000"/>
                <w:kern w:val="0"/>
                <w:sz w:val="24"/>
                <w:szCs w:val="36"/>
              </w:rPr>
              <w:t>}</w:t>
            </w:r>
          </w:p>
        </w:tc>
      </w:tr>
    </w:tbl>
    <w:p w:rsidR="00B9798A" w:rsidRDefault="00B9798A" w:rsidP="00B9798A">
      <w:pPr>
        <w:pStyle w:val="a7"/>
        <w:ind w:left="840" w:firstLineChars="0" w:firstLine="0"/>
      </w:pPr>
      <w:r>
        <w:rPr>
          <w:rFonts w:hint="eastAsia"/>
        </w:rPr>
        <w:lastRenderedPageBreak/>
        <w:tab/>
      </w:r>
      <w:proofErr w:type="spellStart"/>
      <w:r w:rsidRPr="00906EF8">
        <w:t>com.xjo.</w:t>
      </w:r>
      <w:r>
        <w:rPr>
          <w:rFonts w:hint="eastAsia"/>
        </w:rPr>
        <w:t>jvm.gc</w:t>
      </w:r>
      <w:proofErr w:type="spellEnd"/>
      <w:r>
        <w:rPr>
          <w:rFonts w:hint="eastAsia"/>
        </w:rPr>
        <w:t>/Finalization.java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B9798A" w:rsidRPr="004448F7" w:rsidTr="00CA387F">
        <w:tc>
          <w:tcPr>
            <w:tcW w:w="8522" w:type="dxa"/>
          </w:tcPr>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b/>
                <w:bCs/>
                <w:color w:val="7F0055"/>
                <w:kern w:val="0"/>
                <w:sz w:val="24"/>
                <w:szCs w:val="36"/>
              </w:rPr>
              <w:t>package</w:t>
            </w:r>
            <w:r w:rsidRPr="004448F7">
              <w:rPr>
                <w:rFonts w:ascii="Consolas" w:hAnsi="Consolas" w:cs="Consolas"/>
                <w:color w:val="000000"/>
                <w:kern w:val="0"/>
                <w:sz w:val="24"/>
                <w:szCs w:val="36"/>
              </w:rPr>
              <w:t xml:space="preserve"> </w:t>
            </w:r>
            <w:proofErr w:type="spellStart"/>
            <w:r w:rsidRPr="004448F7">
              <w:rPr>
                <w:rFonts w:ascii="Consolas" w:hAnsi="Consolas" w:cs="Consolas"/>
                <w:color w:val="000000"/>
                <w:kern w:val="0"/>
                <w:sz w:val="24"/>
                <w:szCs w:val="36"/>
              </w:rPr>
              <w:t>com.xjo.jvm.gc</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b/>
                <w:bCs/>
                <w:color w:val="7F0055"/>
                <w:kern w:val="0"/>
                <w:sz w:val="24"/>
                <w:szCs w:val="36"/>
              </w:rPr>
              <w:t>import</w:t>
            </w:r>
            <w:r w:rsidRPr="004448F7">
              <w:rPr>
                <w:rFonts w:ascii="Consolas" w:hAnsi="Consolas" w:cs="Consolas"/>
                <w:color w:val="000000"/>
                <w:kern w:val="0"/>
                <w:sz w:val="24"/>
                <w:szCs w:val="36"/>
              </w:rPr>
              <w:t xml:space="preserve"> </w:t>
            </w:r>
            <w:proofErr w:type="spellStart"/>
            <w:r w:rsidRPr="004448F7">
              <w:rPr>
                <w:rFonts w:ascii="Consolas" w:hAnsi="Consolas" w:cs="Consolas"/>
                <w:color w:val="000000"/>
                <w:kern w:val="0"/>
                <w:sz w:val="24"/>
                <w:szCs w:val="36"/>
              </w:rPr>
              <w:t>java.lang.ref.ReferenceQueue</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b/>
                <w:bCs/>
                <w:color w:val="7F0055"/>
                <w:kern w:val="0"/>
                <w:sz w:val="24"/>
                <w:szCs w:val="36"/>
              </w:rPr>
              <w:t>public</w:t>
            </w:r>
            <w:r w:rsidRPr="004448F7">
              <w:rPr>
                <w:rFonts w:ascii="Consolas" w:hAnsi="Consolas" w:cs="Consolas"/>
                <w:color w:val="000000"/>
                <w:kern w:val="0"/>
                <w:sz w:val="24"/>
                <w:szCs w:val="36"/>
              </w:rPr>
              <w:t xml:space="preserve"> </w:t>
            </w:r>
            <w:r w:rsidRPr="004448F7">
              <w:rPr>
                <w:rFonts w:ascii="Consolas" w:hAnsi="Consolas" w:cs="Consolas"/>
                <w:b/>
                <w:bCs/>
                <w:color w:val="7F0055"/>
                <w:kern w:val="0"/>
                <w:sz w:val="24"/>
                <w:szCs w:val="36"/>
              </w:rPr>
              <w:t>class</w:t>
            </w:r>
            <w:r w:rsidRPr="004448F7">
              <w:rPr>
                <w:rFonts w:ascii="Consolas" w:hAnsi="Consolas" w:cs="Consolas"/>
                <w:color w:val="000000"/>
                <w:kern w:val="0"/>
                <w:sz w:val="24"/>
                <w:szCs w:val="36"/>
              </w:rPr>
              <w:t xml:space="preserve"> Finalization {</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b/>
                <w:bCs/>
                <w:color w:val="7F0055"/>
                <w:kern w:val="0"/>
                <w:sz w:val="24"/>
                <w:szCs w:val="36"/>
              </w:rPr>
              <w:t>public</w:t>
            </w:r>
            <w:r w:rsidRPr="004448F7">
              <w:rPr>
                <w:rFonts w:ascii="Consolas" w:hAnsi="Consolas" w:cs="Consolas"/>
                <w:color w:val="000000"/>
                <w:kern w:val="0"/>
                <w:sz w:val="24"/>
                <w:szCs w:val="36"/>
              </w:rPr>
              <w:t xml:space="preserve"> </w:t>
            </w:r>
            <w:r w:rsidRPr="004448F7">
              <w:rPr>
                <w:rFonts w:ascii="Consolas" w:hAnsi="Consolas" w:cs="Consolas"/>
                <w:b/>
                <w:bCs/>
                <w:color w:val="7F0055"/>
                <w:kern w:val="0"/>
                <w:sz w:val="24"/>
                <w:szCs w:val="36"/>
              </w:rPr>
              <w:t>static</w:t>
            </w:r>
            <w:r w:rsidRPr="004448F7">
              <w:rPr>
                <w:rFonts w:ascii="Consolas" w:hAnsi="Consolas" w:cs="Consolas"/>
                <w:color w:val="000000"/>
                <w:kern w:val="0"/>
                <w:sz w:val="24"/>
                <w:szCs w:val="36"/>
              </w:rPr>
              <w:t xml:space="preserve"> Finalization </w:t>
            </w:r>
            <w:proofErr w:type="spellStart"/>
            <w:r w:rsidRPr="004448F7">
              <w:rPr>
                <w:rFonts w:ascii="Consolas" w:hAnsi="Consolas" w:cs="Consolas"/>
                <w:i/>
                <w:iCs/>
                <w:color w:val="0000C0"/>
                <w:kern w:val="0"/>
                <w:sz w:val="24"/>
                <w:szCs w:val="36"/>
              </w:rPr>
              <w:t>finalization</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646464"/>
                <w:kern w:val="0"/>
                <w:sz w:val="24"/>
                <w:szCs w:val="36"/>
              </w:rPr>
              <w:t>@Override</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b/>
                <w:bCs/>
                <w:color w:val="7F0055"/>
                <w:kern w:val="0"/>
                <w:sz w:val="24"/>
                <w:szCs w:val="36"/>
              </w:rPr>
              <w:t>protected</w:t>
            </w:r>
            <w:r w:rsidRPr="004448F7">
              <w:rPr>
                <w:rFonts w:ascii="Consolas" w:hAnsi="Consolas" w:cs="Consolas"/>
                <w:color w:val="000000"/>
                <w:kern w:val="0"/>
                <w:sz w:val="24"/>
                <w:szCs w:val="36"/>
              </w:rPr>
              <w:t xml:space="preserve"> </w:t>
            </w:r>
            <w:r w:rsidRPr="004448F7">
              <w:rPr>
                <w:rFonts w:ascii="Consolas" w:hAnsi="Consolas" w:cs="Consolas"/>
                <w:b/>
                <w:bCs/>
                <w:color w:val="7F0055"/>
                <w:kern w:val="0"/>
                <w:sz w:val="24"/>
                <w:szCs w:val="36"/>
              </w:rPr>
              <w:t>void</w:t>
            </w:r>
            <w:r w:rsidRPr="004448F7">
              <w:rPr>
                <w:rFonts w:ascii="Consolas" w:hAnsi="Consolas" w:cs="Consolas"/>
                <w:color w:val="000000"/>
                <w:kern w:val="0"/>
                <w:sz w:val="24"/>
                <w:szCs w:val="36"/>
              </w:rPr>
              <w:t xml:space="preserve"> finalize() {</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highlight w:val="lightGray"/>
              </w:rPr>
              <w:t>System</w:t>
            </w:r>
            <w:r w:rsidRPr="004448F7">
              <w:rPr>
                <w:rFonts w:ascii="Consolas" w:hAnsi="Consolas" w:cs="Consolas"/>
                <w:color w:val="000000"/>
                <w:kern w:val="0"/>
                <w:sz w:val="24"/>
                <w:szCs w:val="36"/>
              </w:rPr>
              <w:t>.</w:t>
            </w:r>
            <w:r w:rsidRPr="004448F7">
              <w:rPr>
                <w:rFonts w:ascii="Consolas" w:hAnsi="Consolas" w:cs="Consolas"/>
                <w:b/>
                <w:bCs/>
                <w:i/>
                <w:iCs/>
                <w:color w:val="0000C0"/>
                <w:kern w:val="0"/>
                <w:sz w:val="24"/>
                <w:szCs w:val="36"/>
              </w:rPr>
              <w:t>out</w:t>
            </w:r>
            <w:r w:rsidRPr="004448F7">
              <w:rPr>
                <w:rFonts w:ascii="Consolas" w:hAnsi="Consolas" w:cs="Consolas"/>
                <w:color w:val="000000"/>
                <w:kern w:val="0"/>
                <w:sz w:val="24"/>
                <w:szCs w:val="36"/>
              </w:rPr>
              <w:t>.println</w:t>
            </w:r>
            <w:proofErr w:type="spellEnd"/>
            <w:r w:rsidRPr="004448F7">
              <w:rPr>
                <w:rFonts w:ascii="Consolas" w:hAnsi="Consolas" w:cs="Consolas"/>
                <w:color w:val="000000"/>
                <w:kern w:val="0"/>
                <w:sz w:val="24"/>
                <w:szCs w:val="36"/>
              </w:rPr>
              <w:t>(</w:t>
            </w:r>
            <w:r w:rsidRPr="004448F7">
              <w:rPr>
                <w:rFonts w:ascii="Consolas" w:hAnsi="Consolas" w:cs="Consolas"/>
                <w:color w:val="2A00FF"/>
                <w:kern w:val="0"/>
                <w:sz w:val="24"/>
                <w:szCs w:val="36"/>
              </w:rPr>
              <w:t>"Finalized"</w:t>
            </w:r>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3F7F5F"/>
                <w:kern w:val="0"/>
                <w:sz w:val="24"/>
                <w:szCs w:val="36"/>
              </w:rPr>
              <w:t xml:space="preserve">// </w:t>
            </w:r>
            <w:r w:rsidRPr="004448F7">
              <w:rPr>
                <w:rFonts w:ascii="Consolas" w:hAnsi="Consolas" w:cs="Consolas"/>
                <w:color w:val="3F7F5F"/>
                <w:kern w:val="0"/>
                <w:sz w:val="24"/>
                <w:szCs w:val="36"/>
              </w:rPr>
              <w:t>在垃圾回收时，将这个</w:t>
            </w:r>
            <w:proofErr w:type="gramStart"/>
            <w:r w:rsidRPr="004448F7">
              <w:rPr>
                <w:rFonts w:ascii="Consolas" w:hAnsi="Consolas" w:cs="Consolas"/>
                <w:color w:val="3F7F5F"/>
                <w:kern w:val="0"/>
                <w:sz w:val="24"/>
                <w:szCs w:val="36"/>
              </w:rPr>
              <w:t>类当前</w:t>
            </w:r>
            <w:proofErr w:type="gramEnd"/>
            <w:r w:rsidRPr="004448F7">
              <w:rPr>
                <w:rFonts w:ascii="Consolas" w:hAnsi="Consolas" w:cs="Consolas"/>
                <w:color w:val="3F7F5F"/>
                <w:kern w:val="0"/>
                <w:sz w:val="24"/>
                <w:szCs w:val="36"/>
              </w:rPr>
              <w:t>对象</w:t>
            </w:r>
            <w:r w:rsidRPr="004448F7">
              <w:rPr>
                <w:rFonts w:ascii="Consolas" w:hAnsi="Consolas" w:cs="Consolas"/>
                <w:color w:val="3F7F5F"/>
                <w:kern w:val="0"/>
                <w:sz w:val="24"/>
                <w:szCs w:val="36"/>
              </w:rPr>
              <w:t>this</w:t>
            </w:r>
            <w:r w:rsidRPr="004448F7">
              <w:rPr>
                <w:rFonts w:ascii="Consolas" w:hAnsi="Consolas" w:cs="Consolas"/>
                <w:color w:val="3F7F5F"/>
                <w:kern w:val="0"/>
                <w:sz w:val="24"/>
                <w:szCs w:val="36"/>
              </w:rPr>
              <w:t>赋给成员变量</w:t>
            </w:r>
            <w:r w:rsidRPr="004448F7">
              <w:rPr>
                <w:rFonts w:ascii="Consolas" w:hAnsi="Consolas" w:cs="Consolas"/>
                <w:color w:val="3F7F5F"/>
                <w:kern w:val="0"/>
                <w:sz w:val="24"/>
                <w:szCs w:val="36"/>
              </w:rPr>
              <w:t>finalization,</w:t>
            </w:r>
            <w:r w:rsidRPr="004448F7">
              <w:rPr>
                <w:rFonts w:ascii="Consolas" w:hAnsi="Consolas" w:cs="Consolas"/>
                <w:color w:val="3F7F5F"/>
                <w:kern w:val="0"/>
                <w:sz w:val="24"/>
                <w:szCs w:val="36"/>
              </w:rPr>
              <w:t>让对象重生。</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i/>
                <w:iCs/>
                <w:color w:val="0000C0"/>
                <w:kern w:val="0"/>
                <w:sz w:val="24"/>
                <w:szCs w:val="36"/>
              </w:rPr>
              <w:t>finalization</w:t>
            </w:r>
            <w:r w:rsidRPr="004448F7">
              <w:rPr>
                <w:rFonts w:ascii="Consolas" w:hAnsi="Consolas" w:cs="Consolas"/>
                <w:color w:val="000000"/>
                <w:kern w:val="0"/>
                <w:sz w:val="24"/>
                <w:szCs w:val="36"/>
              </w:rPr>
              <w:t xml:space="preserve"> = </w:t>
            </w:r>
            <w:r w:rsidRPr="004448F7">
              <w:rPr>
                <w:rFonts w:ascii="Consolas" w:hAnsi="Consolas" w:cs="Consolas"/>
                <w:b/>
                <w:bCs/>
                <w:color w:val="7F0055"/>
                <w:kern w:val="0"/>
                <w:sz w:val="24"/>
                <w:szCs w:val="36"/>
              </w:rPr>
              <w:t>this</w:t>
            </w:r>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t>}</w:t>
            </w:r>
          </w:p>
          <w:p w:rsidR="004448F7" w:rsidRPr="004448F7" w:rsidRDefault="004448F7" w:rsidP="004448F7">
            <w:pPr>
              <w:autoSpaceDE w:val="0"/>
              <w:autoSpaceDN w:val="0"/>
              <w:adjustRightInd w:val="0"/>
              <w:jc w:val="left"/>
              <w:rPr>
                <w:rFonts w:ascii="Consolas" w:hAnsi="Consolas" w:cs="Consolas"/>
                <w:kern w:val="0"/>
                <w:sz w:val="24"/>
                <w:szCs w:val="36"/>
              </w:rPr>
            </w:pP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b/>
                <w:bCs/>
                <w:color w:val="7F0055"/>
                <w:kern w:val="0"/>
                <w:sz w:val="24"/>
                <w:szCs w:val="36"/>
              </w:rPr>
              <w:t>public</w:t>
            </w:r>
            <w:r w:rsidRPr="004448F7">
              <w:rPr>
                <w:rFonts w:ascii="Consolas" w:hAnsi="Consolas" w:cs="Consolas"/>
                <w:color w:val="000000"/>
                <w:kern w:val="0"/>
                <w:sz w:val="24"/>
                <w:szCs w:val="36"/>
              </w:rPr>
              <w:t xml:space="preserve"> </w:t>
            </w:r>
            <w:r w:rsidRPr="004448F7">
              <w:rPr>
                <w:rFonts w:ascii="Consolas" w:hAnsi="Consolas" w:cs="Consolas"/>
                <w:b/>
                <w:bCs/>
                <w:color w:val="7F0055"/>
                <w:kern w:val="0"/>
                <w:sz w:val="24"/>
                <w:szCs w:val="36"/>
              </w:rPr>
              <w:t>static</w:t>
            </w:r>
            <w:r w:rsidRPr="004448F7">
              <w:rPr>
                <w:rFonts w:ascii="Consolas" w:hAnsi="Consolas" w:cs="Consolas"/>
                <w:color w:val="000000"/>
                <w:kern w:val="0"/>
                <w:sz w:val="24"/>
                <w:szCs w:val="36"/>
              </w:rPr>
              <w:t xml:space="preserve"> </w:t>
            </w:r>
            <w:r w:rsidRPr="004448F7">
              <w:rPr>
                <w:rFonts w:ascii="Consolas" w:hAnsi="Consolas" w:cs="Consolas"/>
                <w:b/>
                <w:bCs/>
                <w:color w:val="7F0055"/>
                <w:kern w:val="0"/>
                <w:sz w:val="24"/>
                <w:szCs w:val="36"/>
              </w:rPr>
              <w:t>void</w:t>
            </w:r>
            <w:r w:rsidRPr="004448F7">
              <w:rPr>
                <w:rFonts w:ascii="Consolas" w:hAnsi="Consolas" w:cs="Consolas"/>
                <w:color w:val="000000"/>
                <w:kern w:val="0"/>
                <w:sz w:val="24"/>
                <w:szCs w:val="36"/>
              </w:rPr>
              <w:t xml:space="preserve"> main(String[] </w:t>
            </w:r>
            <w:proofErr w:type="spellStart"/>
            <w:r w:rsidRPr="004448F7">
              <w:rPr>
                <w:rFonts w:ascii="Consolas" w:hAnsi="Consolas" w:cs="Consolas"/>
                <w:color w:val="6A3E3E"/>
                <w:kern w:val="0"/>
                <w:sz w:val="24"/>
                <w:szCs w:val="36"/>
              </w:rPr>
              <w:t>args</w:t>
            </w:r>
            <w:proofErr w:type="spellEnd"/>
            <w:r w:rsidRPr="004448F7">
              <w:rPr>
                <w:rFonts w:ascii="Consolas" w:hAnsi="Consolas" w:cs="Consolas"/>
                <w:color w:val="000000"/>
                <w:kern w:val="0"/>
                <w:sz w:val="24"/>
                <w:szCs w:val="36"/>
              </w:rPr>
              <w:t>) {</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t xml:space="preserve">Finalization </w:t>
            </w:r>
            <w:r w:rsidRPr="004448F7">
              <w:rPr>
                <w:rFonts w:ascii="Consolas" w:hAnsi="Consolas" w:cs="Consolas"/>
                <w:color w:val="6A3E3E"/>
                <w:kern w:val="0"/>
                <w:sz w:val="24"/>
                <w:szCs w:val="36"/>
              </w:rPr>
              <w:t>f</w:t>
            </w:r>
            <w:r w:rsidRPr="004448F7">
              <w:rPr>
                <w:rFonts w:ascii="Consolas" w:hAnsi="Consolas" w:cs="Consolas"/>
                <w:color w:val="000000"/>
                <w:kern w:val="0"/>
                <w:sz w:val="24"/>
                <w:szCs w:val="36"/>
              </w:rPr>
              <w:t xml:space="preserve"> = </w:t>
            </w:r>
            <w:r w:rsidRPr="004448F7">
              <w:rPr>
                <w:rFonts w:ascii="Consolas" w:hAnsi="Consolas" w:cs="Consolas"/>
                <w:b/>
                <w:bCs/>
                <w:color w:val="7F0055"/>
                <w:kern w:val="0"/>
                <w:sz w:val="24"/>
                <w:szCs w:val="36"/>
              </w:rPr>
              <w:t>new</w:t>
            </w:r>
            <w:r w:rsidRPr="004448F7">
              <w:rPr>
                <w:rFonts w:ascii="Consolas" w:hAnsi="Consolas" w:cs="Consolas"/>
                <w:color w:val="000000"/>
                <w:kern w:val="0"/>
                <w:sz w:val="24"/>
                <w:szCs w:val="36"/>
              </w:rPr>
              <w:t xml:space="preserve"> Finalization();</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highlight w:val="lightGray"/>
              </w:rPr>
              <w:t>System</w:t>
            </w:r>
            <w:r w:rsidRPr="004448F7">
              <w:rPr>
                <w:rFonts w:ascii="Consolas" w:hAnsi="Consolas" w:cs="Consolas"/>
                <w:color w:val="000000"/>
                <w:kern w:val="0"/>
                <w:sz w:val="24"/>
                <w:szCs w:val="36"/>
              </w:rPr>
              <w:t>.</w:t>
            </w:r>
            <w:r w:rsidRPr="004448F7">
              <w:rPr>
                <w:rFonts w:ascii="Consolas" w:hAnsi="Consolas" w:cs="Consolas"/>
                <w:b/>
                <w:bCs/>
                <w:i/>
                <w:iCs/>
                <w:color w:val="0000C0"/>
                <w:kern w:val="0"/>
                <w:sz w:val="24"/>
                <w:szCs w:val="36"/>
              </w:rPr>
              <w:t>out</w:t>
            </w:r>
            <w:r w:rsidRPr="004448F7">
              <w:rPr>
                <w:rFonts w:ascii="Consolas" w:hAnsi="Consolas" w:cs="Consolas"/>
                <w:color w:val="000000"/>
                <w:kern w:val="0"/>
                <w:sz w:val="24"/>
                <w:szCs w:val="36"/>
              </w:rPr>
              <w:t>.println</w:t>
            </w:r>
            <w:proofErr w:type="spellEnd"/>
            <w:r w:rsidRPr="004448F7">
              <w:rPr>
                <w:rFonts w:ascii="Consolas" w:hAnsi="Consolas" w:cs="Consolas"/>
                <w:color w:val="000000"/>
                <w:kern w:val="0"/>
                <w:sz w:val="24"/>
                <w:szCs w:val="36"/>
              </w:rPr>
              <w:t>(</w:t>
            </w:r>
            <w:r w:rsidRPr="004448F7">
              <w:rPr>
                <w:rFonts w:ascii="Consolas" w:hAnsi="Consolas" w:cs="Consolas"/>
                <w:color w:val="2A00FF"/>
                <w:kern w:val="0"/>
                <w:sz w:val="24"/>
                <w:szCs w:val="36"/>
              </w:rPr>
              <w:t>"First print: "</w:t>
            </w:r>
            <w:r w:rsidRPr="004448F7">
              <w:rPr>
                <w:rFonts w:ascii="Consolas" w:hAnsi="Consolas" w:cs="Consolas"/>
                <w:color w:val="000000"/>
                <w:kern w:val="0"/>
                <w:sz w:val="24"/>
                <w:szCs w:val="36"/>
              </w:rPr>
              <w:t xml:space="preserve"> + </w:t>
            </w:r>
            <w:r w:rsidRPr="004448F7">
              <w:rPr>
                <w:rFonts w:ascii="Consolas" w:hAnsi="Consolas" w:cs="Consolas"/>
                <w:color w:val="6A3E3E"/>
                <w:kern w:val="0"/>
                <w:sz w:val="24"/>
                <w:szCs w:val="36"/>
              </w:rPr>
              <w:t>f</w:t>
            </w:r>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6A3E3E"/>
                <w:kern w:val="0"/>
                <w:sz w:val="24"/>
                <w:szCs w:val="36"/>
              </w:rPr>
              <w:t>f</w:t>
            </w:r>
            <w:r w:rsidRPr="004448F7">
              <w:rPr>
                <w:rFonts w:ascii="Consolas" w:hAnsi="Consolas" w:cs="Consolas"/>
                <w:color w:val="000000"/>
                <w:kern w:val="0"/>
                <w:sz w:val="24"/>
                <w:szCs w:val="36"/>
              </w:rPr>
              <w:t xml:space="preserve"> = </w:t>
            </w:r>
            <w:r w:rsidRPr="004448F7">
              <w:rPr>
                <w:rFonts w:ascii="Consolas" w:hAnsi="Consolas" w:cs="Consolas"/>
                <w:b/>
                <w:bCs/>
                <w:color w:val="7F0055"/>
                <w:kern w:val="0"/>
                <w:sz w:val="24"/>
                <w:szCs w:val="36"/>
              </w:rPr>
              <w:t>null</w:t>
            </w:r>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3F7F5F"/>
                <w:kern w:val="0"/>
                <w:sz w:val="24"/>
                <w:szCs w:val="36"/>
              </w:rPr>
              <w:t xml:space="preserve">// </w:t>
            </w:r>
            <w:r w:rsidRPr="004448F7">
              <w:rPr>
                <w:rFonts w:ascii="Consolas" w:hAnsi="Consolas" w:cs="Consolas"/>
                <w:color w:val="3F7F5F"/>
                <w:kern w:val="0"/>
                <w:sz w:val="24"/>
                <w:szCs w:val="36"/>
              </w:rPr>
              <w:t>回收对象</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highlight w:val="lightGray"/>
              </w:rPr>
              <w:t>System</w:t>
            </w:r>
            <w:r w:rsidRPr="004448F7">
              <w:rPr>
                <w:rFonts w:ascii="Consolas" w:hAnsi="Consolas" w:cs="Consolas"/>
                <w:color w:val="000000"/>
                <w:kern w:val="0"/>
                <w:sz w:val="24"/>
                <w:szCs w:val="36"/>
              </w:rPr>
              <w:t>.</w:t>
            </w:r>
            <w:r w:rsidRPr="004448F7">
              <w:rPr>
                <w:rFonts w:ascii="Consolas" w:hAnsi="Consolas" w:cs="Consolas"/>
                <w:i/>
                <w:iCs/>
                <w:color w:val="000000"/>
                <w:kern w:val="0"/>
                <w:sz w:val="24"/>
                <w:szCs w:val="36"/>
              </w:rPr>
              <w:t>gc</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3F7F5F"/>
                <w:kern w:val="0"/>
                <w:sz w:val="24"/>
                <w:szCs w:val="36"/>
              </w:rPr>
              <w:t xml:space="preserve">// </w:t>
            </w:r>
            <w:r w:rsidRPr="004448F7">
              <w:rPr>
                <w:rFonts w:ascii="Consolas" w:hAnsi="Consolas" w:cs="Consolas"/>
                <w:color w:val="3F7F5F"/>
                <w:kern w:val="0"/>
                <w:sz w:val="24"/>
                <w:szCs w:val="36"/>
              </w:rPr>
              <w:t>休息一段时间，让上面的垃圾回收线程执行完成。就是要保证能执行完</w:t>
            </w:r>
            <w:r w:rsidRPr="004448F7">
              <w:rPr>
                <w:rFonts w:ascii="Consolas" w:hAnsi="Consolas" w:cs="Consolas"/>
                <w:color w:val="3F7F5F"/>
                <w:kern w:val="0"/>
                <w:sz w:val="24"/>
                <w:szCs w:val="36"/>
              </w:rPr>
              <w:t>finalization = this;</w:t>
            </w:r>
            <w:r w:rsidRPr="004448F7">
              <w:rPr>
                <w:rFonts w:ascii="Consolas" w:hAnsi="Consolas" w:cs="Consolas"/>
                <w:color w:val="3F7F5F"/>
                <w:kern w:val="0"/>
                <w:sz w:val="24"/>
                <w:szCs w:val="36"/>
              </w:rPr>
              <w:t>让对象重生</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b/>
                <w:bCs/>
                <w:color w:val="7F0055"/>
                <w:kern w:val="0"/>
                <w:sz w:val="24"/>
                <w:szCs w:val="36"/>
              </w:rPr>
              <w:t>try</w:t>
            </w:r>
            <w:r w:rsidRPr="004448F7">
              <w:rPr>
                <w:rFonts w:ascii="Consolas" w:hAnsi="Consolas" w:cs="Consolas"/>
                <w:color w:val="000000"/>
                <w:kern w:val="0"/>
                <w:sz w:val="24"/>
                <w:szCs w:val="36"/>
              </w:rPr>
              <w:t xml:space="preserve"> {</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rPr>
              <w:t>Thread.</w:t>
            </w:r>
            <w:r w:rsidRPr="004448F7">
              <w:rPr>
                <w:rFonts w:ascii="Consolas" w:hAnsi="Consolas" w:cs="Consolas"/>
                <w:i/>
                <w:iCs/>
                <w:color w:val="000000"/>
                <w:kern w:val="0"/>
                <w:sz w:val="24"/>
                <w:szCs w:val="36"/>
              </w:rPr>
              <w:t>currentThread</w:t>
            </w:r>
            <w:proofErr w:type="spellEnd"/>
            <w:r w:rsidRPr="004448F7">
              <w:rPr>
                <w:rFonts w:ascii="Consolas" w:hAnsi="Consolas" w:cs="Consolas"/>
                <w:color w:val="000000"/>
                <w:kern w:val="0"/>
                <w:sz w:val="24"/>
                <w:szCs w:val="36"/>
              </w:rPr>
              <w:t>().</w:t>
            </w:r>
            <w:r w:rsidRPr="004448F7">
              <w:rPr>
                <w:rFonts w:ascii="Consolas" w:hAnsi="Consolas" w:cs="Consolas"/>
                <w:i/>
                <w:iCs/>
                <w:color w:val="000000"/>
                <w:kern w:val="0"/>
                <w:sz w:val="24"/>
                <w:szCs w:val="36"/>
              </w:rPr>
              <w:t>sleep</w:t>
            </w:r>
            <w:r w:rsidRPr="004448F7">
              <w:rPr>
                <w:rFonts w:ascii="Consolas" w:hAnsi="Consolas" w:cs="Consolas"/>
                <w:color w:val="000000"/>
                <w:kern w:val="0"/>
                <w:sz w:val="24"/>
                <w:szCs w:val="36"/>
              </w:rPr>
              <w:t>(1000);</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t xml:space="preserve">} </w:t>
            </w:r>
            <w:r w:rsidRPr="004448F7">
              <w:rPr>
                <w:rFonts w:ascii="Consolas" w:hAnsi="Consolas" w:cs="Consolas"/>
                <w:b/>
                <w:bCs/>
                <w:color w:val="7F0055"/>
                <w:kern w:val="0"/>
                <w:sz w:val="24"/>
                <w:szCs w:val="36"/>
              </w:rPr>
              <w:t>catch</w:t>
            </w:r>
            <w:r w:rsidRPr="004448F7">
              <w:rPr>
                <w:rFonts w:ascii="Consolas" w:hAnsi="Consolas" w:cs="Consolas"/>
                <w:color w:val="000000"/>
                <w:kern w:val="0"/>
                <w:sz w:val="24"/>
                <w:szCs w:val="36"/>
              </w:rPr>
              <w:t xml:space="preserve"> (</w:t>
            </w:r>
            <w:proofErr w:type="spellStart"/>
            <w:r w:rsidRPr="004448F7">
              <w:rPr>
                <w:rFonts w:ascii="Consolas" w:hAnsi="Consolas" w:cs="Consolas"/>
                <w:color w:val="000000"/>
                <w:kern w:val="0"/>
                <w:sz w:val="24"/>
                <w:szCs w:val="36"/>
              </w:rPr>
              <w:t>InterruptedException</w:t>
            </w:r>
            <w:proofErr w:type="spellEnd"/>
            <w:r w:rsidRPr="004448F7">
              <w:rPr>
                <w:rFonts w:ascii="Consolas" w:hAnsi="Consolas" w:cs="Consolas"/>
                <w:color w:val="000000"/>
                <w:kern w:val="0"/>
                <w:sz w:val="24"/>
                <w:szCs w:val="36"/>
              </w:rPr>
              <w:t xml:space="preserve"> </w:t>
            </w:r>
            <w:r w:rsidRPr="004448F7">
              <w:rPr>
                <w:rFonts w:ascii="Consolas" w:hAnsi="Consolas" w:cs="Consolas"/>
                <w:color w:val="6A3E3E"/>
                <w:kern w:val="0"/>
                <w:sz w:val="24"/>
                <w:szCs w:val="36"/>
              </w:rPr>
              <w:t>e</w:t>
            </w:r>
            <w:r w:rsidRPr="004448F7">
              <w:rPr>
                <w:rFonts w:ascii="Consolas" w:hAnsi="Consolas" w:cs="Consolas"/>
                <w:color w:val="000000"/>
                <w:kern w:val="0"/>
                <w:sz w:val="24"/>
                <w:szCs w:val="36"/>
              </w:rPr>
              <w:t>) {</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6A3E3E"/>
                <w:kern w:val="0"/>
                <w:sz w:val="24"/>
                <w:szCs w:val="36"/>
              </w:rPr>
              <w:t>e</w:t>
            </w:r>
            <w:r w:rsidRPr="004448F7">
              <w:rPr>
                <w:rFonts w:ascii="Consolas" w:hAnsi="Consolas" w:cs="Consolas"/>
                <w:color w:val="000000"/>
                <w:kern w:val="0"/>
                <w:sz w:val="24"/>
                <w:szCs w:val="36"/>
              </w:rPr>
              <w:t>.printStackTrace</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highlight w:val="lightGray"/>
              </w:rPr>
              <w:t>System</w:t>
            </w:r>
            <w:r w:rsidRPr="004448F7">
              <w:rPr>
                <w:rFonts w:ascii="Consolas" w:hAnsi="Consolas" w:cs="Consolas"/>
                <w:color w:val="000000"/>
                <w:kern w:val="0"/>
                <w:sz w:val="24"/>
                <w:szCs w:val="36"/>
              </w:rPr>
              <w:t>.</w:t>
            </w:r>
            <w:r w:rsidRPr="004448F7">
              <w:rPr>
                <w:rFonts w:ascii="Consolas" w:hAnsi="Consolas" w:cs="Consolas"/>
                <w:b/>
                <w:bCs/>
                <w:i/>
                <w:iCs/>
                <w:color w:val="0000C0"/>
                <w:kern w:val="0"/>
                <w:sz w:val="24"/>
                <w:szCs w:val="36"/>
              </w:rPr>
              <w:t>out</w:t>
            </w:r>
            <w:r w:rsidRPr="004448F7">
              <w:rPr>
                <w:rFonts w:ascii="Consolas" w:hAnsi="Consolas" w:cs="Consolas"/>
                <w:color w:val="000000"/>
                <w:kern w:val="0"/>
                <w:sz w:val="24"/>
                <w:szCs w:val="36"/>
              </w:rPr>
              <w:t>.println</w:t>
            </w:r>
            <w:proofErr w:type="spellEnd"/>
            <w:r w:rsidRPr="004448F7">
              <w:rPr>
                <w:rFonts w:ascii="Consolas" w:hAnsi="Consolas" w:cs="Consolas"/>
                <w:color w:val="000000"/>
                <w:kern w:val="0"/>
                <w:sz w:val="24"/>
                <w:szCs w:val="36"/>
              </w:rPr>
              <w:t>(</w:t>
            </w:r>
            <w:r w:rsidRPr="004448F7">
              <w:rPr>
                <w:rFonts w:ascii="Consolas" w:hAnsi="Consolas" w:cs="Consolas"/>
                <w:color w:val="2A00FF"/>
                <w:kern w:val="0"/>
                <w:sz w:val="24"/>
                <w:szCs w:val="36"/>
              </w:rPr>
              <w:t>"Second print: "</w:t>
            </w:r>
            <w:r w:rsidRPr="004448F7">
              <w:rPr>
                <w:rFonts w:ascii="Consolas" w:hAnsi="Consolas" w:cs="Consolas"/>
                <w:color w:val="000000"/>
                <w:kern w:val="0"/>
                <w:sz w:val="24"/>
                <w:szCs w:val="36"/>
              </w:rPr>
              <w:t xml:space="preserve"> + </w:t>
            </w:r>
            <w:r w:rsidRPr="004448F7">
              <w:rPr>
                <w:rFonts w:ascii="Consolas" w:hAnsi="Consolas" w:cs="Consolas"/>
                <w:color w:val="6A3E3E"/>
                <w:kern w:val="0"/>
                <w:sz w:val="24"/>
                <w:szCs w:val="36"/>
              </w:rPr>
              <w:t>f</w:t>
            </w:r>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ab/>
            </w:r>
            <w:r w:rsidRPr="004448F7">
              <w:rPr>
                <w:rFonts w:ascii="Consolas" w:hAnsi="Consolas" w:cs="Consolas"/>
                <w:color w:val="000000"/>
                <w:kern w:val="0"/>
                <w:sz w:val="24"/>
                <w:szCs w:val="36"/>
              </w:rPr>
              <w:tab/>
            </w:r>
            <w:proofErr w:type="spellStart"/>
            <w:r w:rsidRPr="004448F7">
              <w:rPr>
                <w:rFonts w:ascii="Consolas" w:hAnsi="Consolas" w:cs="Consolas"/>
                <w:color w:val="000000"/>
                <w:kern w:val="0"/>
                <w:sz w:val="24"/>
                <w:szCs w:val="36"/>
                <w:highlight w:val="lightGray"/>
              </w:rPr>
              <w:t>System</w:t>
            </w:r>
            <w:r w:rsidRPr="004448F7">
              <w:rPr>
                <w:rFonts w:ascii="Consolas" w:hAnsi="Consolas" w:cs="Consolas"/>
                <w:color w:val="000000"/>
                <w:kern w:val="0"/>
                <w:sz w:val="24"/>
                <w:szCs w:val="36"/>
              </w:rPr>
              <w:t>.</w:t>
            </w:r>
            <w:r w:rsidRPr="004448F7">
              <w:rPr>
                <w:rFonts w:ascii="Consolas" w:hAnsi="Consolas" w:cs="Consolas"/>
                <w:b/>
                <w:bCs/>
                <w:i/>
                <w:iCs/>
                <w:color w:val="0000C0"/>
                <w:kern w:val="0"/>
                <w:sz w:val="24"/>
                <w:szCs w:val="36"/>
              </w:rPr>
              <w:t>out</w:t>
            </w:r>
            <w:r w:rsidRPr="004448F7">
              <w:rPr>
                <w:rFonts w:ascii="Consolas" w:hAnsi="Consolas" w:cs="Consolas"/>
                <w:color w:val="000000"/>
                <w:kern w:val="0"/>
                <w:sz w:val="24"/>
                <w:szCs w:val="36"/>
              </w:rPr>
              <w:t>.println</w:t>
            </w:r>
            <w:proofErr w:type="spellEnd"/>
            <w:r w:rsidRPr="004448F7">
              <w:rPr>
                <w:rFonts w:ascii="Consolas" w:hAnsi="Consolas" w:cs="Consolas"/>
                <w:color w:val="000000"/>
                <w:kern w:val="0"/>
                <w:sz w:val="24"/>
                <w:szCs w:val="36"/>
              </w:rPr>
              <w:t>(</w:t>
            </w:r>
            <w:proofErr w:type="spellStart"/>
            <w:r w:rsidRPr="004448F7">
              <w:rPr>
                <w:rFonts w:ascii="Consolas" w:hAnsi="Consolas" w:cs="Consolas"/>
                <w:color w:val="6A3E3E"/>
                <w:kern w:val="0"/>
                <w:sz w:val="24"/>
                <w:szCs w:val="36"/>
              </w:rPr>
              <w:t>f</w:t>
            </w:r>
            <w:r w:rsidRPr="004448F7">
              <w:rPr>
                <w:rFonts w:ascii="Consolas" w:hAnsi="Consolas" w:cs="Consolas"/>
                <w:color w:val="000000"/>
                <w:kern w:val="0"/>
                <w:sz w:val="24"/>
                <w:szCs w:val="36"/>
              </w:rPr>
              <w:t>.</w:t>
            </w:r>
            <w:r w:rsidRPr="004448F7">
              <w:rPr>
                <w:rFonts w:ascii="Consolas" w:hAnsi="Consolas" w:cs="Consolas"/>
                <w:i/>
                <w:iCs/>
                <w:color w:val="0000C0"/>
                <w:kern w:val="0"/>
                <w:sz w:val="24"/>
                <w:szCs w:val="36"/>
              </w:rPr>
              <w:t>finalization</w:t>
            </w:r>
            <w:proofErr w:type="spellEnd"/>
            <w:r w:rsidRPr="004448F7">
              <w:rPr>
                <w:rFonts w:ascii="Consolas" w:hAnsi="Consolas" w:cs="Consolas"/>
                <w:color w:val="000000"/>
                <w:kern w:val="0"/>
                <w:sz w:val="24"/>
                <w:szCs w:val="36"/>
              </w:rPr>
              <w:t>);</w:t>
            </w:r>
          </w:p>
          <w:p w:rsidR="004448F7" w:rsidRPr="004448F7" w:rsidRDefault="004448F7" w:rsidP="004448F7">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lastRenderedPageBreak/>
              <w:tab/>
              <w:t>}</w:t>
            </w:r>
          </w:p>
          <w:p w:rsidR="00B9798A" w:rsidRPr="004448F7" w:rsidRDefault="004448F7" w:rsidP="00CA387F">
            <w:pPr>
              <w:autoSpaceDE w:val="0"/>
              <w:autoSpaceDN w:val="0"/>
              <w:adjustRightInd w:val="0"/>
              <w:jc w:val="left"/>
              <w:rPr>
                <w:rFonts w:ascii="Consolas" w:hAnsi="Consolas" w:cs="Consolas"/>
                <w:kern w:val="0"/>
                <w:sz w:val="24"/>
                <w:szCs w:val="36"/>
              </w:rPr>
            </w:pPr>
            <w:r w:rsidRPr="004448F7">
              <w:rPr>
                <w:rFonts w:ascii="Consolas" w:hAnsi="Consolas" w:cs="Consolas"/>
                <w:color w:val="000000"/>
                <w:kern w:val="0"/>
                <w:sz w:val="24"/>
                <w:szCs w:val="36"/>
              </w:rPr>
              <w:t>}</w:t>
            </w:r>
          </w:p>
        </w:tc>
      </w:tr>
    </w:tbl>
    <w:p w:rsidR="00384419" w:rsidRDefault="004448F7" w:rsidP="00384419">
      <w:pPr>
        <w:pStyle w:val="a7"/>
        <w:numPr>
          <w:ilvl w:val="0"/>
          <w:numId w:val="4"/>
        </w:numPr>
        <w:ind w:firstLineChars="0"/>
        <w:outlineLvl w:val="2"/>
      </w:pPr>
      <w:r>
        <w:rPr>
          <w:rFonts w:hint="eastAsia"/>
        </w:rPr>
        <w:lastRenderedPageBreak/>
        <w:tab/>
        <w:t>Java</w:t>
      </w:r>
      <w:r>
        <w:rPr>
          <w:rFonts w:hint="eastAsia"/>
        </w:rPr>
        <w:t>中的强引用、软引用、弱引用、虚引用</w:t>
      </w:r>
    </w:p>
    <w:p w:rsidR="00EE15B4" w:rsidRDefault="00525EEF" w:rsidP="00EE15B4">
      <w:pPr>
        <w:pStyle w:val="a7"/>
        <w:ind w:left="840" w:firstLineChars="0" w:firstLine="0"/>
      </w:pPr>
      <w:r>
        <w:rPr>
          <w:noProof/>
        </w:rPr>
        <w:drawing>
          <wp:inline distT="0" distB="0" distL="0" distR="0" wp14:anchorId="42C06A25" wp14:editId="3A80D6AA">
            <wp:extent cx="5486400" cy="240093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400935"/>
                    </a:xfrm>
                    <a:prstGeom prst="rect">
                      <a:avLst/>
                    </a:prstGeom>
                  </pic:spPr>
                </pic:pic>
              </a:graphicData>
            </a:graphic>
          </wp:inline>
        </w:drawing>
      </w:r>
    </w:p>
    <w:p w:rsidR="00CA387F" w:rsidRDefault="00CA387F" w:rsidP="00EE15B4">
      <w:pPr>
        <w:pStyle w:val="a7"/>
        <w:ind w:left="840" w:firstLineChars="0" w:firstLine="0"/>
        <w:rPr>
          <w:b/>
        </w:rPr>
      </w:pPr>
    </w:p>
    <w:p w:rsidR="00F1500E" w:rsidRPr="00466160" w:rsidRDefault="00D93D2D" w:rsidP="00466160">
      <w:pPr>
        <w:pStyle w:val="a7"/>
        <w:numPr>
          <w:ilvl w:val="0"/>
          <w:numId w:val="2"/>
        </w:numPr>
        <w:ind w:firstLineChars="0"/>
        <w:outlineLvl w:val="1"/>
        <w:rPr>
          <w:b/>
        </w:rPr>
      </w:pPr>
      <w:r w:rsidRPr="007D7B74">
        <w:rPr>
          <w:rFonts w:hint="eastAsia"/>
          <w:b/>
        </w:rPr>
        <w:t>基础语法</w:t>
      </w:r>
      <w:bookmarkStart w:id="0" w:name="t1"/>
      <w:bookmarkStart w:id="1" w:name="_Toc462308933"/>
      <w:bookmarkEnd w:id="0"/>
    </w:p>
    <w:p w:rsidR="00B64EA1" w:rsidRPr="00B64EA1" w:rsidRDefault="00B64EA1" w:rsidP="00254DCB">
      <w:pPr>
        <w:pStyle w:val="a7"/>
        <w:numPr>
          <w:ilvl w:val="0"/>
          <w:numId w:val="7"/>
        </w:numPr>
        <w:ind w:firstLineChars="0"/>
        <w:outlineLvl w:val="2"/>
        <w:rPr>
          <w:b/>
        </w:rPr>
      </w:pPr>
      <w:r w:rsidRPr="00B64EA1">
        <w:rPr>
          <w:b/>
        </w:rPr>
        <w:t>一个</w:t>
      </w:r>
      <w:r w:rsidRPr="00B64EA1">
        <w:rPr>
          <w:b/>
        </w:rPr>
        <w:t>".java"</w:t>
      </w:r>
      <w:r w:rsidR="002C4517">
        <w:rPr>
          <w:b/>
        </w:rPr>
        <w:t>源文件中是否可以包括多个类</w:t>
      </w:r>
      <w:r w:rsidRPr="00B64EA1">
        <w:rPr>
          <w:b/>
        </w:rPr>
        <w:t>？有什么限制？</w:t>
      </w:r>
      <w:bookmarkEnd w:id="1"/>
    </w:p>
    <w:p w:rsidR="00B64EA1" w:rsidRPr="00B64EA1" w:rsidRDefault="00B64EA1" w:rsidP="00B64EA1">
      <w:pPr>
        <w:pStyle w:val="a7"/>
        <w:ind w:left="1560" w:firstLineChars="0" w:firstLine="0"/>
      </w:pPr>
      <w:r w:rsidRPr="00B64EA1">
        <w:t>可以有多个类，但只能有一个</w:t>
      </w:r>
      <w:r w:rsidRPr="00B64EA1">
        <w:t>public</w:t>
      </w:r>
      <w:r w:rsidRPr="00B64EA1">
        <w:t>的类，并且</w:t>
      </w:r>
      <w:r w:rsidRPr="00B64EA1">
        <w:t>public</w:t>
      </w:r>
      <w:r w:rsidRPr="00B64EA1">
        <w:t>的类名必须与文件名相一致。</w:t>
      </w:r>
    </w:p>
    <w:p w:rsidR="00B64EA1" w:rsidRDefault="00B64EA1" w:rsidP="00B64EA1">
      <w:pPr>
        <w:pStyle w:val="a7"/>
        <w:ind w:left="1560" w:firstLineChars="0" w:firstLine="0"/>
      </w:pPr>
      <w:r w:rsidRPr="00B64EA1">
        <w:rPr>
          <w:rFonts w:hint="eastAsia"/>
        </w:rPr>
        <w:t>一个文件中可以只有非</w:t>
      </w:r>
      <w:r w:rsidRPr="00B64EA1">
        <w:rPr>
          <w:rFonts w:hint="eastAsia"/>
        </w:rPr>
        <w:t>public</w:t>
      </w:r>
      <w:r w:rsidRPr="00B64EA1">
        <w:rPr>
          <w:rFonts w:hint="eastAsia"/>
        </w:rPr>
        <w:t>类，如果只有一个非</w:t>
      </w:r>
      <w:r w:rsidRPr="00B64EA1">
        <w:rPr>
          <w:rFonts w:hint="eastAsia"/>
        </w:rPr>
        <w:t>public</w:t>
      </w:r>
      <w:r w:rsidRPr="00B64EA1">
        <w:rPr>
          <w:rFonts w:hint="eastAsia"/>
        </w:rPr>
        <w:t>类，此类可以跟文件名不同</w:t>
      </w:r>
    </w:p>
    <w:p w:rsidR="00B64EA1" w:rsidRPr="00B64EA1" w:rsidRDefault="00B64EA1" w:rsidP="00254DCB">
      <w:pPr>
        <w:pStyle w:val="a7"/>
        <w:numPr>
          <w:ilvl w:val="0"/>
          <w:numId w:val="7"/>
        </w:numPr>
        <w:ind w:firstLineChars="0"/>
        <w:outlineLvl w:val="2"/>
        <w:rPr>
          <w:b/>
        </w:rPr>
      </w:pPr>
      <w:bookmarkStart w:id="2" w:name="t2"/>
      <w:bookmarkStart w:id="3" w:name="t3"/>
      <w:bookmarkStart w:id="4" w:name="_Toc462308934"/>
      <w:bookmarkEnd w:id="2"/>
      <w:bookmarkEnd w:id="3"/>
      <w:r w:rsidRPr="00B64EA1">
        <w:rPr>
          <w:b/>
        </w:rPr>
        <w:t>&amp;</w:t>
      </w:r>
      <w:r w:rsidRPr="00B64EA1">
        <w:rPr>
          <w:b/>
        </w:rPr>
        <w:t>和</w:t>
      </w:r>
      <w:r w:rsidRPr="00B64EA1">
        <w:rPr>
          <w:b/>
        </w:rPr>
        <w:t>&amp;&amp;</w:t>
      </w:r>
      <w:r w:rsidRPr="00B64EA1">
        <w:rPr>
          <w:b/>
        </w:rPr>
        <w:t>的区别。</w:t>
      </w:r>
      <w:bookmarkEnd w:id="4"/>
    </w:p>
    <w:p w:rsidR="00B64EA1" w:rsidRPr="00B64EA1" w:rsidRDefault="00B64EA1" w:rsidP="00B64EA1">
      <w:pPr>
        <w:pStyle w:val="a7"/>
        <w:ind w:left="1560" w:firstLineChars="0" w:firstLine="0"/>
      </w:pPr>
      <w:r w:rsidRPr="00B64EA1">
        <w:t>&amp;</w:t>
      </w:r>
      <w:r w:rsidRPr="00B64EA1">
        <w:t>和</w:t>
      </w:r>
      <w:r w:rsidRPr="00B64EA1">
        <w:t>&amp;&amp;</w:t>
      </w:r>
      <w:r w:rsidRPr="00B64EA1">
        <w:t>都可以用作逻辑与的运算符</w:t>
      </w:r>
      <w:r w:rsidRPr="00B64EA1">
        <w:rPr>
          <w:rFonts w:hint="eastAsia"/>
        </w:rPr>
        <w:t>，</w:t>
      </w:r>
      <w:r w:rsidRPr="00B64EA1">
        <w:rPr>
          <w:rFonts w:hint="eastAsia"/>
        </w:rPr>
        <w:t>&amp;&amp;</w:t>
      </w:r>
      <w:r w:rsidRPr="00B64EA1">
        <w:rPr>
          <w:rFonts w:hint="eastAsia"/>
        </w:rPr>
        <w:t>为短路与，</w:t>
      </w:r>
      <w:r w:rsidRPr="00B64EA1">
        <w:rPr>
          <w:rFonts w:hint="eastAsia"/>
        </w:rPr>
        <w:t>&amp;</w:t>
      </w:r>
      <w:r w:rsidRPr="00B64EA1">
        <w:rPr>
          <w:rFonts w:hint="eastAsia"/>
        </w:rPr>
        <w:t>不是短路</w:t>
      </w:r>
      <w:proofErr w:type="gramStart"/>
      <w:r w:rsidRPr="00B64EA1">
        <w:rPr>
          <w:rFonts w:hint="eastAsia"/>
        </w:rPr>
        <w:t>与</w:t>
      </w:r>
      <w:proofErr w:type="gramEnd"/>
      <w:r w:rsidRPr="00B64EA1">
        <w:rPr>
          <w:rFonts w:hint="eastAsia"/>
        </w:rPr>
        <w:t>。</w:t>
      </w:r>
    </w:p>
    <w:p w:rsidR="00B64EA1" w:rsidRPr="00B64EA1" w:rsidRDefault="00B64EA1" w:rsidP="00B64EA1">
      <w:pPr>
        <w:pStyle w:val="a7"/>
        <w:ind w:left="1560" w:firstLineChars="0" w:firstLine="0"/>
      </w:pPr>
      <w:r w:rsidRPr="00B64EA1">
        <w:rPr>
          <w:rFonts w:hint="eastAsia"/>
        </w:rPr>
        <w:t>另外</w:t>
      </w:r>
      <w:r w:rsidRPr="00B64EA1">
        <w:rPr>
          <w:rFonts w:hint="eastAsia"/>
        </w:rPr>
        <w:t>&amp;</w:t>
      </w:r>
      <w:r w:rsidRPr="00B64EA1">
        <w:rPr>
          <w:rFonts w:hint="eastAsia"/>
        </w:rPr>
        <w:t>可以</w:t>
      </w:r>
      <w:proofErr w:type="gramStart"/>
      <w:r w:rsidRPr="00B64EA1">
        <w:rPr>
          <w:rFonts w:hint="eastAsia"/>
        </w:rPr>
        <w:t>做为</w:t>
      </w:r>
      <w:proofErr w:type="gramEnd"/>
      <w:r w:rsidRPr="00B64EA1">
        <w:rPr>
          <w:rFonts w:hint="eastAsia"/>
        </w:rPr>
        <w:t>整数的位运算符</w:t>
      </w:r>
    </w:p>
    <w:p w:rsidR="00B64EA1" w:rsidRPr="00B64EA1" w:rsidRDefault="00B64EA1" w:rsidP="00B64EA1">
      <w:pPr>
        <w:pStyle w:val="a7"/>
        <w:ind w:left="1560" w:firstLineChars="0" w:firstLine="0"/>
      </w:pPr>
      <w:r w:rsidRPr="00B64EA1">
        <w:rPr>
          <w:rFonts w:hint="eastAsia"/>
        </w:rPr>
        <w:t>例</w:t>
      </w:r>
      <w:r w:rsidRPr="00B64EA1">
        <w:rPr>
          <w:rFonts w:hint="eastAsia"/>
        </w:rPr>
        <w:t>1</w:t>
      </w:r>
      <w:r w:rsidRPr="00B64EA1">
        <w:rPr>
          <w:rFonts w:hint="eastAsia"/>
        </w:rPr>
        <w:t>：</w:t>
      </w:r>
      <w:r w:rsidRPr="00B64EA1">
        <w:t>对于</w:t>
      </w:r>
      <w:r w:rsidRPr="00B64EA1">
        <w:t>if(str != null&amp;&amp; !</w:t>
      </w:r>
      <w:proofErr w:type="spellStart"/>
      <w:r w:rsidRPr="00B64EA1">
        <w:t>str.equals</w:t>
      </w:r>
      <w:proofErr w:type="spellEnd"/>
      <w:r w:rsidRPr="00B64EA1">
        <w:t>(“”))</w:t>
      </w:r>
      <w:r w:rsidRPr="00B64EA1">
        <w:t>表达式，当</w:t>
      </w:r>
      <w:r w:rsidRPr="00B64EA1">
        <w:t>str</w:t>
      </w:r>
      <w:r w:rsidRPr="00B64EA1">
        <w:t>为</w:t>
      </w:r>
      <w:r w:rsidRPr="00B64EA1">
        <w:t>null</w:t>
      </w:r>
      <w:r w:rsidRPr="00B64EA1">
        <w:t>时，后面的表达式不会执行，所以不会出现</w:t>
      </w:r>
      <w:proofErr w:type="spellStart"/>
      <w:r w:rsidRPr="00B64EA1">
        <w:t>NullPointerException</w:t>
      </w:r>
      <w:proofErr w:type="spellEnd"/>
      <w:r w:rsidRPr="00B64EA1">
        <w:t>如果将</w:t>
      </w:r>
      <w:r w:rsidRPr="00B64EA1">
        <w:t>&amp;&amp;</w:t>
      </w:r>
      <w:r w:rsidRPr="00B64EA1">
        <w:t>改为</w:t>
      </w:r>
      <w:r w:rsidRPr="00B64EA1">
        <w:t>&amp;</w:t>
      </w:r>
      <w:r w:rsidRPr="00B64EA1">
        <w:t>，则会抛出</w:t>
      </w:r>
      <w:proofErr w:type="spellStart"/>
      <w:r w:rsidRPr="00B64EA1">
        <w:t>NullPointerException</w:t>
      </w:r>
      <w:proofErr w:type="spellEnd"/>
      <w:r w:rsidRPr="00B64EA1">
        <w:t>异常。</w:t>
      </w:r>
    </w:p>
    <w:p w:rsidR="00B64EA1" w:rsidRPr="00B64EA1" w:rsidRDefault="00B64EA1" w:rsidP="00B64EA1">
      <w:pPr>
        <w:pStyle w:val="a7"/>
        <w:ind w:left="1560" w:firstLineChars="0" w:firstLine="0"/>
      </w:pPr>
      <w:r w:rsidRPr="00B64EA1">
        <w:rPr>
          <w:rFonts w:hint="eastAsia"/>
        </w:rPr>
        <w:t>例</w:t>
      </w:r>
      <w:r w:rsidRPr="00B64EA1">
        <w:rPr>
          <w:rFonts w:hint="eastAsia"/>
        </w:rPr>
        <w:t>2</w:t>
      </w:r>
      <w:r w:rsidRPr="00B64EA1">
        <w:rPr>
          <w:rFonts w:hint="eastAsia"/>
        </w:rPr>
        <w:t>：</w:t>
      </w:r>
      <w:r w:rsidRPr="00B64EA1">
        <w:t>If(x==33 &amp;++y&gt;0) y</w:t>
      </w:r>
      <w:r w:rsidRPr="00B64EA1">
        <w:t>会增长，</w:t>
      </w:r>
      <w:r w:rsidRPr="00B64EA1">
        <w:t>If(x==33 &amp;&amp; ++y&gt;0)</w:t>
      </w:r>
      <w:r w:rsidRPr="00B64EA1">
        <w:t>不会增长</w:t>
      </w:r>
    </w:p>
    <w:p w:rsidR="00F87D24" w:rsidRPr="00F1500E" w:rsidRDefault="00F1500E" w:rsidP="00254DCB">
      <w:pPr>
        <w:pStyle w:val="a7"/>
        <w:numPr>
          <w:ilvl w:val="0"/>
          <w:numId w:val="7"/>
        </w:numPr>
        <w:ind w:firstLineChars="0"/>
        <w:rPr>
          <w:b/>
        </w:rPr>
      </w:pPr>
      <w:r w:rsidRPr="00F1500E">
        <w:rPr>
          <w:rFonts w:hint="eastAsia"/>
          <w:b/>
        </w:rPr>
        <w:t xml:space="preserve">Java </w:t>
      </w:r>
      <w:r w:rsidRPr="00F1500E">
        <w:rPr>
          <w:rFonts w:hint="eastAsia"/>
          <w:b/>
        </w:rPr>
        <w:t>的基本数据类型都有哪些各占几个字节</w:t>
      </w:r>
    </w:p>
    <w:p w:rsidR="00F87D24" w:rsidRPr="00F87D24" w:rsidRDefault="00D267EE" w:rsidP="00BD40D4">
      <w:pPr>
        <w:pStyle w:val="a7"/>
        <w:ind w:left="1560" w:firstLineChars="0" w:firstLine="0"/>
        <w:rPr>
          <w:b/>
        </w:rPr>
      </w:pPr>
      <w:r>
        <w:rPr>
          <w:noProof/>
        </w:rPr>
        <w:drawing>
          <wp:inline distT="0" distB="0" distL="0" distR="0" wp14:anchorId="180D1FF2" wp14:editId="73D3FF18">
            <wp:extent cx="5274310" cy="3058367"/>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058367"/>
                    </a:xfrm>
                    <a:prstGeom prst="rect">
                      <a:avLst/>
                    </a:prstGeom>
                  </pic:spPr>
                </pic:pic>
              </a:graphicData>
            </a:graphic>
          </wp:inline>
        </w:drawing>
      </w:r>
    </w:p>
    <w:p w:rsidR="007D7B74" w:rsidRPr="007D7B74" w:rsidRDefault="007D7B74" w:rsidP="00254DCB">
      <w:pPr>
        <w:pStyle w:val="a7"/>
        <w:numPr>
          <w:ilvl w:val="0"/>
          <w:numId w:val="7"/>
        </w:numPr>
        <w:ind w:firstLineChars="0"/>
        <w:outlineLvl w:val="2"/>
        <w:rPr>
          <w:b/>
        </w:rPr>
      </w:pPr>
      <w:r w:rsidRPr="007D7B74">
        <w:rPr>
          <w:rFonts w:hint="eastAsia"/>
          <w:b/>
        </w:rPr>
        <w:lastRenderedPageBreak/>
        <w:t>Integer</w:t>
      </w:r>
      <w:r w:rsidRPr="007D7B74">
        <w:rPr>
          <w:rFonts w:hint="eastAsia"/>
          <w:b/>
        </w:rPr>
        <w:t>与</w:t>
      </w:r>
      <w:r w:rsidRPr="007D7B74">
        <w:rPr>
          <w:rFonts w:hint="eastAsia"/>
          <w:b/>
        </w:rPr>
        <w:t>int</w:t>
      </w:r>
      <w:r>
        <w:rPr>
          <w:rFonts w:hint="eastAsia"/>
          <w:b/>
        </w:rPr>
        <w:t>的区别</w:t>
      </w:r>
    </w:p>
    <w:p w:rsidR="00EA771A" w:rsidRDefault="00EA771A" w:rsidP="00EA771A">
      <w:pPr>
        <w:pStyle w:val="a7"/>
        <w:ind w:left="1260" w:firstLineChars="0" w:firstLine="0"/>
      </w:pPr>
      <w:r>
        <w:rPr>
          <w:rFonts w:hint="eastAsia"/>
        </w:rPr>
        <w:t xml:space="preserve">  int</w:t>
      </w:r>
      <w:r>
        <w:rPr>
          <w:rFonts w:hint="eastAsia"/>
        </w:rPr>
        <w:t>是</w:t>
      </w:r>
      <w:r>
        <w:rPr>
          <w:rFonts w:hint="eastAsia"/>
        </w:rPr>
        <w:t>java</w:t>
      </w:r>
      <w:r>
        <w:rPr>
          <w:rFonts w:hint="eastAsia"/>
        </w:rPr>
        <w:t>提供的</w:t>
      </w:r>
      <w:r>
        <w:rPr>
          <w:rFonts w:hint="eastAsia"/>
        </w:rPr>
        <w:t>8</w:t>
      </w:r>
      <w:r>
        <w:rPr>
          <w:rFonts w:hint="eastAsia"/>
        </w:rPr>
        <w:t>种原始数据类型之一，</w:t>
      </w:r>
      <w:r>
        <w:rPr>
          <w:rFonts w:hint="eastAsia"/>
        </w:rPr>
        <w:t>Java</w:t>
      </w:r>
      <w:r>
        <w:rPr>
          <w:rFonts w:hint="eastAsia"/>
        </w:rPr>
        <w:t>为每个原始类型提供了封装类，</w:t>
      </w:r>
      <w:r>
        <w:rPr>
          <w:rFonts w:hint="eastAsia"/>
        </w:rPr>
        <w:t>Integer</w:t>
      </w:r>
      <w:r>
        <w:rPr>
          <w:rFonts w:hint="eastAsia"/>
        </w:rPr>
        <w:t>是</w:t>
      </w:r>
      <w:r>
        <w:rPr>
          <w:rFonts w:hint="eastAsia"/>
        </w:rPr>
        <w:t>java</w:t>
      </w:r>
      <w:r>
        <w:rPr>
          <w:rFonts w:hint="eastAsia"/>
        </w:rPr>
        <w:t>为</w:t>
      </w:r>
      <w:r>
        <w:rPr>
          <w:rFonts w:hint="eastAsia"/>
        </w:rPr>
        <w:t>int</w:t>
      </w:r>
      <w:r>
        <w:rPr>
          <w:rFonts w:hint="eastAsia"/>
        </w:rPr>
        <w:t>提供的封装类。</w:t>
      </w:r>
    </w:p>
    <w:p w:rsidR="00EA771A" w:rsidRPr="00EA771A" w:rsidRDefault="00EA771A" w:rsidP="00EA771A">
      <w:pPr>
        <w:pStyle w:val="a7"/>
        <w:ind w:left="1260" w:firstLineChars="0" w:firstLine="0"/>
      </w:pPr>
      <w:r>
        <w:rPr>
          <w:rFonts w:hint="eastAsia"/>
        </w:rPr>
        <w:t>int</w:t>
      </w:r>
      <w:r>
        <w:rPr>
          <w:rFonts w:hint="eastAsia"/>
        </w:rPr>
        <w:t>是</w:t>
      </w:r>
      <w:r>
        <w:rPr>
          <w:rFonts w:hint="eastAsia"/>
        </w:rPr>
        <w:t>java</w:t>
      </w:r>
      <w:r>
        <w:rPr>
          <w:rFonts w:hint="eastAsia"/>
        </w:rPr>
        <w:t>提供的</w:t>
      </w:r>
      <w:r>
        <w:rPr>
          <w:rFonts w:hint="eastAsia"/>
        </w:rPr>
        <w:t>8</w:t>
      </w:r>
      <w:r>
        <w:rPr>
          <w:rFonts w:hint="eastAsia"/>
        </w:rPr>
        <w:t>种原始数据类型之一，</w:t>
      </w:r>
      <w:r>
        <w:rPr>
          <w:rFonts w:hint="eastAsia"/>
        </w:rPr>
        <w:t>Java</w:t>
      </w:r>
      <w:r>
        <w:rPr>
          <w:rFonts w:hint="eastAsia"/>
        </w:rPr>
        <w:t>为每个原始类型提供了封装类，</w:t>
      </w:r>
      <w:r>
        <w:rPr>
          <w:rFonts w:hint="eastAsia"/>
        </w:rPr>
        <w:t>Integer</w:t>
      </w:r>
      <w:r>
        <w:rPr>
          <w:rFonts w:hint="eastAsia"/>
        </w:rPr>
        <w:t>是</w:t>
      </w:r>
      <w:r>
        <w:rPr>
          <w:rFonts w:hint="eastAsia"/>
        </w:rPr>
        <w:t>java</w:t>
      </w:r>
      <w:r>
        <w:rPr>
          <w:rFonts w:hint="eastAsia"/>
        </w:rPr>
        <w:t>为</w:t>
      </w:r>
      <w:r>
        <w:rPr>
          <w:rFonts w:hint="eastAsia"/>
        </w:rPr>
        <w:t>int</w:t>
      </w:r>
      <w:r>
        <w:rPr>
          <w:rFonts w:hint="eastAsia"/>
        </w:rPr>
        <w:t>提供的封装类。</w:t>
      </w:r>
    </w:p>
    <w:p w:rsidR="007D7B74" w:rsidRDefault="00EA771A" w:rsidP="00EA771A">
      <w:pPr>
        <w:pStyle w:val="a7"/>
        <w:ind w:left="1260" w:firstLineChars="0" w:firstLine="0"/>
      </w:pPr>
      <w:r>
        <w:rPr>
          <w:rFonts w:hint="eastAsia"/>
        </w:rPr>
        <w:t>另外，</w:t>
      </w:r>
      <w:r>
        <w:rPr>
          <w:rFonts w:hint="eastAsia"/>
        </w:rPr>
        <w:t>Integer</w:t>
      </w:r>
      <w:r>
        <w:rPr>
          <w:rFonts w:hint="eastAsia"/>
        </w:rPr>
        <w:t>提供了多个与整数相关的操作方法，例如，将一个字符串转换成整数，</w:t>
      </w:r>
      <w:r>
        <w:rPr>
          <w:rFonts w:hint="eastAsia"/>
        </w:rPr>
        <w:t>Integer</w:t>
      </w:r>
      <w:r>
        <w:rPr>
          <w:rFonts w:hint="eastAsia"/>
        </w:rPr>
        <w:t>中还定义了表示整数的最大值和最小值的常量。</w:t>
      </w:r>
    </w:p>
    <w:p w:rsidR="00466160" w:rsidRPr="00522F7F" w:rsidRDefault="00466160" w:rsidP="00254DCB">
      <w:pPr>
        <w:pStyle w:val="a7"/>
        <w:numPr>
          <w:ilvl w:val="0"/>
          <w:numId w:val="7"/>
        </w:numPr>
        <w:ind w:firstLineChars="0"/>
        <w:outlineLvl w:val="2"/>
        <w:rPr>
          <w:b/>
        </w:rPr>
      </w:pPr>
      <w:r w:rsidRPr="00522F7F">
        <w:rPr>
          <w:rFonts w:hint="eastAsia"/>
          <w:b/>
        </w:rPr>
        <w:t>代码分析</w:t>
      </w:r>
    </w:p>
    <w:p w:rsidR="00466160" w:rsidRDefault="00466160" w:rsidP="00466160">
      <w:pPr>
        <w:pStyle w:val="a7"/>
        <w:ind w:left="1560"/>
      </w:pPr>
      <w:r>
        <w:t xml:space="preserve">public class </w:t>
      </w:r>
      <w:proofErr w:type="gramStart"/>
      <w:r>
        <w:t>test{</w:t>
      </w:r>
      <w:proofErr w:type="gramEnd"/>
    </w:p>
    <w:p w:rsidR="00466160" w:rsidRDefault="00466160" w:rsidP="00466160">
      <w:pPr>
        <w:pStyle w:val="a7"/>
        <w:ind w:left="1560"/>
      </w:pPr>
      <w:r>
        <w:tab/>
        <w:t xml:space="preserve">public static void </w:t>
      </w:r>
      <w:proofErr w:type="gramStart"/>
      <w:r>
        <w:t>main(</w:t>
      </w:r>
      <w:proofErr w:type="gramEnd"/>
      <w:r>
        <w:t xml:space="preserve">String[] </w:t>
      </w:r>
      <w:proofErr w:type="spellStart"/>
      <w:r>
        <w:t>args</w:t>
      </w:r>
      <w:proofErr w:type="spellEnd"/>
      <w:r>
        <w:t>){</w:t>
      </w:r>
    </w:p>
    <w:p w:rsidR="00466160" w:rsidRDefault="00466160" w:rsidP="00466160">
      <w:pPr>
        <w:pStyle w:val="a7"/>
        <w:ind w:left="1560"/>
      </w:pPr>
      <w:r>
        <w:tab/>
        <w:t>Integer f1=</w:t>
      </w:r>
      <w:proofErr w:type="gramStart"/>
      <w:r>
        <w:t>100,f</w:t>
      </w:r>
      <w:proofErr w:type="gramEnd"/>
      <w:r>
        <w:t>2=100,f3=150,f4=150;</w:t>
      </w:r>
    </w:p>
    <w:p w:rsidR="00466160" w:rsidRDefault="00522F7F" w:rsidP="00466160">
      <w:pPr>
        <w:pStyle w:val="a7"/>
        <w:ind w:left="1560"/>
      </w:pPr>
      <w:r>
        <w:rPr>
          <w:rFonts w:hint="eastAsia"/>
        </w:rPr>
        <w:t xml:space="preserve"> </w:t>
      </w:r>
      <w:proofErr w:type="spellStart"/>
      <w:r w:rsidR="00466160">
        <w:t>System.out.println</w:t>
      </w:r>
      <w:proofErr w:type="spellEnd"/>
      <w:r w:rsidR="00466160">
        <w:t>(f1==f2); //true</w:t>
      </w:r>
    </w:p>
    <w:p w:rsidR="00466160" w:rsidRDefault="00522F7F" w:rsidP="00466160">
      <w:pPr>
        <w:pStyle w:val="a7"/>
        <w:ind w:left="1560"/>
      </w:pPr>
      <w:r>
        <w:rPr>
          <w:rFonts w:hint="eastAsia"/>
        </w:rPr>
        <w:t xml:space="preserve"> </w:t>
      </w:r>
      <w:proofErr w:type="spellStart"/>
      <w:r w:rsidR="00466160">
        <w:t>System.out.println</w:t>
      </w:r>
      <w:proofErr w:type="spellEnd"/>
      <w:r w:rsidR="00466160">
        <w:t>(f3==f4); //false</w:t>
      </w:r>
    </w:p>
    <w:p w:rsidR="00466160" w:rsidRDefault="00466160" w:rsidP="00466160">
      <w:pPr>
        <w:pStyle w:val="a7"/>
        <w:ind w:left="1560"/>
      </w:pPr>
      <w:r>
        <w:t>}</w:t>
      </w:r>
    </w:p>
    <w:p w:rsidR="00466160" w:rsidRDefault="00466160" w:rsidP="00466160">
      <w:pPr>
        <w:pStyle w:val="a7"/>
        <w:ind w:left="1560" w:firstLineChars="0" w:firstLine="0"/>
      </w:pPr>
      <w:r>
        <w:t>}</w:t>
      </w:r>
    </w:p>
    <w:p w:rsidR="00466160" w:rsidRDefault="00466160" w:rsidP="00F23530">
      <w:pPr>
        <w:pStyle w:val="a7"/>
        <w:ind w:left="1260" w:firstLineChars="0" w:firstLine="0"/>
      </w:pPr>
      <w:r w:rsidRPr="00466160">
        <w:rPr>
          <w:rFonts w:hint="eastAsia"/>
        </w:rPr>
        <w:t>如果整型字面量的值在</w:t>
      </w:r>
      <w:r w:rsidRPr="00466160">
        <w:rPr>
          <w:rFonts w:hint="eastAsia"/>
        </w:rPr>
        <w:t xml:space="preserve">-128 </w:t>
      </w:r>
      <w:r w:rsidRPr="00466160">
        <w:rPr>
          <w:rFonts w:hint="eastAsia"/>
        </w:rPr>
        <w:t>到</w:t>
      </w:r>
      <w:r w:rsidRPr="00466160">
        <w:rPr>
          <w:rFonts w:hint="eastAsia"/>
        </w:rPr>
        <w:t xml:space="preserve"> 127 </w:t>
      </w:r>
      <w:r w:rsidRPr="00466160">
        <w:rPr>
          <w:rFonts w:hint="eastAsia"/>
        </w:rPr>
        <w:t>之间，那么不会</w:t>
      </w:r>
      <w:r w:rsidRPr="00466160">
        <w:rPr>
          <w:rFonts w:hint="eastAsia"/>
        </w:rPr>
        <w:t xml:space="preserve"> new </w:t>
      </w:r>
      <w:r w:rsidRPr="00466160">
        <w:rPr>
          <w:rFonts w:hint="eastAsia"/>
        </w:rPr>
        <w:t>新的</w:t>
      </w:r>
      <w:r w:rsidRPr="00466160">
        <w:rPr>
          <w:rFonts w:hint="eastAsia"/>
        </w:rPr>
        <w:t xml:space="preserve"> Integer </w:t>
      </w:r>
      <w:r w:rsidRPr="00466160">
        <w:rPr>
          <w:rFonts w:hint="eastAsia"/>
        </w:rPr>
        <w:t>对象，而是直接引用常量池中的</w:t>
      </w:r>
      <w:r w:rsidRPr="00466160">
        <w:rPr>
          <w:rFonts w:hint="eastAsia"/>
        </w:rPr>
        <w:t xml:space="preserve"> Integer </w:t>
      </w:r>
      <w:r w:rsidRPr="00466160">
        <w:rPr>
          <w:rFonts w:hint="eastAsia"/>
        </w:rPr>
        <w:t>对象，所以上面的面试题中</w:t>
      </w:r>
      <w:r w:rsidRPr="00466160">
        <w:rPr>
          <w:rFonts w:hint="eastAsia"/>
        </w:rPr>
        <w:t xml:space="preserve"> f1==f2 </w:t>
      </w:r>
      <w:r w:rsidRPr="00466160">
        <w:rPr>
          <w:rFonts w:hint="eastAsia"/>
        </w:rPr>
        <w:t>的结果是</w:t>
      </w:r>
      <w:r w:rsidRPr="00466160">
        <w:rPr>
          <w:rFonts w:hint="eastAsia"/>
        </w:rPr>
        <w:t xml:space="preserve"> true</w:t>
      </w:r>
      <w:r w:rsidRPr="00466160">
        <w:rPr>
          <w:rFonts w:hint="eastAsia"/>
        </w:rPr>
        <w:t>，而</w:t>
      </w:r>
      <w:r w:rsidRPr="00466160">
        <w:rPr>
          <w:rFonts w:hint="eastAsia"/>
        </w:rPr>
        <w:t xml:space="preserve"> f3==f4 </w:t>
      </w:r>
      <w:r w:rsidRPr="00466160">
        <w:rPr>
          <w:rFonts w:hint="eastAsia"/>
        </w:rPr>
        <w:t>的结果是</w:t>
      </w:r>
      <w:r w:rsidRPr="00466160">
        <w:rPr>
          <w:rFonts w:hint="eastAsia"/>
        </w:rPr>
        <w:t xml:space="preserve"> false</w:t>
      </w:r>
      <w:r w:rsidRPr="00466160">
        <w:rPr>
          <w:rFonts w:hint="eastAsia"/>
        </w:rPr>
        <w:t>。</w:t>
      </w:r>
    </w:p>
    <w:p w:rsidR="007B01C1" w:rsidRPr="007B01C1" w:rsidRDefault="007B01C1" w:rsidP="00254DCB">
      <w:pPr>
        <w:pStyle w:val="a7"/>
        <w:numPr>
          <w:ilvl w:val="0"/>
          <w:numId w:val="7"/>
        </w:numPr>
        <w:ind w:firstLineChars="0"/>
        <w:outlineLvl w:val="2"/>
        <w:rPr>
          <w:b/>
        </w:rPr>
      </w:pPr>
      <w:r w:rsidRPr="007B01C1">
        <w:rPr>
          <w:b/>
        </w:rPr>
        <w:t>请设计一个一百亿的计算器</w:t>
      </w:r>
    </w:p>
    <w:p w:rsidR="007B01C1" w:rsidRPr="007B01C1" w:rsidRDefault="001F14AB" w:rsidP="007B01C1">
      <w:pPr>
        <w:pStyle w:val="a7"/>
        <w:ind w:left="1260" w:firstLineChars="0" w:firstLine="0"/>
      </w:pPr>
      <w:r>
        <w:rPr>
          <w:rFonts w:hint="eastAsia"/>
        </w:rPr>
        <w:tab/>
      </w:r>
      <w:r w:rsidR="007B01C1" w:rsidRPr="007B01C1">
        <w:rPr>
          <w:rFonts w:hint="eastAsia"/>
        </w:rPr>
        <w:t>如果只是大整数运算，使用</w:t>
      </w:r>
      <w:proofErr w:type="spellStart"/>
      <w:r w:rsidR="007B01C1" w:rsidRPr="007B01C1">
        <w:rPr>
          <w:rFonts w:hint="eastAsia"/>
        </w:rPr>
        <w:t>BigInteger</w:t>
      </w:r>
      <w:proofErr w:type="spellEnd"/>
      <w:r w:rsidR="007B01C1" w:rsidRPr="007B01C1">
        <w:rPr>
          <w:rFonts w:hint="eastAsia"/>
        </w:rPr>
        <w:t>就可以</w:t>
      </w:r>
    </w:p>
    <w:p w:rsidR="007B01C1" w:rsidRPr="007B01C1" w:rsidRDefault="001F14AB" w:rsidP="007B01C1">
      <w:pPr>
        <w:pStyle w:val="a7"/>
        <w:ind w:left="1260" w:firstLineChars="0" w:firstLine="0"/>
      </w:pPr>
      <w:r>
        <w:rPr>
          <w:rFonts w:hint="eastAsia"/>
        </w:rPr>
        <w:tab/>
      </w:r>
      <w:r w:rsidR="007B01C1" w:rsidRPr="007B01C1">
        <w:rPr>
          <w:rFonts w:hint="eastAsia"/>
        </w:rPr>
        <w:t>如果有浮点数据参与，需要使用</w:t>
      </w:r>
      <w:proofErr w:type="spellStart"/>
      <w:r w:rsidR="007B01C1" w:rsidRPr="007B01C1">
        <w:rPr>
          <w:rFonts w:hint="eastAsia"/>
        </w:rPr>
        <w:t>BigDecimal</w:t>
      </w:r>
      <w:proofErr w:type="spellEnd"/>
      <w:r w:rsidR="007B01C1" w:rsidRPr="007B01C1">
        <w:rPr>
          <w:rFonts w:hint="eastAsia"/>
        </w:rPr>
        <w:t>进行运算</w:t>
      </w:r>
    </w:p>
    <w:p w:rsidR="007B01C1" w:rsidRPr="007B01C1" w:rsidRDefault="001F14AB" w:rsidP="007B01C1">
      <w:pPr>
        <w:pStyle w:val="a7"/>
        <w:ind w:left="1260" w:firstLineChars="0" w:firstLine="0"/>
      </w:pPr>
      <w:r>
        <w:rPr>
          <w:rFonts w:hint="eastAsia"/>
        </w:rPr>
        <w:tab/>
      </w:r>
      <w:r w:rsidR="007B01C1" w:rsidRPr="007B01C1">
        <w:rPr>
          <w:rFonts w:hint="eastAsia"/>
        </w:rPr>
        <w:t>Java</w:t>
      </w:r>
      <w:r w:rsidR="007B01C1" w:rsidRPr="007B01C1">
        <w:rPr>
          <w:rFonts w:hint="eastAsia"/>
        </w:rPr>
        <w:t>中基本类型的浮点数运算是不精确的，需要使用</w:t>
      </w:r>
      <w:proofErr w:type="spellStart"/>
      <w:r w:rsidR="007B01C1" w:rsidRPr="007B01C1">
        <w:rPr>
          <w:rFonts w:hint="eastAsia"/>
        </w:rPr>
        <w:t>BigDecimal</w:t>
      </w:r>
      <w:proofErr w:type="spellEnd"/>
      <w:r w:rsidR="007B01C1" w:rsidRPr="007B01C1">
        <w:rPr>
          <w:rFonts w:hint="eastAsia"/>
        </w:rPr>
        <w:t>运算，尤其是金融、会计方向的软件</w:t>
      </w:r>
    </w:p>
    <w:p w:rsidR="004B0ED6" w:rsidRPr="004B0ED6" w:rsidRDefault="004B0ED6" w:rsidP="00254DCB">
      <w:pPr>
        <w:pStyle w:val="a7"/>
        <w:numPr>
          <w:ilvl w:val="0"/>
          <w:numId w:val="7"/>
        </w:numPr>
        <w:ind w:firstLineChars="0"/>
        <w:outlineLvl w:val="2"/>
        <w:rPr>
          <w:b/>
        </w:rPr>
      </w:pPr>
      <w:r w:rsidRPr="004B0ED6">
        <w:rPr>
          <w:rFonts w:hint="eastAsia"/>
          <w:b/>
        </w:rPr>
        <w:t>char</w:t>
      </w:r>
      <w:r w:rsidRPr="004B0ED6">
        <w:rPr>
          <w:rFonts w:hint="eastAsia"/>
          <w:b/>
        </w:rPr>
        <w:t>型变量中能不能存贮一个中文汉字</w:t>
      </w:r>
      <w:r w:rsidRPr="004B0ED6">
        <w:rPr>
          <w:rFonts w:hint="eastAsia"/>
          <w:b/>
        </w:rPr>
        <w:t>?</w:t>
      </w:r>
    </w:p>
    <w:p w:rsidR="00D26349" w:rsidRDefault="00D26349" w:rsidP="00F44F13">
      <w:pPr>
        <w:pStyle w:val="a7"/>
        <w:ind w:left="1560" w:firstLineChars="0" w:firstLine="0"/>
      </w:pPr>
      <w:r>
        <w:rPr>
          <w:rFonts w:hint="eastAsia"/>
        </w:rPr>
        <w:t xml:space="preserve">char </w:t>
      </w:r>
      <w:r>
        <w:rPr>
          <w:rFonts w:hint="eastAsia"/>
        </w:rPr>
        <w:t>类型可以存储一个中文汉字，因为</w:t>
      </w:r>
      <w:r>
        <w:rPr>
          <w:rFonts w:hint="eastAsia"/>
        </w:rPr>
        <w:t xml:space="preserve"> Java </w:t>
      </w:r>
      <w:r>
        <w:rPr>
          <w:rFonts w:hint="eastAsia"/>
        </w:rPr>
        <w:t>中使用的编码是</w:t>
      </w:r>
      <w:r>
        <w:rPr>
          <w:rFonts w:hint="eastAsia"/>
        </w:rPr>
        <w:t xml:space="preserve"> Unicode</w:t>
      </w:r>
      <w:r>
        <w:rPr>
          <w:rFonts w:hint="eastAsia"/>
        </w:rPr>
        <w:t>（不选择任何特定的编码，直接</w:t>
      </w:r>
    </w:p>
    <w:p w:rsidR="00D26349" w:rsidRDefault="00D26349" w:rsidP="00F44F13">
      <w:pPr>
        <w:pStyle w:val="a7"/>
        <w:ind w:left="1560" w:firstLineChars="0" w:firstLine="0"/>
      </w:pPr>
      <w:r>
        <w:rPr>
          <w:rFonts w:hint="eastAsia"/>
        </w:rPr>
        <w:t>使用字符在字符集中的编号，这是统一的唯一方法），一个</w:t>
      </w:r>
      <w:r>
        <w:rPr>
          <w:rFonts w:hint="eastAsia"/>
        </w:rPr>
        <w:t xml:space="preserve"> char </w:t>
      </w:r>
      <w:r>
        <w:rPr>
          <w:rFonts w:hint="eastAsia"/>
        </w:rPr>
        <w:t>类型占</w:t>
      </w:r>
      <w:r>
        <w:rPr>
          <w:rFonts w:hint="eastAsia"/>
        </w:rPr>
        <w:t xml:space="preserve"> 2 </w:t>
      </w:r>
      <w:proofErr w:type="gramStart"/>
      <w:r>
        <w:rPr>
          <w:rFonts w:hint="eastAsia"/>
        </w:rPr>
        <w:t>个</w:t>
      </w:r>
      <w:proofErr w:type="gramEnd"/>
      <w:r>
        <w:rPr>
          <w:rFonts w:hint="eastAsia"/>
        </w:rPr>
        <w:t>字节（</w:t>
      </w:r>
      <w:r>
        <w:rPr>
          <w:rFonts w:hint="eastAsia"/>
        </w:rPr>
        <w:t xml:space="preserve">16 </w:t>
      </w:r>
      <w:r>
        <w:rPr>
          <w:rFonts w:hint="eastAsia"/>
        </w:rPr>
        <w:t>比特），所以放一个中文是没问题的。</w:t>
      </w:r>
    </w:p>
    <w:p w:rsidR="00F23530" w:rsidRPr="00C56DA2" w:rsidRDefault="00F23530" w:rsidP="00254DCB">
      <w:pPr>
        <w:pStyle w:val="a7"/>
        <w:numPr>
          <w:ilvl w:val="0"/>
          <w:numId w:val="7"/>
        </w:numPr>
        <w:ind w:firstLineChars="0"/>
        <w:outlineLvl w:val="2"/>
        <w:rPr>
          <w:b/>
        </w:rPr>
      </w:pPr>
      <w:r w:rsidRPr="00F23530">
        <w:rPr>
          <w:rFonts w:hint="eastAsia"/>
          <w:b/>
        </w:rPr>
        <w:t>short s1 = 1; s1 = s1 + 1;</w:t>
      </w:r>
      <w:r w:rsidRPr="00F23530">
        <w:rPr>
          <w:rFonts w:hint="eastAsia"/>
          <w:b/>
        </w:rPr>
        <w:t>有什么错</w:t>
      </w:r>
      <w:r w:rsidRPr="00F23530">
        <w:rPr>
          <w:rFonts w:hint="eastAsia"/>
          <w:b/>
        </w:rPr>
        <w:t>?</w:t>
      </w:r>
      <w:r w:rsidR="00C56DA2">
        <w:rPr>
          <w:rFonts w:hint="eastAsia"/>
          <w:b/>
        </w:rPr>
        <w:t xml:space="preserve"> </w:t>
      </w:r>
      <w:r w:rsidRPr="00C56DA2">
        <w:rPr>
          <w:rFonts w:hint="eastAsia"/>
          <w:b/>
        </w:rPr>
        <w:t>short s1 = 1; s1 += 1;</w:t>
      </w:r>
      <w:r w:rsidRPr="00C56DA2">
        <w:rPr>
          <w:rFonts w:hint="eastAsia"/>
          <w:b/>
        </w:rPr>
        <w:t>有什么错</w:t>
      </w:r>
      <w:r w:rsidRPr="00C56DA2">
        <w:rPr>
          <w:rFonts w:hint="eastAsia"/>
          <w:b/>
        </w:rPr>
        <w:t>?</w:t>
      </w:r>
    </w:p>
    <w:p w:rsidR="00F23530" w:rsidRPr="00E3705E" w:rsidRDefault="001F14AB" w:rsidP="00F23530">
      <w:pPr>
        <w:pStyle w:val="a7"/>
        <w:ind w:left="1260" w:firstLineChars="0" w:firstLine="0"/>
      </w:pPr>
      <w:r>
        <w:rPr>
          <w:rFonts w:hint="eastAsia"/>
        </w:rPr>
        <w:tab/>
      </w:r>
      <w:r w:rsidR="00F23530" w:rsidRPr="00E3705E">
        <w:rPr>
          <w:rFonts w:hint="eastAsia"/>
        </w:rPr>
        <w:t>对于</w:t>
      </w:r>
      <w:r w:rsidR="00F23530" w:rsidRPr="00E3705E">
        <w:rPr>
          <w:rFonts w:hint="eastAsia"/>
        </w:rPr>
        <w:t>short s1 = 1; s1 = s1 + 1;</w:t>
      </w:r>
      <w:r w:rsidR="00F23530" w:rsidRPr="00E3705E">
        <w:rPr>
          <w:rFonts w:hint="eastAsia"/>
        </w:rPr>
        <w:t>由于</w:t>
      </w:r>
      <w:r w:rsidR="00F23530" w:rsidRPr="00E3705E">
        <w:rPr>
          <w:rFonts w:hint="eastAsia"/>
        </w:rPr>
        <w:t>s1+1</w:t>
      </w:r>
      <w:r w:rsidR="00F23530" w:rsidRPr="00E3705E">
        <w:rPr>
          <w:rFonts w:hint="eastAsia"/>
        </w:rPr>
        <w:t>运算时会自动提升表达式的类型，所以结果是</w:t>
      </w:r>
      <w:r w:rsidR="00F23530" w:rsidRPr="00E3705E">
        <w:rPr>
          <w:rFonts w:hint="eastAsia"/>
        </w:rPr>
        <w:t>int</w:t>
      </w:r>
      <w:r w:rsidR="00F23530" w:rsidRPr="00E3705E">
        <w:rPr>
          <w:rFonts w:hint="eastAsia"/>
        </w:rPr>
        <w:t>型，再赋值给</w:t>
      </w:r>
      <w:r w:rsidR="00F23530" w:rsidRPr="00E3705E">
        <w:rPr>
          <w:rFonts w:hint="eastAsia"/>
        </w:rPr>
        <w:t>short</w:t>
      </w:r>
      <w:r w:rsidR="00F23530" w:rsidRPr="00E3705E">
        <w:rPr>
          <w:rFonts w:hint="eastAsia"/>
        </w:rPr>
        <w:t>类型</w:t>
      </w:r>
      <w:r w:rsidR="00F23530" w:rsidRPr="00E3705E">
        <w:rPr>
          <w:rFonts w:hint="eastAsia"/>
        </w:rPr>
        <w:t>s1</w:t>
      </w:r>
      <w:r w:rsidR="00F23530" w:rsidRPr="00E3705E">
        <w:rPr>
          <w:rFonts w:hint="eastAsia"/>
        </w:rPr>
        <w:t>时，编译器会提示错误，需要强制转换类型。</w:t>
      </w:r>
    </w:p>
    <w:p w:rsidR="00F23530" w:rsidRDefault="001F14AB" w:rsidP="00F23530">
      <w:pPr>
        <w:pStyle w:val="a7"/>
        <w:ind w:left="1260" w:firstLineChars="0" w:firstLine="0"/>
      </w:pPr>
      <w:r>
        <w:rPr>
          <w:rFonts w:hint="eastAsia"/>
        </w:rPr>
        <w:tab/>
      </w:r>
      <w:r w:rsidR="00F23530" w:rsidRPr="00E3705E">
        <w:rPr>
          <w:rFonts w:hint="eastAsia"/>
        </w:rPr>
        <w:t>对于</w:t>
      </w:r>
      <w:r w:rsidR="00F23530" w:rsidRPr="00E3705E">
        <w:rPr>
          <w:rFonts w:hint="eastAsia"/>
        </w:rPr>
        <w:t>short s1 = 1; s1 += 1;</w:t>
      </w:r>
      <w:r w:rsidR="00F23530" w:rsidRPr="00E3705E">
        <w:rPr>
          <w:rFonts w:hint="eastAsia"/>
        </w:rPr>
        <w:t>由于</w:t>
      </w:r>
      <w:r w:rsidR="00F23530" w:rsidRPr="00E3705E">
        <w:rPr>
          <w:rFonts w:hint="eastAsia"/>
        </w:rPr>
        <w:t>+=</w:t>
      </w:r>
      <w:r w:rsidR="00F23530" w:rsidRPr="00E3705E">
        <w:rPr>
          <w:rFonts w:hint="eastAsia"/>
        </w:rPr>
        <w:t>是</w:t>
      </w:r>
      <w:r w:rsidR="00F23530" w:rsidRPr="00E3705E">
        <w:rPr>
          <w:rFonts w:hint="eastAsia"/>
        </w:rPr>
        <w:t>java</w:t>
      </w:r>
      <w:r w:rsidR="00F23530" w:rsidRPr="00E3705E">
        <w:rPr>
          <w:rFonts w:hint="eastAsia"/>
        </w:rPr>
        <w:t>语言规定的运算符，</w:t>
      </w:r>
      <w:r w:rsidR="00F23530" w:rsidRPr="00E3705E">
        <w:rPr>
          <w:rFonts w:hint="eastAsia"/>
        </w:rPr>
        <w:t>Java</w:t>
      </w:r>
      <w:r w:rsidR="00F23530" w:rsidRPr="00E3705E">
        <w:rPr>
          <w:rFonts w:hint="eastAsia"/>
        </w:rPr>
        <w:t>编译器会对它进行特殊处理，因此可以正确编译。</w:t>
      </w:r>
    </w:p>
    <w:p w:rsidR="00414486" w:rsidRPr="00414486" w:rsidRDefault="00184F5B" w:rsidP="00254DCB">
      <w:pPr>
        <w:pStyle w:val="a7"/>
        <w:numPr>
          <w:ilvl w:val="0"/>
          <w:numId w:val="7"/>
        </w:numPr>
        <w:ind w:firstLineChars="0"/>
        <w:outlineLvl w:val="2"/>
      </w:pPr>
      <w:r>
        <w:rPr>
          <w:rFonts w:hint="eastAsia"/>
          <w:b/>
        </w:rPr>
        <w:t>==</w:t>
      </w:r>
      <w:r w:rsidR="00414486" w:rsidRPr="00414486">
        <w:rPr>
          <w:rFonts w:hint="eastAsia"/>
          <w:b/>
        </w:rPr>
        <w:t>和</w:t>
      </w:r>
      <w:r w:rsidR="00414486" w:rsidRPr="00414486">
        <w:rPr>
          <w:rFonts w:hint="eastAsia"/>
          <w:b/>
        </w:rPr>
        <w:t>equals</w:t>
      </w:r>
      <w:r w:rsidR="00414486" w:rsidRPr="00414486">
        <w:rPr>
          <w:rFonts w:hint="eastAsia"/>
          <w:b/>
        </w:rPr>
        <w:t>方法有什么区别？</w:t>
      </w:r>
    </w:p>
    <w:p w:rsidR="00184F5B" w:rsidRDefault="00184F5B" w:rsidP="00184F5B">
      <w:pPr>
        <w:pStyle w:val="a7"/>
        <w:ind w:left="1260" w:firstLineChars="0" w:firstLine="0"/>
      </w:pPr>
      <w:r>
        <w:rPr>
          <w:rFonts w:hint="eastAsia"/>
        </w:rPr>
        <w:t>==</w:t>
      </w:r>
      <w:r>
        <w:rPr>
          <w:rFonts w:hint="eastAsia"/>
        </w:rPr>
        <w:t>是关系运算符，</w:t>
      </w:r>
      <w:r>
        <w:rPr>
          <w:rFonts w:hint="eastAsia"/>
        </w:rPr>
        <w:t>equals()</w:t>
      </w:r>
      <w:r>
        <w:rPr>
          <w:rFonts w:hint="eastAsia"/>
        </w:rPr>
        <w:t>是方法，同时他们的结果都返回布尔值；</w:t>
      </w:r>
    </w:p>
    <w:p w:rsidR="00184F5B" w:rsidRDefault="00184F5B" w:rsidP="00184F5B">
      <w:pPr>
        <w:pStyle w:val="a7"/>
        <w:ind w:left="1260" w:firstLineChars="0" w:firstLine="0"/>
      </w:pPr>
      <w:r>
        <w:rPr>
          <w:rFonts w:hint="eastAsia"/>
        </w:rPr>
        <w:t>==</w:t>
      </w:r>
      <w:r>
        <w:rPr>
          <w:rFonts w:hint="eastAsia"/>
        </w:rPr>
        <w:t>使用情况如下：</w:t>
      </w:r>
    </w:p>
    <w:p w:rsidR="00184F5B" w:rsidRDefault="00184F5B" w:rsidP="00184F5B">
      <w:pPr>
        <w:pStyle w:val="a7"/>
        <w:ind w:left="1260" w:firstLineChars="0" w:firstLine="0"/>
      </w:pPr>
      <w:r>
        <w:rPr>
          <w:rFonts w:hint="eastAsia"/>
        </w:rPr>
        <w:t xml:space="preserve">a) </w:t>
      </w:r>
      <w:r>
        <w:rPr>
          <w:rFonts w:hint="eastAsia"/>
        </w:rPr>
        <w:t>基本类型，比较的是值</w:t>
      </w:r>
    </w:p>
    <w:p w:rsidR="00184F5B" w:rsidRPr="00184F5B" w:rsidRDefault="00184F5B" w:rsidP="00184F5B">
      <w:pPr>
        <w:pStyle w:val="a7"/>
        <w:ind w:left="1260" w:firstLineChars="0" w:firstLine="0"/>
      </w:pPr>
      <w:r>
        <w:rPr>
          <w:rFonts w:hint="eastAsia"/>
        </w:rPr>
        <w:t xml:space="preserve">b) </w:t>
      </w:r>
      <w:r>
        <w:rPr>
          <w:rFonts w:hint="eastAsia"/>
        </w:rPr>
        <w:t>引用类型，比较的是地址</w:t>
      </w:r>
    </w:p>
    <w:p w:rsidR="00184F5B" w:rsidRPr="00184F5B" w:rsidRDefault="00184F5B" w:rsidP="00184F5B">
      <w:pPr>
        <w:pStyle w:val="a7"/>
        <w:ind w:left="1260" w:firstLineChars="0" w:firstLine="0"/>
      </w:pPr>
      <w:r>
        <w:rPr>
          <w:rFonts w:hint="eastAsia"/>
        </w:rPr>
        <w:t xml:space="preserve">c) </w:t>
      </w:r>
      <w:r>
        <w:rPr>
          <w:rFonts w:hint="eastAsia"/>
        </w:rPr>
        <w:t>不能比较没有父子关系的两个对象</w:t>
      </w:r>
    </w:p>
    <w:p w:rsidR="00184F5B" w:rsidRDefault="00184F5B" w:rsidP="00184F5B">
      <w:pPr>
        <w:pStyle w:val="a7"/>
        <w:ind w:left="1260" w:firstLineChars="0" w:firstLine="0"/>
      </w:pPr>
      <w:r>
        <w:rPr>
          <w:rFonts w:hint="eastAsia"/>
        </w:rPr>
        <w:t>equals()</w:t>
      </w:r>
      <w:r>
        <w:rPr>
          <w:rFonts w:hint="eastAsia"/>
        </w:rPr>
        <w:t>方法使用如下：</w:t>
      </w:r>
    </w:p>
    <w:p w:rsidR="00184F5B" w:rsidRDefault="00184F5B" w:rsidP="00184F5B">
      <w:pPr>
        <w:pStyle w:val="a7"/>
        <w:ind w:left="1260" w:firstLineChars="0" w:firstLine="0"/>
      </w:pPr>
      <w:r>
        <w:rPr>
          <w:rFonts w:hint="eastAsia"/>
        </w:rPr>
        <w:t xml:space="preserve">a) </w:t>
      </w:r>
      <w:r>
        <w:rPr>
          <w:rFonts w:hint="eastAsia"/>
        </w:rPr>
        <w:t>系统类一般已经覆盖了</w:t>
      </w:r>
      <w:r>
        <w:rPr>
          <w:rFonts w:hint="eastAsia"/>
        </w:rPr>
        <w:t>equals()</w:t>
      </w:r>
      <w:r>
        <w:rPr>
          <w:rFonts w:hint="eastAsia"/>
        </w:rPr>
        <w:t>，比较的是内容。</w:t>
      </w:r>
    </w:p>
    <w:p w:rsidR="00184F5B" w:rsidRPr="00184F5B" w:rsidRDefault="00184F5B" w:rsidP="00184F5B">
      <w:pPr>
        <w:pStyle w:val="a7"/>
        <w:ind w:left="1260" w:firstLineChars="0" w:firstLine="0"/>
      </w:pPr>
      <w:r>
        <w:rPr>
          <w:rFonts w:hint="eastAsia"/>
        </w:rPr>
        <w:t xml:space="preserve">b) </w:t>
      </w:r>
      <w:r>
        <w:rPr>
          <w:rFonts w:hint="eastAsia"/>
        </w:rPr>
        <w:t>用户自定义类如果没有覆盖</w:t>
      </w:r>
      <w:r>
        <w:rPr>
          <w:rFonts w:hint="eastAsia"/>
        </w:rPr>
        <w:t>equals()</w:t>
      </w:r>
      <w:r>
        <w:rPr>
          <w:rFonts w:hint="eastAsia"/>
        </w:rPr>
        <w:t>，将</w:t>
      </w:r>
      <w:proofErr w:type="gramStart"/>
      <w:r>
        <w:rPr>
          <w:rFonts w:hint="eastAsia"/>
        </w:rPr>
        <w:t>调用父类的</w:t>
      </w:r>
      <w:proofErr w:type="gramEnd"/>
      <w:r>
        <w:rPr>
          <w:rFonts w:hint="eastAsia"/>
        </w:rPr>
        <w:t xml:space="preserve">equals </w:t>
      </w:r>
      <w:r>
        <w:rPr>
          <w:rFonts w:hint="eastAsia"/>
        </w:rPr>
        <w:t>（比如是</w:t>
      </w:r>
      <w:r>
        <w:rPr>
          <w:rFonts w:hint="eastAsia"/>
        </w:rPr>
        <w:t>Object</w:t>
      </w:r>
      <w:r>
        <w:rPr>
          <w:rFonts w:hint="eastAsia"/>
        </w:rPr>
        <w:t>），而</w:t>
      </w:r>
      <w:r>
        <w:rPr>
          <w:rFonts w:hint="eastAsia"/>
        </w:rPr>
        <w:t>Object</w:t>
      </w:r>
      <w:r>
        <w:rPr>
          <w:rFonts w:hint="eastAsia"/>
        </w:rPr>
        <w:t>的</w:t>
      </w:r>
      <w:r>
        <w:rPr>
          <w:rFonts w:hint="eastAsia"/>
        </w:rPr>
        <w:t>equals</w:t>
      </w:r>
      <w:r>
        <w:rPr>
          <w:rFonts w:hint="eastAsia"/>
        </w:rPr>
        <w:t>的比较是地址（</w:t>
      </w:r>
      <w:r>
        <w:rPr>
          <w:rFonts w:hint="eastAsia"/>
        </w:rPr>
        <w:t>return (this == obj);</w:t>
      </w:r>
      <w:r>
        <w:rPr>
          <w:rFonts w:hint="eastAsia"/>
        </w:rPr>
        <w:t>）</w:t>
      </w:r>
    </w:p>
    <w:p w:rsidR="00184F5B" w:rsidRPr="00184F5B" w:rsidRDefault="00184F5B" w:rsidP="00184F5B">
      <w:pPr>
        <w:pStyle w:val="a7"/>
        <w:ind w:left="1260" w:firstLineChars="0" w:firstLine="0"/>
      </w:pPr>
      <w:r>
        <w:rPr>
          <w:rFonts w:hint="eastAsia"/>
        </w:rPr>
        <w:t xml:space="preserve">c) </w:t>
      </w:r>
      <w:r>
        <w:rPr>
          <w:rFonts w:hint="eastAsia"/>
        </w:rPr>
        <w:t>用户自定义类需要</w:t>
      </w:r>
      <w:proofErr w:type="gramStart"/>
      <w:r>
        <w:rPr>
          <w:rFonts w:hint="eastAsia"/>
        </w:rPr>
        <w:t>覆盖父类的</w:t>
      </w:r>
      <w:proofErr w:type="gramEnd"/>
      <w:r>
        <w:rPr>
          <w:rFonts w:hint="eastAsia"/>
        </w:rPr>
        <w:t>equals()</w:t>
      </w:r>
    </w:p>
    <w:p w:rsidR="00A735B6" w:rsidRDefault="00184F5B" w:rsidP="00184F5B">
      <w:pPr>
        <w:pStyle w:val="a7"/>
        <w:ind w:left="1260" w:firstLineChars="0" w:firstLine="0"/>
      </w:pPr>
      <w:r>
        <w:rPr>
          <w:rFonts w:hint="eastAsia"/>
        </w:rPr>
        <w:lastRenderedPageBreak/>
        <w:t>注意：</w:t>
      </w:r>
      <w:r>
        <w:rPr>
          <w:rFonts w:hint="eastAsia"/>
        </w:rPr>
        <w:t>Object</w:t>
      </w:r>
      <w:r>
        <w:rPr>
          <w:rFonts w:hint="eastAsia"/>
        </w:rPr>
        <w:t>的</w:t>
      </w:r>
      <w:r>
        <w:rPr>
          <w:rFonts w:hint="eastAsia"/>
        </w:rPr>
        <w:t>==</w:t>
      </w:r>
      <w:r>
        <w:rPr>
          <w:rFonts w:hint="eastAsia"/>
        </w:rPr>
        <w:t>和</w:t>
      </w:r>
      <w:r>
        <w:rPr>
          <w:rFonts w:hint="eastAsia"/>
        </w:rPr>
        <w:t>equals</w:t>
      </w:r>
      <w:r>
        <w:rPr>
          <w:rFonts w:hint="eastAsia"/>
        </w:rPr>
        <w:t>比较的都是地址，作用相同。</w:t>
      </w:r>
    </w:p>
    <w:p w:rsidR="009739D4" w:rsidRDefault="009739D4" w:rsidP="00254DCB">
      <w:pPr>
        <w:pStyle w:val="a7"/>
        <w:numPr>
          <w:ilvl w:val="0"/>
          <w:numId w:val="7"/>
        </w:numPr>
        <w:ind w:firstLineChars="0"/>
        <w:outlineLvl w:val="2"/>
      </w:pPr>
      <w:bookmarkStart w:id="5" w:name="t28"/>
      <w:bookmarkStart w:id="6" w:name="t29"/>
      <w:bookmarkStart w:id="7" w:name="t30"/>
      <w:bookmarkEnd w:id="5"/>
      <w:bookmarkEnd w:id="6"/>
      <w:bookmarkEnd w:id="7"/>
      <w:r>
        <w:rPr>
          <w:rFonts w:hint="eastAsia"/>
        </w:rPr>
        <w:t xml:space="preserve">switch </w:t>
      </w:r>
      <w:r>
        <w:rPr>
          <w:rFonts w:hint="eastAsia"/>
        </w:rPr>
        <w:t>是否能作用在</w:t>
      </w:r>
      <w:r w:rsidR="00E3667D">
        <w:rPr>
          <w:rFonts w:hint="eastAsia"/>
        </w:rPr>
        <w:t>byte</w:t>
      </w:r>
      <w:r>
        <w:rPr>
          <w:rFonts w:hint="eastAsia"/>
        </w:rPr>
        <w:t>上，是否能作用在</w:t>
      </w:r>
      <w:r w:rsidR="00E3667D">
        <w:rPr>
          <w:rFonts w:hint="eastAsia"/>
        </w:rPr>
        <w:t>long</w:t>
      </w:r>
      <w:r>
        <w:rPr>
          <w:rFonts w:hint="eastAsia"/>
        </w:rPr>
        <w:t>上，是否能作用在</w:t>
      </w:r>
      <w:r>
        <w:rPr>
          <w:rFonts w:hint="eastAsia"/>
        </w:rPr>
        <w:t>String</w:t>
      </w:r>
    </w:p>
    <w:p w:rsidR="009739D4" w:rsidRDefault="009739D4" w:rsidP="009739D4">
      <w:pPr>
        <w:pStyle w:val="a7"/>
        <w:ind w:left="1560" w:firstLineChars="0" w:firstLine="0"/>
      </w:pPr>
      <w:r>
        <w:rPr>
          <w:rFonts w:hint="eastAsia"/>
        </w:rPr>
        <w:t xml:space="preserve">Java5 </w:t>
      </w:r>
      <w:r>
        <w:rPr>
          <w:rFonts w:hint="eastAsia"/>
        </w:rPr>
        <w:t>以前</w:t>
      </w:r>
      <w:r>
        <w:rPr>
          <w:rFonts w:hint="eastAsia"/>
        </w:rPr>
        <w:t xml:space="preserve"> switch(expr)</w:t>
      </w:r>
      <w:r>
        <w:rPr>
          <w:rFonts w:hint="eastAsia"/>
        </w:rPr>
        <w:t>中，</w:t>
      </w:r>
      <w:r>
        <w:rPr>
          <w:rFonts w:hint="eastAsia"/>
        </w:rPr>
        <w:t xml:space="preserve">expr </w:t>
      </w:r>
      <w:r>
        <w:rPr>
          <w:rFonts w:hint="eastAsia"/>
        </w:rPr>
        <w:t>只能是</w:t>
      </w:r>
      <w:r>
        <w:rPr>
          <w:rFonts w:hint="eastAsia"/>
        </w:rPr>
        <w:t xml:space="preserve"> byte</w:t>
      </w:r>
      <w:r>
        <w:rPr>
          <w:rFonts w:hint="eastAsia"/>
        </w:rPr>
        <w:t>、</w:t>
      </w:r>
      <w:r>
        <w:rPr>
          <w:rFonts w:hint="eastAsia"/>
        </w:rPr>
        <w:t>short</w:t>
      </w:r>
      <w:r>
        <w:rPr>
          <w:rFonts w:hint="eastAsia"/>
        </w:rPr>
        <w:t>、</w:t>
      </w:r>
      <w:r>
        <w:rPr>
          <w:rFonts w:hint="eastAsia"/>
        </w:rPr>
        <w:t>char</w:t>
      </w:r>
      <w:r>
        <w:rPr>
          <w:rFonts w:hint="eastAsia"/>
        </w:rPr>
        <w:t>、</w:t>
      </w:r>
      <w:r>
        <w:rPr>
          <w:rFonts w:hint="eastAsia"/>
        </w:rPr>
        <w:t>int</w:t>
      </w:r>
      <w:r>
        <w:rPr>
          <w:rFonts w:hint="eastAsia"/>
        </w:rPr>
        <w:t>。</w:t>
      </w:r>
    </w:p>
    <w:p w:rsidR="009739D4" w:rsidRDefault="009739D4" w:rsidP="009739D4">
      <w:pPr>
        <w:pStyle w:val="a7"/>
        <w:ind w:left="1560" w:firstLineChars="0" w:firstLine="0"/>
      </w:pPr>
      <w:r>
        <w:rPr>
          <w:rFonts w:hint="eastAsia"/>
        </w:rPr>
        <w:t>从</w:t>
      </w:r>
      <w:r>
        <w:rPr>
          <w:rFonts w:hint="eastAsia"/>
        </w:rPr>
        <w:t xml:space="preserve"> Java 5 </w:t>
      </w:r>
      <w:r>
        <w:rPr>
          <w:rFonts w:hint="eastAsia"/>
        </w:rPr>
        <w:t>开始，</w:t>
      </w:r>
      <w:r>
        <w:rPr>
          <w:rFonts w:hint="eastAsia"/>
        </w:rPr>
        <w:t xml:space="preserve">Java </w:t>
      </w:r>
      <w:r>
        <w:rPr>
          <w:rFonts w:hint="eastAsia"/>
        </w:rPr>
        <w:t>中引入了枚举类型，</w:t>
      </w:r>
      <w:r>
        <w:rPr>
          <w:rFonts w:hint="eastAsia"/>
        </w:rPr>
        <w:t xml:space="preserve">expr </w:t>
      </w:r>
      <w:r>
        <w:rPr>
          <w:rFonts w:hint="eastAsia"/>
        </w:rPr>
        <w:t>也可以是</w:t>
      </w:r>
      <w:r>
        <w:rPr>
          <w:rFonts w:hint="eastAsia"/>
        </w:rPr>
        <w:t xml:space="preserve"> </w:t>
      </w:r>
      <w:proofErr w:type="spellStart"/>
      <w:r>
        <w:rPr>
          <w:rFonts w:hint="eastAsia"/>
        </w:rPr>
        <w:t>enum</w:t>
      </w:r>
      <w:proofErr w:type="spellEnd"/>
      <w:r>
        <w:rPr>
          <w:rFonts w:hint="eastAsia"/>
        </w:rPr>
        <w:t xml:space="preserve"> </w:t>
      </w:r>
      <w:r>
        <w:rPr>
          <w:rFonts w:hint="eastAsia"/>
        </w:rPr>
        <w:t>类型。</w:t>
      </w:r>
    </w:p>
    <w:p w:rsidR="009739D4" w:rsidRDefault="009739D4" w:rsidP="009739D4">
      <w:pPr>
        <w:pStyle w:val="a7"/>
        <w:ind w:left="1560" w:firstLineChars="0" w:firstLine="0"/>
      </w:pPr>
      <w:r>
        <w:rPr>
          <w:rFonts w:hint="eastAsia"/>
        </w:rPr>
        <w:t>从</w:t>
      </w:r>
      <w:r>
        <w:rPr>
          <w:rFonts w:hint="eastAsia"/>
        </w:rPr>
        <w:t xml:space="preserve"> Java 7 </w:t>
      </w:r>
      <w:r>
        <w:rPr>
          <w:rFonts w:hint="eastAsia"/>
        </w:rPr>
        <w:t>开始，</w:t>
      </w:r>
      <w:r>
        <w:rPr>
          <w:rFonts w:hint="eastAsia"/>
        </w:rPr>
        <w:t xml:space="preserve">expr </w:t>
      </w:r>
      <w:r>
        <w:rPr>
          <w:rFonts w:hint="eastAsia"/>
        </w:rPr>
        <w:t>还可以是字符串（</w:t>
      </w:r>
      <w:r>
        <w:rPr>
          <w:rFonts w:hint="eastAsia"/>
        </w:rPr>
        <w:t>String</w:t>
      </w:r>
      <w:r>
        <w:rPr>
          <w:rFonts w:hint="eastAsia"/>
        </w:rPr>
        <w:t>），但是长整型（</w:t>
      </w:r>
      <w:r>
        <w:rPr>
          <w:rFonts w:hint="eastAsia"/>
        </w:rPr>
        <w:t>long</w:t>
      </w:r>
      <w:r>
        <w:rPr>
          <w:rFonts w:hint="eastAsia"/>
        </w:rPr>
        <w:t>）在目前所有的版本中都是不可以的。</w:t>
      </w:r>
    </w:p>
    <w:p w:rsidR="00C60263" w:rsidRDefault="00C60263" w:rsidP="00254DCB">
      <w:pPr>
        <w:pStyle w:val="a7"/>
        <w:numPr>
          <w:ilvl w:val="0"/>
          <w:numId w:val="7"/>
        </w:numPr>
        <w:ind w:firstLineChars="0"/>
        <w:outlineLvl w:val="2"/>
      </w:pPr>
      <w:proofErr w:type="spellStart"/>
      <w:r>
        <w:rPr>
          <w:rFonts w:hint="eastAsia"/>
        </w:rPr>
        <w:t>Math.round</w:t>
      </w:r>
      <w:proofErr w:type="spellEnd"/>
      <w:r>
        <w:rPr>
          <w:rFonts w:hint="eastAsia"/>
        </w:rPr>
        <w:t>(11.5)</w:t>
      </w:r>
      <w:r>
        <w:rPr>
          <w:rFonts w:hint="eastAsia"/>
        </w:rPr>
        <w:t>等于多少？</w:t>
      </w:r>
      <w:proofErr w:type="spellStart"/>
      <w:r>
        <w:rPr>
          <w:rFonts w:hint="eastAsia"/>
        </w:rPr>
        <w:t>Math.round</w:t>
      </w:r>
      <w:proofErr w:type="spellEnd"/>
      <w:r>
        <w:rPr>
          <w:rFonts w:hint="eastAsia"/>
        </w:rPr>
        <w:t xml:space="preserve">(- 11.5) </w:t>
      </w:r>
      <w:r>
        <w:rPr>
          <w:rFonts w:hint="eastAsia"/>
        </w:rPr>
        <w:t>又等于多少</w:t>
      </w:r>
      <w:r>
        <w:rPr>
          <w:rFonts w:hint="eastAsia"/>
        </w:rPr>
        <w:t xml:space="preserve">? </w:t>
      </w:r>
    </w:p>
    <w:p w:rsidR="00C60263" w:rsidRDefault="00C60263" w:rsidP="00E3667D">
      <w:pPr>
        <w:pStyle w:val="a7"/>
        <w:ind w:left="1560" w:firstLineChars="0" w:firstLine="0"/>
      </w:pPr>
      <w:proofErr w:type="spellStart"/>
      <w:r>
        <w:rPr>
          <w:rFonts w:hint="eastAsia"/>
        </w:rPr>
        <w:t>Math.round</w:t>
      </w:r>
      <w:proofErr w:type="spellEnd"/>
      <w:r>
        <w:rPr>
          <w:rFonts w:hint="eastAsia"/>
        </w:rPr>
        <w:t>(11.5)</w:t>
      </w:r>
      <w:r>
        <w:rPr>
          <w:rFonts w:hint="eastAsia"/>
        </w:rPr>
        <w:t>的返回值是</w:t>
      </w:r>
      <w:r>
        <w:rPr>
          <w:rFonts w:hint="eastAsia"/>
        </w:rPr>
        <w:t xml:space="preserve"> 12</w:t>
      </w:r>
      <w:r>
        <w:rPr>
          <w:rFonts w:hint="eastAsia"/>
        </w:rPr>
        <w:t>，</w:t>
      </w:r>
      <w:proofErr w:type="spellStart"/>
      <w:r>
        <w:rPr>
          <w:rFonts w:hint="eastAsia"/>
        </w:rPr>
        <w:t>Math.round</w:t>
      </w:r>
      <w:proofErr w:type="spellEnd"/>
      <w:r>
        <w:rPr>
          <w:rFonts w:hint="eastAsia"/>
        </w:rPr>
        <w:t>(-11.5)</w:t>
      </w:r>
      <w:r>
        <w:rPr>
          <w:rFonts w:hint="eastAsia"/>
        </w:rPr>
        <w:t>的返回值是</w:t>
      </w:r>
      <w:r>
        <w:rPr>
          <w:rFonts w:hint="eastAsia"/>
        </w:rPr>
        <w:t>-11</w:t>
      </w:r>
      <w:r>
        <w:rPr>
          <w:rFonts w:hint="eastAsia"/>
        </w:rPr>
        <w:t>。四舍五入的原理是在参数上加</w:t>
      </w:r>
      <w:r>
        <w:rPr>
          <w:rFonts w:hint="eastAsia"/>
        </w:rPr>
        <w:t xml:space="preserve"> 0.5</w:t>
      </w:r>
      <w:r>
        <w:rPr>
          <w:rFonts w:hint="eastAsia"/>
        </w:rPr>
        <w:t>然后进行取整。</w:t>
      </w:r>
    </w:p>
    <w:p w:rsidR="00C56E21" w:rsidRDefault="00C56E21" w:rsidP="00E3667D">
      <w:pPr>
        <w:pStyle w:val="a7"/>
        <w:ind w:left="1560" w:firstLineChars="0" w:firstLine="0"/>
      </w:pPr>
    </w:p>
    <w:p w:rsidR="00D93D2D" w:rsidRPr="00E120E7" w:rsidRDefault="00D93D2D" w:rsidP="0086448A">
      <w:pPr>
        <w:pStyle w:val="a7"/>
        <w:numPr>
          <w:ilvl w:val="0"/>
          <w:numId w:val="2"/>
        </w:numPr>
        <w:ind w:firstLineChars="0"/>
        <w:outlineLvl w:val="1"/>
        <w:rPr>
          <w:b/>
        </w:rPr>
      </w:pPr>
      <w:r w:rsidRPr="00E120E7">
        <w:rPr>
          <w:rFonts w:hint="eastAsia"/>
          <w:b/>
        </w:rPr>
        <w:t>面向对象</w:t>
      </w:r>
    </w:p>
    <w:p w:rsidR="0005554B" w:rsidRPr="0005554B" w:rsidRDefault="00677553" w:rsidP="00677553">
      <w:pPr>
        <w:pStyle w:val="a7"/>
        <w:numPr>
          <w:ilvl w:val="0"/>
          <w:numId w:val="8"/>
        </w:numPr>
        <w:ind w:firstLineChars="0"/>
        <w:outlineLvl w:val="2"/>
        <w:rPr>
          <w:b/>
        </w:rPr>
      </w:pPr>
      <w:r w:rsidRPr="00677553">
        <w:rPr>
          <w:rFonts w:hint="eastAsia"/>
          <w:b/>
        </w:rPr>
        <w:t>类和对象的关系</w:t>
      </w:r>
    </w:p>
    <w:p w:rsidR="00677553" w:rsidRDefault="00677553" w:rsidP="00677553">
      <w:pPr>
        <w:pStyle w:val="a7"/>
        <w:ind w:left="1260"/>
      </w:pPr>
      <w:r>
        <w:rPr>
          <w:rFonts w:hint="eastAsia"/>
        </w:rPr>
        <w:t>类是对象的抽象，而对象是类的具体实例。类是抽象的，不占用内存，而对象是具体的，占用存储空间。类是用于创建对象的蓝图，它是一个定义包括在特定类型的对象中的方法和变量的软件模板。</w:t>
      </w:r>
    </w:p>
    <w:p w:rsidR="00677553" w:rsidRPr="00677553" w:rsidRDefault="00677553" w:rsidP="00677553">
      <w:pPr>
        <w:pStyle w:val="a7"/>
        <w:ind w:left="1260"/>
      </w:pPr>
      <w:r>
        <w:rPr>
          <w:rFonts w:hint="eastAsia"/>
        </w:rPr>
        <w:t>类和对象好比图纸和实物的关系，模具和铸件的关系。</w:t>
      </w:r>
    </w:p>
    <w:p w:rsidR="00677553" w:rsidRDefault="00677553" w:rsidP="00677553">
      <w:pPr>
        <w:pStyle w:val="a7"/>
        <w:ind w:left="1260"/>
      </w:pPr>
      <w:r>
        <w:rPr>
          <w:rFonts w:hint="eastAsia"/>
        </w:rPr>
        <w:t>比如人类就是一个概念，人类具有身高，体重等属性。人类可以做吃饭、说话等方法。</w:t>
      </w:r>
    </w:p>
    <w:p w:rsidR="003216F3" w:rsidRDefault="00677553" w:rsidP="00677553">
      <w:pPr>
        <w:pStyle w:val="a7"/>
        <w:ind w:left="1260" w:firstLineChars="0" w:firstLine="0"/>
      </w:pPr>
      <w:r>
        <w:rPr>
          <w:rFonts w:hint="eastAsia"/>
        </w:rPr>
        <w:t>小明就是一个具体的人，也就是实例，他的属性是具体的身高</w:t>
      </w:r>
      <w:r>
        <w:rPr>
          <w:rFonts w:hint="eastAsia"/>
        </w:rPr>
        <w:t>200cm</w:t>
      </w:r>
      <w:r>
        <w:rPr>
          <w:rFonts w:hint="eastAsia"/>
        </w:rPr>
        <w:t>，体重</w:t>
      </w:r>
      <w:r>
        <w:rPr>
          <w:rFonts w:hint="eastAsia"/>
        </w:rPr>
        <w:t>180kg</w:t>
      </w:r>
      <w:r>
        <w:rPr>
          <w:rFonts w:hint="eastAsia"/>
        </w:rPr>
        <w:t>，他做的方法是具体的吃了一碗白米饭，说了“</w:t>
      </w:r>
      <w:r>
        <w:rPr>
          <w:rFonts w:hint="eastAsia"/>
        </w:rPr>
        <w:t>12345</w:t>
      </w:r>
      <w:r>
        <w:rPr>
          <w:rFonts w:hint="eastAsia"/>
        </w:rPr>
        <w:t>”这样一句话。</w:t>
      </w:r>
    </w:p>
    <w:p w:rsidR="0005554B" w:rsidRPr="0005554B" w:rsidRDefault="00691E62" w:rsidP="00254DCB">
      <w:pPr>
        <w:pStyle w:val="a7"/>
        <w:numPr>
          <w:ilvl w:val="0"/>
          <w:numId w:val="8"/>
        </w:numPr>
        <w:ind w:left="1140" w:firstLineChars="0" w:firstLine="0"/>
        <w:outlineLvl w:val="2"/>
        <w:rPr>
          <w:b/>
        </w:rPr>
      </w:pPr>
      <w:r>
        <w:rPr>
          <w:rFonts w:hint="eastAsia"/>
          <w:b/>
        </w:rPr>
        <w:t>面向对象特性</w:t>
      </w:r>
    </w:p>
    <w:p w:rsidR="00893D14" w:rsidRPr="00893D14" w:rsidRDefault="0005554B" w:rsidP="0005554B">
      <w:pPr>
        <w:pStyle w:val="a7"/>
        <w:ind w:left="1260" w:firstLineChars="0" w:firstLine="0"/>
        <w:rPr>
          <w:b/>
        </w:rPr>
      </w:pPr>
      <w:r w:rsidRPr="00893D14">
        <w:rPr>
          <w:rFonts w:hint="eastAsia"/>
          <w:b/>
        </w:rPr>
        <w:t>封装</w:t>
      </w:r>
    </w:p>
    <w:p w:rsidR="0005554B" w:rsidRDefault="0005554B" w:rsidP="0005554B">
      <w:pPr>
        <w:pStyle w:val="a7"/>
        <w:ind w:left="1260" w:firstLineChars="0" w:firstLine="0"/>
      </w:pPr>
      <w:r>
        <w:rPr>
          <w:rFonts w:hint="eastAsia"/>
        </w:rPr>
        <w:t>是保证软件部件具有优良的模块性的基础，封装的目标就是要实现软件部件的“</w:t>
      </w:r>
      <w:r w:rsidRPr="00D221B6">
        <w:rPr>
          <w:rFonts w:hint="eastAsia"/>
          <w:b/>
        </w:rPr>
        <w:t>高内聚、低耦合</w:t>
      </w:r>
      <w:r>
        <w:rPr>
          <w:rFonts w:hint="eastAsia"/>
        </w:rPr>
        <w:t>”，防止程序相互依赖性而带来的变动影响。面向对象的封装就是把描述一个对象的属性和行为的代码封装在一个“模块”中，也就是一个类中，属性用变量定义，行为用方法进行定义，方法可以直接访问同一个对象中的属性。</w:t>
      </w:r>
    </w:p>
    <w:p w:rsidR="0005554B" w:rsidRPr="0005554B" w:rsidRDefault="0005554B" w:rsidP="0005554B">
      <w:pPr>
        <w:pStyle w:val="a7"/>
        <w:ind w:left="1260" w:firstLineChars="0" w:firstLine="0"/>
        <w:rPr>
          <w:b/>
        </w:rPr>
      </w:pPr>
      <w:r w:rsidRPr="0005554B">
        <w:rPr>
          <w:rFonts w:hint="eastAsia"/>
          <w:b/>
        </w:rPr>
        <w:t>继承</w:t>
      </w:r>
    </w:p>
    <w:p w:rsidR="0005554B" w:rsidRDefault="0005554B" w:rsidP="0005554B">
      <w:pPr>
        <w:pStyle w:val="a7"/>
        <w:ind w:left="1260" w:firstLineChars="0" w:firstLine="0"/>
      </w:pPr>
      <w:r>
        <w:rPr>
          <w:rFonts w:hint="eastAsia"/>
        </w:rPr>
        <w:t>在定义和实现一个类的时候，可以在一个已经存在的类的基础之上来进行，把这个已经存在的类所定义的内容作为自己的内容，并可以加入若干新的内容，或修改原来的方法使之更适合特殊的需要，这就是继承。继承是子类自动</w:t>
      </w:r>
      <w:proofErr w:type="gramStart"/>
      <w:r>
        <w:rPr>
          <w:rFonts w:hint="eastAsia"/>
        </w:rPr>
        <w:t>共享父类数据</w:t>
      </w:r>
      <w:proofErr w:type="gramEnd"/>
      <w:r>
        <w:rPr>
          <w:rFonts w:hint="eastAsia"/>
        </w:rPr>
        <w:t>和方法的机制，这是类之间的一种关系，提高了软件的可重用性和</w:t>
      </w:r>
      <w:proofErr w:type="gramStart"/>
      <w:r>
        <w:rPr>
          <w:rFonts w:hint="eastAsia"/>
        </w:rPr>
        <w:t>可</w:t>
      </w:r>
      <w:proofErr w:type="gramEnd"/>
      <w:r>
        <w:rPr>
          <w:rFonts w:hint="eastAsia"/>
        </w:rPr>
        <w:t>扩展性。</w:t>
      </w:r>
    </w:p>
    <w:p w:rsidR="0005554B" w:rsidRPr="0005554B" w:rsidRDefault="0005554B" w:rsidP="0005554B">
      <w:pPr>
        <w:pStyle w:val="a7"/>
        <w:ind w:left="1260" w:firstLineChars="0" w:firstLine="0"/>
        <w:rPr>
          <w:b/>
        </w:rPr>
      </w:pPr>
      <w:r w:rsidRPr="0005554B">
        <w:rPr>
          <w:rFonts w:hint="eastAsia"/>
          <w:b/>
        </w:rPr>
        <w:t>多态</w:t>
      </w:r>
    </w:p>
    <w:p w:rsidR="0005554B" w:rsidRDefault="0005554B" w:rsidP="0005554B">
      <w:pPr>
        <w:pStyle w:val="a7"/>
        <w:ind w:left="1260" w:firstLineChars="0" w:firstLine="0"/>
      </w:pPr>
      <w:r w:rsidRPr="00822DF0">
        <w:rPr>
          <w:rFonts w:hint="eastAsia"/>
        </w:rPr>
        <w:t>多态指的</w:t>
      </w:r>
      <w:r>
        <w:rPr>
          <w:rFonts w:hint="eastAsia"/>
        </w:rPr>
        <w:t>同一个对象，在程序不同时刻的多种运行状态。举例：</w:t>
      </w:r>
      <w:r w:rsidRPr="00D85FC7">
        <w:rPr>
          <w:rFonts w:hint="eastAsia"/>
        </w:rPr>
        <w:t>水</w:t>
      </w:r>
      <w:r w:rsidRPr="00D85FC7">
        <w:rPr>
          <w:rFonts w:hint="eastAsia"/>
        </w:rPr>
        <w:t>(</w:t>
      </w:r>
      <w:r w:rsidRPr="00D85FC7">
        <w:rPr>
          <w:rFonts w:hint="eastAsia"/>
        </w:rPr>
        <w:t>气态，液态，固态</w:t>
      </w:r>
      <w:r w:rsidRPr="00D85FC7">
        <w:rPr>
          <w:rFonts w:hint="eastAsia"/>
        </w:rPr>
        <w:t>)</w:t>
      </w:r>
      <w:r w:rsidRPr="00822DF0">
        <w:rPr>
          <w:rFonts w:hint="eastAsia"/>
        </w:rPr>
        <w:t>。</w:t>
      </w:r>
    </w:p>
    <w:p w:rsidR="0005554B" w:rsidRDefault="0005554B" w:rsidP="0005554B">
      <w:pPr>
        <w:pStyle w:val="a7"/>
        <w:ind w:left="1260" w:firstLineChars="0" w:firstLine="0"/>
      </w:pPr>
      <w:r w:rsidRPr="0005554B">
        <w:t>所谓多态，指的就是</w:t>
      </w:r>
      <w:proofErr w:type="gramStart"/>
      <w:r w:rsidRPr="0005554B">
        <w:t>父类引用</w:t>
      </w:r>
      <w:proofErr w:type="gramEnd"/>
      <w:r w:rsidRPr="0005554B">
        <w:t>指向子类对象，调用方法时会调用子类的实现而</w:t>
      </w:r>
      <w:proofErr w:type="gramStart"/>
      <w:r w:rsidRPr="0005554B">
        <w:t>不是父类的</w:t>
      </w:r>
      <w:proofErr w:type="gramEnd"/>
      <w:r w:rsidRPr="0005554B">
        <w:t>实现。多态的实现的关键在于</w:t>
      </w:r>
      <w:r w:rsidRPr="0005554B">
        <w:t>“</w:t>
      </w:r>
      <w:r w:rsidRPr="0005554B">
        <w:t>动态绑定</w:t>
      </w:r>
      <w:r w:rsidRPr="0005554B">
        <w:t>”</w:t>
      </w:r>
      <w:r w:rsidRPr="0005554B">
        <w:t>。</w:t>
      </w:r>
    </w:p>
    <w:p w:rsidR="0005554B" w:rsidRPr="000544DC" w:rsidRDefault="0005554B" w:rsidP="0005554B">
      <w:pPr>
        <w:pStyle w:val="a7"/>
        <w:ind w:left="1260" w:firstLineChars="0" w:firstLine="0"/>
        <w:rPr>
          <w:b/>
        </w:rPr>
      </w:pPr>
      <w:r w:rsidRPr="000544DC">
        <w:rPr>
          <w:rFonts w:hint="eastAsia"/>
          <w:b/>
        </w:rPr>
        <w:t>为使多态能运行，存在着继承或者实现关系</w:t>
      </w:r>
    </w:p>
    <w:p w:rsidR="0005554B" w:rsidRDefault="0005554B" w:rsidP="0005554B">
      <w:pPr>
        <w:pStyle w:val="a7"/>
        <w:ind w:left="1260" w:firstLineChars="0" w:firstLine="0"/>
      </w:pPr>
      <w:r w:rsidRPr="00FC5862">
        <w:rPr>
          <w:rFonts w:hint="eastAsia"/>
        </w:rPr>
        <w:t>可以将子类</w:t>
      </w:r>
      <w:r>
        <w:rPr>
          <w:rFonts w:hint="eastAsia"/>
        </w:rPr>
        <w:t>的对象赋</w:t>
      </w:r>
      <w:proofErr w:type="gramStart"/>
      <w:r>
        <w:rPr>
          <w:rFonts w:hint="eastAsia"/>
        </w:rPr>
        <w:t>给父类</w:t>
      </w:r>
      <w:proofErr w:type="gramEnd"/>
      <w:r>
        <w:rPr>
          <w:rFonts w:hint="eastAsia"/>
        </w:rPr>
        <w:t>/</w:t>
      </w:r>
      <w:r>
        <w:rPr>
          <w:rFonts w:hint="eastAsia"/>
        </w:rPr>
        <w:t>接口，</w:t>
      </w:r>
      <w:r w:rsidRPr="00290194">
        <w:rPr>
          <w:rFonts w:hint="eastAsia"/>
        </w:rPr>
        <w:t>以多态的形式来传递参数，增强了参数类型的灵活性。</w:t>
      </w:r>
      <w:proofErr w:type="gramStart"/>
      <w:r>
        <w:rPr>
          <w:rFonts w:hint="eastAsia"/>
        </w:rPr>
        <w:t>即</w:t>
      </w:r>
      <w:r w:rsidRPr="00F130D7">
        <w:rPr>
          <w:rFonts w:hint="eastAsia"/>
        </w:rPr>
        <w:t>父类</w:t>
      </w:r>
      <w:proofErr w:type="gramEnd"/>
      <w:r w:rsidRPr="00F130D7">
        <w:rPr>
          <w:rFonts w:hint="eastAsia"/>
        </w:rPr>
        <w:t>(</w:t>
      </w:r>
      <w:r w:rsidRPr="00F130D7">
        <w:rPr>
          <w:rFonts w:hint="eastAsia"/>
        </w:rPr>
        <w:t>接口</w:t>
      </w:r>
      <w:r w:rsidRPr="00F130D7">
        <w:rPr>
          <w:rFonts w:hint="eastAsia"/>
        </w:rPr>
        <w:t>)</w:t>
      </w:r>
      <w:r w:rsidRPr="00F130D7">
        <w:rPr>
          <w:rFonts w:hint="eastAsia"/>
        </w:rPr>
        <w:t>引用指向子类</w:t>
      </w:r>
      <w:r w:rsidRPr="00F130D7">
        <w:rPr>
          <w:rFonts w:hint="eastAsia"/>
        </w:rPr>
        <w:t>(</w:t>
      </w:r>
      <w:r w:rsidRPr="00F130D7">
        <w:rPr>
          <w:rFonts w:hint="eastAsia"/>
        </w:rPr>
        <w:t>实现</w:t>
      </w:r>
      <w:r w:rsidRPr="00F130D7">
        <w:rPr>
          <w:rFonts w:hint="eastAsia"/>
        </w:rPr>
        <w:t>)</w:t>
      </w:r>
      <w:r w:rsidRPr="00F130D7">
        <w:rPr>
          <w:rFonts w:hint="eastAsia"/>
        </w:rPr>
        <w:t>对象</w:t>
      </w:r>
    </w:p>
    <w:p w:rsidR="0005554B" w:rsidRPr="000544DC" w:rsidRDefault="0005554B" w:rsidP="0005554B">
      <w:pPr>
        <w:pStyle w:val="a7"/>
        <w:ind w:left="1260" w:firstLineChars="0" w:firstLine="0"/>
        <w:rPr>
          <w:b/>
        </w:rPr>
      </w:pPr>
      <w:r w:rsidRPr="000544DC">
        <w:rPr>
          <w:rFonts w:hint="eastAsia"/>
          <w:b/>
        </w:rPr>
        <w:t>多态的好处和弊端：</w:t>
      </w:r>
    </w:p>
    <w:p w:rsidR="0005554B" w:rsidRDefault="0005554B" w:rsidP="0005554B">
      <w:pPr>
        <w:pStyle w:val="a7"/>
        <w:ind w:left="1260" w:firstLineChars="0" w:firstLine="0"/>
      </w:pPr>
      <w:r>
        <w:rPr>
          <w:rFonts w:hint="eastAsia"/>
        </w:rPr>
        <w:t>好处：多态的存在提高了程序的扩展性和后期可维护性</w:t>
      </w:r>
    </w:p>
    <w:p w:rsidR="0005554B" w:rsidRDefault="0005554B" w:rsidP="0005554B">
      <w:pPr>
        <w:pStyle w:val="a7"/>
        <w:ind w:left="1260" w:firstLineChars="0" w:firstLine="0"/>
      </w:pPr>
      <w:r>
        <w:rPr>
          <w:rFonts w:hint="eastAsia"/>
        </w:rPr>
        <w:t>弊端：虽然可以预先使用，但是只能访问父类中已有的功能，运行的是后期子类的功能内容。不能预先使用子类中定义的特有功能。</w:t>
      </w:r>
    </w:p>
    <w:p w:rsidR="00091CB5" w:rsidRDefault="00091CB5" w:rsidP="0005554B">
      <w:pPr>
        <w:pStyle w:val="a7"/>
        <w:ind w:left="1260" w:firstLineChars="0" w:firstLine="0"/>
      </w:pPr>
      <w:r>
        <w:rPr>
          <w:rFonts w:hint="eastAsia"/>
        </w:rPr>
        <w:t>多态应用场景：</w:t>
      </w:r>
      <w:r w:rsidR="00DD1C45" w:rsidRPr="00DD1C45">
        <w:t>当接口已经确定，但同一个接口在不同环境需要不同实现的时候。</w:t>
      </w:r>
      <w:r w:rsidR="00DD1C45">
        <w:rPr>
          <w:rFonts w:hint="eastAsia"/>
        </w:rPr>
        <w:t>如：</w:t>
      </w:r>
      <w:r>
        <w:rPr>
          <w:rFonts w:hint="eastAsia"/>
        </w:rPr>
        <w:t>工厂模式</w:t>
      </w:r>
    </w:p>
    <w:p w:rsidR="00D221B6" w:rsidRPr="0005554B" w:rsidRDefault="00F5376E" w:rsidP="0005554B">
      <w:pPr>
        <w:pStyle w:val="a7"/>
        <w:ind w:left="1260" w:firstLineChars="0" w:firstLine="0"/>
      </w:pPr>
      <w:r w:rsidRPr="00F5376E">
        <w:t>工厂方法模式（</w:t>
      </w:r>
      <w:r w:rsidRPr="00F5376E">
        <w:t xml:space="preserve">Factory </w:t>
      </w:r>
      <w:proofErr w:type="spellStart"/>
      <w:r w:rsidRPr="00F5376E">
        <w:t>Mehtod</w:t>
      </w:r>
      <w:proofErr w:type="spellEnd"/>
      <w:r w:rsidRPr="00F5376E">
        <w:t xml:space="preserve"> Pattern</w:t>
      </w:r>
      <w:r w:rsidRPr="00F5376E">
        <w:t>）：定义一个用于创建对象的接口，让子类决定哪一个</w:t>
      </w:r>
      <w:r w:rsidRPr="00F5376E">
        <w:lastRenderedPageBreak/>
        <w:t>类实例化。工厂方法模式让一个类的实例化延迟到其子类。</w:t>
      </w:r>
      <w:r w:rsidR="000544DC">
        <w:rPr>
          <w:rFonts w:hint="eastAsia"/>
        </w:rPr>
        <w:t xml:space="preserve"> </w:t>
      </w:r>
    </w:p>
    <w:p w:rsidR="000E3F1D" w:rsidRPr="00B64E5C" w:rsidRDefault="000E3F1D" w:rsidP="000E3F1D">
      <w:pPr>
        <w:pStyle w:val="a7"/>
        <w:numPr>
          <w:ilvl w:val="0"/>
          <w:numId w:val="8"/>
        </w:numPr>
        <w:ind w:left="1140" w:firstLineChars="0" w:firstLine="0"/>
        <w:outlineLvl w:val="2"/>
      </w:pPr>
      <w:r w:rsidRPr="00B64E5C">
        <w:rPr>
          <w:rFonts w:hint="eastAsia"/>
          <w:b/>
          <w:color w:val="FF0000"/>
        </w:rPr>
        <w:t>谈谈</w:t>
      </w:r>
      <w:r w:rsidRPr="00B64E5C">
        <w:rPr>
          <w:rFonts w:hint="eastAsia"/>
          <w:b/>
          <w:color w:val="FF0000"/>
        </w:rPr>
        <w:t>Java</w:t>
      </w:r>
      <w:r w:rsidRPr="00B64E5C">
        <w:rPr>
          <w:rFonts w:hint="eastAsia"/>
          <w:b/>
          <w:color w:val="FF0000"/>
        </w:rPr>
        <w:t>的多态</w:t>
      </w:r>
    </w:p>
    <w:p w:rsidR="000E3F1D" w:rsidRDefault="000E3F1D" w:rsidP="000E3F1D">
      <w:pPr>
        <w:pStyle w:val="a7"/>
        <w:ind w:left="1152" w:firstLineChars="0" w:firstLine="0"/>
      </w:pPr>
      <w:r>
        <w:rPr>
          <w:rFonts w:hint="eastAsia"/>
        </w:rPr>
        <w:t>实现多态的三个条件（前提条件，向上转型、向下转型）</w:t>
      </w:r>
    </w:p>
    <w:p w:rsidR="000E3F1D" w:rsidRPr="00B64E5C" w:rsidRDefault="000E3F1D" w:rsidP="000E3F1D">
      <w:pPr>
        <w:pStyle w:val="a7"/>
        <w:ind w:left="1152" w:firstLineChars="0" w:firstLine="0"/>
      </w:pPr>
      <w:r>
        <w:rPr>
          <w:rFonts w:hint="eastAsia"/>
        </w:rPr>
        <w:t>1</w:t>
      </w:r>
      <w:r>
        <w:rPr>
          <w:rFonts w:hint="eastAsia"/>
        </w:rPr>
        <w:t>、继承的存在；（继承是多态的基础，没有继承就没有多态）</w:t>
      </w:r>
    </w:p>
    <w:p w:rsidR="000E3F1D" w:rsidRDefault="000E3F1D" w:rsidP="000E3F1D">
      <w:pPr>
        <w:pStyle w:val="a7"/>
        <w:ind w:left="1152" w:firstLineChars="0" w:firstLine="0"/>
      </w:pPr>
      <w:r>
        <w:rPr>
          <w:rFonts w:hint="eastAsia"/>
        </w:rPr>
        <w:t>2</w:t>
      </w:r>
      <w:r>
        <w:rPr>
          <w:rFonts w:hint="eastAsia"/>
        </w:rPr>
        <w:t>、子类</w:t>
      </w:r>
      <w:proofErr w:type="gramStart"/>
      <w:r>
        <w:rPr>
          <w:rFonts w:hint="eastAsia"/>
        </w:rPr>
        <w:t>重写父类的</w:t>
      </w:r>
      <w:proofErr w:type="gramEnd"/>
      <w:r>
        <w:rPr>
          <w:rFonts w:hint="eastAsia"/>
        </w:rPr>
        <w:t>方法。（多态下会调用子类重写后的方法）</w:t>
      </w:r>
    </w:p>
    <w:p w:rsidR="000E3F1D" w:rsidRDefault="000E3F1D" w:rsidP="000E3F1D">
      <w:pPr>
        <w:pStyle w:val="a7"/>
        <w:ind w:left="1152" w:firstLineChars="0" w:firstLine="0"/>
      </w:pPr>
      <w:r>
        <w:rPr>
          <w:rFonts w:hint="eastAsia"/>
        </w:rPr>
        <w:t>3</w:t>
      </w:r>
      <w:r>
        <w:rPr>
          <w:rFonts w:hint="eastAsia"/>
        </w:rPr>
        <w:t>、</w:t>
      </w:r>
      <w:proofErr w:type="gramStart"/>
      <w:r>
        <w:rPr>
          <w:rFonts w:hint="eastAsia"/>
        </w:rPr>
        <w:t>父类引用</w:t>
      </w:r>
      <w:proofErr w:type="gramEnd"/>
      <w:r>
        <w:rPr>
          <w:rFonts w:hint="eastAsia"/>
        </w:rPr>
        <w:t>变量指向子类对象。（涉及子类</w:t>
      </w:r>
      <w:proofErr w:type="gramStart"/>
      <w:r>
        <w:rPr>
          <w:rFonts w:hint="eastAsia"/>
        </w:rPr>
        <w:t>到父类的</w:t>
      </w:r>
      <w:proofErr w:type="gramEnd"/>
      <w:r>
        <w:rPr>
          <w:rFonts w:hint="eastAsia"/>
        </w:rPr>
        <w:t>类型转换）</w:t>
      </w:r>
    </w:p>
    <w:p w:rsidR="000E3F1D" w:rsidRDefault="000E3F1D" w:rsidP="000E3F1D">
      <w:pPr>
        <w:pStyle w:val="a7"/>
        <w:ind w:left="1152" w:firstLineChars="0" w:firstLine="0"/>
      </w:pPr>
      <w:r>
        <w:rPr>
          <w:rFonts w:hint="eastAsia"/>
        </w:rPr>
        <w:t>向上转型</w:t>
      </w:r>
      <w:r>
        <w:rPr>
          <w:rFonts w:hint="eastAsia"/>
        </w:rPr>
        <w:t xml:space="preserve"> Student person = new Student()</w:t>
      </w:r>
    </w:p>
    <w:p w:rsidR="000E3F1D" w:rsidRDefault="000E3F1D" w:rsidP="000E3F1D">
      <w:pPr>
        <w:pStyle w:val="a7"/>
        <w:ind w:left="1152" w:firstLineChars="0" w:firstLine="0"/>
      </w:pPr>
      <w:r>
        <w:rPr>
          <w:rFonts w:hint="eastAsia"/>
        </w:rPr>
        <w:t>将</w:t>
      </w:r>
      <w:proofErr w:type="gramStart"/>
      <w:r>
        <w:rPr>
          <w:rFonts w:hint="eastAsia"/>
        </w:rPr>
        <w:t>一个父类的</w:t>
      </w:r>
      <w:proofErr w:type="gramEnd"/>
      <w:r>
        <w:rPr>
          <w:rFonts w:hint="eastAsia"/>
        </w:rPr>
        <w:t>引用指向一个子类对象，成为向上转型，自动进行类型转换。此时通过</w:t>
      </w:r>
      <w:proofErr w:type="gramStart"/>
      <w:r>
        <w:rPr>
          <w:rFonts w:hint="eastAsia"/>
        </w:rPr>
        <w:t>父类引用</w:t>
      </w:r>
      <w:proofErr w:type="gramEnd"/>
      <w:r>
        <w:rPr>
          <w:rFonts w:hint="eastAsia"/>
        </w:rPr>
        <w:t>变量调用的方法是子类覆盖或</w:t>
      </w:r>
      <w:proofErr w:type="gramStart"/>
      <w:r>
        <w:rPr>
          <w:rFonts w:hint="eastAsia"/>
        </w:rPr>
        <w:t>继承父类的</w:t>
      </w:r>
      <w:proofErr w:type="gramEnd"/>
      <w:r>
        <w:rPr>
          <w:rFonts w:hint="eastAsia"/>
        </w:rPr>
        <w:t>方法，而</w:t>
      </w:r>
      <w:proofErr w:type="gramStart"/>
      <w:r>
        <w:rPr>
          <w:rFonts w:hint="eastAsia"/>
        </w:rPr>
        <w:t>不是父类的</w:t>
      </w:r>
      <w:proofErr w:type="gramEnd"/>
      <w:r>
        <w:rPr>
          <w:rFonts w:hint="eastAsia"/>
        </w:rPr>
        <w:t>方法此时通过</w:t>
      </w:r>
      <w:proofErr w:type="gramStart"/>
      <w:r>
        <w:rPr>
          <w:rFonts w:hint="eastAsia"/>
        </w:rPr>
        <w:t>父类引用</w:t>
      </w:r>
      <w:proofErr w:type="gramEnd"/>
      <w:r>
        <w:rPr>
          <w:rFonts w:hint="eastAsia"/>
        </w:rPr>
        <w:t>变量无法调用子类特有的方法。</w:t>
      </w:r>
    </w:p>
    <w:p w:rsidR="000E3F1D" w:rsidRDefault="000E3F1D" w:rsidP="000E3F1D">
      <w:pPr>
        <w:pStyle w:val="a7"/>
        <w:ind w:left="1152" w:firstLineChars="0" w:firstLine="0"/>
      </w:pPr>
      <w:r>
        <w:rPr>
          <w:rFonts w:hint="eastAsia"/>
        </w:rPr>
        <w:t>向下转型</w:t>
      </w:r>
      <w:r>
        <w:rPr>
          <w:rFonts w:hint="eastAsia"/>
        </w:rPr>
        <w:t xml:space="preserve"> Student </w:t>
      </w:r>
      <w:proofErr w:type="spellStart"/>
      <w:r>
        <w:rPr>
          <w:rFonts w:hint="eastAsia"/>
        </w:rPr>
        <w:t>stu</w:t>
      </w:r>
      <w:proofErr w:type="spellEnd"/>
      <w:r>
        <w:rPr>
          <w:rFonts w:hint="eastAsia"/>
        </w:rPr>
        <w:t xml:space="preserve"> = (Student)person;</w:t>
      </w:r>
    </w:p>
    <w:p w:rsidR="000E3F1D" w:rsidRDefault="000E3F1D" w:rsidP="000E3F1D">
      <w:pPr>
        <w:pStyle w:val="a7"/>
        <w:ind w:left="1152" w:firstLineChars="0" w:firstLine="0"/>
      </w:pPr>
      <w:r>
        <w:rPr>
          <w:rFonts w:hint="eastAsia"/>
        </w:rPr>
        <w:t>将一个指向子</w:t>
      </w:r>
      <w:proofErr w:type="gramStart"/>
      <w:r>
        <w:rPr>
          <w:rFonts w:hint="eastAsia"/>
        </w:rPr>
        <w:t>类对象</w:t>
      </w:r>
      <w:proofErr w:type="gramEnd"/>
      <w:r>
        <w:rPr>
          <w:rFonts w:hint="eastAsia"/>
        </w:rPr>
        <w:t>的引用赋给一个子类的引用，成为向下转型，此时必须进行强制类型转换。向下转型必须转换为父类引用指向的真实子类类型，，否则将出现</w:t>
      </w:r>
      <w:proofErr w:type="spellStart"/>
      <w:r>
        <w:rPr>
          <w:rFonts w:hint="eastAsia"/>
        </w:rPr>
        <w:t>ClassCastException</w:t>
      </w:r>
      <w:proofErr w:type="spellEnd"/>
      <w:r>
        <w:rPr>
          <w:rFonts w:hint="eastAsia"/>
        </w:rPr>
        <w:t>，不是任意的强制转换</w:t>
      </w:r>
    </w:p>
    <w:p w:rsidR="000E3F1D" w:rsidRPr="00B64E5C" w:rsidRDefault="000E3F1D" w:rsidP="000E3F1D">
      <w:pPr>
        <w:pStyle w:val="a7"/>
        <w:ind w:left="1152" w:firstLineChars="0" w:firstLine="0"/>
      </w:pPr>
      <w:r>
        <w:rPr>
          <w:rFonts w:hint="eastAsia"/>
        </w:rPr>
        <w:t>向下转型时可以结合使用</w:t>
      </w:r>
      <w:proofErr w:type="spellStart"/>
      <w:r>
        <w:rPr>
          <w:rFonts w:hint="eastAsia"/>
        </w:rPr>
        <w:t>instanceof</w:t>
      </w:r>
      <w:proofErr w:type="spellEnd"/>
      <w:r>
        <w:rPr>
          <w:rFonts w:hint="eastAsia"/>
        </w:rPr>
        <w:t>运算符进行强制类型转换，比如出现转换异常</w:t>
      </w:r>
      <w:r>
        <w:rPr>
          <w:rFonts w:hint="eastAsia"/>
        </w:rPr>
        <w:t>---</w:t>
      </w:r>
      <w:proofErr w:type="spellStart"/>
      <w:r>
        <w:rPr>
          <w:rFonts w:hint="eastAsia"/>
        </w:rPr>
        <w:t>ClassCastException</w:t>
      </w:r>
      <w:proofErr w:type="spellEnd"/>
    </w:p>
    <w:p w:rsidR="002B4641" w:rsidRPr="00EA1800" w:rsidRDefault="002B4641" w:rsidP="00254DCB">
      <w:pPr>
        <w:pStyle w:val="a7"/>
        <w:numPr>
          <w:ilvl w:val="0"/>
          <w:numId w:val="8"/>
        </w:numPr>
        <w:ind w:firstLineChars="0"/>
        <w:outlineLvl w:val="2"/>
        <w:rPr>
          <w:b/>
        </w:rPr>
      </w:pPr>
      <w:r w:rsidRPr="00EA1800">
        <w:rPr>
          <w:rFonts w:hint="eastAsia"/>
          <w:b/>
        </w:rPr>
        <w:t>作用域</w:t>
      </w:r>
      <w:r w:rsidRPr="00EA1800">
        <w:rPr>
          <w:rFonts w:hint="eastAsia"/>
          <w:b/>
        </w:rPr>
        <w:t>public</w:t>
      </w:r>
      <w:r w:rsidRPr="00EA1800">
        <w:rPr>
          <w:rFonts w:hint="eastAsia"/>
          <w:b/>
        </w:rPr>
        <w:t>，</w:t>
      </w:r>
      <w:r w:rsidRPr="00EA1800">
        <w:rPr>
          <w:rFonts w:hint="eastAsia"/>
          <w:b/>
        </w:rPr>
        <w:t>private</w:t>
      </w:r>
      <w:r w:rsidRPr="00EA1800">
        <w:rPr>
          <w:rFonts w:hint="eastAsia"/>
          <w:b/>
        </w:rPr>
        <w:t>，</w:t>
      </w:r>
      <w:r w:rsidRPr="00EA1800">
        <w:rPr>
          <w:rFonts w:hint="eastAsia"/>
          <w:b/>
        </w:rPr>
        <w:t>protected</w:t>
      </w:r>
      <w:r w:rsidRPr="00EA1800">
        <w:rPr>
          <w:rFonts w:hint="eastAsia"/>
          <w:b/>
        </w:rPr>
        <w:t>，以及不写时的区别</w:t>
      </w:r>
      <w:r w:rsidRPr="00EA1800">
        <w:rPr>
          <w:rFonts w:hint="eastAsia"/>
          <w:b/>
        </w:rPr>
        <w:t>?</w:t>
      </w:r>
    </w:p>
    <w:p w:rsidR="002B4641" w:rsidRDefault="00272838" w:rsidP="002B4641">
      <w:pPr>
        <w:pStyle w:val="a7"/>
        <w:ind w:left="1260"/>
      </w:pPr>
      <w:r>
        <w:rPr>
          <w:rFonts w:hint="eastAsia"/>
        </w:rPr>
        <w:t xml:space="preserve"> </w:t>
      </w:r>
      <w:r>
        <w:rPr>
          <w:noProof/>
        </w:rPr>
        <w:drawing>
          <wp:inline distT="0" distB="0" distL="0" distR="0" wp14:anchorId="1291C1AC" wp14:editId="7CBFAE8F">
            <wp:extent cx="5274310" cy="1761156"/>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761156"/>
                    </a:xfrm>
                    <a:prstGeom prst="rect">
                      <a:avLst/>
                    </a:prstGeom>
                  </pic:spPr>
                </pic:pic>
              </a:graphicData>
            </a:graphic>
          </wp:inline>
        </w:drawing>
      </w:r>
    </w:p>
    <w:p w:rsidR="00272838" w:rsidRDefault="00272838" w:rsidP="00272838">
      <w:pPr>
        <w:pStyle w:val="a7"/>
        <w:ind w:left="1260"/>
      </w:pPr>
      <w:r>
        <w:rPr>
          <w:rFonts w:hint="eastAsia"/>
        </w:rPr>
        <w:t>类的访问权限只有两种</w:t>
      </w:r>
    </w:p>
    <w:p w:rsidR="00272838" w:rsidRDefault="00272838" w:rsidP="00272838">
      <w:pPr>
        <w:pStyle w:val="a7"/>
        <w:ind w:left="1260"/>
      </w:pPr>
      <w:r>
        <w:rPr>
          <w:rFonts w:hint="eastAsia"/>
        </w:rPr>
        <w:t>public</w:t>
      </w:r>
      <w:r>
        <w:rPr>
          <w:rFonts w:hint="eastAsia"/>
        </w:rPr>
        <w:t>公共的</w:t>
      </w:r>
      <w:r>
        <w:rPr>
          <w:rFonts w:hint="eastAsia"/>
        </w:rPr>
        <w:t xml:space="preserve"> </w:t>
      </w:r>
      <w:r>
        <w:rPr>
          <w:rFonts w:hint="eastAsia"/>
        </w:rPr>
        <w:t>可被同一项目中所有的类访问。</w:t>
      </w:r>
      <w:r>
        <w:rPr>
          <w:rFonts w:hint="eastAsia"/>
        </w:rPr>
        <w:t xml:space="preserve"> (</w:t>
      </w:r>
      <w:r>
        <w:rPr>
          <w:rFonts w:hint="eastAsia"/>
        </w:rPr>
        <w:t>必须与文件名同名</w:t>
      </w:r>
      <w:r>
        <w:rPr>
          <w:rFonts w:hint="eastAsia"/>
        </w:rPr>
        <w:t>)</w:t>
      </w:r>
    </w:p>
    <w:p w:rsidR="00272838" w:rsidRPr="00272838" w:rsidRDefault="00272838" w:rsidP="00272838">
      <w:pPr>
        <w:pStyle w:val="a7"/>
        <w:ind w:left="1260"/>
      </w:pPr>
      <w:r>
        <w:rPr>
          <w:rFonts w:hint="eastAsia"/>
        </w:rPr>
        <w:t>default</w:t>
      </w:r>
      <w:r>
        <w:rPr>
          <w:rFonts w:hint="eastAsia"/>
        </w:rPr>
        <w:t>默认的</w:t>
      </w:r>
      <w:r>
        <w:rPr>
          <w:rFonts w:hint="eastAsia"/>
        </w:rPr>
        <w:t xml:space="preserve"> </w:t>
      </w:r>
      <w:r>
        <w:rPr>
          <w:rFonts w:hint="eastAsia"/>
        </w:rPr>
        <w:t>可被同一个包中的类访问。</w:t>
      </w:r>
    </w:p>
    <w:p w:rsidR="00272838" w:rsidRPr="00272838" w:rsidRDefault="00272838" w:rsidP="00272838">
      <w:pPr>
        <w:pStyle w:val="a7"/>
        <w:ind w:left="1260"/>
      </w:pPr>
      <w:r>
        <w:rPr>
          <w:rFonts w:hint="eastAsia"/>
        </w:rPr>
        <w:t>成员（成员变量或成员方法）访问权限共有四种：</w:t>
      </w:r>
    </w:p>
    <w:p w:rsidR="00272838" w:rsidRDefault="00272838" w:rsidP="00272838">
      <w:pPr>
        <w:pStyle w:val="a7"/>
        <w:ind w:left="1260"/>
      </w:pPr>
      <w:r>
        <w:rPr>
          <w:rFonts w:hint="eastAsia"/>
        </w:rPr>
        <w:t xml:space="preserve">public </w:t>
      </w:r>
      <w:r>
        <w:rPr>
          <w:rFonts w:hint="eastAsia"/>
        </w:rPr>
        <w:t>公共的</w:t>
      </w:r>
      <w:r>
        <w:rPr>
          <w:rFonts w:hint="eastAsia"/>
        </w:rPr>
        <w:t xml:space="preserve"> </w:t>
      </w:r>
      <w:r>
        <w:rPr>
          <w:rFonts w:hint="eastAsia"/>
        </w:rPr>
        <w:t>可以</w:t>
      </w:r>
      <w:proofErr w:type="gramStart"/>
      <w:r>
        <w:rPr>
          <w:rFonts w:hint="eastAsia"/>
        </w:rPr>
        <w:t>被项目</w:t>
      </w:r>
      <w:proofErr w:type="gramEnd"/>
      <w:r>
        <w:rPr>
          <w:rFonts w:hint="eastAsia"/>
        </w:rPr>
        <w:t>中所有的类访问。</w:t>
      </w:r>
      <w:r>
        <w:rPr>
          <w:rFonts w:hint="eastAsia"/>
        </w:rPr>
        <w:t>(</w:t>
      </w:r>
      <w:r>
        <w:rPr>
          <w:rFonts w:hint="eastAsia"/>
        </w:rPr>
        <w:t>项目可见性</w:t>
      </w:r>
      <w:r>
        <w:rPr>
          <w:rFonts w:hint="eastAsia"/>
        </w:rPr>
        <w:t>)</w:t>
      </w:r>
    </w:p>
    <w:p w:rsidR="00272838" w:rsidRDefault="00272838" w:rsidP="00272838">
      <w:pPr>
        <w:pStyle w:val="a7"/>
        <w:ind w:left="1260"/>
      </w:pPr>
      <w:r>
        <w:rPr>
          <w:rFonts w:hint="eastAsia"/>
        </w:rPr>
        <w:t xml:space="preserve">protected </w:t>
      </w:r>
      <w:r>
        <w:rPr>
          <w:rFonts w:hint="eastAsia"/>
        </w:rPr>
        <w:t>受保护的</w:t>
      </w:r>
      <w:r>
        <w:rPr>
          <w:rFonts w:hint="eastAsia"/>
        </w:rPr>
        <w:t xml:space="preserve"> </w:t>
      </w:r>
      <w:r>
        <w:rPr>
          <w:rFonts w:hint="eastAsia"/>
        </w:rPr>
        <w:t>可以被这个</w:t>
      </w:r>
      <w:proofErr w:type="gramStart"/>
      <w:r>
        <w:rPr>
          <w:rFonts w:hint="eastAsia"/>
        </w:rPr>
        <w:t>类本身</w:t>
      </w:r>
      <w:proofErr w:type="gramEnd"/>
      <w:r>
        <w:rPr>
          <w:rFonts w:hint="eastAsia"/>
        </w:rPr>
        <w:t>访问；同一个包中的所有其他的类</w:t>
      </w:r>
      <w:r>
        <w:rPr>
          <w:rFonts w:hint="eastAsia"/>
        </w:rPr>
        <w:tab/>
      </w:r>
      <w:r>
        <w:rPr>
          <w:rFonts w:hint="eastAsia"/>
        </w:rPr>
        <w:t>访问；被它的子类（同一个包以及不同包中的子类）访问。（子类可见性）</w:t>
      </w:r>
    </w:p>
    <w:p w:rsidR="00272838" w:rsidRPr="00272838" w:rsidRDefault="00272838" w:rsidP="00272838">
      <w:pPr>
        <w:pStyle w:val="a7"/>
        <w:ind w:left="1260"/>
      </w:pPr>
      <w:r>
        <w:rPr>
          <w:rFonts w:hint="eastAsia"/>
        </w:rPr>
        <w:t xml:space="preserve">default </w:t>
      </w:r>
      <w:r>
        <w:rPr>
          <w:rFonts w:hint="eastAsia"/>
        </w:rPr>
        <w:t>默认的被这个</w:t>
      </w:r>
      <w:proofErr w:type="gramStart"/>
      <w:r>
        <w:rPr>
          <w:rFonts w:hint="eastAsia"/>
        </w:rPr>
        <w:t>类本身</w:t>
      </w:r>
      <w:proofErr w:type="gramEnd"/>
      <w:r>
        <w:rPr>
          <w:rFonts w:hint="eastAsia"/>
        </w:rPr>
        <w:t>访问；被同一个包中的类访问。（包可见性）</w:t>
      </w:r>
    </w:p>
    <w:p w:rsidR="002B4641" w:rsidRPr="00272838" w:rsidRDefault="00272838" w:rsidP="00272838">
      <w:pPr>
        <w:pStyle w:val="a7"/>
        <w:ind w:left="1260" w:firstLineChars="0" w:firstLine="0"/>
      </w:pPr>
      <w:r>
        <w:rPr>
          <w:rFonts w:hint="eastAsia"/>
        </w:rPr>
        <w:tab/>
        <w:t xml:space="preserve">private </w:t>
      </w:r>
      <w:r>
        <w:rPr>
          <w:rFonts w:hint="eastAsia"/>
        </w:rPr>
        <w:t>私有的</w:t>
      </w:r>
      <w:r>
        <w:rPr>
          <w:rFonts w:hint="eastAsia"/>
        </w:rPr>
        <w:t xml:space="preserve"> </w:t>
      </w:r>
      <w:r>
        <w:rPr>
          <w:rFonts w:hint="eastAsia"/>
        </w:rPr>
        <w:t>只能被这个</w:t>
      </w:r>
      <w:proofErr w:type="gramStart"/>
      <w:r>
        <w:rPr>
          <w:rFonts w:hint="eastAsia"/>
        </w:rPr>
        <w:t>类本身</w:t>
      </w:r>
      <w:proofErr w:type="gramEnd"/>
      <w:r>
        <w:rPr>
          <w:rFonts w:hint="eastAsia"/>
        </w:rPr>
        <w:t>访问。（类可见性）</w:t>
      </w:r>
    </w:p>
    <w:p w:rsidR="00DE2D2B" w:rsidRPr="007B1E61" w:rsidRDefault="00CE3F5A" w:rsidP="00254DCB">
      <w:pPr>
        <w:pStyle w:val="a7"/>
        <w:numPr>
          <w:ilvl w:val="0"/>
          <w:numId w:val="8"/>
        </w:numPr>
        <w:ind w:left="1140" w:firstLineChars="0" w:firstLine="0"/>
        <w:outlineLvl w:val="2"/>
      </w:pPr>
      <w:r>
        <w:rPr>
          <w:rFonts w:hint="eastAsia"/>
          <w:b/>
        </w:rPr>
        <w:t>O</w:t>
      </w:r>
      <w:r w:rsidR="00DE2D2B" w:rsidRPr="00DE2D2B">
        <w:rPr>
          <w:b/>
        </w:rPr>
        <w:t>bject</w:t>
      </w:r>
      <w:r w:rsidR="00DE2D2B" w:rsidRPr="00DE2D2B">
        <w:rPr>
          <w:b/>
        </w:rPr>
        <w:t>中定义了哪些方法？</w:t>
      </w:r>
    </w:p>
    <w:p w:rsidR="00716BE7" w:rsidRPr="00716BE7" w:rsidRDefault="00716BE7" w:rsidP="00716BE7">
      <w:pPr>
        <w:pStyle w:val="a7"/>
        <w:ind w:left="1140" w:firstLineChars="0" w:firstLine="0"/>
      </w:pPr>
      <w:r>
        <w:t>(</w:t>
      </w:r>
      <w:proofErr w:type="gramStart"/>
      <w:r>
        <w:t>1)public</w:t>
      </w:r>
      <w:proofErr w:type="gramEnd"/>
      <w:r>
        <w:t xml:space="preserve"> </w:t>
      </w:r>
      <w:proofErr w:type="spellStart"/>
      <w:r>
        <w:t>boolean</w:t>
      </w:r>
      <w:proofErr w:type="spellEnd"/>
      <w:r>
        <w:t xml:space="preserve"> equals(</w:t>
      </w:r>
      <w:proofErr w:type="spellStart"/>
      <w:r>
        <w:t>java.lang.Object</w:t>
      </w:r>
      <w:proofErr w:type="spellEnd"/>
      <w:r>
        <w:t>)</w:t>
      </w:r>
    </w:p>
    <w:p w:rsidR="00716BE7" w:rsidRPr="00716BE7" w:rsidRDefault="00716BE7" w:rsidP="00716BE7">
      <w:pPr>
        <w:pStyle w:val="a7"/>
        <w:ind w:left="1140" w:firstLineChars="0" w:firstLine="0"/>
      </w:pPr>
      <w:r>
        <w:rPr>
          <w:rFonts w:hint="eastAsia"/>
        </w:rPr>
        <w:t>比较对象的地址值是否相等，如果子类重写，则比较对象的内容是否相等；</w:t>
      </w:r>
    </w:p>
    <w:p w:rsidR="00716BE7" w:rsidRDefault="00716BE7" w:rsidP="00716BE7">
      <w:pPr>
        <w:pStyle w:val="a7"/>
        <w:ind w:left="1140" w:firstLineChars="0" w:firstLine="0"/>
      </w:pPr>
      <w:r>
        <w:rPr>
          <w:rFonts w:hint="eastAsia"/>
        </w:rPr>
        <w:t xml:space="preserve">(2)public native int </w:t>
      </w:r>
      <w:proofErr w:type="spellStart"/>
      <w:r>
        <w:rPr>
          <w:rFonts w:hint="eastAsia"/>
        </w:rPr>
        <w:t>hashCode</w:t>
      </w:r>
      <w:proofErr w:type="spellEnd"/>
      <w:r>
        <w:rPr>
          <w:rFonts w:hint="eastAsia"/>
        </w:rPr>
        <w:t xml:space="preserve">() </w:t>
      </w:r>
      <w:r>
        <w:rPr>
          <w:rFonts w:hint="eastAsia"/>
        </w:rPr>
        <w:t>获取哈希码</w:t>
      </w:r>
    </w:p>
    <w:p w:rsidR="00716BE7" w:rsidRDefault="00716BE7" w:rsidP="00716BE7">
      <w:pPr>
        <w:pStyle w:val="a7"/>
        <w:ind w:left="1140" w:firstLineChars="0" w:firstLine="0"/>
      </w:pPr>
      <w:r>
        <w:rPr>
          <w:rFonts w:hint="eastAsia"/>
        </w:rPr>
        <w:t xml:space="preserve">(3)public </w:t>
      </w:r>
      <w:proofErr w:type="spellStart"/>
      <w:r>
        <w:rPr>
          <w:rFonts w:hint="eastAsia"/>
        </w:rPr>
        <w:t>java.lang.String</w:t>
      </w:r>
      <w:proofErr w:type="spellEnd"/>
      <w:r>
        <w:rPr>
          <w:rFonts w:hint="eastAsia"/>
        </w:rPr>
        <w:t xml:space="preserve"> </w:t>
      </w:r>
      <w:proofErr w:type="spellStart"/>
      <w:r>
        <w:rPr>
          <w:rFonts w:hint="eastAsia"/>
        </w:rPr>
        <w:t>toString</w:t>
      </w:r>
      <w:proofErr w:type="spellEnd"/>
      <w:r>
        <w:rPr>
          <w:rFonts w:hint="eastAsia"/>
        </w:rPr>
        <w:t xml:space="preserve">() </w:t>
      </w:r>
      <w:r>
        <w:rPr>
          <w:rFonts w:hint="eastAsia"/>
        </w:rPr>
        <w:t>把数据转变成字符串</w:t>
      </w:r>
    </w:p>
    <w:p w:rsidR="00716BE7" w:rsidRDefault="00716BE7" w:rsidP="00716BE7">
      <w:pPr>
        <w:pStyle w:val="a7"/>
        <w:ind w:left="1140" w:firstLineChars="0" w:firstLine="0"/>
      </w:pPr>
      <w:r>
        <w:rPr>
          <w:rFonts w:hint="eastAsia"/>
        </w:rPr>
        <w:t xml:space="preserve">(4)public final native </w:t>
      </w:r>
      <w:proofErr w:type="spellStart"/>
      <w:r>
        <w:rPr>
          <w:rFonts w:hint="eastAsia"/>
        </w:rPr>
        <w:t>java.lang.Class</w:t>
      </w:r>
      <w:proofErr w:type="spellEnd"/>
      <w:r>
        <w:rPr>
          <w:rFonts w:hint="eastAsia"/>
        </w:rPr>
        <w:t xml:space="preserve"> </w:t>
      </w:r>
      <w:proofErr w:type="spellStart"/>
      <w:r>
        <w:rPr>
          <w:rFonts w:hint="eastAsia"/>
        </w:rPr>
        <w:t>getClass</w:t>
      </w:r>
      <w:proofErr w:type="spellEnd"/>
      <w:r>
        <w:rPr>
          <w:rFonts w:hint="eastAsia"/>
        </w:rPr>
        <w:t xml:space="preserve">() </w:t>
      </w:r>
      <w:r>
        <w:rPr>
          <w:rFonts w:hint="eastAsia"/>
        </w:rPr>
        <w:t>获取类结构信息</w:t>
      </w:r>
    </w:p>
    <w:p w:rsidR="00716BE7" w:rsidRPr="00716BE7" w:rsidRDefault="00716BE7" w:rsidP="00716BE7">
      <w:pPr>
        <w:pStyle w:val="a7"/>
        <w:ind w:left="1140" w:firstLineChars="0" w:firstLine="0"/>
      </w:pPr>
      <w:r>
        <w:t>(</w:t>
      </w:r>
      <w:proofErr w:type="gramStart"/>
      <w:r>
        <w:t>5)protected</w:t>
      </w:r>
      <w:proofErr w:type="gramEnd"/>
      <w:r>
        <w:t xml:space="preserve"> void finalize() throws </w:t>
      </w:r>
      <w:proofErr w:type="spellStart"/>
      <w:r>
        <w:t>java.lang.Throwable</w:t>
      </w:r>
      <w:proofErr w:type="spellEnd"/>
    </w:p>
    <w:p w:rsidR="00716BE7" w:rsidRDefault="00716BE7" w:rsidP="00716BE7">
      <w:pPr>
        <w:pStyle w:val="a7"/>
        <w:ind w:left="1140" w:firstLineChars="0" w:firstLine="0"/>
      </w:pPr>
      <w:r>
        <w:rPr>
          <w:rFonts w:hint="eastAsia"/>
        </w:rPr>
        <w:t>垃圾回收前执行的方法</w:t>
      </w:r>
    </w:p>
    <w:p w:rsidR="00716BE7" w:rsidRDefault="00716BE7" w:rsidP="00716BE7">
      <w:pPr>
        <w:pStyle w:val="a7"/>
        <w:ind w:left="1140" w:firstLineChars="0" w:firstLine="0"/>
      </w:pPr>
      <w:r>
        <w:lastRenderedPageBreak/>
        <w:t>(</w:t>
      </w:r>
      <w:proofErr w:type="gramStart"/>
      <w:r>
        <w:t>6)protected</w:t>
      </w:r>
      <w:proofErr w:type="gramEnd"/>
      <w:r>
        <w:t xml:space="preserve"> native Object clone() throws</w:t>
      </w:r>
    </w:p>
    <w:p w:rsidR="00716BE7" w:rsidRDefault="00716BE7" w:rsidP="00716BE7">
      <w:pPr>
        <w:pStyle w:val="a7"/>
        <w:ind w:left="1140" w:firstLineChars="0" w:firstLine="0"/>
      </w:pPr>
      <w:proofErr w:type="spellStart"/>
      <w:r>
        <w:rPr>
          <w:rFonts w:hint="eastAsia"/>
        </w:rPr>
        <w:t>java.lang.CloneNotSupportedException</w:t>
      </w:r>
      <w:proofErr w:type="spellEnd"/>
      <w:r>
        <w:rPr>
          <w:rFonts w:hint="eastAsia"/>
        </w:rPr>
        <w:t xml:space="preserve"> </w:t>
      </w:r>
      <w:r>
        <w:rPr>
          <w:rFonts w:hint="eastAsia"/>
        </w:rPr>
        <w:t>克隆</w:t>
      </w:r>
    </w:p>
    <w:p w:rsidR="00716BE7" w:rsidRPr="00716BE7" w:rsidRDefault="00716BE7" w:rsidP="00716BE7">
      <w:pPr>
        <w:pStyle w:val="a7"/>
        <w:ind w:left="1140" w:firstLineChars="0" w:firstLine="0"/>
      </w:pPr>
      <w:r>
        <w:t>(</w:t>
      </w:r>
      <w:proofErr w:type="gramStart"/>
      <w:r>
        <w:t>7)public</w:t>
      </w:r>
      <w:proofErr w:type="gramEnd"/>
      <w:r>
        <w:t xml:space="preserve"> final void wait() throws </w:t>
      </w:r>
      <w:proofErr w:type="spellStart"/>
      <w:r>
        <w:t>java.lang.InterruptedException</w:t>
      </w:r>
      <w:proofErr w:type="spellEnd"/>
    </w:p>
    <w:p w:rsidR="00716BE7" w:rsidRDefault="00716BE7" w:rsidP="00716BE7">
      <w:pPr>
        <w:pStyle w:val="a7"/>
        <w:ind w:left="1140" w:firstLineChars="0" w:firstLine="0"/>
      </w:pPr>
      <w:r>
        <w:rPr>
          <w:rFonts w:hint="eastAsia"/>
        </w:rPr>
        <w:t>多线程中等待功能</w:t>
      </w:r>
    </w:p>
    <w:p w:rsidR="00716BE7" w:rsidRDefault="00716BE7" w:rsidP="00716BE7">
      <w:pPr>
        <w:pStyle w:val="a7"/>
        <w:ind w:left="1140" w:firstLineChars="0" w:firstLine="0"/>
      </w:pPr>
      <w:r>
        <w:rPr>
          <w:rFonts w:hint="eastAsia"/>
        </w:rPr>
        <w:t xml:space="preserve">(8)public final native void notify() </w:t>
      </w:r>
      <w:r>
        <w:rPr>
          <w:rFonts w:hint="eastAsia"/>
        </w:rPr>
        <w:t>多线程中唤醒功能</w:t>
      </w:r>
    </w:p>
    <w:p w:rsidR="007B1E61" w:rsidRPr="007B1E61" w:rsidRDefault="00716BE7" w:rsidP="00716BE7">
      <w:pPr>
        <w:pStyle w:val="a7"/>
        <w:ind w:left="1140" w:firstLineChars="0" w:firstLine="0"/>
      </w:pPr>
      <w:r>
        <w:rPr>
          <w:rFonts w:hint="eastAsia"/>
        </w:rPr>
        <w:t xml:space="preserve">(9)public final native void </w:t>
      </w:r>
      <w:proofErr w:type="spellStart"/>
      <w:r>
        <w:rPr>
          <w:rFonts w:hint="eastAsia"/>
        </w:rPr>
        <w:t>notifyAll</w:t>
      </w:r>
      <w:proofErr w:type="spellEnd"/>
      <w:r>
        <w:rPr>
          <w:rFonts w:hint="eastAsia"/>
        </w:rPr>
        <w:t xml:space="preserve">() </w:t>
      </w:r>
      <w:r>
        <w:rPr>
          <w:rFonts w:hint="eastAsia"/>
        </w:rPr>
        <w:t>多线程中唤醒所有等待线程的功能</w:t>
      </w:r>
    </w:p>
    <w:p w:rsidR="00530B4E" w:rsidRPr="00DB0623" w:rsidRDefault="00530B4E" w:rsidP="00254DCB">
      <w:pPr>
        <w:pStyle w:val="a7"/>
        <w:numPr>
          <w:ilvl w:val="0"/>
          <w:numId w:val="8"/>
        </w:numPr>
        <w:ind w:left="1140" w:firstLineChars="0" w:firstLine="0"/>
        <w:outlineLvl w:val="2"/>
      </w:pPr>
      <w:r w:rsidRPr="00530B4E">
        <w:rPr>
          <w:rFonts w:hint="eastAsia"/>
          <w:b/>
        </w:rPr>
        <w:t>Java</w:t>
      </w:r>
      <w:r>
        <w:rPr>
          <w:rFonts w:hint="eastAsia"/>
          <w:b/>
        </w:rPr>
        <w:t>对象</w:t>
      </w:r>
      <w:r w:rsidR="006D51FE">
        <w:rPr>
          <w:rFonts w:hint="eastAsia"/>
          <w:b/>
        </w:rPr>
        <w:t>创建过程</w:t>
      </w:r>
    </w:p>
    <w:p w:rsidR="00DB0623" w:rsidRPr="00530B4E" w:rsidRDefault="00DB0623" w:rsidP="00DB0623">
      <w:pPr>
        <w:pStyle w:val="a7"/>
        <w:ind w:left="1140" w:firstLineChars="0" w:firstLine="0"/>
      </w:pPr>
      <w:r>
        <w:rPr>
          <w:rFonts w:hint="eastAsia"/>
        </w:rPr>
        <w:tab/>
      </w:r>
      <w:r>
        <w:rPr>
          <w:rFonts w:hint="eastAsia"/>
        </w:rPr>
        <w:tab/>
      </w:r>
      <w:r w:rsidRPr="00DB0623">
        <w:rPr>
          <w:rFonts w:hint="eastAsia"/>
        </w:rPr>
        <w:t xml:space="preserve">  </w:t>
      </w:r>
      <w:r w:rsidRPr="00DB0623">
        <w:rPr>
          <w:rFonts w:hint="eastAsia"/>
        </w:rPr>
        <w:t>对象创建之前</w:t>
      </w:r>
      <w:r w:rsidRPr="00DB0623">
        <w:rPr>
          <w:rFonts w:hint="eastAsia"/>
        </w:rPr>
        <w:t>,</w:t>
      </w:r>
      <w:r w:rsidRPr="00DB0623">
        <w:rPr>
          <w:rFonts w:hint="eastAsia"/>
        </w:rPr>
        <w:t>首先类被加载</w:t>
      </w:r>
      <w:r w:rsidRPr="00DB0623">
        <w:rPr>
          <w:rFonts w:hint="eastAsia"/>
        </w:rPr>
        <w:t>(</w:t>
      </w:r>
      <w:r w:rsidRPr="00DB0623">
        <w:rPr>
          <w:rFonts w:hint="eastAsia"/>
        </w:rPr>
        <w:t>先</w:t>
      </w:r>
      <w:proofErr w:type="gramStart"/>
      <w:r w:rsidRPr="00DB0623">
        <w:rPr>
          <w:rFonts w:hint="eastAsia"/>
        </w:rPr>
        <w:t>加载父类再</w:t>
      </w:r>
      <w:proofErr w:type="gramEnd"/>
      <w:r w:rsidRPr="00DB0623">
        <w:rPr>
          <w:rFonts w:hint="eastAsia"/>
        </w:rPr>
        <w:t>加载子类</w:t>
      </w:r>
      <w:r w:rsidRPr="00DB0623">
        <w:rPr>
          <w:rFonts w:hint="eastAsia"/>
        </w:rPr>
        <w:t>),</w:t>
      </w:r>
      <w:r w:rsidRPr="00DB0623">
        <w:rPr>
          <w:rFonts w:hint="eastAsia"/>
        </w:rPr>
        <w:t>执行静态代码块</w:t>
      </w:r>
      <w:r w:rsidRPr="00DB0623">
        <w:rPr>
          <w:rFonts w:hint="eastAsia"/>
        </w:rPr>
        <w:t>,</w:t>
      </w:r>
      <w:r w:rsidRPr="00DB0623">
        <w:rPr>
          <w:rFonts w:hint="eastAsia"/>
        </w:rPr>
        <w:t>执行构造器</w:t>
      </w:r>
      <w:r w:rsidR="00B44DC0">
        <w:rPr>
          <w:rFonts w:hint="eastAsia"/>
        </w:rPr>
        <w:t>(</w:t>
      </w:r>
      <w:r w:rsidRPr="00DB0623">
        <w:rPr>
          <w:rFonts w:hint="eastAsia"/>
        </w:rPr>
        <w:t>先</w:t>
      </w:r>
      <w:proofErr w:type="gramStart"/>
      <w:r w:rsidRPr="00DB0623">
        <w:rPr>
          <w:rFonts w:hint="eastAsia"/>
        </w:rPr>
        <w:t>构造父类再</w:t>
      </w:r>
      <w:proofErr w:type="gramEnd"/>
      <w:r w:rsidRPr="00DB0623">
        <w:rPr>
          <w:rFonts w:hint="eastAsia"/>
        </w:rPr>
        <w:t>构造子类</w:t>
      </w:r>
      <w:r w:rsidRPr="00DB0623">
        <w:rPr>
          <w:rFonts w:hint="eastAsia"/>
        </w:rPr>
        <w:t>),</w:t>
      </w:r>
      <w:r w:rsidRPr="00DB0623">
        <w:rPr>
          <w:rFonts w:hint="eastAsia"/>
        </w:rPr>
        <w:t>创建对象实例静态方法和类有关</w:t>
      </w:r>
      <w:r w:rsidRPr="00DB0623">
        <w:rPr>
          <w:rFonts w:hint="eastAsia"/>
        </w:rPr>
        <w:t>,</w:t>
      </w:r>
      <w:r w:rsidRPr="00DB0623">
        <w:rPr>
          <w:rFonts w:hint="eastAsia"/>
        </w:rPr>
        <w:t>直接使用类名</w:t>
      </w:r>
      <w:r w:rsidRPr="00DB0623">
        <w:rPr>
          <w:rFonts w:hint="eastAsia"/>
        </w:rPr>
        <w:t>.</w:t>
      </w:r>
      <w:r w:rsidRPr="00DB0623">
        <w:rPr>
          <w:rFonts w:hint="eastAsia"/>
        </w:rPr>
        <w:t>方法来进行调用</w:t>
      </w:r>
    </w:p>
    <w:p w:rsidR="00131B8A" w:rsidRPr="00131B8A" w:rsidRDefault="00F1648D" w:rsidP="00254DCB">
      <w:pPr>
        <w:pStyle w:val="a7"/>
        <w:numPr>
          <w:ilvl w:val="0"/>
          <w:numId w:val="8"/>
        </w:numPr>
        <w:ind w:left="1140" w:firstLineChars="0" w:firstLine="0"/>
        <w:outlineLvl w:val="2"/>
      </w:pPr>
      <w:r>
        <w:rPr>
          <w:rFonts w:hint="eastAsia"/>
          <w:b/>
          <w:color w:val="FF0000"/>
        </w:rPr>
        <w:t>方法</w:t>
      </w:r>
      <w:r w:rsidR="00131B8A" w:rsidRPr="00131B8A">
        <w:rPr>
          <w:rFonts w:hint="eastAsia"/>
          <w:b/>
          <w:color w:val="FF0000"/>
        </w:rPr>
        <w:t>覆盖</w:t>
      </w:r>
      <w:r w:rsidR="00D26349" w:rsidRPr="00131B8A">
        <w:rPr>
          <w:rFonts w:hint="eastAsia"/>
          <w:b/>
          <w:color w:val="FF0000"/>
        </w:rPr>
        <w:t>Overload</w:t>
      </w:r>
      <w:r w:rsidR="00131B8A" w:rsidRPr="00131B8A">
        <w:rPr>
          <w:b/>
          <w:color w:val="FF0000"/>
        </w:rPr>
        <w:t>/</w:t>
      </w:r>
      <w:r w:rsidR="00131B8A" w:rsidRPr="00131B8A">
        <w:rPr>
          <w:rFonts w:hint="eastAsia"/>
          <w:b/>
          <w:color w:val="FF0000"/>
        </w:rPr>
        <w:t>重写</w:t>
      </w:r>
      <w:r w:rsidR="00131B8A" w:rsidRPr="00131B8A">
        <w:rPr>
          <w:rFonts w:hint="eastAsia"/>
          <w:b/>
          <w:color w:val="FF0000"/>
        </w:rPr>
        <w:t>Override</w:t>
      </w:r>
      <w:r w:rsidR="00131B8A" w:rsidRPr="00131B8A">
        <w:rPr>
          <w:rFonts w:hint="eastAsia"/>
          <w:b/>
          <w:color w:val="FF0000"/>
        </w:rPr>
        <w:t>的区别？</w:t>
      </w:r>
      <w:r w:rsidR="006A71C0">
        <w:rPr>
          <w:rFonts w:hint="eastAsia"/>
          <w:b/>
          <w:color w:val="FF0000"/>
        </w:rPr>
        <w:t>Overload</w:t>
      </w:r>
      <w:r w:rsidR="00131B8A" w:rsidRPr="00131B8A">
        <w:rPr>
          <w:rFonts w:hint="eastAsia"/>
          <w:b/>
          <w:color w:val="FF0000"/>
        </w:rPr>
        <w:t>的方法是否可以改变返回值的类型</w:t>
      </w:r>
      <w:r w:rsidR="00131B8A" w:rsidRPr="00131B8A">
        <w:rPr>
          <w:rFonts w:hint="eastAsia"/>
          <w:b/>
          <w:color w:val="FF0000"/>
        </w:rPr>
        <w:t>?</w:t>
      </w:r>
    </w:p>
    <w:p w:rsidR="00696039" w:rsidRDefault="00467AA5" w:rsidP="00467AA5">
      <w:pPr>
        <w:pStyle w:val="a7"/>
        <w:ind w:left="1260"/>
      </w:pPr>
      <w:r>
        <w:rPr>
          <w:rFonts w:hint="eastAsia"/>
        </w:rPr>
        <w:t>方法的重载和重写都是实现多态的方式，区别在于前者实现的是编译时的多态性，而后者实现的是运行</w:t>
      </w:r>
      <w:r w:rsidR="00696039">
        <w:rPr>
          <w:rFonts w:hint="eastAsia"/>
        </w:rPr>
        <w:tab/>
      </w:r>
      <w:r>
        <w:rPr>
          <w:rFonts w:hint="eastAsia"/>
        </w:rPr>
        <w:t>时的多态性。</w:t>
      </w:r>
    </w:p>
    <w:p w:rsidR="00696039" w:rsidRDefault="00467AA5" w:rsidP="00467AA5">
      <w:pPr>
        <w:pStyle w:val="a7"/>
        <w:ind w:left="1260"/>
      </w:pPr>
      <w:r>
        <w:rPr>
          <w:rFonts w:hint="eastAsia"/>
        </w:rPr>
        <w:t>重载发生在一个类中，同名的方法如果有不同的参数列表（参数类型不同、参数个数不同或者二者都不</w:t>
      </w:r>
      <w:r w:rsidR="00696039">
        <w:rPr>
          <w:rFonts w:hint="eastAsia"/>
        </w:rPr>
        <w:tab/>
      </w:r>
      <w:r>
        <w:rPr>
          <w:rFonts w:hint="eastAsia"/>
        </w:rPr>
        <w:t>同）则视为重载；</w:t>
      </w:r>
    </w:p>
    <w:p w:rsidR="00467AA5" w:rsidRDefault="00467AA5" w:rsidP="00467AA5">
      <w:pPr>
        <w:pStyle w:val="a7"/>
        <w:ind w:left="1260"/>
      </w:pPr>
      <w:r>
        <w:rPr>
          <w:rFonts w:hint="eastAsia"/>
        </w:rPr>
        <w:t>重写发生在子类</w:t>
      </w:r>
      <w:proofErr w:type="gramStart"/>
      <w:r>
        <w:rPr>
          <w:rFonts w:hint="eastAsia"/>
        </w:rPr>
        <w:t>与父类之间</w:t>
      </w:r>
      <w:proofErr w:type="gramEnd"/>
      <w:r>
        <w:rPr>
          <w:rFonts w:hint="eastAsia"/>
        </w:rPr>
        <w:t>，重写要求子类被重写方法</w:t>
      </w:r>
      <w:proofErr w:type="gramStart"/>
      <w:r>
        <w:rPr>
          <w:rFonts w:hint="eastAsia"/>
        </w:rPr>
        <w:t>与父类被</w:t>
      </w:r>
      <w:proofErr w:type="gramEnd"/>
      <w:r>
        <w:rPr>
          <w:rFonts w:hint="eastAsia"/>
        </w:rPr>
        <w:t>重写方法有相同的返回类型，</w:t>
      </w:r>
      <w:proofErr w:type="gramStart"/>
      <w:r>
        <w:rPr>
          <w:rFonts w:hint="eastAsia"/>
        </w:rPr>
        <w:t>比父类</w:t>
      </w:r>
      <w:proofErr w:type="gramEnd"/>
      <w:r>
        <w:rPr>
          <w:rFonts w:hint="eastAsia"/>
        </w:rPr>
        <w:t>被</w:t>
      </w:r>
      <w:r w:rsidR="00696039">
        <w:rPr>
          <w:rFonts w:hint="eastAsia"/>
        </w:rPr>
        <w:tab/>
      </w:r>
      <w:r>
        <w:rPr>
          <w:rFonts w:hint="eastAsia"/>
        </w:rPr>
        <w:t>重写方法更好访问，不能</w:t>
      </w:r>
      <w:proofErr w:type="gramStart"/>
      <w:r>
        <w:rPr>
          <w:rFonts w:hint="eastAsia"/>
        </w:rPr>
        <w:t>比父类</w:t>
      </w:r>
      <w:proofErr w:type="gramEnd"/>
      <w:r>
        <w:rPr>
          <w:rFonts w:hint="eastAsia"/>
        </w:rPr>
        <w:t>被重写方法声明更多的异常（里氏代换原则）。重载对返回类型没有特殊</w:t>
      </w:r>
      <w:r w:rsidR="00696039">
        <w:rPr>
          <w:rFonts w:hint="eastAsia"/>
        </w:rPr>
        <w:tab/>
      </w:r>
      <w:r>
        <w:rPr>
          <w:rFonts w:hint="eastAsia"/>
        </w:rPr>
        <w:t>的要求。</w:t>
      </w:r>
    </w:p>
    <w:p w:rsidR="00467AA5" w:rsidRDefault="00696039" w:rsidP="00827C25">
      <w:pPr>
        <w:pStyle w:val="a7"/>
        <w:ind w:left="1260" w:firstLineChars="0" w:firstLine="0"/>
      </w:pPr>
      <w:r>
        <w:rPr>
          <w:rFonts w:hint="eastAsia"/>
        </w:rPr>
        <w:tab/>
      </w:r>
      <w:r w:rsidR="00467AA5">
        <w:rPr>
          <w:rFonts w:hint="eastAsia"/>
        </w:rPr>
        <w:t>方法重载的规则：</w:t>
      </w:r>
    </w:p>
    <w:p w:rsidR="00467AA5" w:rsidRDefault="00467AA5" w:rsidP="00467AA5">
      <w:pPr>
        <w:pStyle w:val="a7"/>
        <w:ind w:left="1260"/>
      </w:pPr>
      <w:r>
        <w:rPr>
          <w:rFonts w:hint="eastAsia"/>
        </w:rPr>
        <w:t>1.</w:t>
      </w:r>
      <w:r>
        <w:rPr>
          <w:rFonts w:hint="eastAsia"/>
        </w:rPr>
        <w:t>方法名一致，参数列表中参数的顺序，类型，个数不同。</w:t>
      </w:r>
    </w:p>
    <w:p w:rsidR="007E5EEA" w:rsidRPr="00D26349" w:rsidRDefault="007E5EEA" w:rsidP="00D26349">
      <w:pPr>
        <w:pStyle w:val="a7"/>
        <w:ind w:left="1260" w:firstLine="422"/>
        <w:rPr>
          <w:b/>
        </w:rPr>
      </w:pPr>
      <w:r w:rsidRPr="00D26349">
        <w:rPr>
          <w:rFonts w:hint="eastAsia"/>
          <w:b/>
        </w:rPr>
        <w:t>为什么函数不能根据返回类型来区分重载</w:t>
      </w:r>
      <w:r w:rsidRPr="00D26349">
        <w:rPr>
          <w:rFonts w:hint="eastAsia"/>
          <w:b/>
        </w:rPr>
        <w:t>?</w:t>
      </w:r>
    </w:p>
    <w:p w:rsidR="004E35A6" w:rsidRDefault="00955823" w:rsidP="004E35A6">
      <w:pPr>
        <w:pStyle w:val="a7"/>
        <w:ind w:left="1260"/>
      </w:pPr>
      <w:r>
        <w:rPr>
          <w:rFonts w:hint="eastAsia"/>
        </w:rPr>
        <w:t>因为调用时不能指定类型信息，编译器不知道</w:t>
      </w:r>
      <w:r w:rsidR="004E35A6">
        <w:rPr>
          <w:rFonts w:hint="eastAsia"/>
        </w:rPr>
        <w:t>要调用哪个函数。例如：</w:t>
      </w:r>
    </w:p>
    <w:p w:rsidR="004E35A6" w:rsidRDefault="004E35A6" w:rsidP="004E35A6">
      <w:pPr>
        <w:pStyle w:val="a7"/>
        <w:ind w:left="1260"/>
      </w:pPr>
      <w:r>
        <w:rPr>
          <w:rFonts w:hint="eastAsia"/>
        </w:rPr>
        <w:t xml:space="preserve">float </w:t>
      </w:r>
      <w:proofErr w:type="gramStart"/>
      <w:r>
        <w:rPr>
          <w:rFonts w:hint="eastAsia"/>
        </w:rPr>
        <w:t>max(</w:t>
      </w:r>
      <w:proofErr w:type="gramEnd"/>
      <w:r>
        <w:rPr>
          <w:rFonts w:hint="eastAsia"/>
        </w:rPr>
        <w:t>int a, int b);</w:t>
      </w:r>
    </w:p>
    <w:p w:rsidR="004E35A6" w:rsidRDefault="004E35A6" w:rsidP="004E35A6">
      <w:pPr>
        <w:pStyle w:val="a7"/>
        <w:ind w:left="1260"/>
      </w:pPr>
      <w:r>
        <w:rPr>
          <w:rFonts w:hint="eastAsia"/>
        </w:rPr>
        <w:t xml:space="preserve">int </w:t>
      </w:r>
      <w:proofErr w:type="gramStart"/>
      <w:r>
        <w:rPr>
          <w:rFonts w:hint="eastAsia"/>
        </w:rPr>
        <w:t>max(</w:t>
      </w:r>
      <w:proofErr w:type="gramEnd"/>
      <w:r>
        <w:rPr>
          <w:rFonts w:hint="eastAsia"/>
        </w:rPr>
        <w:t>int a, int b);</w:t>
      </w:r>
    </w:p>
    <w:p w:rsidR="007E5EEA" w:rsidRDefault="004E35A6" w:rsidP="004E35A6">
      <w:pPr>
        <w:pStyle w:val="a7"/>
        <w:ind w:left="1260"/>
      </w:pPr>
      <w:r>
        <w:rPr>
          <w:rFonts w:hint="eastAsia"/>
        </w:rPr>
        <w:t>当调用</w:t>
      </w:r>
      <w:r>
        <w:rPr>
          <w:rFonts w:hint="eastAsia"/>
        </w:rPr>
        <w:t xml:space="preserve"> max(1, 2);</w:t>
      </w:r>
      <w:r>
        <w:rPr>
          <w:rFonts w:hint="eastAsia"/>
        </w:rPr>
        <w:t>时无法确定调用的是哪个，单从这一点上来说，仅返回</w:t>
      </w:r>
      <w:proofErr w:type="gramStart"/>
      <w:r>
        <w:rPr>
          <w:rFonts w:hint="eastAsia"/>
        </w:rPr>
        <w:t>值类型</w:t>
      </w:r>
      <w:proofErr w:type="gramEnd"/>
      <w:r>
        <w:rPr>
          <w:rFonts w:hint="eastAsia"/>
        </w:rPr>
        <w:t>不同的重载是不应该允</w:t>
      </w:r>
      <w:r w:rsidR="00955823">
        <w:rPr>
          <w:rFonts w:hint="eastAsia"/>
        </w:rPr>
        <w:tab/>
      </w:r>
      <w:r>
        <w:rPr>
          <w:rFonts w:hint="eastAsia"/>
        </w:rPr>
        <w:t>许的。</w:t>
      </w:r>
    </w:p>
    <w:p w:rsidR="00467AA5" w:rsidRDefault="00467AA5" w:rsidP="00467AA5">
      <w:pPr>
        <w:pStyle w:val="a7"/>
        <w:ind w:left="1260"/>
      </w:pPr>
      <w:r>
        <w:rPr>
          <w:rFonts w:hint="eastAsia"/>
        </w:rPr>
        <w:t>2.</w:t>
      </w:r>
      <w:r>
        <w:rPr>
          <w:rFonts w:hint="eastAsia"/>
        </w:rPr>
        <w:t>重载与方法的返回值无关，存在</w:t>
      </w:r>
      <w:proofErr w:type="gramStart"/>
      <w:r>
        <w:rPr>
          <w:rFonts w:hint="eastAsia"/>
        </w:rPr>
        <w:t>于父类和</w:t>
      </w:r>
      <w:proofErr w:type="gramEnd"/>
      <w:r>
        <w:rPr>
          <w:rFonts w:hint="eastAsia"/>
        </w:rPr>
        <w:t>子类，同类中。</w:t>
      </w:r>
    </w:p>
    <w:p w:rsidR="00131B8A" w:rsidRDefault="00467AA5" w:rsidP="00955823">
      <w:pPr>
        <w:pStyle w:val="a7"/>
        <w:ind w:left="1260"/>
      </w:pPr>
      <w:r>
        <w:rPr>
          <w:rFonts w:hint="eastAsia"/>
        </w:rPr>
        <w:t>3.</w:t>
      </w:r>
      <w:r>
        <w:rPr>
          <w:rFonts w:hint="eastAsia"/>
        </w:rPr>
        <w:t>可以抛出不同的异常，可以有不同修饰符。</w:t>
      </w:r>
    </w:p>
    <w:p w:rsidR="00E31FC4" w:rsidRPr="00955823" w:rsidRDefault="00955823" w:rsidP="00E31FC4">
      <w:pPr>
        <w:pStyle w:val="a7"/>
        <w:ind w:left="1260" w:firstLineChars="0" w:firstLine="0"/>
        <w:rPr>
          <w:b/>
        </w:rPr>
      </w:pPr>
      <w:r>
        <w:rPr>
          <w:rFonts w:hint="eastAsia"/>
          <w:b/>
        </w:rPr>
        <w:tab/>
      </w:r>
      <w:r w:rsidR="00827C25" w:rsidRPr="00955823">
        <w:rPr>
          <w:rFonts w:hint="eastAsia"/>
          <w:b/>
        </w:rPr>
        <w:t>方法重写的规则：</w:t>
      </w:r>
    </w:p>
    <w:p w:rsidR="00FF554F" w:rsidRDefault="00827C25" w:rsidP="00955823">
      <w:pPr>
        <w:pStyle w:val="a7"/>
        <w:ind w:left="1260"/>
      </w:pPr>
      <w:r>
        <w:rPr>
          <w:rFonts w:hint="eastAsia"/>
        </w:rPr>
        <w:t>1.</w:t>
      </w:r>
      <w:r>
        <w:rPr>
          <w:rFonts w:hint="eastAsia"/>
        </w:rPr>
        <w:t>参数列表必须完全与被重写方法的一致，返回类型必须完全与被重写方法的返回类型一致。</w:t>
      </w:r>
    </w:p>
    <w:p w:rsidR="00FF554F" w:rsidRDefault="00827C25" w:rsidP="00955823">
      <w:pPr>
        <w:pStyle w:val="a7"/>
        <w:ind w:left="1260"/>
      </w:pPr>
      <w:r>
        <w:rPr>
          <w:rFonts w:hint="eastAsia"/>
        </w:rPr>
        <w:t>2.</w:t>
      </w:r>
      <w:r>
        <w:rPr>
          <w:rFonts w:hint="eastAsia"/>
        </w:rPr>
        <w:t>构造方法不能被重写，声明为</w:t>
      </w:r>
      <w:r>
        <w:rPr>
          <w:rFonts w:hint="eastAsia"/>
        </w:rPr>
        <w:t xml:space="preserve"> final </w:t>
      </w:r>
      <w:r>
        <w:rPr>
          <w:rFonts w:hint="eastAsia"/>
        </w:rPr>
        <w:t>的方法不能被重写，声明为</w:t>
      </w:r>
      <w:r>
        <w:rPr>
          <w:rFonts w:hint="eastAsia"/>
        </w:rPr>
        <w:t xml:space="preserve"> static </w:t>
      </w:r>
      <w:r>
        <w:rPr>
          <w:rFonts w:hint="eastAsia"/>
        </w:rPr>
        <w:t>的方法不能被重写，但是能够</w:t>
      </w:r>
      <w:r w:rsidR="00955823">
        <w:rPr>
          <w:rFonts w:hint="eastAsia"/>
        </w:rPr>
        <w:tab/>
      </w:r>
      <w:r>
        <w:rPr>
          <w:rFonts w:hint="eastAsia"/>
        </w:rPr>
        <w:t>被再次声明。</w:t>
      </w:r>
    </w:p>
    <w:p w:rsidR="00827C25" w:rsidRDefault="00827C25" w:rsidP="00955823">
      <w:pPr>
        <w:pStyle w:val="a7"/>
        <w:ind w:left="1260"/>
      </w:pPr>
      <w:r>
        <w:rPr>
          <w:rFonts w:hint="eastAsia"/>
        </w:rPr>
        <w:t>3.</w:t>
      </w:r>
      <w:r>
        <w:rPr>
          <w:rFonts w:hint="eastAsia"/>
        </w:rPr>
        <w:t>访问权限</w:t>
      </w:r>
      <w:proofErr w:type="gramStart"/>
      <w:r>
        <w:rPr>
          <w:rFonts w:hint="eastAsia"/>
        </w:rPr>
        <w:t>不能比父类中</w:t>
      </w:r>
      <w:proofErr w:type="gramEnd"/>
      <w:r>
        <w:rPr>
          <w:rFonts w:hint="eastAsia"/>
        </w:rPr>
        <w:t>被重写的方法的访问权限更低。</w:t>
      </w:r>
    </w:p>
    <w:p w:rsidR="00467AA5" w:rsidRDefault="00827C25" w:rsidP="00955823">
      <w:pPr>
        <w:pStyle w:val="a7"/>
        <w:ind w:left="1260"/>
      </w:pPr>
      <w:r>
        <w:rPr>
          <w:rFonts w:hint="eastAsia"/>
        </w:rPr>
        <w:t>4.</w:t>
      </w:r>
      <w:r>
        <w:rPr>
          <w:rFonts w:hint="eastAsia"/>
        </w:rPr>
        <w:t>重写的方法能够抛出任何非强制异常（</w:t>
      </w:r>
      <w:proofErr w:type="spellStart"/>
      <w:r>
        <w:rPr>
          <w:rFonts w:hint="eastAsia"/>
        </w:rPr>
        <w:t>UncheckedException</w:t>
      </w:r>
      <w:proofErr w:type="spellEnd"/>
      <w:r>
        <w:rPr>
          <w:rFonts w:hint="eastAsia"/>
        </w:rPr>
        <w:t>，也叫</w:t>
      </w:r>
      <w:proofErr w:type="gramStart"/>
      <w:r>
        <w:rPr>
          <w:rFonts w:hint="eastAsia"/>
        </w:rPr>
        <w:t>非运行</w:t>
      </w:r>
      <w:proofErr w:type="gramEnd"/>
      <w:r>
        <w:rPr>
          <w:rFonts w:hint="eastAsia"/>
        </w:rPr>
        <w:t>时异常），无论被重写的方法</w:t>
      </w:r>
      <w:r w:rsidR="00955823">
        <w:rPr>
          <w:rFonts w:hint="eastAsia"/>
        </w:rPr>
        <w:tab/>
      </w:r>
      <w:r>
        <w:rPr>
          <w:rFonts w:hint="eastAsia"/>
        </w:rPr>
        <w:t>是否抛出异常。但是，重写的方法不能抛出新的强制性异常，或者比被重写方法声明的更广泛的强制性</w:t>
      </w:r>
      <w:r w:rsidR="00955823">
        <w:rPr>
          <w:rFonts w:hint="eastAsia"/>
        </w:rPr>
        <w:tab/>
      </w:r>
      <w:r>
        <w:rPr>
          <w:rFonts w:hint="eastAsia"/>
        </w:rPr>
        <w:t>异常，反之则可以。</w:t>
      </w:r>
    </w:p>
    <w:p w:rsidR="00931100" w:rsidRPr="00C70670" w:rsidRDefault="00931100" w:rsidP="00931100">
      <w:pPr>
        <w:pStyle w:val="a7"/>
        <w:numPr>
          <w:ilvl w:val="0"/>
          <w:numId w:val="8"/>
        </w:numPr>
        <w:ind w:firstLineChars="0"/>
        <w:outlineLvl w:val="2"/>
        <w:rPr>
          <w:color w:val="FF0000"/>
        </w:rPr>
      </w:pPr>
      <w:r w:rsidRPr="00C70670">
        <w:rPr>
          <w:rFonts w:hint="eastAsia"/>
          <w:color w:val="FF0000"/>
        </w:rPr>
        <w:t>this</w:t>
      </w:r>
      <w:r w:rsidRPr="00C70670">
        <w:rPr>
          <w:rFonts w:hint="eastAsia"/>
          <w:color w:val="FF0000"/>
        </w:rPr>
        <w:t>和</w:t>
      </w:r>
      <w:r w:rsidRPr="00C70670">
        <w:rPr>
          <w:rFonts w:hint="eastAsia"/>
          <w:color w:val="FF0000"/>
        </w:rPr>
        <w:t>super</w:t>
      </w:r>
      <w:r w:rsidRPr="00C70670">
        <w:rPr>
          <w:rFonts w:hint="eastAsia"/>
          <w:color w:val="FF0000"/>
        </w:rPr>
        <w:t>关键字的作用</w:t>
      </w:r>
    </w:p>
    <w:p w:rsidR="00931100" w:rsidRDefault="00931100" w:rsidP="00931100">
      <w:pPr>
        <w:pStyle w:val="a7"/>
        <w:ind w:left="1260"/>
      </w:pPr>
      <w:r>
        <w:rPr>
          <w:rFonts w:hint="eastAsia"/>
        </w:rPr>
        <w:t>this</w:t>
      </w:r>
      <w:r>
        <w:rPr>
          <w:rFonts w:hint="eastAsia"/>
        </w:rPr>
        <w:t>是对象</w:t>
      </w:r>
      <w:proofErr w:type="gramStart"/>
      <w:r>
        <w:rPr>
          <w:rFonts w:hint="eastAsia"/>
        </w:rPr>
        <w:t>内部指</w:t>
      </w:r>
      <w:proofErr w:type="gramEnd"/>
      <w:r>
        <w:rPr>
          <w:rFonts w:hint="eastAsia"/>
        </w:rPr>
        <w:t>代自身的引用</w:t>
      </w:r>
      <w:r>
        <w:rPr>
          <w:rFonts w:hint="eastAsia"/>
        </w:rPr>
        <w:t>,</w:t>
      </w:r>
      <w:r>
        <w:rPr>
          <w:rFonts w:hint="eastAsia"/>
        </w:rPr>
        <w:t>同时也是解决成员变量和局部变量同名问题；</w:t>
      </w:r>
      <w:r>
        <w:rPr>
          <w:rFonts w:hint="eastAsia"/>
        </w:rPr>
        <w:t>this</w:t>
      </w:r>
      <w:r>
        <w:rPr>
          <w:rFonts w:hint="eastAsia"/>
        </w:rPr>
        <w:t>可以调用成员变量，不能调用局部变量；</w:t>
      </w:r>
      <w:r>
        <w:rPr>
          <w:rFonts w:hint="eastAsia"/>
        </w:rPr>
        <w:t>this</w:t>
      </w:r>
      <w:r>
        <w:rPr>
          <w:rFonts w:hint="eastAsia"/>
        </w:rPr>
        <w:t>也可以调用成员方法，但是在普通方法中可以省略</w:t>
      </w:r>
      <w:r>
        <w:rPr>
          <w:rFonts w:hint="eastAsia"/>
        </w:rPr>
        <w:t>this</w:t>
      </w:r>
      <w:r w:rsidR="00C70670">
        <w:rPr>
          <w:rFonts w:hint="eastAsia"/>
        </w:rPr>
        <w:t>，在构造方法中不允许省略，必须是构造方法的第一条语句</w:t>
      </w:r>
      <w:r>
        <w:rPr>
          <w:rFonts w:hint="eastAsia"/>
        </w:rPr>
        <w:t>，而且在静态方法当中不允许出现</w:t>
      </w:r>
      <w:r>
        <w:rPr>
          <w:rFonts w:hint="eastAsia"/>
        </w:rPr>
        <w:t>this</w:t>
      </w:r>
      <w:r>
        <w:rPr>
          <w:rFonts w:hint="eastAsia"/>
        </w:rPr>
        <w:t>关键字。</w:t>
      </w:r>
    </w:p>
    <w:p w:rsidR="00931100" w:rsidRPr="00931100" w:rsidRDefault="00931100" w:rsidP="00931100">
      <w:pPr>
        <w:pStyle w:val="a7"/>
        <w:ind w:left="1260"/>
      </w:pPr>
      <w:r>
        <w:rPr>
          <w:rFonts w:hint="eastAsia"/>
        </w:rPr>
        <w:t>super</w:t>
      </w:r>
      <w:r>
        <w:rPr>
          <w:rFonts w:hint="eastAsia"/>
        </w:rPr>
        <w:t>代表对当前对象的直接</w:t>
      </w:r>
      <w:proofErr w:type="gramStart"/>
      <w:r>
        <w:rPr>
          <w:rFonts w:hint="eastAsia"/>
        </w:rPr>
        <w:t>父类对象</w:t>
      </w:r>
      <w:proofErr w:type="gramEnd"/>
      <w:r>
        <w:rPr>
          <w:rFonts w:hint="eastAsia"/>
        </w:rPr>
        <w:t>的引用，</w:t>
      </w:r>
      <w:r>
        <w:rPr>
          <w:rFonts w:hint="eastAsia"/>
        </w:rPr>
        <w:t>super</w:t>
      </w:r>
      <w:r>
        <w:rPr>
          <w:rFonts w:hint="eastAsia"/>
        </w:rPr>
        <w:t>可以调用</w:t>
      </w:r>
      <w:proofErr w:type="gramStart"/>
      <w:r>
        <w:rPr>
          <w:rFonts w:hint="eastAsia"/>
        </w:rPr>
        <w:t>直接父类的</w:t>
      </w:r>
      <w:proofErr w:type="gramEnd"/>
      <w:r>
        <w:rPr>
          <w:rFonts w:hint="eastAsia"/>
        </w:rPr>
        <w:t>成员变量（注意权限修饰符的影响，比如不能访问</w:t>
      </w:r>
      <w:r>
        <w:rPr>
          <w:rFonts w:hint="eastAsia"/>
        </w:rPr>
        <w:t>private</w:t>
      </w:r>
      <w:r>
        <w:rPr>
          <w:rFonts w:hint="eastAsia"/>
        </w:rPr>
        <w:t>成员）</w:t>
      </w:r>
    </w:p>
    <w:p w:rsidR="00931100" w:rsidRPr="00931100" w:rsidRDefault="00931100" w:rsidP="00931100">
      <w:pPr>
        <w:pStyle w:val="a7"/>
        <w:ind w:left="1260"/>
      </w:pPr>
      <w:r>
        <w:rPr>
          <w:rFonts w:hint="eastAsia"/>
        </w:rPr>
        <w:t>super</w:t>
      </w:r>
      <w:r>
        <w:rPr>
          <w:rFonts w:hint="eastAsia"/>
        </w:rPr>
        <w:t>可以调用</w:t>
      </w:r>
      <w:proofErr w:type="gramStart"/>
      <w:r>
        <w:rPr>
          <w:rFonts w:hint="eastAsia"/>
        </w:rPr>
        <w:t>直接父类的</w:t>
      </w:r>
      <w:proofErr w:type="gramEnd"/>
      <w:r>
        <w:rPr>
          <w:rFonts w:hint="eastAsia"/>
        </w:rPr>
        <w:t>成员方法（注意权限修饰符的影响，比如不能访问</w:t>
      </w:r>
      <w:r>
        <w:rPr>
          <w:rFonts w:hint="eastAsia"/>
        </w:rPr>
        <w:t>private</w:t>
      </w:r>
      <w:r>
        <w:rPr>
          <w:rFonts w:hint="eastAsia"/>
        </w:rPr>
        <w:t>成员）；</w:t>
      </w:r>
      <w:r>
        <w:rPr>
          <w:rFonts w:hint="eastAsia"/>
        </w:rPr>
        <w:lastRenderedPageBreak/>
        <w:t>super</w:t>
      </w:r>
      <w:r>
        <w:rPr>
          <w:rFonts w:hint="eastAsia"/>
        </w:rPr>
        <w:t>可以调用</w:t>
      </w:r>
      <w:proofErr w:type="gramStart"/>
      <w:r>
        <w:rPr>
          <w:rFonts w:hint="eastAsia"/>
        </w:rPr>
        <w:t>直接父类的</w:t>
      </w:r>
      <w:proofErr w:type="gramEnd"/>
      <w:r>
        <w:rPr>
          <w:rFonts w:hint="eastAsia"/>
        </w:rPr>
        <w:t>构造方法，只限构造方法中使用，且必须是第一条语句。</w:t>
      </w:r>
    </w:p>
    <w:p w:rsidR="00244AEE" w:rsidRPr="00244AEE" w:rsidRDefault="00244AEE" w:rsidP="00254DCB">
      <w:pPr>
        <w:pStyle w:val="a7"/>
        <w:numPr>
          <w:ilvl w:val="0"/>
          <w:numId w:val="8"/>
        </w:numPr>
        <w:ind w:left="1140" w:firstLineChars="0" w:firstLine="0"/>
        <w:outlineLvl w:val="2"/>
      </w:pPr>
      <w:r w:rsidRPr="00244AEE">
        <w:rPr>
          <w:rFonts w:hint="eastAsia"/>
          <w:b/>
          <w:color w:val="FF0000"/>
        </w:rPr>
        <w:t>abstract class</w:t>
      </w:r>
      <w:r w:rsidRPr="00244AEE">
        <w:rPr>
          <w:rFonts w:hint="eastAsia"/>
          <w:b/>
          <w:color w:val="FF0000"/>
        </w:rPr>
        <w:t>（抽象类）和</w:t>
      </w:r>
      <w:r w:rsidRPr="00244AEE">
        <w:rPr>
          <w:rFonts w:hint="eastAsia"/>
          <w:b/>
          <w:color w:val="FF0000"/>
        </w:rPr>
        <w:t>interface</w:t>
      </w:r>
      <w:r w:rsidRPr="00244AEE">
        <w:rPr>
          <w:rFonts w:hint="eastAsia"/>
          <w:b/>
          <w:color w:val="FF0000"/>
        </w:rPr>
        <w:t>（接口）有什么区别</w:t>
      </w:r>
      <w:r w:rsidRPr="00244AEE">
        <w:rPr>
          <w:rFonts w:hint="eastAsia"/>
          <w:b/>
          <w:color w:val="FF0000"/>
        </w:rPr>
        <w:t>?</w:t>
      </w:r>
    </w:p>
    <w:p w:rsidR="00244AEE" w:rsidRPr="000124B4" w:rsidRDefault="00244AEE" w:rsidP="00244AEE">
      <w:pPr>
        <w:pStyle w:val="a7"/>
        <w:ind w:left="1260"/>
      </w:pPr>
      <w:r w:rsidRPr="000124B4">
        <w:rPr>
          <w:rFonts w:hint="eastAsia"/>
        </w:rPr>
        <w:t>含有</w:t>
      </w:r>
      <w:r w:rsidRPr="000124B4">
        <w:rPr>
          <w:rFonts w:hint="eastAsia"/>
        </w:rPr>
        <w:t>abstract</w:t>
      </w:r>
      <w:r w:rsidRPr="000124B4">
        <w:rPr>
          <w:rFonts w:hint="eastAsia"/>
        </w:rPr>
        <w:t>修饰符的</w:t>
      </w:r>
      <w:r w:rsidRPr="000124B4">
        <w:rPr>
          <w:rFonts w:hint="eastAsia"/>
        </w:rPr>
        <w:t>class</w:t>
      </w:r>
      <w:r w:rsidRPr="000124B4">
        <w:rPr>
          <w:rFonts w:hint="eastAsia"/>
        </w:rPr>
        <w:t>即为抽象类，</w:t>
      </w:r>
      <w:r w:rsidRPr="000124B4">
        <w:rPr>
          <w:rFonts w:hint="eastAsia"/>
        </w:rPr>
        <w:t>abstract</w:t>
      </w:r>
      <w:r>
        <w:rPr>
          <w:rFonts w:hint="eastAsia"/>
        </w:rPr>
        <w:t>类不能创建</w:t>
      </w:r>
      <w:r w:rsidRPr="000124B4">
        <w:rPr>
          <w:rFonts w:hint="eastAsia"/>
        </w:rPr>
        <w:t>实例对象。含有</w:t>
      </w:r>
      <w:r w:rsidRPr="000124B4">
        <w:rPr>
          <w:rFonts w:hint="eastAsia"/>
        </w:rPr>
        <w:t>abstract</w:t>
      </w:r>
      <w:r w:rsidRPr="000124B4">
        <w:rPr>
          <w:rFonts w:hint="eastAsia"/>
        </w:rPr>
        <w:t>方法的类必须定义为</w:t>
      </w:r>
      <w:r w:rsidRPr="000124B4">
        <w:rPr>
          <w:rFonts w:hint="eastAsia"/>
        </w:rPr>
        <w:t>abstract class</w:t>
      </w:r>
      <w:r w:rsidRPr="000124B4">
        <w:rPr>
          <w:rFonts w:hint="eastAsia"/>
        </w:rPr>
        <w:t>，</w:t>
      </w:r>
      <w:r w:rsidRPr="000124B4">
        <w:rPr>
          <w:rFonts w:hint="eastAsia"/>
        </w:rPr>
        <w:t>abstract class</w:t>
      </w:r>
      <w:r w:rsidRPr="000124B4">
        <w:rPr>
          <w:rFonts w:hint="eastAsia"/>
        </w:rPr>
        <w:t>类中的方法不必是抽象的。</w:t>
      </w:r>
      <w:r w:rsidRPr="000124B4">
        <w:rPr>
          <w:rFonts w:hint="eastAsia"/>
        </w:rPr>
        <w:t>abstract class</w:t>
      </w:r>
      <w:r w:rsidRPr="000124B4">
        <w:rPr>
          <w:rFonts w:hint="eastAsia"/>
        </w:rPr>
        <w:t>类中定义抽象方法必须在具体</w:t>
      </w:r>
      <w:r>
        <w:rPr>
          <w:rFonts w:hint="eastAsia"/>
        </w:rPr>
        <w:t>子类中实现，所以，不能有抽象构造方法或抽象静态方法。如果</w:t>
      </w:r>
      <w:r w:rsidRPr="000124B4">
        <w:rPr>
          <w:rFonts w:hint="eastAsia"/>
        </w:rPr>
        <w:t>子</w:t>
      </w:r>
      <w:proofErr w:type="gramStart"/>
      <w:r w:rsidRPr="000124B4">
        <w:rPr>
          <w:rFonts w:hint="eastAsia"/>
        </w:rPr>
        <w:t>类没有</w:t>
      </w:r>
      <w:proofErr w:type="gramEnd"/>
      <w:r w:rsidRPr="000124B4">
        <w:rPr>
          <w:rFonts w:hint="eastAsia"/>
        </w:rPr>
        <w:t>实现抽象父类中的所有抽象方法，那么子类也必须定义为</w:t>
      </w:r>
      <w:r w:rsidRPr="000124B4">
        <w:rPr>
          <w:rFonts w:hint="eastAsia"/>
        </w:rPr>
        <w:t>abstract</w:t>
      </w:r>
      <w:r w:rsidRPr="000124B4">
        <w:rPr>
          <w:rFonts w:hint="eastAsia"/>
        </w:rPr>
        <w:t>类型。</w:t>
      </w:r>
    </w:p>
    <w:p w:rsidR="00244AEE" w:rsidRPr="00244AEE" w:rsidRDefault="00244AEE" w:rsidP="00244AEE">
      <w:pPr>
        <w:pStyle w:val="a7"/>
        <w:ind w:left="1260" w:firstLineChars="0" w:firstLine="0"/>
      </w:pPr>
      <w:r w:rsidRPr="000124B4">
        <w:rPr>
          <w:rFonts w:hint="eastAsia"/>
        </w:rPr>
        <w:t>接口（</w:t>
      </w:r>
      <w:r w:rsidRPr="000124B4">
        <w:rPr>
          <w:rFonts w:hint="eastAsia"/>
        </w:rPr>
        <w:t>interface</w:t>
      </w:r>
      <w:r w:rsidRPr="000124B4">
        <w:rPr>
          <w:rFonts w:hint="eastAsia"/>
        </w:rPr>
        <w:t>）可以说成是抽象类的一种特例，接口中的所有方法都必须是抽象的。接口中的方法定义默认为</w:t>
      </w:r>
      <w:r w:rsidRPr="000124B4">
        <w:rPr>
          <w:rFonts w:hint="eastAsia"/>
        </w:rPr>
        <w:t>public abstract</w:t>
      </w:r>
      <w:r w:rsidRPr="000124B4">
        <w:rPr>
          <w:rFonts w:hint="eastAsia"/>
        </w:rPr>
        <w:t>类型，接口中的成员变量类型默认为</w:t>
      </w:r>
      <w:r w:rsidRPr="000124B4">
        <w:rPr>
          <w:rFonts w:hint="eastAsia"/>
        </w:rPr>
        <w:t>public static final</w:t>
      </w:r>
      <w:r w:rsidRPr="000124B4">
        <w:rPr>
          <w:rFonts w:hint="eastAsia"/>
        </w:rPr>
        <w:t>。</w:t>
      </w:r>
    </w:p>
    <w:p w:rsidR="00244AEE" w:rsidRPr="00726D3C" w:rsidRDefault="00244AEE" w:rsidP="00244AEE">
      <w:pPr>
        <w:pStyle w:val="a7"/>
        <w:ind w:left="1152" w:firstLineChars="0" w:firstLine="0"/>
      </w:pPr>
      <w:r w:rsidRPr="00726D3C">
        <w:rPr>
          <w:rFonts w:hint="eastAsia"/>
        </w:rPr>
        <w:t>接口是一种特殊的抽象类，这种抽象类中只包含常量和方法的定义</w:t>
      </w:r>
      <w:r w:rsidRPr="00726D3C">
        <w:t>(</w:t>
      </w:r>
      <w:r w:rsidRPr="00726D3C">
        <w:rPr>
          <w:rFonts w:hint="eastAsia"/>
        </w:rPr>
        <w:t>抽象方法</w:t>
      </w:r>
      <w:r w:rsidRPr="00726D3C">
        <w:t>)</w:t>
      </w:r>
      <w:r w:rsidRPr="00726D3C">
        <w:rPr>
          <w:rFonts w:hint="eastAsia"/>
        </w:rPr>
        <w:t>，而没有变量和方法的实现。</w:t>
      </w:r>
    </w:p>
    <w:p w:rsidR="00244AEE" w:rsidRPr="00301BF0" w:rsidRDefault="00244AEE" w:rsidP="00244AEE">
      <w:pPr>
        <w:pStyle w:val="a7"/>
        <w:ind w:left="1152" w:firstLineChars="0" w:firstLine="0"/>
      </w:pPr>
      <w:r w:rsidRPr="00301BF0">
        <w:rPr>
          <w:rFonts w:hint="eastAsia"/>
        </w:rPr>
        <w:t>抽象类：有抽象方法和非抽象方法</w:t>
      </w:r>
    </w:p>
    <w:p w:rsidR="00244AEE" w:rsidRDefault="00244AEE" w:rsidP="00244AEE">
      <w:pPr>
        <w:pStyle w:val="a7"/>
        <w:ind w:left="1152" w:firstLineChars="0" w:firstLine="0"/>
      </w:pPr>
      <w:r w:rsidRPr="00301BF0">
        <w:t>接口：所有方法都是抽象的</w:t>
      </w:r>
    </w:p>
    <w:p w:rsidR="00244AEE" w:rsidRDefault="00244AEE" w:rsidP="00244AEE">
      <w:pPr>
        <w:pStyle w:val="a7"/>
        <w:ind w:left="1140" w:firstLineChars="0" w:firstLine="0"/>
      </w:pPr>
      <w:r w:rsidRPr="00C956AC">
        <w:rPr>
          <w:rFonts w:hint="eastAsia"/>
        </w:rPr>
        <w:t>一个接口可以实现多个父接口，将实现的各个接口用，隔开</w:t>
      </w:r>
    </w:p>
    <w:p w:rsidR="00244AEE" w:rsidRPr="00A0103F" w:rsidRDefault="00244AEE" w:rsidP="00244AEE">
      <w:pPr>
        <w:pStyle w:val="a7"/>
        <w:ind w:left="1140" w:firstLineChars="0" w:firstLine="0"/>
        <w:rPr>
          <w:b/>
        </w:rPr>
      </w:pPr>
      <w:r w:rsidRPr="00A0103F">
        <w:rPr>
          <w:rFonts w:hint="eastAsia"/>
          <w:b/>
        </w:rPr>
        <w:t>接口的特点</w:t>
      </w:r>
    </w:p>
    <w:p w:rsidR="00244AEE" w:rsidRDefault="00244AEE" w:rsidP="00244AEE">
      <w:pPr>
        <w:pStyle w:val="a7"/>
        <w:ind w:left="1140"/>
      </w:pPr>
      <w:r>
        <w:rPr>
          <w:rFonts w:hint="eastAsia"/>
        </w:rPr>
        <w:tab/>
      </w:r>
      <w:r>
        <w:rPr>
          <w:rFonts w:hint="eastAsia"/>
        </w:rPr>
        <w:tab/>
        <w:t>A:</w:t>
      </w:r>
      <w:r>
        <w:rPr>
          <w:rFonts w:hint="eastAsia"/>
        </w:rPr>
        <w:t>是对外暴露的规则</w:t>
      </w:r>
    </w:p>
    <w:p w:rsidR="00244AEE" w:rsidRDefault="00244AEE" w:rsidP="00244AEE">
      <w:pPr>
        <w:pStyle w:val="a7"/>
        <w:ind w:left="1140"/>
      </w:pPr>
      <w:r>
        <w:rPr>
          <w:rFonts w:hint="eastAsia"/>
        </w:rPr>
        <w:tab/>
      </w:r>
      <w:r>
        <w:rPr>
          <w:rFonts w:hint="eastAsia"/>
        </w:rPr>
        <w:tab/>
        <w:t>B:</w:t>
      </w:r>
      <w:r>
        <w:rPr>
          <w:rFonts w:hint="eastAsia"/>
        </w:rPr>
        <w:t>是功能的扩展</w:t>
      </w:r>
    </w:p>
    <w:p w:rsidR="00244AEE" w:rsidRDefault="00244AEE" w:rsidP="00244AEE">
      <w:pPr>
        <w:pStyle w:val="a7"/>
        <w:ind w:left="1140"/>
      </w:pPr>
      <w:r>
        <w:rPr>
          <w:rFonts w:hint="eastAsia"/>
        </w:rPr>
        <w:tab/>
      </w:r>
      <w:r>
        <w:rPr>
          <w:rFonts w:hint="eastAsia"/>
        </w:rPr>
        <w:tab/>
        <w:t>C:</w:t>
      </w:r>
      <w:r>
        <w:rPr>
          <w:rFonts w:hint="eastAsia"/>
        </w:rPr>
        <w:t>接口的出现降低耦合性。</w:t>
      </w:r>
    </w:p>
    <w:p w:rsidR="00244AEE" w:rsidRDefault="00244AEE" w:rsidP="00244AEE">
      <w:pPr>
        <w:pStyle w:val="a7"/>
        <w:ind w:left="1140"/>
      </w:pPr>
      <w:r>
        <w:rPr>
          <w:rFonts w:hint="eastAsia"/>
        </w:rPr>
        <w:tab/>
      </w:r>
      <w:r>
        <w:rPr>
          <w:rFonts w:hint="eastAsia"/>
        </w:rPr>
        <w:tab/>
      </w:r>
      <w:r>
        <w:rPr>
          <w:rFonts w:hint="eastAsia"/>
        </w:rPr>
        <w:tab/>
      </w:r>
      <w:r>
        <w:rPr>
          <w:rFonts w:hint="eastAsia"/>
        </w:rPr>
        <w:t>耦合</w:t>
      </w:r>
      <w:r>
        <w:rPr>
          <w:rFonts w:hint="eastAsia"/>
        </w:rPr>
        <w:t>(</w:t>
      </w:r>
      <w:r>
        <w:rPr>
          <w:rFonts w:hint="eastAsia"/>
        </w:rPr>
        <w:t>类与类之间的关系</w:t>
      </w:r>
      <w:r>
        <w:rPr>
          <w:rFonts w:hint="eastAsia"/>
        </w:rPr>
        <w:t>)</w:t>
      </w:r>
    </w:p>
    <w:p w:rsidR="00244AEE" w:rsidRDefault="00244AEE" w:rsidP="00244AEE">
      <w:pPr>
        <w:pStyle w:val="a7"/>
        <w:ind w:left="1140"/>
      </w:pPr>
      <w:r>
        <w:rPr>
          <w:rFonts w:hint="eastAsia"/>
        </w:rPr>
        <w:tab/>
      </w:r>
      <w:r>
        <w:rPr>
          <w:rFonts w:hint="eastAsia"/>
        </w:rPr>
        <w:tab/>
      </w:r>
      <w:r>
        <w:rPr>
          <w:rFonts w:hint="eastAsia"/>
        </w:rPr>
        <w:tab/>
      </w:r>
      <w:r>
        <w:rPr>
          <w:rFonts w:hint="eastAsia"/>
        </w:rPr>
        <w:t>内聚</w:t>
      </w:r>
      <w:r>
        <w:rPr>
          <w:rFonts w:hint="eastAsia"/>
        </w:rPr>
        <w:t>(</w:t>
      </w:r>
      <w:proofErr w:type="gramStart"/>
      <w:r>
        <w:rPr>
          <w:rFonts w:hint="eastAsia"/>
        </w:rPr>
        <w:t>类完成</w:t>
      </w:r>
      <w:proofErr w:type="gramEnd"/>
      <w:r>
        <w:rPr>
          <w:rFonts w:hint="eastAsia"/>
        </w:rPr>
        <w:t>功能的能力</w:t>
      </w:r>
      <w:r>
        <w:rPr>
          <w:rFonts w:hint="eastAsia"/>
        </w:rPr>
        <w:t>)</w:t>
      </w:r>
    </w:p>
    <w:p w:rsidR="00244AEE" w:rsidRPr="00A0103F" w:rsidRDefault="00244AEE" w:rsidP="00244AEE">
      <w:pPr>
        <w:pStyle w:val="a7"/>
        <w:ind w:left="1140"/>
        <w:rPr>
          <w:b/>
        </w:rPr>
      </w:pPr>
      <w:r>
        <w:rPr>
          <w:rFonts w:hint="eastAsia"/>
        </w:rPr>
        <w:tab/>
      </w:r>
      <w:r>
        <w:rPr>
          <w:rFonts w:hint="eastAsia"/>
        </w:rPr>
        <w:tab/>
      </w:r>
      <w:r>
        <w:rPr>
          <w:rFonts w:hint="eastAsia"/>
        </w:rPr>
        <w:tab/>
      </w:r>
      <w:r w:rsidRPr="00A0103F">
        <w:rPr>
          <w:rFonts w:hint="eastAsia"/>
          <w:b/>
        </w:rPr>
        <w:t>编程规范：高内聚低耦合</w:t>
      </w:r>
    </w:p>
    <w:p w:rsidR="00244AEE" w:rsidRDefault="00244AEE" w:rsidP="00244AEE">
      <w:pPr>
        <w:pStyle w:val="a7"/>
        <w:ind w:left="1140" w:firstLineChars="0" w:firstLine="0"/>
      </w:pPr>
      <w:r>
        <w:rPr>
          <w:rFonts w:hint="eastAsia"/>
        </w:rPr>
        <w:tab/>
      </w:r>
      <w:r>
        <w:rPr>
          <w:rFonts w:hint="eastAsia"/>
        </w:rPr>
        <w:tab/>
      </w:r>
      <w:r>
        <w:rPr>
          <w:rFonts w:hint="eastAsia"/>
        </w:rPr>
        <w:tab/>
        <w:t>D:</w:t>
      </w:r>
      <w:r>
        <w:rPr>
          <w:rFonts w:hint="eastAsia"/>
        </w:rPr>
        <w:t>接口可以多实现。如：</w:t>
      </w:r>
      <w:r>
        <w:rPr>
          <w:rFonts w:hint="eastAsia"/>
        </w:rPr>
        <w:t>CPU</w:t>
      </w:r>
      <w:r>
        <w:rPr>
          <w:rFonts w:hint="eastAsia"/>
        </w:rPr>
        <w:t>和主板、笔记本的</w:t>
      </w:r>
      <w:r>
        <w:rPr>
          <w:rFonts w:hint="eastAsia"/>
        </w:rPr>
        <w:t>USB</w:t>
      </w:r>
      <w:r>
        <w:rPr>
          <w:rFonts w:hint="eastAsia"/>
        </w:rPr>
        <w:t>插口、插座</w:t>
      </w:r>
    </w:p>
    <w:p w:rsidR="009315C7" w:rsidRPr="009315C7" w:rsidRDefault="009315C7" w:rsidP="00254DCB">
      <w:pPr>
        <w:pStyle w:val="a7"/>
        <w:numPr>
          <w:ilvl w:val="0"/>
          <w:numId w:val="8"/>
        </w:numPr>
        <w:ind w:left="1140" w:firstLineChars="0" w:firstLine="0"/>
        <w:outlineLvl w:val="2"/>
        <w:rPr>
          <w:b/>
          <w:color w:val="000000" w:themeColor="text1"/>
        </w:rPr>
      </w:pPr>
      <w:bookmarkStart w:id="8" w:name="t25"/>
      <w:bookmarkStart w:id="9" w:name="_Toc462308951"/>
      <w:bookmarkEnd w:id="8"/>
      <w:r w:rsidRPr="009315C7">
        <w:rPr>
          <w:b/>
          <w:color w:val="000000" w:themeColor="text1"/>
        </w:rPr>
        <w:t>abstract</w:t>
      </w:r>
      <w:r w:rsidRPr="009315C7">
        <w:rPr>
          <w:b/>
          <w:color w:val="000000" w:themeColor="text1"/>
        </w:rPr>
        <w:t>的</w:t>
      </w:r>
      <w:r w:rsidRPr="009315C7">
        <w:rPr>
          <w:b/>
          <w:color w:val="000000" w:themeColor="text1"/>
        </w:rPr>
        <w:t>method</w:t>
      </w:r>
      <w:r w:rsidRPr="009315C7">
        <w:rPr>
          <w:b/>
          <w:color w:val="000000" w:themeColor="text1"/>
        </w:rPr>
        <w:t>是否可同时是</w:t>
      </w:r>
      <w:r w:rsidRPr="009315C7">
        <w:rPr>
          <w:b/>
          <w:color w:val="000000" w:themeColor="text1"/>
        </w:rPr>
        <w:t>static,</w:t>
      </w:r>
      <w:r w:rsidRPr="009315C7">
        <w:rPr>
          <w:b/>
          <w:color w:val="000000" w:themeColor="text1"/>
        </w:rPr>
        <w:t>是否可同时是</w:t>
      </w:r>
      <w:r w:rsidRPr="009315C7">
        <w:rPr>
          <w:b/>
          <w:color w:val="000000" w:themeColor="text1"/>
        </w:rPr>
        <w:t>native</w:t>
      </w:r>
      <w:r w:rsidRPr="009315C7">
        <w:rPr>
          <w:b/>
          <w:color w:val="000000" w:themeColor="text1"/>
        </w:rPr>
        <w:t>，是否可同时是</w:t>
      </w:r>
      <w:r w:rsidRPr="009315C7">
        <w:rPr>
          <w:b/>
          <w:color w:val="000000" w:themeColor="text1"/>
        </w:rPr>
        <w:t>synchronized?</w:t>
      </w:r>
      <w:bookmarkEnd w:id="9"/>
    </w:p>
    <w:p w:rsidR="009315C7" w:rsidRPr="009315C7" w:rsidRDefault="009315C7" w:rsidP="009315C7">
      <w:pPr>
        <w:pStyle w:val="a7"/>
        <w:ind w:left="1140" w:firstLineChars="0" w:firstLine="0"/>
      </w:pPr>
      <w:r w:rsidRPr="009315C7">
        <w:t>abstract</w:t>
      </w:r>
      <w:r w:rsidRPr="009315C7">
        <w:t>的</w:t>
      </w:r>
      <w:r w:rsidRPr="009315C7">
        <w:t>method</w:t>
      </w:r>
      <w:r w:rsidRPr="009315C7">
        <w:t>不可以是</w:t>
      </w:r>
      <w:r w:rsidRPr="009315C7">
        <w:t>static</w:t>
      </w:r>
      <w:r w:rsidRPr="009315C7">
        <w:t>的，因为抽象的方法是要被子</w:t>
      </w:r>
      <w:proofErr w:type="gramStart"/>
      <w:r w:rsidRPr="009315C7">
        <w:t>类实现</w:t>
      </w:r>
      <w:proofErr w:type="gramEnd"/>
      <w:r w:rsidRPr="009315C7">
        <w:t>的，而</w:t>
      </w:r>
      <w:r w:rsidRPr="009315C7">
        <w:t>static</w:t>
      </w:r>
      <w:r w:rsidR="000A2DC5">
        <w:t>与</w:t>
      </w:r>
      <w:proofErr w:type="gramStart"/>
      <w:r w:rsidR="000A2DC5">
        <w:t>子类扯不上</w:t>
      </w:r>
      <w:proofErr w:type="gramEnd"/>
      <w:r w:rsidR="000A2DC5">
        <w:t>关系</w:t>
      </w:r>
      <w:r w:rsidR="000A2DC5">
        <w:rPr>
          <w:rFonts w:hint="eastAsia"/>
        </w:rPr>
        <w:t>。</w:t>
      </w:r>
    </w:p>
    <w:p w:rsidR="009315C7" w:rsidRPr="009315C7" w:rsidRDefault="009315C7" w:rsidP="009315C7">
      <w:pPr>
        <w:pStyle w:val="a7"/>
        <w:ind w:left="1140" w:firstLineChars="0" w:firstLine="0"/>
      </w:pPr>
      <w:r w:rsidRPr="009315C7">
        <w:t>native</w:t>
      </w:r>
      <w:r w:rsidRPr="009315C7">
        <w:t>方法表示该方法要用另外一种依赖平台的编程语言实现的，不存在着被子</w:t>
      </w:r>
      <w:proofErr w:type="gramStart"/>
      <w:r w:rsidRPr="009315C7">
        <w:t>类实现</w:t>
      </w:r>
      <w:proofErr w:type="gramEnd"/>
      <w:r w:rsidRPr="009315C7">
        <w:t>的问题，所以，它也不能是抽象的，不能与</w:t>
      </w:r>
      <w:r w:rsidRPr="009315C7">
        <w:t>abstract</w:t>
      </w:r>
      <w:r w:rsidRPr="009315C7">
        <w:t>混用。</w:t>
      </w:r>
    </w:p>
    <w:p w:rsidR="009315C7" w:rsidRPr="009315C7" w:rsidRDefault="009315C7" w:rsidP="009315C7">
      <w:pPr>
        <w:pStyle w:val="a7"/>
        <w:ind w:left="1140" w:firstLineChars="0" w:firstLine="0"/>
      </w:pPr>
      <w:r w:rsidRPr="009315C7">
        <w:rPr>
          <w:rFonts w:hint="eastAsia"/>
        </w:rPr>
        <w:t>s</w:t>
      </w:r>
      <w:r w:rsidRPr="009315C7">
        <w:t>ynchronized</w:t>
      </w:r>
      <w:r w:rsidRPr="009315C7">
        <w:rPr>
          <w:rFonts w:hint="eastAsia"/>
        </w:rPr>
        <w:t>和</w:t>
      </w:r>
      <w:r w:rsidRPr="009315C7">
        <w:t>abstract</w:t>
      </w:r>
      <w:r w:rsidRPr="009315C7">
        <w:t>合用的问题</w:t>
      </w:r>
      <w:r w:rsidRPr="009315C7">
        <w:rPr>
          <w:rFonts w:hint="eastAsia"/>
        </w:rPr>
        <w:t>不能共用，</w:t>
      </w:r>
      <w:r w:rsidRPr="009315C7">
        <w:rPr>
          <w:rFonts w:hint="eastAsia"/>
        </w:rPr>
        <w:t>abstract</w:t>
      </w:r>
      <w:r w:rsidRPr="009315C7">
        <w:rPr>
          <w:rFonts w:hint="eastAsia"/>
        </w:rPr>
        <w:t>方法只能存在于抽象类或接口中，它不能直接产生对象，而默认</w:t>
      </w:r>
      <w:r w:rsidRPr="009315C7">
        <w:rPr>
          <w:rFonts w:hint="eastAsia"/>
        </w:rPr>
        <w:t>synchronized</w:t>
      </w:r>
      <w:r w:rsidRPr="009315C7">
        <w:rPr>
          <w:rFonts w:hint="eastAsia"/>
        </w:rPr>
        <w:t>方法对当前对象加锁，没有对象是不能加锁。</w:t>
      </w:r>
    </w:p>
    <w:p w:rsidR="009315C7" w:rsidRPr="009315C7" w:rsidRDefault="009315C7" w:rsidP="009315C7">
      <w:pPr>
        <w:pStyle w:val="a7"/>
        <w:ind w:left="1140" w:firstLineChars="0" w:firstLine="0"/>
      </w:pPr>
      <w:r w:rsidRPr="009315C7">
        <w:rPr>
          <w:rFonts w:hint="eastAsia"/>
        </w:rPr>
        <w:t>另外</w:t>
      </w:r>
      <w:r w:rsidRPr="009315C7">
        <w:rPr>
          <w:rFonts w:hint="eastAsia"/>
        </w:rPr>
        <w:t>synchronized</w:t>
      </w:r>
      <w:r w:rsidRPr="009315C7">
        <w:rPr>
          <w:rFonts w:hint="eastAsia"/>
        </w:rPr>
        <w:t>不能被继承，子类继承时，需要另加修改符。</w:t>
      </w:r>
    </w:p>
    <w:p w:rsidR="00F50E6D" w:rsidRPr="00F50E6D" w:rsidRDefault="00F50E6D" w:rsidP="00254DCB">
      <w:pPr>
        <w:pStyle w:val="a7"/>
        <w:numPr>
          <w:ilvl w:val="0"/>
          <w:numId w:val="8"/>
        </w:numPr>
        <w:ind w:left="1140" w:firstLineChars="0" w:firstLine="0"/>
        <w:outlineLvl w:val="2"/>
      </w:pPr>
      <w:r w:rsidRPr="00F50E6D">
        <w:rPr>
          <w:rFonts w:hint="eastAsia"/>
          <w:b/>
          <w:color w:val="FF0000"/>
        </w:rPr>
        <w:t>s</w:t>
      </w:r>
      <w:r w:rsidRPr="00F50E6D">
        <w:rPr>
          <w:b/>
          <w:color w:val="FF0000"/>
        </w:rPr>
        <w:t>tatic</w:t>
      </w:r>
      <w:r w:rsidRPr="00F50E6D">
        <w:rPr>
          <w:rFonts w:hint="eastAsia"/>
          <w:b/>
          <w:color w:val="FF0000"/>
        </w:rPr>
        <w:t>关键字</w:t>
      </w:r>
    </w:p>
    <w:p w:rsidR="00F50E6D" w:rsidRDefault="00F50E6D" w:rsidP="00F50E6D">
      <w:pPr>
        <w:pStyle w:val="a7"/>
        <w:ind w:left="1260" w:firstLineChars="0" w:firstLine="0"/>
      </w:pPr>
      <w:r>
        <w:rPr>
          <w:rFonts w:hint="eastAsia"/>
        </w:rPr>
        <w:t>静态初始化块</w:t>
      </w:r>
      <w:r>
        <w:rPr>
          <w:rFonts w:hint="eastAsia"/>
        </w:rPr>
        <w:t xml:space="preserve">:static{ } : </w:t>
      </w:r>
      <w:r w:rsidRPr="00320267">
        <w:rPr>
          <w:rFonts w:hint="eastAsia"/>
        </w:rPr>
        <w:t>使用</w:t>
      </w:r>
      <w:r w:rsidRPr="00320267">
        <w:t>static</w:t>
      </w:r>
      <w:r w:rsidRPr="00320267">
        <w:rPr>
          <w:rFonts w:hint="eastAsia"/>
        </w:rPr>
        <w:t>来修饰的</w:t>
      </w:r>
      <w:proofErr w:type="gramStart"/>
      <w:r w:rsidRPr="00320267">
        <w:rPr>
          <w:rFonts w:hint="eastAsia"/>
        </w:rPr>
        <w:t>自由块</w:t>
      </w:r>
      <w:proofErr w:type="gramEnd"/>
      <w:r w:rsidRPr="00320267">
        <w:rPr>
          <w:rFonts w:hint="eastAsia"/>
        </w:rPr>
        <w:t>只在类加载的时候执行一次，通常用于初始化静态变量。</w:t>
      </w:r>
    </w:p>
    <w:p w:rsidR="00F50E6D" w:rsidRDefault="00F50E6D" w:rsidP="00F50E6D">
      <w:pPr>
        <w:pStyle w:val="a7"/>
        <w:ind w:left="1260" w:firstLineChars="0" w:firstLine="0"/>
      </w:pPr>
      <w:r>
        <w:rPr>
          <w:rFonts w:hint="eastAsia"/>
        </w:rPr>
        <w:tab/>
      </w:r>
      <w:r>
        <w:rPr>
          <w:rFonts w:hint="eastAsia"/>
        </w:rPr>
        <w:tab/>
        <w:t>A:</w:t>
      </w:r>
      <w:r>
        <w:rPr>
          <w:rFonts w:hint="eastAsia"/>
        </w:rPr>
        <w:t>它只执行一次，它比</w:t>
      </w:r>
      <w:r>
        <w:rPr>
          <w:rFonts w:hint="eastAsia"/>
        </w:rPr>
        <w:t>main</w:t>
      </w:r>
      <w:r>
        <w:rPr>
          <w:rFonts w:hint="eastAsia"/>
        </w:rPr>
        <w:t>还先执行。</w:t>
      </w:r>
    </w:p>
    <w:p w:rsidR="00F50E6D" w:rsidRPr="00320267" w:rsidRDefault="00F50E6D" w:rsidP="00F50E6D">
      <w:pPr>
        <w:pStyle w:val="a7"/>
        <w:ind w:left="1260" w:firstLineChars="0" w:firstLine="0"/>
      </w:pPr>
      <w:r>
        <w:rPr>
          <w:rFonts w:hint="eastAsia"/>
        </w:rPr>
        <w:tab/>
      </w:r>
      <w:r>
        <w:rPr>
          <w:rFonts w:hint="eastAsia"/>
        </w:rPr>
        <w:tab/>
        <w:t>B:</w:t>
      </w:r>
      <w:r>
        <w:rPr>
          <w:rFonts w:hint="eastAsia"/>
        </w:rPr>
        <w:t>执行顺序是静态代码块</w:t>
      </w:r>
      <w:r>
        <w:rPr>
          <w:rFonts w:hint="eastAsia"/>
        </w:rPr>
        <w:t>--</w:t>
      </w:r>
      <w:r>
        <w:rPr>
          <w:rFonts w:hint="eastAsia"/>
        </w:rPr>
        <w:t>构造方法</w:t>
      </w:r>
    </w:p>
    <w:p w:rsidR="00F50E6D" w:rsidRDefault="00F50E6D" w:rsidP="00F50E6D">
      <w:pPr>
        <w:pStyle w:val="a7"/>
        <w:ind w:left="1260" w:firstLineChars="0" w:firstLine="0"/>
      </w:pPr>
      <w:r w:rsidRPr="0045539A">
        <w:t>static</w:t>
      </w:r>
      <w:r>
        <w:rPr>
          <w:rFonts w:hint="eastAsia"/>
        </w:rPr>
        <w:t>关键字声明属性</w:t>
      </w:r>
      <w:r>
        <w:rPr>
          <w:rFonts w:hint="eastAsia"/>
        </w:rPr>
        <w:t>(</w:t>
      </w:r>
      <w:r w:rsidRPr="009D7CCA">
        <w:rPr>
          <w:rFonts w:hint="eastAsia"/>
        </w:rPr>
        <w:t>类属性</w:t>
      </w:r>
      <w:r>
        <w:rPr>
          <w:rFonts w:hint="eastAsia"/>
        </w:rPr>
        <w:t>):</w:t>
      </w:r>
      <w:r>
        <w:rPr>
          <w:rFonts w:hint="eastAsia"/>
        </w:rPr>
        <w:t>可以被该类的所有实例对象所共享</w:t>
      </w:r>
    </w:p>
    <w:p w:rsidR="00F50E6D" w:rsidRDefault="00F50E6D" w:rsidP="00F50E6D">
      <w:pPr>
        <w:pStyle w:val="a7"/>
        <w:ind w:left="1260" w:firstLineChars="0" w:firstLine="0"/>
      </w:pPr>
      <w:r w:rsidRPr="0045539A">
        <w:t>static</w:t>
      </w:r>
      <w:r>
        <w:rPr>
          <w:rFonts w:hint="eastAsia"/>
        </w:rPr>
        <w:t>关键字声明</w:t>
      </w:r>
      <w:r w:rsidRPr="0045539A">
        <w:rPr>
          <w:rFonts w:hint="eastAsia"/>
        </w:rPr>
        <w:t>方法</w:t>
      </w:r>
      <w:r>
        <w:rPr>
          <w:rFonts w:hint="eastAsia"/>
        </w:rPr>
        <w:t>:</w:t>
      </w:r>
      <w:r>
        <w:rPr>
          <w:rFonts w:hint="eastAsia"/>
        </w:rPr>
        <w:t>可以在</w:t>
      </w:r>
      <w:proofErr w:type="gramStart"/>
      <w:r>
        <w:rPr>
          <w:rFonts w:hint="eastAsia"/>
        </w:rPr>
        <w:t>不</w:t>
      </w:r>
      <w:proofErr w:type="gramEnd"/>
      <w:r>
        <w:rPr>
          <w:rFonts w:hint="eastAsia"/>
        </w:rPr>
        <w:t>创建对象的情况下</w:t>
      </w:r>
      <w:r>
        <w:rPr>
          <w:rFonts w:hint="eastAsia"/>
        </w:rPr>
        <w:t>,</w:t>
      </w:r>
      <w:r>
        <w:rPr>
          <w:rFonts w:hint="eastAsia"/>
        </w:rPr>
        <w:t>直接使用类名</w:t>
      </w:r>
      <w:r>
        <w:rPr>
          <w:rFonts w:hint="eastAsia"/>
        </w:rPr>
        <w:t>.</w:t>
      </w:r>
      <w:r>
        <w:rPr>
          <w:rFonts w:hint="eastAsia"/>
        </w:rPr>
        <w:t>方法名</w:t>
      </w:r>
      <w:r>
        <w:rPr>
          <w:rFonts w:hint="eastAsia"/>
        </w:rPr>
        <w:t>()</w:t>
      </w:r>
      <w:r>
        <w:rPr>
          <w:rFonts w:hint="eastAsia"/>
        </w:rPr>
        <w:t>的形式调用</w:t>
      </w:r>
    </w:p>
    <w:p w:rsidR="00F50E6D" w:rsidRPr="00682F1B" w:rsidRDefault="00F50E6D" w:rsidP="00F50E6D">
      <w:pPr>
        <w:pStyle w:val="a7"/>
        <w:ind w:left="1260" w:firstLineChars="0" w:firstLine="0"/>
      </w:pPr>
      <w:r w:rsidRPr="00EC5C45">
        <w:rPr>
          <w:rFonts w:hint="eastAsia"/>
        </w:rPr>
        <w:t>静态方法只能访问静态成员</w:t>
      </w:r>
    </w:p>
    <w:p w:rsidR="00F50E6D" w:rsidRDefault="00F50E6D" w:rsidP="00F50E6D">
      <w:pPr>
        <w:pStyle w:val="a7"/>
        <w:ind w:left="1260" w:firstLineChars="0" w:firstLine="0"/>
      </w:pPr>
      <w:r>
        <w:rPr>
          <w:rFonts w:hint="eastAsia"/>
        </w:rPr>
        <w:t>static</w:t>
      </w:r>
      <w:r>
        <w:rPr>
          <w:rFonts w:hint="eastAsia"/>
        </w:rPr>
        <w:t>属性，方法消耗大，要慎用。</w:t>
      </w:r>
    </w:p>
    <w:p w:rsidR="00F50E6D" w:rsidRDefault="00F50E6D" w:rsidP="00F50E6D">
      <w:pPr>
        <w:pStyle w:val="a7"/>
        <w:ind w:left="1260" w:firstLineChars="0" w:firstLine="0"/>
      </w:pPr>
      <w:r>
        <w:rPr>
          <w:rFonts w:hint="eastAsia"/>
        </w:rPr>
        <w:t>静态的特点</w:t>
      </w:r>
      <w:r>
        <w:rPr>
          <w:rFonts w:hint="eastAsia"/>
        </w:rPr>
        <w:t>:</w:t>
      </w:r>
      <w:r>
        <w:rPr>
          <w:rFonts w:hint="eastAsia"/>
        </w:rPr>
        <w:t>随着类的加载而加载</w:t>
      </w:r>
    </w:p>
    <w:p w:rsidR="00F50E6D" w:rsidRDefault="00F50E6D" w:rsidP="00F50E6D">
      <w:pPr>
        <w:pStyle w:val="a7"/>
        <w:ind w:left="1260" w:firstLineChars="0" w:firstLine="0"/>
      </w:pPr>
      <w:r>
        <w:rPr>
          <w:rFonts w:hint="eastAsia"/>
        </w:rPr>
        <w:t xml:space="preserve">           </w:t>
      </w:r>
      <w:r>
        <w:rPr>
          <w:rFonts w:hint="eastAsia"/>
        </w:rPr>
        <w:t>优先于对象存在</w:t>
      </w:r>
    </w:p>
    <w:p w:rsidR="00F50E6D" w:rsidRDefault="00F50E6D" w:rsidP="00F50E6D">
      <w:pPr>
        <w:pStyle w:val="a7"/>
        <w:ind w:left="1260" w:firstLineChars="0" w:firstLine="0"/>
      </w:pPr>
      <w:r>
        <w:rPr>
          <w:rFonts w:hint="eastAsia"/>
        </w:rPr>
        <w:t xml:space="preserve">           </w:t>
      </w:r>
      <w:r>
        <w:rPr>
          <w:rFonts w:hint="eastAsia"/>
        </w:rPr>
        <w:t>对所有对象共享</w:t>
      </w:r>
    </w:p>
    <w:p w:rsidR="00F50E6D" w:rsidRDefault="00F50E6D" w:rsidP="00F50E6D">
      <w:pPr>
        <w:pStyle w:val="a7"/>
        <w:ind w:left="1260" w:firstLineChars="0" w:firstLine="0"/>
      </w:pPr>
      <w:r>
        <w:rPr>
          <w:rFonts w:hint="eastAsia"/>
        </w:rPr>
        <w:t xml:space="preserve">           </w:t>
      </w:r>
      <w:proofErr w:type="gramStart"/>
      <w:r>
        <w:rPr>
          <w:rFonts w:hint="eastAsia"/>
        </w:rPr>
        <w:t>可以被类名</w:t>
      </w:r>
      <w:proofErr w:type="gramEnd"/>
      <w:r>
        <w:rPr>
          <w:rFonts w:hint="eastAsia"/>
        </w:rPr>
        <w:t>直接调用</w:t>
      </w:r>
    </w:p>
    <w:p w:rsidR="00390134" w:rsidRPr="00390134" w:rsidRDefault="00390134" w:rsidP="00254DCB">
      <w:pPr>
        <w:pStyle w:val="a7"/>
        <w:numPr>
          <w:ilvl w:val="0"/>
          <w:numId w:val="8"/>
        </w:numPr>
        <w:ind w:left="1140" w:firstLineChars="0" w:firstLine="0"/>
        <w:outlineLvl w:val="2"/>
        <w:rPr>
          <w:b/>
        </w:rPr>
      </w:pPr>
      <w:bookmarkStart w:id="10" w:name="t13"/>
      <w:bookmarkStart w:id="11" w:name="_Toc462308942"/>
      <w:bookmarkEnd w:id="10"/>
      <w:r w:rsidRPr="00390134">
        <w:rPr>
          <w:b/>
        </w:rPr>
        <w:t>是否可以从一个</w:t>
      </w:r>
      <w:r w:rsidRPr="00390134">
        <w:rPr>
          <w:b/>
        </w:rPr>
        <w:t>static</w:t>
      </w:r>
      <w:r w:rsidRPr="00390134">
        <w:rPr>
          <w:b/>
        </w:rPr>
        <w:t>方法内部发出对非</w:t>
      </w:r>
      <w:r w:rsidRPr="00390134">
        <w:rPr>
          <w:b/>
        </w:rPr>
        <w:t>static</w:t>
      </w:r>
      <w:r w:rsidRPr="00390134">
        <w:rPr>
          <w:b/>
        </w:rPr>
        <w:t>方法的调用？</w:t>
      </w:r>
      <w:bookmarkEnd w:id="11"/>
    </w:p>
    <w:p w:rsidR="00390134" w:rsidRPr="00390134" w:rsidRDefault="00390134" w:rsidP="00390134">
      <w:pPr>
        <w:pStyle w:val="a7"/>
        <w:ind w:left="1260"/>
      </w:pPr>
      <w:r w:rsidRPr="00390134">
        <w:t>不可以。因为非</w:t>
      </w:r>
      <w:r w:rsidRPr="00390134">
        <w:t>static</w:t>
      </w:r>
      <w:r w:rsidRPr="00390134">
        <w:t>方法</w:t>
      </w:r>
      <w:r w:rsidRPr="00390134">
        <w:rPr>
          <w:rFonts w:hint="eastAsia"/>
        </w:rPr>
        <w:t>（实例方法）</w:t>
      </w:r>
      <w:r w:rsidRPr="00390134">
        <w:t>是要与对象关联在一起的，必须创建一个对象后，</w:t>
      </w:r>
      <w:r w:rsidRPr="00390134">
        <w:lastRenderedPageBreak/>
        <w:t>才可以在该对象上进行方法调用，而</w:t>
      </w:r>
      <w:r w:rsidRPr="00390134">
        <w:t>static</w:t>
      </w:r>
      <w:r w:rsidRPr="00390134">
        <w:t>方法调用时不需要创建对象，可以直接调用。也就是说，当一个</w:t>
      </w:r>
      <w:r w:rsidRPr="00390134">
        <w:t>static</w:t>
      </w:r>
      <w:r w:rsidRPr="00390134">
        <w:t>方法被调用时，可能还没有创建任何实例对象，如果从一个</w:t>
      </w:r>
      <w:r w:rsidRPr="00390134">
        <w:t>static</w:t>
      </w:r>
      <w:r w:rsidRPr="00390134">
        <w:t>方法中发出对非</w:t>
      </w:r>
      <w:r w:rsidRPr="00390134">
        <w:t>static</w:t>
      </w:r>
      <w:r w:rsidRPr="00390134">
        <w:t>方法的调用，那个非</w:t>
      </w:r>
      <w:r w:rsidRPr="00390134">
        <w:t>static</w:t>
      </w:r>
      <w:r w:rsidRPr="00390134">
        <w:t>方法是关联到哪个对象上的呢？这个逻辑无法成立，所以，一个</w:t>
      </w:r>
      <w:r w:rsidRPr="00390134">
        <w:t>static</w:t>
      </w:r>
      <w:r w:rsidRPr="00390134">
        <w:t>方法内部发出对非</w:t>
      </w:r>
      <w:r w:rsidRPr="00390134">
        <w:t>static</w:t>
      </w:r>
      <w:r w:rsidRPr="00390134">
        <w:t>方法的调用。</w:t>
      </w:r>
    </w:p>
    <w:p w:rsidR="00A501C7" w:rsidRPr="00A501C7" w:rsidRDefault="00A501C7" w:rsidP="00254DCB">
      <w:pPr>
        <w:pStyle w:val="a7"/>
        <w:numPr>
          <w:ilvl w:val="0"/>
          <w:numId w:val="8"/>
        </w:numPr>
        <w:ind w:left="1140" w:firstLineChars="0" w:firstLine="0"/>
        <w:outlineLvl w:val="2"/>
      </w:pPr>
      <w:r w:rsidRPr="00A501C7">
        <w:rPr>
          <w:rFonts w:hint="eastAsia"/>
          <w:b/>
          <w:color w:val="FF0000"/>
        </w:rPr>
        <w:t>静态变量和成员</w:t>
      </w:r>
      <w:r w:rsidRPr="00A501C7">
        <w:rPr>
          <w:rFonts w:hint="eastAsia"/>
          <w:b/>
          <w:color w:val="FF0000"/>
        </w:rPr>
        <w:t>/</w:t>
      </w:r>
      <w:r w:rsidRPr="00A501C7">
        <w:rPr>
          <w:rFonts w:hint="eastAsia"/>
          <w:b/>
          <w:color w:val="FF0000"/>
        </w:rPr>
        <w:t>实例变量的区别</w:t>
      </w:r>
    </w:p>
    <w:p w:rsidR="00A501C7" w:rsidRDefault="00A501C7" w:rsidP="00A501C7">
      <w:pPr>
        <w:pStyle w:val="a7"/>
        <w:tabs>
          <w:tab w:val="left" w:pos="3572"/>
        </w:tabs>
        <w:ind w:left="1152"/>
      </w:pPr>
      <w:r>
        <w:rPr>
          <w:rFonts w:hint="eastAsia"/>
        </w:rPr>
        <w:t>A</w:t>
      </w:r>
      <w:r>
        <w:rPr>
          <w:rFonts w:hint="eastAsia"/>
        </w:rPr>
        <w:t>：调用方式</w:t>
      </w:r>
    </w:p>
    <w:p w:rsidR="00A501C7" w:rsidRDefault="00A501C7" w:rsidP="00A501C7">
      <w:pPr>
        <w:pStyle w:val="a7"/>
        <w:tabs>
          <w:tab w:val="left" w:pos="3572"/>
        </w:tabs>
        <w:ind w:left="1152" w:firstLineChars="0"/>
      </w:pPr>
      <w:r>
        <w:rPr>
          <w:rFonts w:hint="eastAsia"/>
        </w:rPr>
        <w:t>静</w:t>
      </w:r>
      <w:r w:rsidR="00A0103F">
        <w:rPr>
          <w:rFonts w:hint="eastAsia"/>
        </w:rPr>
        <w:t>态变量也称为类变量，可以直接通过类名调用。也可以通过对象名调用，</w:t>
      </w:r>
      <w:r>
        <w:rPr>
          <w:rFonts w:hint="eastAsia"/>
        </w:rPr>
        <w:t>这个变量属于类。</w:t>
      </w:r>
    </w:p>
    <w:p w:rsidR="00A501C7" w:rsidRDefault="00A0103F" w:rsidP="00A501C7">
      <w:pPr>
        <w:pStyle w:val="a7"/>
        <w:tabs>
          <w:tab w:val="left" w:pos="3572"/>
        </w:tabs>
        <w:ind w:left="1152" w:firstLineChars="0"/>
      </w:pPr>
      <w:r>
        <w:rPr>
          <w:rFonts w:hint="eastAsia"/>
        </w:rPr>
        <w:t>成员变量也称为实例变量，只能通过对象名调用，</w:t>
      </w:r>
      <w:r w:rsidR="00A501C7">
        <w:rPr>
          <w:rFonts w:hint="eastAsia"/>
        </w:rPr>
        <w:t>这个变量属于对象。</w:t>
      </w:r>
    </w:p>
    <w:p w:rsidR="00A501C7" w:rsidRDefault="00A501C7" w:rsidP="00A501C7">
      <w:pPr>
        <w:pStyle w:val="a7"/>
        <w:tabs>
          <w:tab w:val="left" w:pos="3572"/>
        </w:tabs>
        <w:ind w:left="1152"/>
      </w:pPr>
      <w:r>
        <w:rPr>
          <w:rFonts w:hint="eastAsia"/>
        </w:rPr>
        <w:t>B</w:t>
      </w:r>
      <w:r>
        <w:rPr>
          <w:rFonts w:hint="eastAsia"/>
        </w:rPr>
        <w:t>：存储位置</w:t>
      </w:r>
    </w:p>
    <w:p w:rsidR="00A501C7" w:rsidRDefault="00A501C7" w:rsidP="00A501C7">
      <w:pPr>
        <w:pStyle w:val="a7"/>
        <w:tabs>
          <w:tab w:val="left" w:pos="3572"/>
        </w:tabs>
        <w:ind w:left="1152"/>
      </w:pPr>
      <w:r>
        <w:rPr>
          <w:rFonts w:hint="eastAsia"/>
        </w:rPr>
        <w:t>静态变量存储在方法区</w:t>
      </w:r>
      <w:proofErr w:type="gramStart"/>
      <w:r>
        <w:rPr>
          <w:rFonts w:hint="eastAsia"/>
        </w:rPr>
        <w:t>栈</w:t>
      </w:r>
      <w:proofErr w:type="gramEnd"/>
      <w:r>
        <w:rPr>
          <w:rFonts w:hint="eastAsia"/>
        </w:rPr>
        <w:t>中的静态区。</w:t>
      </w:r>
    </w:p>
    <w:p w:rsidR="00A501C7" w:rsidRDefault="00A501C7" w:rsidP="00A501C7">
      <w:pPr>
        <w:pStyle w:val="a7"/>
        <w:tabs>
          <w:tab w:val="left" w:pos="3572"/>
        </w:tabs>
        <w:ind w:left="1152"/>
      </w:pPr>
      <w:r>
        <w:rPr>
          <w:rFonts w:hint="eastAsia"/>
        </w:rPr>
        <w:t>成员变量存储在堆内存。</w:t>
      </w:r>
    </w:p>
    <w:p w:rsidR="00A501C7" w:rsidRDefault="00A501C7" w:rsidP="00A501C7">
      <w:pPr>
        <w:pStyle w:val="a7"/>
        <w:tabs>
          <w:tab w:val="left" w:pos="3572"/>
        </w:tabs>
        <w:ind w:left="1152"/>
      </w:pPr>
      <w:r>
        <w:rPr>
          <w:rFonts w:hint="eastAsia"/>
        </w:rPr>
        <w:t>C</w:t>
      </w:r>
      <w:r>
        <w:rPr>
          <w:rFonts w:hint="eastAsia"/>
        </w:rPr>
        <w:t>：生命周期</w:t>
      </w:r>
    </w:p>
    <w:p w:rsidR="00A501C7" w:rsidRDefault="00A501C7" w:rsidP="00A501C7">
      <w:pPr>
        <w:pStyle w:val="a7"/>
        <w:tabs>
          <w:tab w:val="left" w:pos="3572"/>
        </w:tabs>
        <w:ind w:left="1152"/>
      </w:pPr>
      <w:r>
        <w:rPr>
          <w:rFonts w:hint="eastAsia"/>
        </w:rPr>
        <w:t>静态变量随着类的加载而存在，随着类的消失而消失。生命周期长。</w:t>
      </w:r>
    </w:p>
    <w:p w:rsidR="00A501C7" w:rsidRDefault="00A501C7" w:rsidP="00A501C7">
      <w:pPr>
        <w:pStyle w:val="a7"/>
        <w:tabs>
          <w:tab w:val="left" w:pos="3572"/>
        </w:tabs>
        <w:ind w:left="1152"/>
      </w:pPr>
      <w:r>
        <w:rPr>
          <w:rFonts w:hint="eastAsia"/>
        </w:rPr>
        <w:t>成员变量随着对象的创建而存在，随着对象的消失而消失。</w:t>
      </w:r>
    </w:p>
    <w:p w:rsidR="00A501C7" w:rsidRDefault="00A501C7" w:rsidP="00A501C7">
      <w:pPr>
        <w:pStyle w:val="a7"/>
        <w:tabs>
          <w:tab w:val="left" w:pos="3572"/>
        </w:tabs>
        <w:ind w:left="1152"/>
      </w:pPr>
      <w:r>
        <w:rPr>
          <w:rFonts w:hint="eastAsia"/>
        </w:rPr>
        <w:t>D</w:t>
      </w:r>
      <w:r>
        <w:rPr>
          <w:rFonts w:hint="eastAsia"/>
        </w:rPr>
        <w:t>：与对象的相关性</w:t>
      </w:r>
    </w:p>
    <w:p w:rsidR="00A501C7" w:rsidRDefault="00A501C7" w:rsidP="00A501C7">
      <w:pPr>
        <w:pStyle w:val="a7"/>
        <w:tabs>
          <w:tab w:val="left" w:pos="3572"/>
        </w:tabs>
        <w:ind w:left="1152"/>
      </w:pPr>
      <w:r>
        <w:rPr>
          <w:rFonts w:hint="eastAsia"/>
        </w:rPr>
        <w:t>静态变量是所有对象共享的数据。</w:t>
      </w:r>
    </w:p>
    <w:p w:rsidR="00A501C7" w:rsidRDefault="00A501C7" w:rsidP="00A501C7">
      <w:pPr>
        <w:pStyle w:val="a7"/>
        <w:tabs>
          <w:tab w:val="left" w:pos="3572"/>
        </w:tabs>
        <w:ind w:left="1152" w:firstLineChars="0"/>
      </w:pPr>
      <w:r>
        <w:rPr>
          <w:rFonts w:hint="eastAsia"/>
        </w:rPr>
        <w:t>成员变量是每个对象所特有的数据。</w:t>
      </w:r>
      <w:r>
        <w:tab/>
      </w:r>
    </w:p>
    <w:p w:rsidR="00A501C7" w:rsidRDefault="00A501C7" w:rsidP="00A501C7">
      <w:pPr>
        <w:pStyle w:val="a7"/>
        <w:tabs>
          <w:tab w:val="left" w:pos="3572"/>
        </w:tabs>
        <w:ind w:left="1152"/>
      </w:pPr>
      <w:r w:rsidRPr="00DD493E">
        <w:rPr>
          <w:rFonts w:hint="eastAsia"/>
        </w:rPr>
        <w:t>静态方法可以调用其它的静态方法，但是不能调用非静态方法，这个好比</w:t>
      </w:r>
      <w:r w:rsidRPr="00DD493E">
        <w:rPr>
          <w:rFonts w:hint="eastAsia"/>
        </w:rPr>
        <w:t>Java</w:t>
      </w:r>
      <w:r w:rsidRPr="00DD493E">
        <w:rPr>
          <w:rFonts w:hint="eastAsia"/>
        </w:rPr>
        <w:t>中的类变量与实例变量的关系。类变量是被所有类成员共享，而实例变量只被该实例共享</w:t>
      </w:r>
    </w:p>
    <w:p w:rsidR="00801856" w:rsidRPr="00801856" w:rsidRDefault="00801856" w:rsidP="00254DCB">
      <w:pPr>
        <w:pStyle w:val="a7"/>
        <w:numPr>
          <w:ilvl w:val="0"/>
          <w:numId w:val="8"/>
        </w:numPr>
        <w:ind w:left="1140" w:firstLineChars="0" w:firstLine="0"/>
        <w:outlineLvl w:val="2"/>
      </w:pPr>
      <w:r w:rsidRPr="00801856">
        <w:rPr>
          <w:rFonts w:hint="eastAsia"/>
          <w:b/>
          <w:color w:val="FF0000"/>
        </w:rPr>
        <w:t>单态（</w:t>
      </w:r>
      <w:r w:rsidRPr="00801856">
        <w:rPr>
          <w:b/>
          <w:color w:val="FF0000"/>
        </w:rPr>
        <w:t>Singleton</w:t>
      </w:r>
      <w:r w:rsidRPr="00801856">
        <w:rPr>
          <w:rFonts w:hint="eastAsia"/>
          <w:b/>
          <w:color w:val="FF0000"/>
        </w:rPr>
        <w:t>）设计模式</w:t>
      </w:r>
    </w:p>
    <w:p w:rsidR="00801856" w:rsidRDefault="008A48D0" w:rsidP="00801856">
      <w:pPr>
        <w:pStyle w:val="a7"/>
        <w:ind w:left="1152" w:firstLineChars="0" w:firstLine="0"/>
      </w:pPr>
      <w:r>
        <w:rPr>
          <w:rFonts w:hint="eastAsia"/>
        </w:rPr>
        <w:t>在实际开发中常用到，比如数据库的连</w:t>
      </w:r>
      <w:r w:rsidR="00801856" w:rsidRPr="00DD5181">
        <w:rPr>
          <w:rFonts w:hint="eastAsia"/>
        </w:rPr>
        <w:t>接。</w:t>
      </w:r>
      <w:r w:rsidR="00801856" w:rsidRPr="00DD5181">
        <w:t>使用</w:t>
      </w:r>
      <w:r w:rsidR="00801856" w:rsidRPr="00DD5181">
        <w:t>Singleton</w:t>
      </w:r>
      <w:r w:rsidR="00801856" w:rsidRPr="00DD5181">
        <w:rPr>
          <w:rFonts w:hint="eastAsia"/>
        </w:rPr>
        <w:t>模式可以节省内存，因为它限制了实例的个数，有利于</w:t>
      </w:r>
      <w:r w:rsidR="00801856" w:rsidRPr="00DD5181">
        <w:t>Java</w:t>
      </w:r>
      <w:r w:rsidR="00801856" w:rsidRPr="00DD5181">
        <w:rPr>
          <w:rFonts w:hint="eastAsia"/>
        </w:rPr>
        <w:t>垃圾回收。</w:t>
      </w:r>
    </w:p>
    <w:p w:rsidR="00801856" w:rsidRDefault="00801856" w:rsidP="00801856">
      <w:pPr>
        <w:pStyle w:val="a7"/>
        <w:ind w:left="1152"/>
      </w:pPr>
      <w:r>
        <w:rPr>
          <w:rFonts w:hint="eastAsia"/>
        </w:rPr>
        <w:t>单态</w:t>
      </w:r>
      <w:r w:rsidRPr="00AE6B91">
        <w:rPr>
          <w:rFonts w:hint="eastAsia"/>
        </w:rPr>
        <w:t>设计模式创建一个类，应满足：</w:t>
      </w:r>
    </w:p>
    <w:p w:rsidR="00801856" w:rsidRDefault="00801856" w:rsidP="00801856">
      <w:pPr>
        <w:pStyle w:val="a7"/>
        <w:ind w:left="1152"/>
      </w:pPr>
      <w:r>
        <w:rPr>
          <w:rFonts w:hint="eastAsia"/>
        </w:rPr>
        <w:t>*</w:t>
      </w:r>
      <w:r>
        <w:rPr>
          <w:rFonts w:hint="eastAsia"/>
        </w:rPr>
        <w:t>为了避免其他程序建立该类对象，先禁止其他程序建立该类对象，即将构造函数私有化</w:t>
      </w:r>
    </w:p>
    <w:p w:rsidR="00801856" w:rsidRDefault="00801856" w:rsidP="00801856">
      <w:pPr>
        <w:pStyle w:val="a7"/>
        <w:ind w:left="1152"/>
      </w:pPr>
      <w:r>
        <w:rPr>
          <w:rFonts w:hint="eastAsia"/>
        </w:rPr>
        <w:t>*</w:t>
      </w:r>
      <w:r>
        <w:rPr>
          <w:rFonts w:hint="eastAsia"/>
        </w:rPr>
        <w:t>为了其他程序访问到该类对象，须在本类中创建一个该类私有对象</w:t>
      </w:r>
    </w:p>
    <w:p w:rsidR="00801856" w:rsidRDefault="00801856" w:rsidP="00801856">
      <w:pPr>
        <w:pStyle w:val="a7"/>
        <w:ind w:left="1152"/>
      </w:pPr>
      <w:r>
        <w:rPr>
          <w:rFonts w:hint="eastAsia"/>
        </w:rPr>
        <w:t>*</w:t>
      </w:r>
      <w:r>
        <w:rPr>
          <w:rFonts w:hint="eastAsia"/>
        </w:rPr>
        <w:t>为了方便其他程序访问到该类对象，可对外提供一个公共访问方式</w:t>
      </w:r>
    </w:p>
    <w:p w:rsidR="00801856" w:rsidRDefault="00801856" w:rsidP="00801856">
      <w:pPr>
        <w:pStyle w:val="a7"/>
        <w:ind w:left="1152"/>
      </w:pPr>
      <w:proofErr w:type="gramStart"/>
      <w:r>
        <w:rPr>
          <w:rFonts w:hint="eastAsia"/>
        </w:rPr>
        <w:t>单例设计</w:t>
      </w:r>
      <w:proofErr w:type="gramEnd"/>
      <w:r>
        <w:rPr>
          <w:rFonts w:hint="eastAsia"/>
        </w:rPr>
        <w:t>模式的两种方式</w:t>
      </w:r>
    </w:p>
    <w:p w:rsidR="00801856" w:rsidRPr="008A48D0" w:rsidRDefault="00801856" w:rsidP="00801856">
      <w:pPr>
        <w:pStyle w:val="a7"/>
        <w:ind w:left="1152"/>
        <w:rPr>
          <w:b/>
        </w:rPr>
      </w:pPr>
      <w:r>
        <w:rPr>
          <w:rFonts w:hint="eastAsia"/>
        </w:rPr>
        <w:tab/>
      </w:r>
      <w:r>
        <w:rPr>
          <w:rFonts w:hint="eastAsia"/>
        </w:rPr>
        <w:tab/>
      </w:r>
      <w:r w:rsidRPr="008A48D0">
        <w:rPr>
          <w:rFonts w:hint="eastAsia"/>
          <w:b/>
        </w:rPr>
        <w:t>A:</w:t>
      </w:r>
      <w:r w:rsidRPr="008A48D0">
        <w:rPr>
          <w:rFonts w:hint="eastAsia"/>
          <w:b/>
        </w:rPr>
        <w:t>饿汉式</w:t>
      </w:r>
      <w:r w:rsidRPr="008A48D0">
        <w:rPr>
          <w:rFonts w:hint="eastAsia"/>
          <w:b/>
        </w:rPr>
        <w:t xml:space="preserve"> </w:t>
      </w:r>
      <w:r w:rsidRPr="008A48D0">
        <w:rPr>
          <w:rFonts w:hint="eastAsia"/>
          <w:b/>
        </w:rPr>
        <w:t>当类加载的时候，就创建对象。</w:t>
      </w:r>
      <w:r w:rsidRPr="008A48D0">
        <w:rPr>
          <w:rFonts w:hint="eastAsia"/>
          <w:b/>
        </w:rPr>
        <w:tab/>
      </w:r>
    </w:p>
    <w:p w:rsidR="00801856" w:rsidRDefault="00801856" w:rsidP="00801856">
      <w:pPr>
        <w:pStyle w:val="a7"/>
        <w:ind w:left="1152"/>
      </w:pPr>
      <w:r>
        <w:tab/>
      </w:r>
      <w:r>
        <w:tab/>
        <w:t>class Single</w:t>
      </w:r>
    </w:p>
    <w:p w:rsidR="00801856" w:rsidRDefault="00801856" w:rsidP="00801856">
      <w:pPr>
        <w:pStyle w:val="a7"/>
        <w:ind w:left="1152"/>
      </w:pPr>
      <w:r>
        <w:tab/>
      </w:r>
      <w:r>
        <w:tab/>
        <w:t>{</w:t>
      </w:r>
    </w:p>
    <w:p w:rsidR="00801856" w:rsidRDefault="00801856" w:rsidP="00801856">
      <w:pPr>
        <w:pStyle w:val="a7"/>
        <w:ind w:left="1152"/>
      </w:pPr>
      <w:r>
        <w:rPr>
          <w:rFonts w:hint="eastAsia"/>
        </w:rPr>
        <w:tab/>
      </w:r>
      <w:r>
        <w:rPr>
          <w:rFonts w:hint="eastAsia"/>
        </w:rPr>
        <w:tab/>
      </w:r>
      <w:r>
        <w:rPr>
          <w:rFonts w:hint="eastAsia"/>
        </w:rPr>
        <w:tab/>
        <w:t>private Single(){}//</w:t>
      </w:r>
      <w:r>
        <w:rPr>
          <w:rFonts w:hint="eastAsia"/>
        </w:rPr>
        <w:t>将构造函数私有化，不让别的</w:t>
      </w:r>
      <w:proofErr w:type="gramStart"/>
      <w:r>
        <w:rPr>
          <w:rFonts w:hint="eastAsia"/>
        </w:rPr>
        <w:t>类建立</w:t>
      </w:r>
      <w:proofErr w:type="gramEnd"/>
      <w:r>
        <w:rPr>
          <w:rFonts w:hint="eastAsia"/>
        </w:rPr>
        <w:t>该类对象</w:t>
      </w:r>
    </w:p>
    <w:p w:rsidR="00801856" w:rsidRDefault="00801856" w:rsidP="00801856">
      <w:pPr>
        <w:pStyle w:val="a7"/>
        <w:ind w:left="1152"/>
      </w:pPr>
      <w:r>
        <w:rPr>
          <w:rFonts w:hint="eastAsia"/>
        </w:rPr>
        <w:tab/>
      </w:r>
      <w:r>
        <w:rPr>
          <w:rFonts w:hint="eastAsia"/>
        </w:rPr>
        <w:tab/>
      </w:r>
      <w:r>
        <w:rPr>
          <w:rFonts w:hint="eastAsia"/>
        </w:rPr>
        <w:tab/>
        <w:t>private static final Single s=new Single();//</w:t>
      </w:r>
      <w:r>
        <w:rPr>
          <w:rFonts w:hint="eastAsia"/>
        </w:rPr>
        <w:t>自己建立一个对象</w:t>
      </w:r>
    </w:p>
    <w:p w:rsidR="00801856" w:rsidRDefault="00801856" w:rsidP="00801856">
      <w:pPr>
        <w:pStyle w:val="a7"/>
        <w:ind w:left="1152"/>
      </w:pPr>
      <w:r>
        <w:rPr>
          <w:rFonts w:hint="eastAsia"/>
        </w:rPr>
        <w:tab/>
      </w:r>
      <w:r>
        <w:rPr>
          <w:rFonts w:hint="eastAsia"/>
        </w:rPr>
        <w:tab/>
      </w:r>
      <w:r>
        <w:rPr>
          <w:rFonts w:hint="eastAsia"/>
        </w:rPr>
        <w:tab/>
        <w:t xml:space="preserve">public static Single </w:t>
      </w:r>
      <w:proofErr w:type="spellStart"/>
      <w:r>
        <w:rPr>
          <w:rFonts w:hint="eastAsia"/>
        </w:rPr>
        <w:t>getInstance</w:t>
      </w:r>
      <w:proofErr w:type="spellEnd"/>
      <w:r>
        <w:rPr>
          <w:rFonts w:hint="eastAsia"/>
        </w:rPr>
        <w:t>()//</w:t>
      </w:r>
      <w:r>
        <w:rPr>
          <w:rFonts w:hint="eastAsia"/>
        </w:rPr>
        <w:t>提供一个公共访问方式</w:t>
      </w:r>
    </w:p>
    <w:p w:rsidR="00801856" w:rsidRDefault="00801856" w:rsidP="00801856">
      <w:pPr>
        <w:pStyle w:val="a7"/>
        <w:ind w:left="1152"/>
      </w:pPr>
      <w:r>
        <w:tab/>
      </w:r>
      <w:r>
        <w:tab/>
      </w:r>
      <w:r>
        <w:tab/>
        <w:t>{</w:t>
      </w:r>
    </w:p>
    <w:p w:rsidR="00801856" w:rsidRDefault="00801856" w:rsidP="00801856">
      <w:pPr>
        <w:pStyle w:val="a7"/>
        <w:ind w:left="1152"/>
      </w:pPr>
      <w:r>
        <w:tab/>
      </w:r>
      <w:r>
        <w:tab/>
      </w:r>
      <w:r>
        <w:tab/>
      </w:r>
      <w:r>
        <w:tab/>
        <w:t>return s;</w:t>
      </w:r>
    </w:p>
    <w:p w:rsidR="00801856" w:rsidRDefault="00801856" w:rsidP="00801856">
      <w:pPr>
        <w:pStyle w:val="a7"/>
        <w:ind w:left="1152"/>
      </w:pPr>
      <w:r>
        <w:tab/>
      </w:r>
      <w:r>
        <w:tab/>
      </w:r>
      <w:r>
        <w:tab/>
        <w:t>}</w:t>
      </w:r>
    </w:p>
    <w:p w:rsidR="00801856" w:rsidRDefault="00801856" w:rsidP="00801856">
      <w:pPr>
        <w:pStyle w:val="a7"/>
        <w:ind w:left="1152"/>
      </w:pPr>
      <w:r>
        <w:tab/>
      </w:r>
      <w:r>
        <w:tab/>
        <w:t>}</w:t>
      </w:r>
      <w:r>
        <w:tab/>
      </w:r>
      <w:r>
        <w:tab/>
      </w:r>
    </w:p>
    <w:p w:rsidR="00801856" w:rsidRDefault="00801856" w:rsidP="00801856">
      <w:pPr>
        <w:pStyle w:val="a7"/>
        <w:ind w:left="1152"/>
      </w:pPr>
      <w:r>
        <w:rPr>
          <w:rFonts w:hint="eastAsia"/>
        </w:rPr>
        <w:tab/>
      </w:r>
      <w:r>
        <w:rPr>
          <w:rFonts w:hint="eastAsia"/>
        </w:rPr>
        <w:tab/>
      </w:r>
      <w:r w:rsidRPr="008A48D0">
        <w:rPr>
          <w:rFonts w:hint="eastAsia"/>
          <w:b/>
        </w:rPr>
        <w:t>B:</w:t>
      </w:r>
      <w:r w:rsidRPr="008A48D0">
        <w:rPr>
          <w:rFonts w:hint="eastAsia"/>
          <w:b/>
        </w:rPr>
        <w:t>懒汉式</w:t>
      </w:r>
      <w:r w:rsidRPr="008A48D0">
        <w:rPr>
          <w:rFonts w:hint="eastAsia"/>
          <w:b/>
        </w:rPr>
        <w:t xml:space="preserve"> </w:t>
      </w:r>
      <w:r w:rsidRPr="008A48D0">
        <w:rPr>
          <w:rFonts w:hint="eastAsia"/>
          <w:b/>
        </w:rPr>
        <w:t>当使用的使用，才去创建对象</w:t>
      </w:r>
      <w:r>
        <w:rPr>
          <w:rFonts w:hint="eastAsia"/>
        </w:rPr>
        <w:t>。</w:t>
      </w:r>
    </w:p>
    <w:p w:rsidR="00801856" w:rsidRDefault="00801856" w:rsidP="00801856">
      <w:pPr>
        <w:pStyle w:val="a7"/>
        <w:ind w:left="1152"/>
      </w:pPr>
      <w:r>
        <w:tab/>
      </w:r>
      <w:r>
        <w:tab/>
        <w:t>class Single</w:t>
      </w:r>
    </w:p>
    <w:p w:rsidR="00801856" w:rsidRDefault="00801856" w:rsidP="00801856">
      <w:pPr>
        <w:pStyle w:val="a7"/>
        <w:ind w:left="1152"/>
      </w:pPr>
      <w:r>
        <w:tab/>
      </w:r>
      <w:r>
        <w:tab/>
        <w:t>{</w:t>
      </w:r>
    </w:p>
    <w:p w:rsidR="00801856" w:rsidRDefault="00801856" w:rsidP="00801856">
      <w:pPr>
        <w:pStyle w:val="a7"/>
        <w:ind w:left="1152"/>
      </w:pPr>
      <w:r>
        <w:tab/>
      </w:r>
      <w:r>
        <w:tab/>
      </w:r>
      <w:r>
        <w:tab/>
        <w:t xml:space="preserve">private </w:t>
      </w:r>
      <w:proofErr w:type="gramStart"/>
      <w:r>
        <w:t>Single(</w:t>
      </w:r>
      <w:proofErr w:type="gramEnd"/>
      <w:r>
        <w:t xml:space="preserve">){} </w:t>
      </w:r>
    </w:p>
    <w:p w:rsidR="00801856" w:rsidRDefault="00801856" w:rsidP="00801856">
      <w:pPr>
        <w:pStyle w:val="a7"/>
        <w:ind w:left="1152"/>
      </w:pPr>
      <w:r>
        <w:tab/>
      </w:r>
      <w:r>
        <w:tab/>
      </w:r>
      <w:r>
        <w:tab/>
        <w:t>private static Single s;</w:t>
      </w:r>
    </w:p>
    <w:p w:rsidR="00801856" w:rsidRDefault="00801856" w:rsidP="00801856">
      <w:pPr>
        <w:pStyle w:val="a7"/>
        <w:ind w:left="1152"/>
      </w:pPr>
      <w:r>
        <w:tab/>
      </w:r>
      <w:r>
        <w:tab/>
      </w:r>
      <w:r>
        <w:tab/>
        <w:t xml:space="preserve">public static Single </w:t>
      </w:r>
      <w:proofErr w:type="spellStart"/>
      <w:proofErr w:type="gramStart"/>
      <w:r>
        <w:t>getInstance</w:t>
      </w:r>
      <w:proofErr w:type="spellEnd"/>
      <w:r>
        <w:t>(</w:t>
      </w:r>
      <w:proofErr w:type="gramEnd"/>
      <w:r>
        <w:t>)</w:t>
      </w:r>
    </w:p>
    <w:p w:rsidR="00801856" w:rsidRDefault="00801856" w:rsidP="00801856">
      <w:pPr>
        <w:pStyle w:val="a7"/>
        <w:ind w:left="1152"/>
      </w:pPr>
      <w:r>
        <w:lastRenderedPageBreak/>
        <w:tab/>
      </w:r>
      <w:r>
        <w:tab/>
      </w:r>
      <w:r>
        <w:tab/>
        <w:t>{</w:t>
      </w:r>
    </w:p>
    <w:p w:rsidR="00801856" w:rsidRDefault="00801856" w:rsidP="00801856">
      <w:pPr>
        <w:pStyle w:val="a7"/>
        <w:ind w:left="1152"/>
      </w:pPr>
      <w:r>
        <w:tab/>
      </w:r>
      <w:r>
        <w:tab/>
      </w:r>
      <w:r>
        <w:tab/>
      </w:r>
      <w:r>
        <w:tab/>
        <w:t>if(s==null)</w:t>
      </w:r>
    </w:p>
    <w:p w:rsidR="00801856" w:rsidRDefault="00801856" w:rsidP="00801856">
      <w:pPr>
        <w:pStyle w:val="a7"/>
        <w:ind w:left="1152"/>
      </w:pPr>
      <w:r>
        <w:tab/>
      </w:r>
      <w:r>
        <w:tab/>
      </w:r>
      <w:r>
        <w:tab/>
      </w:r>
      <w:r>
        <w:tab/>
      </w:r>
      <w:r>
        <w:tab/>
        <w:t xml:space="preserve">s=new </w:t>
      </w:r>
      <w:proofErr w:type="gramStart"/>
      <w:r>
        <w:t>Single(</w:t>
      </w:r>
      <w:proofErr w:type="gramEnd"/>
      <w:r>
        <w:t>);</w:t>
      </w:r>
    </w:p>
    <w:p w:rsidR="00801856" w:rsidRDefault="00801856" w:rsidP="00801856">
      <w:pPr>
        <w:pStyle w:val="a7"/>
        <w:ind w:left="1152"/>
      </w:pPr>
      <w:r>
        <w:tab/>
      </w:r>
      <w:r>
        <w:tab/>
      </w:r>
      <w:r>
        <w:tab/>
      </w:r>
      <w:r>
        <w:tab/>
        <w:t>return s;</w:t>
      </w:r>
    </w:p>
    <w:p w:rsidR="00801856" w:rsidRDefault="00801856" w:rsidP="00801856">
      <w:pPr>
        <w:pStyle w:val="a7"/>
        <w:ind w:left="1152"/>
      </w:pPr>
      <w:r>
        <w:tab/>
      </w:r>
      <w:r>
        <w:tab/>
      </w:r>
      <w:r>
        <w:tab/>
        <w:t>}</w:t>
      </w:r>
    </w:p>
    <w:p w:rsidR="008A48D0" w:rsidRDefault="00801856" w:rsidP="00801856">
      <w:pPr>
        <w:pStyle w:val="a7"/>
        <w:ind w:left="1152"/>
      </w:pPr>
      <w:r>
        <w:tab/>
      </w:r>
      <w:r>
        <w:tab/>
        <w:t>}</w:t>
      </w:r>
      <w:r>
        <w:rPr>
          <w:rFonts w:hint="eastAsia"/>
        </w:rPr>
        <w:tab/>
      </w:r>
    </w:p>
    <w:p w:rsidR="00801856" w:rsidRDefault="008A48D0" w:rsidP="00801856">
      <w:pPr>
        <w:pStyle w:val="a7"/>
        <w:ind w:left="1152"/>
      </w:pPr>
      <w:r>
        <w:rPr>
          <w:rFonts w:hint="eastAsia"/>
        </w:rPr>
        <w:tab/>
      </w:r>
      <w:r>
        <w:rPr>
          <w:rFonts w:hint="eastAsia"/>
        </w:rPr>
        <w:tab/>
      </w:r>
      <w:r w:rsidR="00801856">
        <w:rPr>
          <w:rFonts w:hint="eastAsia"/>
        </w:rPr>
        <w:t>饿汉式和懒汉式的区别：</w:t>
      </w:r>
    </w:p>
    <w:p w:rsidR="00801856" w:rsidRDefault="00801856" w:rsidP="00801856">
      <w:pPr>
        <w:pStyle w:val="a7"/>
        <w:ind w:left="1152"/>
      </w:pPr>
      <w:r>
        <w:rPr>
          <w:rFonts w:hint="eastAsia"/>
        </w:rPr>
        <w:tab/>
      </w:r>
      <w:r>
        <w:rPr>
          <w:rFonts w:hint="eastAsia"/>
        </w:rPr>
        <w:tab/>
      </w:r>
      <w:r>
        <w:rPr>
          <w:rFonts w:hint="eastAsia"/>
        </w:rPr>
        <w:t>饿汉式是类</w:t>
      </w:r>
      <w:proofErr w:type="gramStart"/>
      <w:r>
        <w:rPr>
          <w:rFonts w:hint="eastAsia"/>
        </w:rPr>
        <w:t>一加载进</w:t>
      </w:r>
      <w:proofErr w:type="gramEnd"/>
      <w:r>
        <w:rPr>
          <w:rFonts w:hint="eastAsia"/>
        </w:rPr>
        <w:t>内存就创建好了对象；</w:t>
      </w:r>
    </w:p>
    <w:p w:rsidR="00801856" w:rsidRDefault="00801856" w:rsidP="00F1648D">
      <w:pPr>
        <w:pStyle w:val="a7"/>
        <w:ind w:left="1152"/>
      </w:pPr>
      <w:r>
        <w:rPr>
          <w:rFonts w:hint="eastAsia"/>
        </w:rPr>
        <w:tab/>
      </w:r>
      <w:r>
        <w:rPr>
          <w:rFonts w:hint="eastAsia"/>
        </w:rPr>
        <w:tab/>
      </w:r>
      <w:r>
        <w:rPr>
          <w:rFonts w:hint="eastAsia"/>
        </w:rPr>
        <w:t>懒汉式则是</w:t>
      </w:r>
      <w:proofErr w:type="gramStart"/>
      <w:r>
        <w:rPr>
          <w:rFonts w:hint="eastAsia"/>
        </w:rPr>
        <w:t>类才加载进</w:t>
      </w:r>
      <w:proofErr w:type="gramEnd"/>
      <w:r>
        <w:rPr>
          <w:rFonts w:hint="eastAsia"/>
        </w:rPr>
        <w:t>内存的时候，对象还没有存在，只有调用了</w:t>
      </w:r>
      <w:proofErr w:type="spellStart"/>
      <w:r>
        <w:rPr>
          <w:rFonts w:hint="eastAsia"/>
        </w:rPr>
        <w:t>getInstance</w:t>
      </w:r>
      <w:proofErr w:type="spellEnd"/>
      <w:r>
        <w:rPr>
          <w:rFonts w:hint="eastAsia"/>
        </w:rPr>
        <w:t>()</w:t>
      </w:r>
      <w:r>
        <w:rPr>
          <w:rFonts w:hint="eastAsia"/>
        </w:rPr>
        <w:t>方法时，对象才开始创建。</w:t>
      </w:r>
    </w:p>
    <w:p w:rsidR="00801856" w:rsidRDefault="00801856" w:rsidP="008A48D0">
      <w:pPr>
        <w:pStyle w:val="a7"/>
        <w:ind w:left="1152" w:firstLineChars="0" w:firstLine="0"/>
      </w:pPr>
      <w:r>
        <w:rPr>
          <w:rFonts w:hint="eastAsia"/>
        </w:rPr>
        <w:tab/>
      </w:r>
      <w:r>
        <w:rPr>
          <w:rFonts w:hint="eastAsia"/>
        </w:rPr>
        <w:tab/>
      </w:r>
      <w:r w:rsidR="008A48D0">
        <w:rPr>
          <w:rFonts w:hint="eastAsia"/>
        </w:rPr>
        <w:t>懒汉式是延迟加载，如</w:t>
      </w:r>
      <w:r>
        <w:rPr>
          <w:rFonts w:hint="eastAsia"/>
        </w:rPr>
        <w:t>多个线程同时操作懒汉式时就有可能出现线程安全问题，解决线程安全问题</w:t>
      </w:r>
    </w:p>
    <w:p w:rsidR="00801856" w:rsidRDefault="008A48D0" w:rsidP="00801856">
      <w:pPr>
        <w:pStyle w:val="a7"/>
        <w:ind w:left="1152" w:firstLineChars="0" w:firstLine="0"/>
      </w:pPr>
      <w:r>
        <w:rPr>
          <w:rFonts w:hint="eastAsia"/>
        </w:rPr>
        <w:tab/>
      </w:r>
      <w:r>
        <w:rPr>
          <w:rFonts w:hint="eastAsia"/>
        </w:rPr>
        <w:tab/>
      </w:r>
      <w:r w:rsidR="00801856">
        <w:rPr>
          <w:rFonts w:hint="eastAsia"/>
        </w:rPr>
        <w:t>可以加同步来解决。但是加了同步之后，每一次都要比较锁，效率就变慢了，所以可以加双重判断来提高程序效率。</w:t>
      </w:r>
    </w:p>
    <w:p w:rsidR="00801856" w:rsidRDefault="00801856" w:rsidP="008A48D0">
      <w:pPr>
        <w:pStyle w:val="a7"/>
        <w:ind w:left="1152" w:firstLineChars="0" w:firstLine="0"/>
      </w:pPr>
      <w:r>
        <w:rPr>
          <w:rFonts w:hint="eastAsia"/>
        </w:rPr>
        <w:tab/>
      </w:r>
      <w:r>
        <w:rPr>
          <w:rFonts w:hint="eastAsia"/>
        </w:rPr>
        <w:tab/>
      </w:r>
      <w:r>
        <w:rPr>
          <w:rFonts w:hint="eastAsia"/>
        </w:rPr>
        <w:t>如将上述懒汉式的</w:t>
      </w:r>
      <w:r>
        <w:rPr>
          <w:rFonts w:hint="eastAsia"/>
        </w:rPr>
        <w:t>Instance</w:t>
      </w:r>
      <w:r>
        <w:rPr>
          <w:rFonts w:hint="eastAsia"/>
        </w:rPr>
        <w:t>函数改成同步：</w:t>
      </w:r>
    </w:p>
    <w:p w:rsidR="00801856" w:rsidRDefault="00801856" w:rsidP="00801856">
      <w:pPr>
        <w:pStyle w:val="a7"/>
        <w:ind w:left="1152"/>
      </w:pPr>
      <w:r>
        <w:tab/>
      </w:r>
      <w:r>
        <w:tab/>
        <w:t xml:space="preserve">public static Single </w:t>
      </w:r>
      <w:proofErr w:type="spellStart"/>
      <w:proofErr w:type="gramStart"/>
      <w:r>
        <w:t>getInstance</w:t>
      </w:r>
      <w:proofErr w:type="spellEnd"/>
      <w:r>
        <w:t>(</w:t>
      </w:r>
      <w:proofErr w:type="gramEnd"/>
      <w:r>
        <w:t>)</w:t>
      </w:r>
    </w:p>
    <w:p w:rsidR="00801856" w:rsidRDefault="00801856" w:rsidP="00801856">
      <w:pPr>
        <w:pStyle w:val="a7"/>
        <w:ind w:left="1152"/>
      </w:pPr>
      <w:r>
        <w:tab/>
      </w:r>
      <w:r>
        <w:tab/>
        <w:t>{</w:t>
      </w:r>
    </w:p>
    <w:p w:rsidR="00801856" w:rsidRDefault="00801856" w:rsidP="00801856">
      <w:pPr>
        <w:pStyle w:val="a7"/>
        <w:ind w:left="1152"/>
      </w:pPr>
      <w:r>
        <w:tab/>
      </w:r>
      <w:r>
        <w:tab/>
      </w:r>
      <w:r>
        <w:tab/>
        <w:t>if(s==null)</w:t>
      </w:r>
    </w:p>
    <w:p w:rsidR="00801856" w:rsidRDefault="00801856" w:rsidP="00801856">
      <w:pPr>
        <w:pStyle w:val="a7"/>
        <w:ind w:left="1152"/>
      </w:pPr>
      <w:r>
        <w:tab/>
      </w:r>
      <w:r>
        <w:tab/>
      </w:r>
      <w:r>
        <w:tab/>
        <w:t>{</w:t>
      </w:r>
    </w:p>
    <w:p w:rsidR="00801856" w:rsidRDefault="00801856" w:rsidP="00801856">
      <w:pPr>
        <w:pStyle w:val="a7"/>
        <w:ind w:left="1152"/>
      </w:pPr>
      <w:r>
        <w:tab/>
      </w:r>
      <w:r>
        <w:tab/>
      </w:r>
      <w:r>
        <w:tab/>
      </w:r>
      <w:r>
        <w:tab/>
      </w:r>
      <w:proofErr w:type="gramStart"/>
      <w:r w:rsidRPr="0029093F">
        <w:rPr>
          <w:color w:val="FF0000"/>
        </w:rPr>
        <w:t>synchronized</w:t>
      </w:r>
      <w:r>
        <w:t>(</w:t>
      </w:r>
      <w:proofErr w:type="spellStart"/>
      <w:proofErr w:type="gramEnd"/>
      <w:r>
        <w:t>Single.class</w:t>
      </w:r>
      <w:proofErr w:type="spellEnd"/>
      <w:r>
        <w:t>)</w:t>
      </w:r>
    </w:p>
    <w:p w:rsidR="00801856" w:rsidRDefault="00801856" w:rsidP="00801856">
      <w:pPr>
        <w:pStyle w:val="a7"/>
        <w:ind w:left="1152"/>
      </w:pPr>
      <w:r>
        <w:tab/>
      </w:r>
      <w:r>
        <w:tab/>
      </w:r>
      <w:r>
        <w:tab/>
      </w:r>
      <w:r>
        <w:tab/>
        <w:t>{</w:t>
      </w:r>
    </w:p>
    <w:p w:rsidR="00801856" w:rsidRDefault="00801856" w:rsidP="00801856">
      <w:pPr>
        <w:pStyle w:val="a7"/>
        <w:ind w:left="1152"/>
      </w:pPr>
      <w:r>
        <w:tab/>
      </w:r>
      <w:r>
        <w:tab/>
      </w:r>
      <w:r>
        <w:tab/>
      </w:r>
      <w:r>
        <w:tab/>
      </w:r>
      <w:r>
        <w:tab/>
        <w:t xml:space="preserve">if(s==null) </w:t>
      </w:r>
    </w:p>
    <w:p w:rsidR="00801856" w:rsidRDefault="00801856" w:rsidP="00801856">
      <w:pPr>
        <w:pStyle w:val="a7"/>
        <w:ind w:left="1152"/>
      </w:pPr>
      <w:r>
        <w:tab/>
      </w:r>
      <w:r>
        <w:tab/>
      </w:r>
      <w:r>
        <w:tab/>
      </w:r>
      <w:r>
        <w:tab/>
      </w:r>
      <w:r>
        <w:tab/>
      </w:r>
      <w:r>
        <w:tab/>
        <w:t xml:space="preserve">s=new </w:t>
      </w:r>
      <w:proofErr w:type="gramStart"/>
      <w:r>
        <w:t>Single(</w:t>
      </w:r>
      <w:proofErr w:type="gramEnd"/>
      <w:r>
        <w:t>);</w:t>
      </w:r>
    </w:p>
    <w:p w:rsidR="00801856" w:rsidRDefault="00801856" w:rsidP="00801856">
      <w:pPr>
        <w:pStyle w:val="a7"/>
        <w:ind w:left="1152"/>
      </w:pPr>
      <w:r>
        <w:tab/>
      </w:r>
      <w:r>
        <w:tab/>
      </w:r>
      <w:r>
        <w:tab/>
      </w:r>
      <w:r>
        <w:tab/>
        <w:t>}</w:t>
      </w:r>
    </w:p>
    <w:p w:rsidR="00801856" w:rsidRDefault="00801856" w:rsidP="00801856">
      <w:pPr>
        <w:pStyle w:val="a7"/>
        <w:ind w:left="1152"/>
      </w:pPr>
      <w:r>
        <w:tab/>
      </w:r>
      <w:r>
        <w:tab/>
      </w:r>
      <w:r>
        <w:tab/>
        <w:t>}</w:t>
      </w:r>
    </w:p>
    <w:p w:rsidR="00801856" w:rsidRDefault="00801856" w:rsidP="00801856">
      <w:pPr>
        <w:pStyle w:val="a7"/>
        <w:ind w:left="1152"/>
      </w:pPr>
      <w:r>
        <w:tab/>
      </w:r>
      <w:r>
        <w:tab/>
      </w:r>
      <w:r>
        <w:tab/>
        <w:t>return s;</w:t>
      </w:r>
    </w:p>
    <w:p w:rsidR="00801856" w:rsidRDefault="00801856" w:rsidP="00801856">
      <w:pPr>
        <w:pStyle w:val="a7"/>
        <w:ind w:left="1152"/>
      </w:pPr>
      <w:r>
        <w:tab/>
      </w:r>
      <w:r>
        <w:tab/>
        <w:t>}</w:t>
      </w:r>
    </w:p>
    <w:p w:rsidR="00801856" w:rsidRDefault="00801856" w:rsidP="00801856">
      <w:pPr>
        <w:pStyle w:val="a7"/>
        <w:ind w:left="1152" w:firstLineChars="0" w:firstLine="0"/>
      </w:pPr>
      <w:r>
        <w:rPr>
          <w:rFonts w:hint="eastAsia"/>
        </w:rPr>
        <w:t>注：开发常用饿汉式，因为饿汉式简单安全。懒汉式多线程的时候易发生问题</w:t>
      </w:r>
    </w:p>
    <w:p w:rsidR="00A831FC" w:rsidRPr="00A831FC" w:rsidRDefault="00A831FC" w:rsidP="00254DCB">
      <w:pPr>
        <w:pStyle w:val="a7"/>
        <w:numPr>
          <w:ilvl w:val="0"/>
          <w:numId w:val="8"/>
        </w:numPr>
        <w:ind w:left="1140" w:firstLineChars="0" w:firstLine="0"/>
        <w:outlineLvl w:val="2"/>
      </w:pPr>
      <w:r w:rsidRPr="00A831FC">
        <w:rPr>
          <w:b/>
          <w:color w:val="FF0000"/>
        </w:rPr>
        <w:t>final</w:t>
      </w:r>
      <w:r w:rsidRPr="00A831FC">
        <w:rPr>
          <w:rFonts w:hint="eastAsia"/>
          <w:b/>
          <w:color w:val="FF0000"/>
        </w:rPr>
        <w:t>关键字</w:t>
      </w:r>
    </w:p>
    <w:p w:rsidR="00A831FC" w:rsidRDefault="00A831FC" w:rsidP="00A831FC">
      <w:pPr>
        <w:pStyle w:val="a7"/>
        <w:ind w:left="1152" w:firstLineChars="0" w:firstLine="0"/>
      </w:pPr>
      <w:r w:rsidRPr="00AC5D18">
        <w:t>final</w:t>
      </w:r>
      <w:r w:rsidRPr="00AC5D18">
        <w:rPr>
          <w:rFonts w:hint="eastAsia"/>
        </w:rPr>
        <w:t>类</w:t>
      </w:r>
      <w:r w:rsidRPr="00AC5D18">
        <w:t>:</w:t>
      </w:r>
      <w:r w:rsidRPr="00AC5D18">
        <w:rPr>
          <w:rFonts w:hint="eastAsia"/>
        </w:rPr>
        <w:t>不可被继承，如</w:t>
      </w:r>
      <w:proofErr w:type="spellStart"/>
      <w:r w:rsidRPr="00AC5D18">
        <w:t>java.lang.Math</w:t>
      </w:r>
      <w:proofErr w:type="spellEnd"/>
      <w:r w:rsidRPr="00AC5D18">
        <w:rPr>
          <w:rFonts w:hint="eastAsia"/>
        </w:rPr>
        <w:t>就是一个</w:t>
      </w:r>
      <w:r w:rsidRPr="00AC5D18">
        <w:rPr>
          <w:rFonts w:hint="eastAsia"/>
        </w:rPr>
        <w:t xml:space="preserve"> </w:t>
      </w:r>
      <w:r w:rsidRPr="00AC5D18">
        <w:t>final</w:t>
      </w:r>
      <w:r w:rsidRPr="00AC5D18">
        <w:rPr>
          <w:rFonts w:hint="eastAsia"/>
        </w:rPr>
        <w:t>类，不可被继承。</w:t>
      </w:r>
    </w:p>
    <w:p w:rsidR="00A831FC" w:rsidRDefault="00A831FC" w:rsidP="00A831FC">
      <w:pPr>
        <w:pStyle w:val="a7"/>
        <w:ind w:left="1152" w:firstLineChars="0" w:firstLine="0"/>
      </w:pPr>
      <w:r w:rsidRPr="00AC5D18">
        <w:t>final</w:t>
      </w:r>
      <w:r w:rsidRPr="00AC5D18">
        <w:rPr>
          <w:rFonts w:hint="eastAsia"/>
        </w:rPr>
        <w:t>变量</w:t>
      </w:r>
      <w:r w:rsidRPr="00AC5D18">
        <w:t>:</w:t>
      </w:r>
      <w:r w:rsidRPr="00AC5D18">
        <w:rPr>
          <w:rFonts w:hint="eastAsia"/>
        </w:rPr>
        <w:t>在初始化后不可改变变量值，用于常量定义。如果</w:t>
      </w:r>
      <w:r w:rsidRPr="00AC5D18">
        <w:t>final</w:t>
      </w:r>
      <w:r w:rsidRPr="00AC5D18">
        <w:rPr>
          <w:rFonts w:hint="eastAsia"/>
        </w:rPr>
        <w:t>变量是引用变量，则不可以改变它的引用对象，但可以改变对象的属性。</w:t>
      </w:r>
      <w:r w:rsidRPr="00EA4C90">
        <w:rPr>
          <w:rFonts w:hint="eastAsia"/>
        </w:rPr>
        <w:t>final</w:t>
      </w:r>
      <w:r w:rsidRPr="00EA4C90">
        <w:rPr>
          <w:rFonts w:hint="eastAsia"/>
        </w:rPr>
        <w:t>修饰的变量是一个常量。只能被赋值一次</w:t>
      </w:r>
    </w:p>
    <w:p w:rsidR="00A831FC" w:rsidRDefault="00A831FC" w:rsidP="00A831FC">
      <w:pPr>
        <w:pStyle w:val="a7"/>
        <w:ind w:left="1152" w:firstLineChars="0" w:firstLine="0"/>
      </w:pPr>
      <w:r w:rsidRPr="00AC5D18">
        <w:t>final</w:t>
      </w:r>
      <w:r w:rsidRPr="00AC5D18">
        <w:rPr>
          <w:rFonts w:hint="eastAsia"/>
        </w:rPr>
        <w:t>方法</w:t>
      </w:r>
      <w:r w:rsidRPr="00AC5D18">
        <w:t>:</w:t>
      </w:r>
      <w:r w:rsidRPr="00AC5D18">
        <w:rPr>
          <w:rFonts w:hint="eastAsia"/>
        </w:rPr>
        <w:t>不可被</w:t>
      </w:r>
      <w:r w:rsidRPr="00EA4C90">
        <w:rPr>
          <w:rFonts w:hint="eastAsia"/>
        </w:rPr>
        <w:t>重写</w:t>
      </w:r>
    </w:p>
    <w:p w:rsidR="00A831FC" w:rsidRDefault="00A831FC" w:rsidP="00A831FC">
      <w:pPr>
        <w:pStyle w:val="a7"/>
        <w:ind w:left="1152" w:firstLineChars="0" w:firstLine="0"/>
      </w:pPr>
      <w:r>
        <w:rPr>
          <w:rFonts w:hint="eastAsia"/>
        </w:rPr>
        <w:t>定义常量</w:t>
      </w:r>
      <w:r>
        <w:rPr>
          <w:rFonts w:hint="eastAsia"/>
        </w:rPr>
        <w:t>:</w:t>
      </w:r>
    </w:p>
    <w:p w:rsidR="00A831FC" w:rsidRDefault="00A831FC" w:rsidP="00A831FC">
      <w:pPr>
        <w:pStyle w:val="a7"/>
        <w:ind w:left="1152" w:firstLineChars="0" w:firstLine="0"/>
      </w:pPr>
      <w:r>
        <w:rPr>
          <w:rFonts w:hint="eastAsia"/>
        </w:rPr>
        <w:t>//static</w:t>
      </w:r>
      <w:r>
        <w:rPr>
          <w:rFonts w:hint="eastAsia"/>
        </w:rPr>
        <w:t>作用于成员变量用来表示只保存一份副本，而</w:t>
      </w:r>
      <w:r>
        <w:rPr>
          <w:rFonts w:hint="eastAsia"/>
        </w:rPr>
        <w:t>final</w:t>
      </w:r>
      <w:r>
        <w:rPr>
          <w:rFonts w:hint="eastAsia"/>
        </w:rPr>
        <w:t>的作用是用来保证变量不可变。</w:t>
      </w:r>
    </w:p>
    <w:p w:rsidR="00A831FC" w:rsidRDefault="00A831FC" w:rsidP="00A831FC">
      <w:pPr>
        <w:pStyle w:val="a7"/>
        <w:ind w:left="1152" w:firstLineChars="0" w:firstLine="0"/>
      </w:pPr>
      <w:r>
        <w:t>public static final double pi=3.14;</w:t>
      </w:r>
    </w:p>
    <w:p w:rsidR="00331E92" w:rsidRDefault="00331E92" w:rsidP="00254DCB">
      <w:pPr>
        <w:pStyle w:val="a7"/>
        <w:numPr>
          <w:ilvl w:val="0"/>
          <w:numId w:val="8"/>
        </w:numPr>
        <w:ind w:left="1140" w:firstLineChars="0" w:firstLine="0"/>
        <w:outlineLvl w:val="2"/>
      </w:pPr>
      <w:r w:rsidRPr="00331E92">
        <w:rPr>
          <w:rFonts w:hint="eastAsia"/>
          <w:b/>
        </w:rPr>
        <w:t>内部类</w:t>
      </w:r>
    </w:p>
    <w:p w:rsidR="00331E92" w:rsidRPr="00947B74" w:rsidRDefault="00331E92" w:rsidP="004A244C">
      <w:pPr>
        <w:pStyle w:val="a7"/>
        <w:ind w:left="1140" w:firstLineChars="0" w:firstLine="0"/>
      </w:pPr>
      <w:r w:rsidRPr="00947B74">
        <w:rPr>
          <w:rFonts w:hint="eastAsia"/>
        </w:rPr>
        <w:t>定义在一个</w:t>
      </w:r>
      <w:proofErr w:type="gramStart"/>
      <w:r w:rsidRPr="00947B74">
        <w:rPr>
          <w:rFonts w:hint="eastAsia"/>
        </w:rPr>
        <w:t>类内部</w:t>
      </w:r>
      <w:proofErr w:type="gramEnd"/>
      <w:r w:rsidRPr="00947B74">
        <w:rPr>
          <w:rFonts w:hint="eastAsia"/>
        </w:rPr>
        <w:t>的类（</w:t>
      </w:r>
      <w:r w:rsidRPr="00947B74">
        <w:t>inner class</w:t>
      </w:r>
      <w:r w:rsidRPr="00947B74">
        <w:rPr>
          <w:rFonts w:hint="eastAsia"/>
        </w:rPr>
        <w:t>）</w:t>
      </w:r>
    </w:p>
    <w:p w:rsidR="00331E92" w:rsidRDefault="00331E92" w:rsidP="00331E92">
      <w:pPr>
        <w:pStyle w:val="a7"/>
        <w:ind w:left="1152" w:firstLineChars="0" w:firstLine="0"/>
      </w:pPr>
      <w:r w:rsidRPr="00E70C72">
        <w:rPr>
          <w:rFonts w:hint="eastAsia"/>
        </w:rPr>
        <w:t>内部类的对象能访问它所处类的私有数据</w:t>
      </w:r>
    </w:p>
    <w:p w:rsidR="00331E92" w:rsidRDefault="00331E92" w:rsidP="00331E92">
      <w:pPr>
        <w:pStyle w:val="a7"/>
        <w:ind w:left="1152" w:firstLineChars="0" w:firstLine="0"/>
      </w:pPr>
      <w:r w:rsidRPr="00E70C72">
        <w:rPr>
          <w:rFonts w:hint="eastAsia"/>
        </w:rPr>
        <w:t>内部类能隐藏起来不为同一个包中其他类访问</w:t>
      </w:r>
    </w:p>
    <w:p w:rsidR="00331E92" w:rsidRDefault="00331E92" w:rsidP="00331E92">
      <w:pPr>
        <w:pStyle w:val="a7"/>
        <w:ind w:left="1152" w:firstLineChars="0" w:firstLine="0"/>
      </w:pPr>
      <w:r>
        <w:rPr>
          <w:rFonts w:hint="eastAsia"/>
        </w:rPr>
        <w:t>当内部类定义在外部类的成员位置，而且非私有，则可以在其他外部类中直接建立内部类对象</w:t>
      </w:r>
    </w:p>
    <w:p w:rsidR="00331E92" w:rsidRDefault="00331E92" w:rsidP="00331E92">
      <w:pPr>
        <w:pStyle w:val="a7"/>
        <w:ind w:left="1152" w:firstLineChars="0" w:firstLine="0"/>
      </w:pPr>
      <w:r>
        <w:rPr>
          <w:rFonts w:hint="eastAsia"/>
        </w:rPr>
        <w:t>格式：外部类名</w:t>
      </w:r>
      <w:r>
        <w:rPr>
          <w:rFonts w:hint="eastAsia"/>
        </w:rPr>
        <w:t>.</w:t>
      </w:r>
      <w:r>
        <w:rPr>
          <w:rFonts w:hint="eastAsia"/>
        </w:rPr>
        <w:t>内部类名</w:t>
      </w:r>
      <w:r>
        <w:rPr>
          <w:rFonts w:hint="eastAsia"/>
        </w:rPr>
        <w:t xml:space="preserve">  </w:t>
      </w:r>
      <w:r>
        <w:rPr>
          <w:rFonts w:hint="eastAsia"/>
        </w:rPr>
        <w:t>变量名</w:t>
      </w:r>
      <w:r>
        <w:rPr>
          <w:rFonts w:hint="eastAsia"/>
        </w:rPr>
        <w:t xml:space="preserve"> = new </w:t>
      </w:r>
      <w:r>
        <w:rPr>
          <w:rFonts w:hint="eastAsia"/>
        </w:rPr>
        <w:t>外部类对象</w:t>
      </w:r>
      <w:r>
        <w:rPr>
          <w:rFonts w:hint="eastAsia"/>
        </w:rPr>
        <w:t>.</w:t>
      </w:r>
      <w:r>
        <w:rPr>
          <w:rFonts w:hint="eastAsia"/>
        </w:rPr>
        <w:t>内部类对象</w:t>
      </w:r>
    </w:p>
    <w:p w:rsidR="00331E92" w:rsidRDefault="00331E92" w:rsidP="00331E92">
      <w:pPr>
        <w:pStyle w:val="a7"/>
        <w:ind w:left="1152" w:firstLineChars="0" w:firstLine="0"/>
      </w:pPr>
      <w:r>
        <w:rPr>
          <w:rFonts w:hint="eastAsia"/>
        </w:rPr>
        <w:t>如：</w:t>
      </w:r>
      <w:proofErr w:type="spellStart"/>
      <w:r>
        <w:rPr>
          <w:rFonts w:hint="eastAsia"/>
        </w:rPr>
        <w:t>Outer.Inner</w:t>
      </w:r>
      <w:proofErr w:type="spellEnd"/>
      <w:r>
        <w:rPr>
          <w:rFonts w:hint="eastAsia"/>
        </w:rPr>
        <w:t xml:space="preserve"> in = new </w:t>
      </w:r>
      <w:proofErr w:type="gramStart"/>
      <w:r>
        <w:rPr>
          <w:rFonts w:hint="eastAsia"/>
        </w:rPr>
        <w:t>Outer(</w:t>
      </w:r>
      <w:proofErr w:type="gramEnd"/>
      <w:r>
        <w:rPr>
          <w:rFonts w:hint="eastAsia"/>
        </w:rPr>
        <w:t>).new Inner()</w:t>
      </w:r>
    </w:p>
    <w:p w:rsidR="004A244C" w:rsidRPr="004A244C" w:rsidRDefault="004A244C" w:rsidP="00254DCB">
      <w:pPr>
        <w:pStyle w:val="a7"/>
        <w:numPr>
          <w:ilvl w:val="0"/>
          <w:numId w:val="8"/>
        </w:numPr>
        <w:ind w:left="1140" w:firstLineChars="0" w:firstLine="0"/>
        <w:outlineLvl w:val="2"/>
      </w:pPr>
      <w:r w:rsidRPr="004A244C">
        <w:rPr>
          <w:rFonts w:hint="eastAsia"/>
          <w:b/>
        </w:rPr>
        <w:t>匿名内部类</w:t>
      </w:r>
      <w:r w:rsidRPr="004A244C">
        <w:rPr>
          <w:rFonts w:hint="eastAsia"/>
          <w:b/>
        </w:rPr>
        <w:t xml:space="preserve"> </w:t>
      </w:r>
    </w:p>
    <w:p w:rsidR="004A244C" w:rsidRDefault="004A244C" w:rsidP="004A244C">
      <w:pPr>
        <w:pStyle w:val="a7"/>
        <w:ind w:left="1152" w:firstLineChars="0" w:firstLine="0"/>
      </w:pPr>
      <w:r>
        <w:rPr>
          <w:rFonts w:hint="eastAsia"/>
        </w:rPr>
        <w:lastRenderedPageBreak/>
        <w:tab/>
      </w:r>
      <w:r>
        <w:rPr>
          <w:rFonts w:hint="eastAsia"/>
        </w:rPr>
        <w:tab/>
        <w:t>(1)</w:t>
      </w:r>
      <w:r>
        <w:rPr>
          <w:rFonts w:hint="eastAsia"/>
        </w:rPr>
        <w:t>前提：继承一个</w:t>
      </w:r>
      <w:proofErr w:type="gramStart"/>
      <w:r>
        <w:rPr>
          <w:rFonts w:hint="eastAsia"/>
        </w:rPr>
        <w:t>类或者</w:t>
      </w:r>
      <w:proofErr w:type="gramEnd"/>
      <w:r>
        <w:rPr>
          <w:rFonts w:hint="eastAsia"/>
        </w:rPr>
        <w:t>实现一个接口</w:t>
      </w:r>
    </w:p>
    <w:p w:rsidR="004A244C" w:rsidRDefault="004A244C" w:rsidP="004A244C">
      <w:pPr>
        <w:pStyle w:val="a7"/>
        <w:ind w:left="1152" w:firstLineChars="0" w:firstLine="0"/>
      </w:pPr>
      <w:r>
        <w:rPr>
          <w:rFonts w:hint="eastAsia"/>
        </w:rPr>
        <w:tab/>
      </w:r>
      <w:r>
        <w:rPr>
          <w:rFonts w:hint="eastAsia"/>
        </w:rPr>
        <w:tab/>
        <w:t>(2)</w:t>
      </w:r>
      <w:r>
        <w:rPr>
          <w:rFonts w:hint="eastAsia"/>
        </w:rPr>
        <w:t>格式：</w:t>
      </w:r>
    </w:p>
    <w:p w:rsidR="004A244C" w:rsidRDefault="004A244C" w:rsidP="004A244C">
      <w:pPr>
        <w:pStyle w:val="a7"/>
        <w:ind w:left="1152" w:firstLineChars="0" w:firstLine="0"/>
      </w:pPr>
      <w:r>
        <w:rPr>
          <w:rFonts w:hint="eastAsia"/>
        </w:rPr>
        <w:tab/>
      </w:r>
      <w:r>
        <w:rPr>
          <w:rFonts w:hint="eastAsia"/>
        </w:rPr>
        <w:tab/>
      </w:r>
      <w:r>
        <w:rPr>
          <w:rFonts w:hint="eastAsia"/>
        </w:rPr>
        <w:tab/>
        <w:t xml:space="preserve">new </w:t>
      </w:r>
      <w:proofErr w:type="gramStart"/>
      <w:r>
        <w:rPr>
          <w:rFonts w:hint="eastAsia"/>
        </w:rPr>
        <w:t>父类名</w:t>
      </w:r>
      <w:proofErr w:type="gramEnd"/>
      <w:r>
        <w:rPr>
          <w:rFonts w:hint="eastAsia"/>
        </w:rPr>
        <w:t>或者接口名</w:t>
      </w:r>
      <w:r>
        <w:rPr>
          <w:rFonts w:hint="eastAsia"/>
        </w:rPr>
        <w:t>()</w:t>
      </w:r>
    </w:p>
    <w:p w:rsidR="004A244C" w:rsidRDefault="004A244C" w:rsidP="004A244C">
      <w:pPr>
        <w:pStyle w:val="a7"/>
        <w:ind w:left="1152" w:firstLineChars="0" w:firstLine="0"/>
      </w:pPr>
      <w:r>
        <w:tab/>
      </w:r>
      <w:r>
        <w:tab/>
      </w:r>
      <w:r>
        <w:tab/>
        <w:t>{</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ab/>
      </w:r>
      <w:proofErr w:type="gramStart"/>
      <w:r>
        <w:rPr>
          <w:rFonts w:hint="eastAsia"/>
        </w:rPr>
        <w:t>重写父类方法</w:t>
      </w:r>
      <w:proofErr w:type="gramEnd"/>
      <w:r>
        <w:rPr>
          <w:rFonts w:hint="eastAsia"/>
        </w:rPr>
        <w:t>或者实现接口中的方法。</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ab/>
      </w:r>
      <w:r>
        <w:rPr>
          <w:rFonts w:hint="eastAsia"/>
        </w:rPr>
        <w:t>也可以自定义其他方法。</w:t>
      </w:r>
    </w:p>
    <w:p w:rsidR="004A244C" w:rsidRDefault="004A244C" w:rsidP="004A244C">
      <w:pPr>
        <w:pStyle w:val="a7"/>
        <w:ind w:left="1152" w:firstLineChars="0" w:firstLine="0"/>
      </w:pPr>
      <w:r>
        <w:tab/>
      </w:r>
      <w:r>
        <w:tab/>
      </w:r>
      <w:r>
        <w:tab/>
        <w:t>};</w:t>
      </w:r>
    </w:p>
    <w:p w:rsidR="004A244C" w:rsidRDefault="004A244C" w:rsidP="004A244C">
      <w:pPr>
        <w:pStyle w:val="a7"/>
        <w:ind w:left="1152" w:firstLineChars="0" w:firstLine="0"/>
      </w:pPr>
      <w:r>
        <w:rPr>
          <w:rFonts w:hint="eastAsia"/>
        </w:rPr>
        <w:tab/>
      </w:r>
      <w:r>
        <w:rPr>
          <w:rFonts w:hint="eastAsia"/>
        </w:rPr>
        <w:tab/>
        <w:t>(3)</w:t>
      </w:r>
      <w:r>
        <w:rPr>
          <w:rFonts w:hint="eastAsia"/>
        </w:rPr>
        <w:t>什么时候定义匿名内部类？</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匿名内部类只是为了简化书写，匿名内部类有局限，通常定义匿名内部类时，该类方法不超过</w:t>
      </w:r>
      <w:r>
        <w:rPr>
          <w:rFonts w:hint="eastAsia"/>
        </w:rPr>
        <w:t>3</w:t>
      </w:r>
      <w:r>
        <w:rPr>
          <w:rFonts w:hint="eastAsia"/>
        </w:rPr>
        <w:t>个</w:t>
      </w:r>
    </w:p>
    <w:p w:rsidR="004A244C" w:rsidRDefault="004A244C" w:rsidP="004A244C">
      <w:pPr>
        <w:pStyle w:val="a7"/>
        <w:ind w:left="1152" w:firstLineChars="0" w:firstLine="0"/>
      </w:pPr>
      <w:r>
        <w:rPr>
          <w:rFonts w:hint="eastAsia"/>
        </w:rPr>
        <w:tab/>
      </w:r>
      <w:r>
        <w:rPr>
          <w:rFonts w:hint="eastAsia"/>
        </w:rPr>
        <w:tab/>
        <w:t>(4)</w:t>
      </w:r>
      <w:r>
        <w:rPr>
          <w:rFonts w:hint="eastAsia"/>
        </w:rPr>
        <w:t>匿名内部类的好处和弊端：</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好处：简化代码书写</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弊端：</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ab/>
      </w:r>
      <w:r>
        <w:rPr>
          <w:rFonts w:hint="eastAsia"/>
        </w:rPr>
        <w:t>不能直接调用自己的特有方法</w:t>
      </w:r>
    </w:p>
    <w:p w:rsidR="004A244C" w:rsidRDefault="004A244C" w:rsidP="004A244C">
      <w:pPr>
        <w:pStyle w:val="a7"/>
        <w:ind w:left="1152" w:firstLineChars="0" w:firstLine="0"/>
      </w:pPr>
      <w:r>
        <w:rPr>
          <w:rFonts w:hint="eastAsia"/>
        </w:rPr>
        <w:tab/>
      </w:r>
      <w:r>
        <w:rPr>
          <w:rFonts w:hint="eastAsia"/>
        </w:rPr>
        <w:tab/>
      </w:r>
      <w:r>
        <w:rPr>
          <w:rFonts w:hint="eastAsia"/>
        </w:rPr>
        <w:tab/>
      </w:r>
      <w:r>
        <w:rPr>
          <w:rFonts w:hint="eastAsia"/>
        </w:rPr>
        <w:tab/>
      </w:r>
      <w:r>
        <w:rPr>
          <w:rFonts w:hint="eastAsia"/>
        </w:rPr>
        <w:t>不能执行强转换动作</w:t>
      </w:r>
    </w:p>
    <w:p w:rsidR="00672658" w:rsidRPr="00672658" w:rsidRDefault="004A244C" w:rsidP="00672658">
      <w:pPr>
        <w:pStyle w:val="a7"/>
        <w:ind w:left="1152" w:firstLineChars="0" w:firstLine="0"/>
      </w:pPr>
      <w:r>
        <w:rPr>
          <w:rFonts w:hint="eastAsia"/>
        </w:rPr>
        <w:tab/>
      </w:r>
      <w:r>
        <w:rPr>
          <w:rFonts w:hint="eastAsia"/>
        </w:rPr>
        <w:tab/>
      </w:r>
      <w:r>
        <w:rPr>
          <w:rFonts w:hint="eastAsia"/>
        </w:rPr>
        <w:tab/>
        <w:t xml:space="preserve">    </w:t>
      </w:r>
      <w:r>
        <w:rPr>
          <w:rFonts w:hint="eastAsia"/>
        </w:rPr>
        <w:t>如果该类里面方法较多，不允许使用匿名内部类</w:t>
      </w:r>
    </w:p>
    <w:p w:rsidR="007C0597" w:rsidRDefault="007C0597" w:rsidP="007C0597">
      <w:pPr>
        <w:pStyle w:val="a7"/>
        <w:numPr>
          <w:ilvl w:val="0"/>
          <w:numId w:val="8"/>
        </w:numPr>
        <w:ind w:firstLineChars="0"/>
        <w:outlineLvl w:val="2"/>
      </w:pPr>
      <w:r>
        <w:rPr>
          <w:rFonts w:hint="eastAsia"/>
        </w:rPr>
        <w:t>匿名内部类可不可以继承或实现接口？</w:t>
      </w:r>
    </w:p>
    <w:p w:rsidR="007C0597" w:rsidRDefault="007C0597" w:rsidP="007A18D4">
      <w:pPr>
        <w:pStyle w:val="a7"/>
        <w:ind w:left="1560" w:firstLineChars="0" w:firstLine="0"/>
      </w:pPr>
      <w:r>
        <w:rPr>
          <w:rFonts w:hint="eastAsia"/>
        </w:rPr>
        <w:t>匿名内部类是没有名字的内部类</w:t>
      </w:r>
      <w:r>
        <w:rPr>
          <w:rFonts w:hint="eastAsia"/>
        </w:rPr>
        <w:t>,</w:t>
      </w:r>
      <w:r>
        <w:rPr>
          <w:rFonts w:hint="eastAsia"/>
        </w:rPr>
        <w:t>不能继承其它类</w:t>
      </w:r>
      <w:r>
        <w:rPr>
          <w:rFonts w:hint="eastAsia"/>
        </w:rPr>
        <w:t>,</w:t>
      </w:r>
      <w:r>
        <w:rPr>
          <w:rFonts w:hint="eastAsia"/>
        </w:rPr>
        <w:t>但一个内部类可以作为一个接口</w:t>
      </w:r>
      <w:r>
        <w:rPr>
          <w:rFonts w:hint="eastAsia"/>
        </w:rPr>
        <w:t>,</w:t>
      </w:r>
      <w:r>
        <w:rPr>
          <w:rFonts w:hint="eastAsia"/>
        </w:rPr>
        <w:t>由另一个内部类实现</w:t>
      </w:r>
      <w:r>
        <w:rPr>
          <w:rFonts w:hint="eastAsia"/>
        </w:rPr>
        <w:t>.</w:t>
      </w:r>
    </w:p>
    <w:p w:rsidR="0021778C" w:rsidRDefault="003363C3" w:rsidP="00254DCB">
      <w:pPr>
        <w:pStyle w:val="a7"/>
        <w:numPr>
          <w:ilvl w:val="0"/>
          <w:numId w:val="8"/>
        </w:numPr>
        <w:ind w:left="1140" w:firstLineChars="0" w:firstLine="0"/>
        <w:outlineLvl w:val="2"/>
      </w:pPr>
      <w:r>
        <w:rPr>
          <w:rFonts w:hint="eastAsia"/>
        </w:rPr>
        <w:t>分析</w:t>
      </w:r>
      <w:r w:rsidR="0064224F">
        <w:rPr>
          <w:rFonts w:hint="eastAsia"/>
        </w:rPr>
        <w:t>程序输出</w:t>
      </w:r>
    </w:p>
    <w:p w:rsidR="0021778C" w:rsidRDefault="0021778C" w:rsidP="0021778C">
      <w:pPr>
        <w:pStyle w:val="a7"/>
        <w:ind w:left="1140"/>
      </w:pPr>
      <w:r>
        <w:t>public class Test {</w:t>
      </w:r>
    </w:p>
    <w:p w:rsidR="0021778C" w:rsidRDefault="0021778C" w:rsidP="0021778C">
      <w:pPr>
        <w:pStyle w:val="a7"/>
        <w:ind w:left="1140"/>
      </w:pPr>
      <w:r>
        <w:tab/>
        <w:t xml:space="preserve">public static void </w:t>
      </w:r>
      <w:proofErr w:type="gramStart"/>
      <w:r>
        <w:t>main(</w:t>
      </w:r>
      <w:proofErr w:type="gramEnd"/>
      <w:r>
        <w:t xml:space="preserve">String </w:t>
      </w:r>
      <w:proofErr w:type="spellStart"/>
      <w:r>
        <w:t>argv</w:t>
      </w:r>
      <w:proofErr w:type="spellEnd"/>
      <w:r>
        <w:t>[])</w:t>
      </w:r>
    </w:p>
    <w:p w:rsidR="0021778C" w:rsidRDefault="0021778C" w:rsidP="0021778C">
      <w:pPr>
        <w:pStyle w:val="a7"/>
        <w:ind w:left="1140"/>
      </w:pPr>
      <w:r>
        <w:tab/>
        <w:t>{</w:t>
      </w:r>
    </w:p>
    <w:p w:rsidR="0021778C" w:rsidRDefault="0021778C" w:rsidP="0021778C">
      <w:pPr>
        <w:pStyle w:val="a7"/>
        <w:ind w:left="1140"/>
      </w:pPr>
      <w:r>
        <w:tab/>
      </w:r>
      <w:r>
        <w:tab/>
        <w:t>String s1 = "HelloWorld";</w:t>
      </w:r>
    </w:p>
    <w:p w:rsidR="0021778C" w:rsidRDefault="0021778C" w:rsidP="0021778C">
      <w:pPr>
        <w:pStyle w:val="a7"/>
        <w:ind w:left="1140"/>
      </w:pPr>
      <w:r>
        <w:tab/>
      </w:r>
      <w:r>
        <w:tab/>
        <w:t>String s2 = new String("HelloWorld");</w:t>
      </w:r>
    </w:p>
    <w:p w:rsidR="0021778C" w:rsidRDefault="0021778C" w:rsidP="0021778C">
      <w:pPr>
        <w:pStyle w:val="a7"/>
        <w:ind w:left="1140"/>
      </w:pPr>
      <w:r>
        <w:tab/>
      </w:r>
      <w:r>
        <w:tab/>
        <w:t>String s3 = "Hello";</w:t>
      </w:r>
    </w:p>
    <w:p w:rsidR="0021778C" w:rsidRDefault="0021778C" w:rsidP="0021778C">
      <w:pPr>
        <w:pStyle w:val="a7"/>
        <w:ind w:left="1140"/>
      </w:pPr>
      <w:r>
        <w:tab/>
      </w:r>
      <w:r>
        <w:tab/>
        <w:t>String s4 = "World";</w:t>
      </w:r>
    </w:p>
    <w:p w:rsidR="0021778C" w:rsidRDefault="0021778C" w:rsidP="0021778C">
      <w:pPr>
        <w:pStyle w:val="a7"/>
        <w:ind w:left="1140"/>
      </w:pPr>
      <w:r>
        <w:tab/>
      </w:r>
      <w:r>
        <w:tab/>
        <w:t>String s5 = "Hello" + "World";</w:t>
      </w:r>
    </w:p>
    <w:p w:rsidR="0021778C" w:rsidRDefault="0021778C" w:rsidP="0021778C">
      <w:pPr>
        <w:pStyle w:val="a7"/>
        <w:ind w:left="1140"/>
      </w:pPr>
      <w:r>
        <w:tab/>
      </w:r>
      <w:r>
        <w:tab/>
        <w:t>String s6 = s3 + s4;</w:t>
      </w:r>
    </w:p>
    <w:p w:rsidR="0021778C" w:rsidRDefault="0021778C" w:rsidP="0021778C">
      <w:pPr>
        <w:pStyle w:val="a7"/>
        <w:ind w:left="1140"/>
      </w:pPr>
      <w:r>
        <w:tab/>
      </w:r>
      <w:r>
        <w:tab/>
      </w:r>
    </w:p>
    <w:p w:rsidR="0021778C" w:rsidRDefault="0021778C" w:rsidP="0021778C">
      <w:pPr>
        <w:pStyle w:val="a7"/>
        <w:ind w:left="1140"/>
      </w:pPr>
      <w:r>
        <w:tab/>
      </w:r>
      <w:r>
        <w:tab/>
      </w:r>
      <w:proofErr w:type="spellStart"/>
      <w:r>
        <w:t>System.out.println</w:t>
      </w:r>
      <w:proofErr w:type="spellEnd"/>
      <w:r>
        <w:t>(s1 == s2);</w:t>
      </w:r>
    </w:p>
    <w:p w:rsidR="0021778C" w:rsidRDefault="0021778C" w:rsidP="0021778C">
      <w:pPr>
        <w:pStyle w:val="a7"/>
        <w:ind w:left="1140"/>
      </w:pPr>
      <w:r>
        <w:tab/>
      </w:r>
      <w:r>
        <w:tab/>
      </w:r>
      <w:proofErr w:type="spellStart"/>
      <w:r>
        <w:t>System.out.println</w:t>
      </w:r>
      <w:proofErr w:type="spellEnd"/>
      <w:r>
        <w:t>(s1 == s5);</w:t>
      </w:r>
    </w:p>
    <w:p w:rsidR="0021778C" w:rsidRDefault="0021778C" w:rsidP="0021778C">
      <w:pPr>
        <w:pStyle w:val="a7"/>
        <w:ind w:left="1140"/>
      </w:pPr>
      <w:r>
        <w:tab/>
      </w:r>
      <w:r>
        <w:tab/>
      </w:r>
      <w:proofErr w:type="spellStart"/>
      <w:r>
        <w:t>System.out.println</w:t>
      </w:r>
      <w:proofErr w:type="spellEnd"/>
      <w:r>
        <w:t>(s1 == s6);</w:t>
      </w:r>
    </w:p>
    <w:p w:rsidR="0021778C" w:rsidRDefault="0021778C" w:rsidP="0021778C">
      <w:pPr>
        <w:pStyle w:val="a7"/>
        <w:ind w:left="1140"/>
      </w:pPr>
      <w:r>
        <w:tab/>
      </w:r>
      <w:r>
        <w:tab/>
      </w:r>
      <w:proofErr w:type="spellStart"/>
      <w:r>
        <w:t>System.out.println</w:t>
      </w:r>
      <w:proofErr w:type="spellEnd"/>
      <w:r>
        <w:t>(s1 == s</w:t>
      </w:r>
      <w:proofErr w:type="gramStart"/>
      <w:r>
        <w:t>6.intern</w:t>
      </w:r>
      <w:proofErr w:type="gramEnd"/>
      <w:r>
        <w:t>());</w:t>
      </w:r>
    </w:p>
    <w:p w:rsidR="0021778C" w:rsidRDefault="0021778C" w:rsidP="0021778C">
      <w:pPr>
        <w:pStyle w:val="a7"/>
        <w:ind w:left="1140"/>
      </w:pPr>
      <w:r>
        <w:tab/>
      </w:r>
      <w:r>
        <w:tab/>
      </w:r>
      <w:proofErr w:type="spellStart"/>
      <w:r>
        <w:t>System.out.println</w:t>
      </w:r>
      <w:proofErr w:type="spellEnd"/>
      <w:r>
        <w:t>(s2 == s</w:t>
      </w:r>
      <w:proofErr w:type="gramStart"/>
      <w:r>
        <w:t>2.intern</w:t>
      </w:r>
      <w:proofErr w:type="gramEnd"/>
      <w:r>
        <w:t>());</w:t>
      </w:r>
    </w:p>
    <w:p w:rsidR="0021778C" w:rsidRDefault="0021778C" w:rsidP="0021778C">
      <w:pPr>
        <w:pStyle w:val="a7"/>
        <w:ind w:left="1140"/>
      </w:pPr>
      <w:r>
        <w:tab/>
        <w:t>}</w:t>
      </w:r>
    </w:p>
    <w:p w:rsidR="0021778C" w:rsidRDefault="0021778C" w:rsidP="0021778C">
      <w:pPr>
        <w:pStyle w:val="a7"/>
        <w:ind w:left="1140"/>
      </w:pPr>
      <w:r>
        <w:t>}</w:t>
      </w:r>
    </w:p>
    <w:p w:rsidR="0021778C" w:rsidRDefault="0021778C" w:rsidP="0021778C">
      <w:pPr>
        <w:pStyle w:val="a7"/>
        <w:ind w:left="1260" w:firstLineChars="0" w:firstLine="0"/>
      </w:pPr>
      <w:r>
        <w:rPr>
          <w:rFonts w:hint="eastAsia"/>
        </w:rPr>
        <w:t>测试结果：</w:t>
      </w:r>
    </w:p>
    <w:p w:rsidR="0021778C" w:rsidRDefault="0021778C" w:rsidP="0021778C">
      <w:pPr>
        <w:pStyle w:val="a7"/>
        <w:ind w:left="1260" w:firstLineChars="0" w:firstLine="0"/>
      </w:pPr>
      <w:r>
        <w:t>false</w:t>
      </w:r>
    </w:p>
    <w:p w:rsidR="0021778C" w:rsidRDefault="0021778C" w:rsidP="0021778C">
      <w:pPr>
        <w:pStyle w:val="a7"/>
        <w:ind w:left="1260" w:firstLineChars="0" w:firstLine="0"/>
      </w:pPr>
      <w:r>
        <w:t>true</w:t>
      </w:r>
    </w:p>
    <w:p w:rsidR="0021778C" w:rsidRDefault="0021778C" w:rsidP="0021778C">
      <w:pPr>
        <w:pStyle w:val="a7"/>
        <w:ind w:left="1260" w:firstLineChars="0" w:firstLine="0"/>
      </w:pPr>
      <w:r>
        <w:t>false</w:t>
      </w:r>
    </w:p>
    <w:p w:rsidR="0021778C" w:rsidRDefault="0021778C" w:rsidP="0021778C">
      <w:pPr>
        <w:pStyle w:val="a7"/>
        <w:ind w:left="1260" w:firstLineChars="0" w:firstLine="0"/>
      </w:pPr>
      <w:r>
        <w:t>true</w:t>
      </w:r>
    </w:p>
    <w:p w:rsidR="0021778C" w:rsidRDefault="0021778C" w:rsidP="0021778C">
      <w:pPr>
        <w:pStyle w:val="a7"/>
        <w:ind w:left="1260" w:firstLineChars="0" w:firstLine="0"/>
      </w:pPr>
      <w:r>
        <w:t>false</w:t>
      </w:r>
    </w:p>
    <w:p w:rsidR="0021778C" w:rsidRPr="0021778C" w:rsidRDefault="006510E7" w:rsidP="0021778C">
      <w:pPr>
        <w:pStyle w:val="a7"/>
        <w:ind w:left="1260" w:firstLineChars="0" w:firstLine="0"/>
      </w:pPr>
      <w:r>
        <w:rPr>
          <w:rFonts w:hint="eastAsia"/>
        </w:rPr>
        <w:t>解释</w:t>
      </w:r>
      <w:r w:rsidR="0021778C">
        <w:rPr>
          <w:rFonts w:hint="eastAsia"/>
        </w:rPr>
        <w:t>：</w:t>
      </w:r>
      <w:r w:rsidR="0021778C">
        <w:rPr>
          <w:rFonts w:hint="eastAsia"/>
        </w:rPr>
        <w:t xml:space="preserve">s1 </w:t>
      </w:r>
      <w:r w:rsidR="0021778C">
        <w:rPr>
          <w:rFonts w:hint="eastAsia"/>
        </w:rPr>
        <w:t>创建的</w:t>
      </w:r>
      <w:r w:rsidR="0021778C">
        <w:rPr>
          <w:rFonts w:hint="eastAsia"/>
        </w:rPr>
        <w:t xml:space="preserve"> HelloWorld </w:t>
      </w:r>
      <w:r w:rsidR="0021778C">
        <w:rPr>
          <w:rFonts w:hint="eastAsia"/>
        </w:rPr>
        <w:t>存在于方法区中的常量</w:t>
      </w:r>
      <w:proofErr w:type="gramStart"/>
      <w:r w:rsidR="0021778C">
        <w:rPr>
          <w:rFonts w:hint="eastAsia"/>
        </w:rPr>
        <w:t>池其中</w:t>
      </w:r>
      <w:proofErr w:type="gramEnd"/>
      <w:r w:rsidR="0021778C">
        <w:rPr>
          <w:rFonts w:hint="eastAsia"/>
        </w:rPr>
        <w:t>的字符串池，而</w:t>
      </w:r>
      <w:r w:rsidR="0021778C">
        <w:rPr>
          <w:rFonts w:hint="eastAsia"/>
        </w:rPr>
        <w:t xml:space="preserve"> s2 </w:t>
      </w:r>
      <w:r w:rsidR="0021778C">
        <w:rPr>
          <w:rFonts w:hint="eastAsia"/>
        </w:rPr>
        <w:t>创建的</w:t>
      </w:r>
      <w:r w:rsidR="0021778C">
        <w:rPr>
          <w:rFonts w:hint="eastAsia"/>
        </w:rPr>
        <w:t xml:space="preserve"> </w:t>
      </w:r>
      <w:r w:rsidR="0021778C">
        <w:rPr>
          <w:rFonts w:hint="eastAsia"/>
        </w:rPr>
        <w:lastRenderedPageBreak/>
        <w:t xml:space="preserve">HelloWorld </w:t>
      </w:r>
      <w:r w:rsidR="0021778C">
        <w:rPr>
          <w:rFonts w:hint="eastAsia"/>
        </w:rPr>
        <w:t>存在于堆中，故第一条</w:t>
      </w:r>
      <w:r w:rsidR="0021778C">
        <w:rPr>
          <w:rFonts w:hint="eastAsia"/>
        </w:rPr>
        <w:t xml:space="preserve"> false </w:t>
      </w:r>
      <w:r w:rsidR="0021778C">
        <w:rPr>
          <w:rFonts w:hint="eastAsia"/>
        </w:rPr>
        <w:t>。</w:t>
      </w:r>
    </w:p>
    <w:p w:rsidR="0021778C" w:rsidRDefault="0021778C" w:rsidP="0021778C">
      <w:pPr>
        <w:pStyle w:val="a7"/>
        <w:ind w:left="1260" w:firstLineChars="0" w:firstLine="0"/>
      </w:pPr>
      <w:r>
        <w:rPr>
          <w:rFonts w:hint="eastAsia"/>
        </w:rPr>
        <w:t xml:space="preserve">s5 </w:t>
      </w:r>
      <w:r>
        <w:rPr>
          <w:rFonts w:hint="eastAsia"/>
        </w:rPr>
        <w:t>的创建是先进行右边表达式的字符串连接，然后才对</w:t>
      </w:r>
      <w:r>
        <w:rPr>
          <w:rFonts w:hint="eastAsia"/>
        </w:rPr>
        <w:t xml:space="preserve"> s5 </w:t>
      </w:r>
      <w:r>
        <w:rPr>
          <w:rFonts w:hint="eastAsia"/>
        </w:rPr>
        <w:t>进行赋值。赋值的时候会搜索池中是否有</w:t>
      </w:r>
      <w:r>
        <w:rPr>
          <w:rFonts w:hint="eastAsia"/>
        </w:rPr>
        <w:t xml:space="preserve"> HelloWorld </w:t>
      </w:r>
      <w:r>
        <w:rPr>
          <w:rFonts w:hint="eastAsia"/>
        </w:rPr>
        <w:t>字符串，若有则把</w:t>
      </w:r>
      <w:r>
        <w:rPr>
          <w:rFonts w:hint="eastAsia"/>
        </w:rPr>
        <w:t xml:space="preserve"> s5 </w:t>
      </w:r>
      <w:r>
        <w:rPr>
          <w:rFonts w:hint="eastAsia"/>
        </w:rPr>
        <w:t>引用指向该字符串，若没有则在池中新增该字符串。显然</w:t>
      </w:r>
      <w:r>
        <w:rPr>
          <w:rFonts w:hint="eastAsia"/>
        </w:rPr>
        <w:t xml:space="preserve"> s5 </w:t>
      </w:r>
      <w:r>
        <w:rPr>
          <w:rFonts w:hint="eastAsia"/>
        </w:rPr>
        <w:t>的创建是用了</w:t>
      </w:r>
      <w:r>
        <w:rPr>
          <w:rFonts w:hint="eastAsia"/>
        </w:rPr>
        <w:t xml:space="preserve"> s1 </w:t>
      </w:r>
      <w:r>
        <w:rPr>
          <w:rFonts w:hint="eastAsia"/>
        </w:rPr>
        <w:t>已经创建好的字面量，故</w:t>
      </w:r>
      <w:r>
        <w:rPr>
          <w:rFonts w:hint="eastAsia"/>
        </w:rPr>
        <w:t xml:space="preserve"> true </w:t>
      </w:r>
      <w:r>
        <w:rPr>
          <w:rFonts w:hint="eastAsia"/>
        </w:rPr>
        <w:t>。</w:t>
      </w:r>
    </w:p>
    <w:p w:rsidR="0021778C" w:rsidRDefault="0021778C" w:rsidP="0021778C">
      <w:pPr>
        <w:pStyle w:val="a7"/>
        <w:ind w:left="1260" w:firstLineChars="0" w:firstLine="0"/>
      </w:pPr>
      <w:r>
        <w:rPr>
          <w:rFonts w:hint="eastAsia"/>
        </w:rPr>
        <w:t>第三个比较容易弄错，</w:t>
      </w:r>
      <w:r>
        <w:rPr>
          <w:rFonts w:hint="eastAsia"/>
        </w:rPr>
        <w:t xml:space="preserve">s6 = s3 + s4; </w:t>
      </w:r>
      <w:r>
        <w:rPr>
          <w:rFonts w:hint="eastAsia"/>
        </w:rPr>
        <w:t>其实相当于</w:t>
      </w:r>
      <w:r>
        <w:rPr>
          <w:rFonts w:hint="eastAsia"/>
        </w:rPr>
        <w:t xml:space="preserve"> s6 = new String(s3 + s4); s6 </w:t>
      </w:r>
      <w:r>
        <w:rPr>
          <w:rFonts w:hint="eastAsia"/>
        </w:rPr>
        <w:t>是存放于堆中的，不是字面量。所以</w:t>
      </w:r>
      <w:r>
        <w:rPr>
          <w:rFonts w:hint="eastAsia"/>
        </w:rPr>
        <w:t xml:space="preserve"> s1 </w:t>
      </w:r>
      <w:r>
        <w:rPr>
          <w:rFonts w:hint="eastAsia"/>
        </w:rPr>
        <w:t>不等于</w:t>
      </w:r>
      <w:r>
        <w:rPr>
          <w:rFonts w:hint="eastAsia"/>
        </w:rPr>
        <w:t xml:space="preserve"> s6 </w:t>
      </w:r>
      <w:r>
        <w:rPr>
          <w:rFonts w:hint="eastAsia"/>
        </w:rPr>
        <w:t>。</w:t>
      </w:r>
    </w:p>
    <w:p w:rsidR="0021778C" w:rsidRDefault="0021778C" w:rsidP="0021778C">
      <w:pPr>
        <w:pStyle w:val="a7"/>
        <w:ind w:left="1260" w:firstLineChars="0" w:firstLine="0"/>
      </w:pPr>
      <w:r>
        <w:rPr>
          <w:rFonts w:hint="eastAsia"/>
        </w:rPr>
        <w:t>第四个</w:t>
      </w:r>
      <w:r>
        <w:rPr>
          <w:rFonts w:hint="eastAsia"/>
        </w:rPr>
        <w:t xml:space="preserve"> s6.intern() </w:t>
      </w:r>
      <w:r>
        <w:rPr>
          <w:rFonts w:hint="eastAsia"/>
        </w:rPr>
        <w:t>首先获取了</w:t>
      </w:r>
      <w:r>
        <w:rPr>
          <w:rFonts w:hint="eastAsia"/>
        </w:rPr>
        <w:t xml:space="preserve"> s6 </w:t>
      </w:r>
      <w:r>
        <w:rPr>
          <w:rFonts w:hint="eastAsia"/>
        </w:rPr>
        <w:t>的</w:t>
      </w:r>
      <w:r>
        <w:rPr>
          <w:rFonts w:hint="eastAsia"/>
        </w:rPr>
        <w:t xml:space="preserve"> HelloWorld </w:t>
      </w:r>
      <w:r>
        <w:rPr>
          <w:rFonts w:hint="eastAsia"/>
        </w:rPr>
        <w:t>字符串，然后在字符串池中查找该字符串，找到了</w:t>
      </w:r>
      <w:r>
        <w:rPr>
          <w:rFonts w:hint="eastAsia"/>
        </w:rPr>
        <w:t xml:space="preserve"> s1 </w:t>
      </w:r>
      <w:r>
        <w:rPr>
          <w:rFonts w:hint="eastAsia"/>
        </w:rPr>
        <w:t>的</w:t>
      </w:r>
      <w:r>
        <w:rPr>
          <w:rFonts w:hint="eastAsia"/>
        </w:rPr>
        <w:t xml:space="preserve"> HelloWorld </w:t>
      </w:r>
      <w:r>
        <w:rPr>
          <w:rFonts w:hint="eastAsia"/>
        </w:rPr>
        <w:t>并返回。这里如果事前字符串池中没有</w:t>
      </w:r>
      <w:r>
        <w:rPr>
          <w:rFonts w:hint="eastAsia"/>
        </w:rPr>
        <w:t xml:space="preserve"> HelloWorld </w:t>
      </w:r>
      <w:r>
        <w:rPr>
          <w:rFonts w:hint="eastAsia"/>
        </w:rPr>
        <w:t>字符串，那么还是会在字符串池中创建一个</w:t>
      </w:r>
      <w:r>
        <w:rPr>
          <w:rFonts w:hint="eastAsia"/>
        </w:rPr>
        <w:t xml:space="preserve"> HelloWorld </w:t>
      </w:r>
      <w:r>
        <w:rPr>
          <w:rFonts w:hint="eastAsia"/>
        </w:rPr>
        <w:t>字符串再返回。总之返回的不是堆中的</w:t>
      </w:r>
      <w:r>
        <w:rPr>
          <w:rFonts w:hint="eastAsia"/>
        </w:rPr>
        <w:t xml:space="preserve"> s6 </w:t>
      </w:r>
      <w:r>
        <w:rPr>
          <w:rFonts w:hint="eastAsia"/>
        </w:rPr>
        <w:t>那个字符串。</w:t>
      </w:r>
    </w:p>
    <w:p w:rsidR="0021778C" w:rsidRPr="0021778C" w:rsidRDefault="0021778C" w:rsidP="0021778C">
      <w:pPr>
        <w:pStyle w:val="a7"/>
        <w:ind w:left="1260" w:firstLineChars="0" w:firstLine="0"/>
      </w:pPr>
      <w:r>
        <w:rPr>
          <w:rFonts w:hint="eastAsia"/>
        </w:rPr>
        <w:t>第四条也能解释为什么第五条是</w:t>
      </w:r>
      <w:r>
        <w:rPr>
          <w:rFonts w:hint="eastAsia"/>
        </w:rPr>
        <w:t xml:space="preserve"> false </w:t>
      </w:r>
      <w:r>
        <w:rPr>
          <w:rFonts w:hint="eastAsia"/>
        </w:rPr>
        <w:t>。</w:t>
      </w:r>
      <w:r>
        <w:rPr>
          <w:rFonts w:hint="eastAsia"/>
        </w:rPr>
        <w:t>s2</w:t>
      </w:r>
      <w:r>
        <w:rPr>
          <w:rFonts w:hint="eastAsia"/>
        </w:rPr>
        <w:t>是堆中的</w:t>
      </w:r>
      <w:r>
        <w:rPr>
          <w:rFonts w:hint="eastAsia"/>
        </w:rPr>
        <w:t xml:space="preserve"> HelloWorld</w:t>
      </w:r>
      <w:r>
        <w:rPr>
          <w:rFonts w:hint="eastAsia"/>
        </w:rPr>
        <w:t>，</w:t>
      </w:r>
      <w:r>
        <w:rPr>
          <w:rFonts w:hint="eastAsia"/>
        </w:rPr>
        <w:t xml:space="preserve">s2.intern() </w:t>
      </w:r>
      <w:r>
        <w:rPr>
          <w:rFonts w:hint="eastAsia"/>
        </w:rPr>
        <w:t>是字符串池中的</w:t>
      </w:r>
      <w:r>
        <w:rPr>
          <w:rFonts w:hint="eastAsia"/>
        </w:rPr>
        <w:t xml:space="preserve"> HelloWorld </w:t>
      </w:r>
      <w:r>
        <w:rPr>
          <w:rFonts w:hint="eastAsia"/>
        </w:rPr>
        <w:t>。</w:t>
      </w:r>
    </w:p>
    <w:p w:rsidR="00171A8B" w:rsidRPr="00171A8B" w:rsidRDefault="00171A8B" w:rsidP="00254DCB">
      <w:pPr>
        <w:pStyle w:val="a7"/>
        <w:numPr>
          <w:ilvl w:val="0"/>
          <w:numId w:val="8"/>
        </w:numPr>
        <w:ind w:left="1140" w:firstLineChars="0" w:firstLine="0"/>
        <w:outlineLvl w:val="2"/>
      </w:pPr>
      <w:r w:rsidRPr="00171A8B">
        <w:rPr>
          <w:rFonts w:hint="eastAsia"/>
          <w:b/>
          <w:color w:val="FF0000"/>
        </w:rPr>
        <w:t>String</w:t>
      </w:r>
      <w:r w:rsidRPr="00171A8B">
        <w:rPr>
          <w:rFonts w:hint="eastAsia"/>
          <w:b/>
          <w:color w:val="FF0000"/>
        </w:rPr>
        <w:t>类方法（不可</w:t>
      </w:r>
      <w:r w:rsidR="00872A0D">
        <w:rPr>
          <w:rFonts w:hint="eastAsia"/>
          <w:b/>
          <w:color w:val="FF0000"/>
        </w:rPr>
        <w:t>被继承</w:t>
      </w:r>
      <w:r w:rsidRPr="00171A8B">
        <w:rPr>
          <w:rFonts w:hint="eastAsia"/>
          <w:b/>
          <w:color w:val="FF0000"/>
        </w:rPr>
        <w:t>）</w:t>
      </w:r>
    </w:p>
    <w:p w:rsidR="00171A8B" w:rsidRDefault="00171A8B" w:rsidP="00171A8B">
      <w:pPr>
        <w:pStyle w:val="a7"/>
        <w:ind w:left="1260" w:firstLineChars="0" w:firstLine="0"/>
      </w:pPr>
      <w:r>
        <w:rPr>
          <w:rFonts w:hint="eastAsia"/>
        </w:rPr>
        <w:t xml:space="preserve">Java </w:t>
      </w:r>
      <w:r>
        <w:rPr>
          <w:rFonts w:hint="eastAsia"/>
        </w:rPr>
        <w:t>中的</w:t>
      </w:r>
      <w:r>
        <w:rPr>
          <w:rFonts w:hint="eastAsia"/>
        </w:rPr>
        <w:t xml:space="preserve"> String </w:t>
      </w:r>
      <w:r>
        <w:rPr>
          <w:rFonts w:hint="eastAsia"/>
        </w:rPr>
        <w:t>不可变是因为</w:t>
      </w:r>
      <w:r>
        <w:rPr>
          <w:rFonts w:hint="eastAsia"/>
        </w:rPr>
        <w:t xml:space="preserve"> Java </w:t>
      </w:r>
      <w:r>
        <w:rPr>
          <w:rFonts w:hint="eastAsia"/>
        </w:rPr>
        <w:t>的设计者认为字符串使用非常频繁，将字符串设置为不可变可以允许多个客户端之间共享相同的字符串。</w:t>
      </w:r>
    </w:p>
    <w:p w:rsidR="00171A8B" w:rsidRPr="00A903C6" w:rsidRDefault="00171A8B" w:rsidP="00171A8B">
      <w:pPr>
        <w:pStyle w:val="a7"/>
        <w:ind w:left="1260" w:firstLineChars="0" w:firstLine="0"/>
        <w:rPr>
          <w:lang w:val="en-GB"/>
        </w:rPr>
      </w:pPr>
      <w:r>
        <w:rPr>
          <w:rFonts w:hint="eastAsia"/>
        </w:rPr>
        <w:t>java</w:t>
      </w:r>
      <w:r>
        <w:rPr>
          <w:rFonts w:hint="eastAsia"/>
        </w:rPr>
        <w:t>中字符串的处理专门有</w:t>
      </w:r>
      <w:r>
        <w:rPr>
          <w:rFonts w:hint="eastAsia"/>
        </w:rPr>
        <w:t>String</w:t>
      </w:r>
      <w:r>
        <w:rPr>
          <w:rFonts w:hint="eastAsia"/>
        </w:rPr>
        <w:t>类提供的很多</w:t>
      </w:r>
      <w:r>
        <w:rPr>
          <w:rFonts w:hint="eastAsia"/>
        </w:rPr>
        <w:t>API</w:t>
      </w:r>
      <w:r>
        <w:rPr>
          <w:rFonts w:hint="eastAsia"/>
        </w:rPr>
        <w:t>可以很方便的对字符串进行各种操作，如截取、查询、转换成其它类型。特别是在结合正则表达式可以灵活的对字符串进行筛选。</w:t>
      </w:r>
    </w:p>
    <w:p w:rsidR="00171A8B" w:rsidRDefault="00171A8B" w:rsidP="00171A8B">
      <w:r>
        <w:rPr>
          <w:rFonts w:hint="eastAsia"/>
        </w:rPr>
        <w:tab/>
      </w:r>
      <w:r>
        <w:rPr>
          <w:rFonts w:hint="eastAsia"/>
        </w:rPr>
        <w:tab/>
      </w:r>
      <w:r>
        <w:rPr>
          <w:rFonts w:hint="eastAsia"/>
        </w:rPr>
        <w:tab/>
      </w:r>
      <w:r>
        <w:rPr>
          <w:rFonts w:hint="eastAsia"/>
        </w:rPr>
        <w:t>获取方法</w:t>
      </w:r>
    </w:p>
    <w:p w:rsidR="00171A8B" w:rsidRPr="00CB66FA" w:rsidRDefault="00171A8B" w:rsidP="00171A8B">
      <w:r>
        <w:rPr>
          <w:rFonts w:hint="eastAsia"/>
        </w:rPr>
        <w:t xml:space="preserve"> </w:t>
      </w:r>
      <w:r>
        <w:rPr>
          <w:rFonts w:hint="eastAsia"/>
        </w:rPr>
        <w:tab/>
      </w:r>
      <w:r>
        <w:rPr>
          <w:rFonts w:hint="eastAsia"/>
        </w:rPr>
        <w:tab/>
      </w:r>
      <w:r>
        <w:rPr>
          <w:rFonts w:hint="eastAsia"/>
        </w:rPr>
        <w:tab/>
      </w:r>
      <w:r w:rsidRPr="00EC5A72">
        <w:rPr>
          <w:rFonts w:hint="eastAsia"/>
          <w:color w:val="FF0000"/>
        </w:rPr>
        <w:t xml:space="preserve">int length()  </w:t>
      </w:r>
      <w:r w:rsidRPr="00EC5A72">
        <w:rPr>
          <w:rFonts w:hint="eastAsia"/>
          <w:color w:val="FF0000"/>
        </w:rPr>
        <w:t>获取字符串的长度</w:t>
      </w:r>
    </w:p>
    <w:p w:rsidR="00171A8B" w:rsidRPr="00CB66FA" w:rsidRDefault="00171A8B" w:rsidP="00171A8B">
      <w:r>
        <w:rPr>
          <w:rFonts w:hint="eastAsia"/>
        </w:rPr>
        <w:tab/>
      </w:r>
      <w:r>
        <w:rPr>
          <w:rFonts w:hint="eastAsia"/>
        </w:rPr>
        <w:tab/>
      </w:r>
      <w:r>
        <w:rPr>
          <w:rFonts w:hint="eastAsia"/>
        </w:rPr>
        <w:tab/>
      </w:r>
      <w:r w:rsidRPr="00CB66FA">
        <w:rPr>
          <w:rFonts w:hint="eastAsia"/>
        </w:rPr>
        <w:t>char</w:t>
      </w:r>
      <w:r>
        <w:rPr>
          <w:rFonts w:hint="eastAsia"/>
        </w:rPr>
        <w:t xml:space="preserve"> </w:t>
      </w:r>
      <w:proofErr w:type="spellStart"/>
      <w:r w:rsidRPr="00CB66FA">
        <w:rPr>
          <w:rFonts w:hint="eastAsia"/>
        </w:rPr>
        <w:t>charAt</w:t>
      </w:r>
      <w:proofErr w:type="spellEnd"/>
      <w:r w:rsidRPr="00CB66FA">
        <w:rPr>
          <w:rFonts w:hint="eastAsia"/>
        </w:rPr>
        <w:t>(int</w:t>
      </w:r>
      <w:r>
        <w:rPr>
          <w:rFonts w:hint="eastAsia"/>
        </w:rPr>
        <w:t xml:space="preserve"> </w:t>
      </w:r>
      <w:r w:rsidRPr="00CB66FA">
        <w:rPr>
          <w:rFonts w:hint="eastAsia"/>
        </w:rPr>
        <w:t>index)</w:t>
      </w:r>
      <w:r>
        <w:rPr>
          <w:rFonts w:hint="eastAsia"/>
        </w:rPr>
        <w:t xml:space="preserve"> </w:t>
      </w:r>
      <w:r w:rsidRPr="00CB66FA">
        <w:rPr>
          <w:rFonts w:hint="eastAsia"/>
        </w:rPr>
        <w:t>获取特定位置的字符</w:t>
      </w:r>
      <w:r>
        <w:rPr>
          <w:rFonts w:hint="eastAsia"/>
        </w:rPr>
        <w:t xml:space="preserve"> </w:t>
      </w:r>
      <w:r w:rsidRPr="00CB66FA">
        <w:rPr>
          <w:rFonts w:hint="eastAsia"/>
        </w:rPr>
        <w:t>(</w:t>
      </w:r>
      <w:proofErr w:type="gramStart"/>
      <w:r w:rsidRPr="00CB66FA">
        <w:rPr>
          <w:rFonts w:hint="eastAsia"/>
        </w:rPr>
        <w:t>角标越界</w:t>
      </w:r>
      <w:proofErr w:type="gramEnd"/>
      <w:r w:rsidRPr="00CB66FA">
        <w:rPr>
          <w:rFonts w:hint="eastAsia"/>
        </w:rPr>
        <w:t>)</w:t>
      </w:r>
    </w:p>
    <w:p w:rsidR="00171A8B" w:rsidRPr="00CB66FA" w:rsidRDefault="00171A8B" w:rsidP="00171A8B">
      <w:r>
        <w:rPr>
          <w:rFonts w:hint="eastAsia"/>
        </w:rPr>
        <w:tab/>
      </w:r>
      <w:r>
        <w:rPr>
          <w:rFonts w:hint="eastAsia"/>
        </w:rPr>
        <w:tab/>
      </w:r>
      <w:r>
        <w:rPr>
          <w:rFonts w:hint="eastAsia"/>
        </w:rPr>
        <w:tab/>
      </w:r>
      <w:r w:rsidRPr="00EC5A72">
        <w:rPr>
          <w:rFonts w:hint="eastAsia"/>
          <w:color w:val="FF0000"/>
        </w:rPr>
        <w:t xml:space="preserve">int </w:t>
      </w:r>
      <w:proofErr w:type="spellStart"/>
      <w:r w:rsidRPr="00EC5A72">
        <w:rPr>
          <w:rFonts w:hint="eastAsia"/>
          <w:color w:val="FF0000"/>
        </w:rPr>
        <w:t>indexOf</w:t>
      </w:r>
      <w:proofErr w:type="spellEnd"/>
      <w:r w:rsidRPr="00EC5A72">
        <w:rPr>
          <w:rFonts w:hint="eastAsia"/>
          <w:color w:val="FF0000"/>
        </w:rPr>
        <w:t xml:space="preserve">(String str) </w:t>
      </w:r>
      <w:r w:rsidRPr="00EC5A72">
        <w:rPr>
          <w:rFonts w:hint="eastAsia"/>
          <w:color w:val="FF0000"/>
        </w:rPr>
        <w:t>获取特定字符的位置</w:t>
      </w:r>
      <w:r w:rsidRPr="00EC5A72">
        <w:rPr>
          <w:rFonts w:hint="eastAsia"/>
          <w:color w:val="FF0000"/>
        </w:rPr>
        <w:t>(overload)</w:t>
      </w:r>
    </w:p>
    <w:p w:rsidR="00171A8B" w:rsidRDefault="00171A8B" w:rsidP="00171A8B">
      <w:pPr>
        <w:pStyle w:val="a7"/>
        <w:ind w:left="1152" w:firstLineChars="0" w:firstLine="0"/>
      </w:pPr>
      <w:r>
        <w:rPr>
          <w:rFonts w:hint="eastAsia"/>
        </w:rPr>
        <w:t xml:space="preserve"> </w:t>
      </w:r>
      <w:r w:rsidRPr="00CB66FA">
        <w:rPr>
          <w:rFonts w:hint="eastAsia"/>
        </w:rPr>
        <w:t>int</w:t>
      </w:r>
      <w:r>
        <w:rPr>
          <w:rFonts w:hint="eastAsia"/>
        </w:rPr>
        <w:t xml:space="preserve"> </w:t>
      </w:r>
      <w:proofErr w:type="spellStart"/>
      <w:r w:rsidRPr="00CB66FA">
        <w:rPr>
          <w:rFonts w:hint="eastAsia"/>
        </w:rPr>
        <w:t>lastIndexOf</w:t>
      </w:r>
      <w:proofErr w:type="spellEnd"/>
      <w:r w:rsidRPr="00CB66FA">
        <w:rPr>
          <w:rFonts w:hint="eastAsia"/>
        </w:rPr>
        <w:t>(int</w:t>
      </w:r>
      <w:r>
        <w:rPr>
          <w:rFonts w:hint="eastAsia"/>
        </w:rPr>
        <w:t xml:space="preserve"> </w:t>
      </w:r>
      <w:proofErr w:type="spellStart"/>
      <w:r w:rsidRPr="00CB66FA">
        <w:rPr>
          <w:rFonts w:hint="eastAsia"/>
        </w:rPr>
        <w:t>ch</w:t>
      </w:r>
      <w:proofErr w:type="spellEnd"/>
      <w:r w:rsidRPr="00CB66FA">
        <w:rPr>
          <w:rFonts w:hint="eastAsia"/>
        </w:rPr>
        <w:t>)</w:t>
      </w:r>
      <w:r>
        <w:rPr>
          <w:rFonts w:hint="eastAsia"/>
        </w:rPr>
        <w:t xml:space="preserve"> </w:t>
      </w:r>
      <w:r w:rsidRPr="00CB66FA">
        <w:rPr>
          <w:rFonts w:hint="eastAsia"/>
        </w:rPr>
        <w:t>获取最后一个字符的位置</w:t>
      </w:r>
    </w:p>
    <w:p w:rsidR="00171A8B" w:rsidRDefault="00171A8B" w:rsidP="00171A8B">
      <w:r>
        <w:rPr>
          <w:rFonts w:hint="eastAsia"/>
        </w:rPr>
        <w:tab/>
      </w:r>
      <w:r>
        <w:rPr>
          <w:rFonts w:hint="eastAsia"/>
        </w:rPr>
        <w:tab/>
      </w:r>
      <w:r>
        <w:rPr>
          <w:rFonts w:hint="eastAsia"/>
        </w:rPr>
        <w:tab/>
      </w:r>
      <w:r w:rsidRPr="005F1462">
        <w:rPr>
          <w:rFonts w:hint="eastAsia"/>
        </w:rPr>
        <w:t>判断方法</w:t>
      </w:r>
    </w:p>
    <w:p w:rsidR="00171A8B" w:rsidRPr="00C96047" w:rsidRDefault="00171A8B" w:rsidP="00171A8B">
      <w:r>
        <w:rPr>
          <w:rFonts w:hint="eastAsia"/>
        </w:rPr>
        <w:tab/>
      </w:r>
      <w:r>
        <w:rPr>
          <w:rFonts w:hint="eastAsia"/>
        </w:rPr>
        <w:tab/>
      </w:r>
      <w:r w:rsidRPr="00EC5A72">
        <w:rPr>
          <w:rFonts w:hint="eastAsia"/>
          <w:color w:val="FF0000"/>
        </w:rPr>
        <w:tab/>
      </w:r>
      <w:proofErr w:type="spellStart"/>
      <w:r w:rsidRPr="00EC5A72">
        <w:rPr>
          <w:rFonts w:hint="eastAsia"/>
          <w:color w:val="FF0000"/>
        </w:rPr>
        <w:t>b</w:t>
      </w:r>
      <w:r w:rsidRPr="00EC5A72">
        <w:rPr>
          <w:color w:val="FF0000"/>
        </w:rPr>
        <w:t>oolean</w:t>
      </w:r>
      <w:proofErr w:type="spellEnd"/>
      <w:r w:rsidRPr="00EC5A72">
        <w:rPr>
          <w:rFonts w:hint="eastAsia"/>
          <w:color w:val="FF0000"/>
        </w:rPr>
        <w:t xml:space="preserve"> </w:t>
      </w:r>
      <w:proofErr w:type="spellStart"/>
      <w:r w:rsidRPr="00EC5A72">
        <w:rPr>
          <w:rFonts w:hint="eastAsia"/>
          <w:color w:val="FF0000"/>
        </w:rPr>
        <w:t>endsWith</w:t>
      </w:r>
      <w:proofErr w:type="spellEnd"/>
      <w:r w:rsidRPr="00EC5A72">
        <w:rPr>
          <w:rFonts w:hint="eastAsia"/>
          <w:color w:val="FF0000"/>
        </w:rPr>
        <w:t xml:space="preserve">(String str) </w:t>
      </w:r>
      <w:r w:rsidRPr="00EC5A72">
        <w:rPr>
          <w:rFonts w:hint="eastAsia"/>
          <w:color w:val="FF0000"/>
        </w:rPr>
        <w:t>是否以指定字符结束</w:t>
      </w:r>
    </w:p>
    <w:p w:rsidR="00171A8B" w:rsidRPr="00C96047" w:rsidRDefault="00171A8B" w:rsidP="00171A8B">
      <w:r>
        <w:rPr>
          <w:rFonts w:hint="eastAsia"/>
        </w:rPr>
        <w:tab/>
      </w:r>
      <w:r>
        <w:rPr>
          <w:rFonts w:hint="eastAsia"/>
        </w:rPr>
        <w:tab/>
      </w:r>
      <w:r>
        <w:rPr>
          <w:rFonts w:hint="eastAsia"/>
        </w:rPr>
        <w:tab/>
      </w:r>
      <w:proofErr w:type="spellStart"/>
      <w:r>
        <w:rPr>
          <w:rFonts w:hint="eastAsia"/>
        </w:rPr>
        <w:t>b</w:t>
      </w:r>
      <w:r>
        <w:t>oolean</w:t>
      </w:r>
      <w:proofErr w:type="spellEnd"/>
      <w:r>
        <w:rPr>
          <w:rFonts w:hint="eastAsia"/>
        </w:rPr>
        <w:t xml:space="preserve"> </w:t>
      </w:r>
      <w:proofErr w:type="spellStart"/>
      <w:r w:rsidRPr="00C96047">
        <w:rPr>
          <w:rFonts w:hint="eastAsia"/>
        </w:rPr>
        <w:t>isEmpty</w:t>
      </w:r>
      <w:proofErr w:type="spellEnd"/>
      <w:r w:rsidRPr="00C96047">
        <w:rPr>
          <w:rFonts w:hint="eastAsia"/>
        </w:rPr>
        <w:t>()</w:t>
      </w:r>
      <w:r w:rsidRPr="00C96047">
        <w:rPr>
          <w:rFonts w:hint="eastAsia"/>
        </w:rPr>
        <w:t>是否长度为</w:t>
      </w:r>
      <w:r w:rsidRPr="00C96047">
        <w:rPr>
          <w:rFonts w:hint="eastAsia"/>
        </w:rPr>
        <w:t>0</w:t>
      </w:r>
      <w:r>
        <w:rPr>
          <w:rFonts w:hint="eastAsia"/>
        </w:rPr>
        <w:t xml:space="preserve"> </w:t>
      </w:r>
      <w:r w:rsidRPr="00C96047">
        <w:rPr>
          <w:rFonts w:hint="eastAsia"/>
        </w:rPr>
        <w:t>如：“”</w:t>
      </w:r>
      <w:r>
        <w:rPr>
          <w:rFonts w:hint="eastAsia"/>
        </w:rPr>
        <w:t xml:space="preserve"> </w:t>
      </w:r>
      <w:r w:rsidRPr="00C96047">
        <w:rPr>
          <w:rFonts w:hint="eastAsia"/>
        </w:rPr>
        <w:t>null</w:t>
      </w:r>
      <w:r>
        <w:rPr>
          <w:rFonts w:hint="eastAsia"/>
        </w:rPr>
        <w:t xml:space="preserve"> </w:t>
      </w:r>
      <w:r w:rsidRPr="00C96047">
        <w:rPr>
          <w:rFonts w:hint="eastAsia"/>
        </w:rPr>
        <w:t>V1.6</w:t>
      </w:r>
    </w:p>
    <w:p w:rsidR="00171A8B" w:rsidRPr="00C96047" w:rsidRDefault="00171A8B" w:rsidP="00171A8B">
      <w:r>
        <w:rPr>
          <w:rFonts w:hint="eastAsia"/>
        </w:rPr>
        <w:tab/>
      </w:r>
      <w:r>
        <w:rPr>
          <w:rFonts w:hint="eastAsia"/>
        </w:rPr>
        <w:tab/>
      </w:r>
      <w:r>
        <w:rPr>
          <w:rFonts w:hint="eastAsia"/>
        </w:rPr>
        <w:tab/>
      </w:r>
      <w:proofErr w:type="spellStart"/>
      <w:r>
        <w:rPr>
          <w:rFonts w:hint="eastAsia"/>
        </w:rPr>
        <w:t>b</w:t>
      </w:r>
      <w:r>
        <w:t>oolean</w:t>
      </w:r>
      <w:proofErr w:type="spellEnd"/>
      <w:r>
        <w:rPr>
          <w:rFonts w:hint="eastAsia"/>
        </w:rPr>
        <w:t xml:space="preserve"> </w:t>
      </w:r>
      <w:r w:rsidRPr="00C96047">
        <w:rPr>
          <w:rFonts w:hint="eastAsia"/>
        </w:rPr>
        <w:t>contains(</w:t>
      </w:r>
      <w:proofErr w:type="spellStart"/>
      <w:r w:rsidRPr="00C96047">
        <w:rPr>
          <w:rFonts w:hint="eastAsia"/>
        </w:rPr>
        <w:t>CharSequences</w:t>
      </w:r>
      <w:proofErr w:type="spellEnd"/>
      <w:r w:rsidRPr="00C96047">
        <w:rPr>
          <w:rFonts w:hint="eastAsia"/>
        </w:rPr>
        <w:t>)</w:t>
      </w:r>
      <w:r>
        <w:rPr>
          <w:rFonts w:hint="eastAsia"/>
        </w:rPr>
        <w:t xml:space="preserve"> </w:t>
      </w:r>
      <w:r w:rsidRPr="00C96047">
        <w:rPr>
          <w:rFonts w:hint="eastAsia"/>
        </w:rPr>
        <w:t>是否包含指定序列</w:t>
      </w:r>
      <w:r>
        <w:rPr>
          <w:rFonts w:hint="eastAsia"/>
        </w:rPr>
        <w:t xml:space="preserve"> </w:t>
      </w:r>
      <w:r w:rsidRPr="00C96047">
        <w:rPr>
          <w:rFonts w:hint="eastAsia"/>
        </w:rPr>
        <w:t>应用：搜索</w:t>
      </w:r>
    </w:p>
    <w:p w:rsidR="00171A8B" w:rsidRPr="00C96047" w:rsidRDefault="00171A8B" w:rsidP="00171A8B">
      <w:r>
        <w:rPr>
          <w:rFonts w:hint="eastAsia"/>
        </w:rPr>
        <w:tab/>
      </w:r>
      <w:r>
        <w:rPr>
          <w:rFonts w:hint="eastAsia"/>
        </w:rPr>
        <w:tab/>
      </w:r>
      <w:r>
        <w:rPr>
          <w:rFonts w:hint="eastAsia"/>
        </w:rPr>
        <w:tab/>
      </w:r>
      <w:proofErr w:type="spellStart"/>
      <w:r>
        <w:rPr>
          <w:rFonts w:hint="eastAsia"/>
        </w:rPr>
        <w:t>b</w:t>
      </w:r>
      <w:r>
        <w:t>oolean</w:t>
      </w:r>
      <w:proofErr w:type="spellEnd"/>
      <w:r>
        <w:rPr>
          <w:rFonts w:hint="eastAsia"/>
        </w:rPr>
        <w:t xml:space="preserve"> </w:t>
      </w:r>
      <w:r w:rsidRPr="00C96047">
        <w:rPr>
          <w:rFonts w:hint="eastAsia"/>
        </w:rPr>
        <w:t>equals(Object</w:t>
      </w:r>
      <w:r>
        <w:rPr>
          <w:rFonts w:hint="eastAsia"/>
        </w:rPr>
        <w:t xml:space="preserve"> </w:t>
      </w:r>
      <w:proofErr w:type="spellStart"/>
      <w:r w:rsidRPr="00C96047">
        <w:rPr>
          <w:rFonts w:hint="eastAsia"/>
        </w:rPr>
        <w:t>anObject</w:t>
      </w:r>
      <w:proofErr w:type="spellEnd"/>
      <w:r w:rsidRPr="00C96047">
        <w:rPr>
          <w:rFonts w:hint="eastAsia"/>
        </w:rPr>
        <w:t>)</w:t>
      </w:r>
      <w:r>
        <w:rPr>
          <w:rFonts w:hint="eastAsia"/>
        </w:rPr>
        <w:t xml:space="preserve"> </w:t>
      </w:r>
      <w:r w:rsidRPr="00C96047">
        <w:rPr>
          <w:rFonts w:hint="eastAsia"/>
        </w:rPr>
        <w:t>是否相等</w:t>
      </w:r>
    </w:p>
    <w:p w:rsidR="00171A8B" w:rsidRDefault="00171A8B" w:rsidP="00171A8B">
      <w:pPr>
        <w:pStyle w:val="a7"/>
        <w:ind w:left="1152" w:firstLineChars="0" w:firstLine="0"/>
      </w:pPr>
      <w:r>
        <w:rPr>
          <w:rFonts w:hint="eastAsia"/>
        </w:rPr>
        <w:t xml:space="preserve"> </w:t>
      </w:r>
      <w:proofErr w:type="spellStart"/>
      <w:r>
        <w:rPr>
          <w:rFonts w:hint="eastAsia"/>
        </w:rPr>
        <w:t>b</w:t>
      </w:r>
      <w:r>
        <w:t>oolean</w:t>
      </w:r>
      <w:proofErr w:type="spellEnd"/>
      <w:r>
        <w:rPr>
          <w:rFonts w:hint="eastAsia"/>
        </w:rPr>
        <w:t xml:space="preserve"> </w:t>
      </w:r>
      <w:proofErr w:type="spellStart"/>
      <w:r w:rsidRPr="00C96047">
        <w:rPr>
          <w:rFonts w:hint="eastAsia"/>
        </w:rPr>
        <w:t>equalsIgnoreCase</w:t>
      </w:r>
      <w:proofErr w:type="spellEnd"/>
      <w:r w:rsidRPr="00C96047">
        <w:rPr>
          <w:rFonts w:hint="eastAsia"/>
        </w:rPr>
        <w:t>(String</w:t>
      </w:r>
      <w:r>
        <w:rPr>
          <w:rFonts w:hint="eastAsia"/>
        </w:rPr>
        <w:t xml:space="preserve"> </w:t>
      </w:r>
      <w:proofErr w:type="spellStart"/>
      <w:r w:rsidRPr="00C96047">
        <w:rPr>
          <w:rFonts w:hint="eastAsia"/>
        </w:rPr>
        <w:t>anotherString</w:t>
      </w:r>
      <w:proofErr w:type="spellEnd"/>
      <w:r w:rsidRPr="00C96047">
        <w:rPr>
          <w:rFonts w:hint="eastAsia"/>
        </w:rPr>
        <w:t>)</w:t>
      </w:r>
      <w:r>
        <w:rPr>
          <w:rFonts w:hint="eastAsia"/>
        </w:rPr>
        <w:t xml:space="preserve"> </w:t>
      </w:r>
      <w:r w:rsidRPr="00C96047">
        <w:rPr>
          <w:rFonts w:hint="eastAsia"/>
        </w:rPr>
        <w:t>忽略大小写是否相等</w:t>
      </w:r>
    </w:p>
    <w:p w:rsidR="00171A8B" w:rsidRDefault="00171A8B" w:rsidP="00171A8B">
      <w:r>
        <w:rPr>
          <w:rFonts w:hint="eastAsia"/>
        </w:rPr>
        <w:tab/>
      </w:r>
      <w:r>
        <w:rPr>
          <w:rFonts w:hint="eastAsia"/>
        </w:rPr>
        <w:tab/>
      </w:r>
      <w:r>
        <w:rPr>
          <w:rFonts w:hint="eastAsia"/>
        </w:rPr>
        <w:tab/>
      </w:r>
      <w:r w:rsidRPr="007E44AE">
        <w:rPr>
          <w:rFonts w:hint="eastAsia"/>
        </w:rPr>
        <w:t>转换方法</w:t>
      </w:r>
    </w:p>
    <w:p w:rsidR="00171A8B" w:rsidRPr="00A750A2" w:rsidRDefault="00171A8B" w:rsidP="00171A8B">
      <w:r>
        <w:rPr>
          <w:rFonts w:hint="eastAsia"/>
        </w:rPr>
        <w:tab/>
      </w:r>
      <w:r>
        <w:rPr>
          <w:rFonts w:hint="eastAsia"/>
        </w:rPr>
        <w:tab/>
      </w:r>
      <w:r>
        <w:rPr>
          <w:rFonts w:hint="eastAsia"/>
        </w:rPr>
        <w:tab/>
      </w:r>
      <w:r w:rsidRPr="00A750A2">
        <w:rPr>
          <w:rFonts w:hint="eastAsia"/>
        </w:rPr>
        <w:t>String(char[]</w:t>
      </w:r>
      <w:r>
        <w:rPr>
          <w:rFonts w:hint="eastAsia"/>
        </w:rPr>
        <w:t xml:space="preserve"> </w:t>
      </w:r>
      <w:r w:rsidRPr="00A750A2">
        <w:rPr>
          <w:rFonts w:hint="eastAsia"/>
        </w:rPr>
        <w:t>value)</w:t>
      </w:r>
      <w:r>
        <w:rPr>
          <w:rFonts w:hint="eastAsia"/>
        </w:rPr>
        <w:t xml:space="preserve"> </w:t>
      </w:r>
      <w:r w:rsidRPr="00A750A2">
        <w:rPr>
          <w:rFonts w:hint="eastAsia"/>
        </w:rPr>
        <w:t>将字符数组转换为字符串</w:t>
      </w:r>
    </w:p>
    <w:p w:rsidR="00171A8B" w:rsidRPr="00A750A2" w:rsidRDefault="00171A8B" w:rsidP="00171A8B">
      <w:r>
        <w:rPr>
          <w:rFonts w:hint="eastAsia"/>
        </w:rPr>
        <w:tab/>
      </w:r>
      <w:r>
        <w:rPr>
          <w:rFonts w:hint="eastAsia"/>
        </w:rPr>
        <w:tab/>
      </w:r>
      <w:r>
        <w:rPr>
          <w:rFonts w:hint="eastAsia"/>
        </w:rPr>
        <w:tab/>
      </w:r>
      <w:r w:rsidRPr="00A750A2">
        <w:t>String(</w:t>
      </w:r>
      <w:proofErr w:type="gramStart"/>
      <w:r w:rsidRPr="00A750A2">
        <w:t>char[</w:t>
      </w:r>
      <w:proofErr w:type="gramEnd"/>
      <w:r w:rsidRPr="00A750A2">
        <w:t>]</w:t>
      </w:r>
      <w:r>
        <w:rPr>
          <w:rFonts w:hint="eastAsia"/>
        </w:rPr>
        <w:t xml:space="preserve"> </w:t>
      </w:r>
      <w:r w:rsidRPr="00A750A2">
        <w:t>value,</w:t>
      </w:r>
      <w:r>
        <w:rPr>
          <w:rFonts w:hint="eastAsia"/>
        </w:rPr>
        <w:t xml:space="preserve"> </w:t>
      </w:r>
      <w:r w:rsidRPr="00A750A2">
        <w:t>int</w:t>
      </w:r>
      <w:r>
        <w:rPr>
          <w:rFonts w:hint="eastAsia"/>
        </w:rPr>
        <w:t xml:space="preserve"> </w:t>
      </w:r>
      <w:r w:rsidRPr="00A750A2">
        <w:t>offset,</w:t>
      </w:r>
      <w:r>
        <w:rPr>
          <w:rFonts w:hint="eastAsia"/>
        </w:rPr>
        <w:t xml:space="preserve"> </w:t>
      </w:r>
      <w:r w:rsidRPr="00A750A2">
        <w:t>int</w:t>
      </w:r>
      <w:r>
        <w:rPr>
          <w:rFonts w:hint="eastAsia"/>
        </w:rPr>
        <w:t xml:space="preserve"> </w:t>
      </w:r>
      <w:r w:rsidRPr="00A750A2">
        <w:t>count)</w:t>
      </w:r>
    </w:p>
    <w:p w:rsidR="00171A8B" w:rsidRPr="00A750A2" w:rsidRDefault="00171A8B" w:rsidP="00171A8B">
      <w:r>
        <w:rPr>
          <w:rFonts w:hint="eastAsia"/>
        </w:rPr>
        <w:tab/>
      </w:r>
      <w:r>
        <w:rPr>
          <w:rFonts w:hint="eastAsia"/>
        </w:rPr>
        <w:tab/>
      </w:r>
      <w:r>
        <w:rPr>
          <w:rFonts w:hint="eastAsia"/>
        </w:rPr>
        <w:tab/>
      </w:r>
      <w:r w:rsidRPr="00A750A2">
        <w:t>Static</w:t>
      </w:r>
      <w:r>
        <w:rPr>
          <w:rFonts w:hint="eastAsia"/>
        </w:rPr>
        <w:t xml:space="preserve"> </w:t>
      </w:r>
      <w:r w:rsidRPr="00A750A2">
        <w:t>String</w:t>
      </w:r>
      <w:r>
        <w:rPr>
          <w:rFonts w:hint="eastAsia"/>
        </w:rPr>
        <w:t xml:space="preserve"> </w:t>
      </w:r>
      <w:proofErr w:type="spellStart"/>
      <w:r w:rsidRPr="00A750A2">
        <w:t>valueOf</w:t>
      </w:r>
      <w:proofErr w:type="spellEnd"/>
      <w:r w:rsidRPr="00A750A2">
        <w:t>(</w:t>
      </w:r>
      <w:proofErr w:type="gramStart"/>
      <w:r w:rsidRPr="00A750A2">
        <w:t>char[</w:t>
      </w:r>
      <w:proofErr w:type="gramEnd"/>
      <w:r w:rsidRPr="00A750A2">
        <w:t>]</w:t>
      </w:r>
      <w:r>
        <w:rPr>
          <w:rFonts w:hint="eastAsia"/>
        </w:rPr>
        <w:t xml:space="preserve"> </w:t>
      </w:r>
      <w:r w:rsidRPr="00A750A2">
        <w:t>data)</w:t>
      </w:r>
    </w:p>
    <w:p w:rsidR="00171A8B" w:rsidRPr="00A750A2" w:rsidRDefault="00171A8B" w:rsidP="00171A8B">
      <w:r>
        <w:rPr>
          <w:rFonts w:hint="eastAsia"/>
        </w:rPr>
        <w:tab/>
      </w:r>
      <w:r>
        <w:rPr>
          <w:rFonts w:hint="eastAsia"/>
        </w:rPr>
        <w:tab/>
      </w:r>
      <w:r>
        <w:rPr>
          <w:rFonts w:hint="eastAsia"/>
        </w:rPr>
        <w:tab/>
        <w:t>st</w:t>
      </w:r>
      <w:r w:rsidRPr="00A750A2">
        <w:t>atic</w:t>
      </w:r>
      <w:r>
        <w:rPr>
          <w:rFonts w:hint="eastAsia"/>
        </w:rPr>
        <w:t xml:space="preserve"> </w:t>
      </w:r>
      <w:r w:rsidRPr="00A750A2">
        <w:t>String</w:t>
      </w:r>
      <w:r>
        <w:rPr>
          <w:rFonts w:hint="eastAsia"/>
        </w:rPr>
        <w:t xml:space="preserve"> </w:t>
      </w:r>
      <w:proofErr w:type="spellStart"/>
      <w:r w:rsidRPr="00A750A2">
        <w:t>valueOf</w:t>
      </w:r>
      <w:proofErr w:type="spellEnd"/>
      <w:r w:rsidRPr="00A750A2">
        <w:t>(</w:t>
      </w:r>
      <w:proofErr w:type="gramStart"/>
      <w:r w:rsidRPr="00A750A2">
        <w:t>char[</w:t>
      </w:r>
      <w:proofErr w:type="gramEnd"/>
      <w:r w:rsidRPr="00A750A2">
        <w:t>]</w:t>
      </w:r>
      <w:r>
        <w:rPr>
          <w:rFonts w:hint="eastAsia"/>
        </w:rPr>
        <w:t xml:space="preserve"> </w:t>
      </w:r>
      <w:r w:rsidRPr="00A750A2">
        <w:t>data,</w:t>
      </w:r>
      <w:r>
        <w:rPr>
          <w:rFonts w:hint="eastAsia"/>
        </w:rPr>
        <w:t xml:space="preserve"> </w:t>
      </w:r>
      <w:r w:rsidRPr="00A750A2">
        <w:t>int</w:t>
      </w:r>
      <w:r>
        <w:rPr>
          <w:rFonts w:hint="eastAsia"/>
        </w:rPr>
        <w:t xml:space="preserve"> </w:t>
      </w:r>
      <w:r w:rsidRPr="00A750A2">
        <w:t>offset,</w:t>
      </w:r>
      <w:r>
        <w:rPr>
          <w:rFonts w:hint="eastAsia"/>
        </w:rPr>
        <w:t xml:space="preserve"> </w:t>
      </w:r>
      <w:r w:rsidRPr="00A750A2">
        <w:t>int</w:t>
      </w:r>
      <w:r>
        <w:rPr>
          <w:rFonts w:hint="eastAsia"/>
        </w:rPr>
        <w:t xml:space="preserve"> </w:t>
      </w:r>
      <w:r w:rsidRPr="00A750A2">
        <w:t>count)</w:t>
      </w:r>
    </w:p>
    <w:p w:rsidR="00171A8B" w:rsidRDefault="00171A8B" w:rsidP="00171A8B">
      <w:r>
        <w:rPr>
          <w:rFonts w:hint="eastAsia"/>
        </w:rPr>
        <w:tab/>
      </w:r>
      <w:r>
        <w:rPr>
          <w:rFonts w:hint="eastAsia"/>
        </w:rPr>
        <w:tab/>
      </w:r>
      <w:r>
        <w:rPr>
          <w:rFonts w:hint="eastAsia"/>
        </w:rPr>
        <w:tab/>
      </w:r>
      <w:r w:rsidRPr="00A750A2">
        <w:rPr>
          <w:rFonts w:hint="eastAsia"/>
        </w:rPr>
        <w:t>char[]</w:t>
      </w:r>
      <w:r>
        <w:rPr>
          <w:rFonts w:hint="eastAsia"/>
        </w:rPr>
        <w:t xml:space="preserve"> </w:t>
      </w:r>
      <w:proofErr w:type="spellStart"/>
      <w:r w:rsidRPr="00A750A2">
        <w:rPr>
          <w:rFonts w:hint="eastAsia"/>
        </w:rPr>
        <w:t>toCharArray</w:t>
      </w:r>
      <w:proofErr w:type="spellEnd"/>
      <w:r w:rsidRPr="00A750A2">
        <w:rPr>
          <w:rFonts w:hint="eastAsia"/>
        </w:rPr>
        <w:t>()</w:t>
      </w:r>
      <w:r>
        <w:rPr>
          <w:rFonts w:hint="eastAsia"/>
        </w:rPr>
        <w:t xml:space="preserve">  </w:t>
      </w:r>
      <w:r w:rsidRPr="00A750A2">
        <w:rPr>
          <w:rFonts w:hint="eastAsia"/>
        </w:rPr>
        <w:t>将字符串转换为字符数组</w:t>
      </w:r>
    </w:p>
    <w:p w:rsidR="00171A8B" w:rsidRDefault="00171A8B" w:rsidP="00171A8B">
      <w:r>
        <w:rPr>
          <w:rFonts w:hint="eastAsia"/>
        </w:rPr>
        <w:tab/>
      </w:r>
      <w:r>
        <w:rPr>
          <w:rFonts w:hint="eastAsia"/>
        </w:rPr>
        <w:tab/>
      </w:r>
      <w:r>
        <w:rPr>
          <w:rFonts w:hint="eastAsia"/>
        </w:rPr>
        <w:tab/>
      </w:r>
      <w:r w:rsidRPr="007E44AE">
        <w:rPr>
          <w:rFonts w:hint="eastAsia"/>
        </w:rPr>
        <w:t>转换方法</w:t>
      </w:r>
    </w:p>
    <w:p w:rsidR="00171A8B" w:rsidRPr="002A3312" w:rsidRDefault="00171A8B" w:rsidP="00171A8B">
      <w:r>
        <w:rPr>
          <w:rFonts w:hint="eastAsia"/>
        </w:rPr>
        <w:tab/>
      </w:r>
      <w:r>
        <w:rPr>
          <w:rFonts w:hint="eastAsia"/>
        </w:rPr>
        <w:tab/>
      </w:r>
      <w:r>
        <w:rPr>
          <w:rFonts w:hint="eastAsia"/>
        </w:rPr>
        <w:tab/>
      </w:r>
      <w:r w:rsidRPr="002A3312">
        <w:t>String</w:t>
      </w:r>
      <w:r>
        <w:rPr>
          <w:rFonts w:hint="eastAsia"/>
        </w:rPr>
        <w:t xml:space="preserve"> </w:t>
      </w:r>
      <w:r w:rsidRPr="002A3312">
        <w:t>replace(char</w:t>
      </w:r>
      <w:r>
        <w:rPr>
          <w:rFonts w:hint="eastAsia"/>
        </w:rPr>
        <w:t xml:space="preserve"> </w:t>
      </w:r>
      <w:proofErr w:type="spellStart"/>
      <w:r w:rsidRPr="002A3312">
        <w:t>oldChar</w:t>
      </w:r>
      <w:proofErr w:type="spellEnd"/>
      <w:r w:rsidRPr="002A3312">
        <w:t>,</w:t>
      </w:r>
      <w:r>
        <w:rPr>
          <w:rFonts w:hint="eastAsia"/>
        </w:rPr>
        <w:t xml:space="preserve"> </w:t>
      </w:r>
      <w:r w:rsidRPr="002A3312">
        <w:t>char</w:t>
      </w:r>
      <w:r>
        <w:rPr>
          <w:rFonts w:hint="eastAsia"/>
        </w:rPr>
        <w:t xml:space="preserve"> </w:t>
      </w:r>
      <w:proofErr w:type="spellStart"/>
      <w:r w:rsidRPr="002A3312">
        <w:t>newChar</w:t>
      </w:r>
      <w:proofErr w:type="spellEnd"/>
      <w:r w:rsidRPr="002A3312">
        <w:t>)</w:t>
      </w:r>
      <w:r>
        <w:rPr>
          <w:rFonts w:hint="eastAsia"/>
        </w:rPr>
        <w:t xml:space="preserve"> </w:t>
      </w:r>
      <w:r w:rsidRPr="002A3312">
        <w:rPr>
          <w:rFonts w:hint="eastAsia"/>
        </w:rPr>
        <w:t>替换</w:t>
      </w:r>
    </w:p>
    <w:p w:rsidR="00171A8B" w:rsidRPr="002A3312" w:rsidRDefault="00171A8B" w:rsidP="00171A8B">
      <w:r>
        <w:rPr>
          <w:rFonts w:hint="eastAsia"/>
        </w:rPr>
        <w:tab/>
      </w:r>
      <w:r>
        <w:rPr>
          <w:rFonts w:hint="eastAsia"/>
        </w:rPr>
        <w:tab/>
      </w:r>
      <w:r>
        <w:rPr>
          <w:rFonts w:hint="eastAsia"/>
        </w:rPr>
        <w:tab/>
      </w:r>
      <w:r w:rsidRPr="002A3312">
        <w:t>String[]</w:t>
      </w:r>
      <w:r>
        <w:rPr>
          <w:rFonts w:hint="eastAsia"/>
        </w:rPr>
        <w:t xml:space="preserve"> </w:t>
      </w:r>
      <w:r w:rsidRPr="002A3312">
        <w:t>split(String</w:t>
      </w:r>
      <w:r>
        <w:rPr>
          <w:rFonts w:hint="eastAsia"/>
        </w:rPr>
        <w:t xml:space="preserve"> </w:t>
      </w:r>
      <w:r w:rsidRPr="002A3312">
        <w:t>regex)</w:t>
      </w:r>
      <w:r>
        <w:rPr>
          <w:rFonts w:hint="eastAsia"/>
        </w:rPr>
        <w:t xml:space="preserve"> </w:t>
      </w:r>
      <w:r w:rsidRPr="002A3312">
        <w:rPr>
          <w:rFonts w:hint="eastAsia"/>
        </w:rPr>
        <w:t>切割</w:t>
      </w:r>
    </w:p>
    <w:p w:rsidR="00171A8B" w:rsidRDefault="00171A8B" w:rsidP="00171A8B">
      <w:r>
        <w:rPr>
          <w:rFonts w:hint="eastAsia"/>
        </w:rPr>
        <w:tab/>
      </w:r>
      <w:r>
        <w:rPr>
          <w:rFonts w:hint="eastAsia"/>
        </w:rPr>
        <w:tab/>
      </w:r>
      <w:r>
        <w:rPr>
          <w:rFonts w:hint="eastAsia"/>
        </w:rPr>
        <w:tab/>
      </w:r>
      <w:r w:rsidRPr="00EC5A72">
        <w:rPr>
          <w:color w:val="FF0000"/>
        </w:rPr>
        <w:t>String</w:t>
      </w:r>
      <w:r w:rsidRPr="00EC5A72">
        <w:rPr>
          <w:rFonts w:hint="eastAsia"/>
          <w:color w:val="FF0000"/>
        </w:rPr>
        <w:t xml:space="preserve"> </w:t>
      </w:r>
      <w:proofErr w:type="gramStart"/>
      <w:r w:rsidRPr="00EC5A72">
        <w:rPr>
          <w:color w:val="FF0000"/>
        </w:rPr>
        <w:t>substring(</w:t>
      </w:r>
      <w:proofErr w:type="gramEnd"/>
      <w:r w:rsidRPr="00EC5A72">
        <w:rPr>
          <w:color w:val="FF0000"/>
        </w:rPr>
        <w:t>int</w:t>
      </w:r>
      <w:r w:rsidRPr="00EC5A72">
        <w:rPr>
          <w:rFonts w:hint="eastAsia"/>
          <w:color w:val="FF0000"/>
        </w:rPr>
        <w:t xml:space="preserve"> </w:t>
      </w:r>
      <w:proofErr w:type="spellStart"/>
      <w:r w:rsidRPr="00EC5A72">
        <w:rPr>
          <w:color w:val="FF0000"/>
        </w:rPr>
        <w:t>beginIndex</w:t>
      </w:r>
      <w:proofErr w:type="spellEnd"/>
      <w:r w:rsidRPr="00EC5A72">
        <w:rPr>
          <w:color w:val="FF0000"/>
        </w:rPr>
        <w:t>)</w:t>
      </w:r>
      <w:r w:rsidRPr="00EC5A72">
        <w:rPr>
          <w:rFonts w:hint="eastAsia"/>
          <w:color w:val="FF0000"/>
        </w:rPr>
        <w:t xml:space="preserve"> </w:t>
      </w:r>
    </w:p>
    <w:p w:rsidR="00171A8B" w:rsidRPr="002A3312" w:rsidRDefault="00171A8B" w:rsidP="00171A8B">
      <w:r>
        <w:rPr>
          <w:rFonts w:hint="eastAsia"/>
        </w:rPr>
        <w:tab/>
      </w:r>
      <w:r>
        <w:rPr>
          <w:rFonts w:hint="eastAsia"/>
        </w:rPr>
        <w:tab/>
      </w:r>
      <w:r>
        <w:rPr>
          <w:rFonts w:hint="eastAsia"/>
        </w:rPr>
        <w:tab/>
      </w:r>
      <w:r w:rsidRPr="002A3312">
        <w:t>String</w:t>
      </w:r>
      <w:r>
        <w:rPr>
          <w:rFonts w:hint="eastAsia"/>
        </w:rPr>
        <w:t xml:space="preserve"> </w:t>
      </w:r>
      <w:r w:rsidRPr="002A3312">
        <w:t>substring(int</w:t>
      </w:r>
      <w:r>
        <w:rPr>
          <w:rFonts w:hint="eastAsia"/>
        </w:rPr>
        <w:t xml:space="preserve"> </w:t>
      </w:r>
      <w:proofErr w:type="spellStart"/>
      <w:r w:rsidRPr="002A3312">
        <w:t>beginIndex</w:t>
      </w:r>
      <w:proofErr w:type="spellEnd"/>
      <w:r w:rsidRPr="002A3312">
        <w:t>,</w:t>
      </w:r>
      <w:r>
        <w:rPr>
          <w:rFonts w:hint="eastAsia"/>
        </w:rPr>
        <w:t xml:space="preserve"> </w:t>
      </w:r>
      <w:r w:rsidRPr="002A3312">
        <w:t>int</w:t>
      </w:r>
      <w:r>
        <w:rPr>
          <w:rFonts w:hint="eastAsia"/>
        </w:rPr>
        <w:t xml:space="preserve"> </w:t>
      </w:r>
      <w:proofErr w:type="spellStart"/>
      <w:r w:rsidRPr="002A3312">
        <w:t>endIndex</w:t>
      </w:r>
      <w:proofErr w:type="spellEnd"/>
      <w:r w:rsidRPr="002A3312">
        <w:t>)</w:t>
      </w:r>
      <w:r w:rsidRPr="002A3312">
        <w:rPr>
          <w:rFonts w:hint="eastAsia"/>
        </w:rPr>
        <w:t>截取字串</w:t>
      </w:r>
    </w:p>
    <w:p w:rsidR="00171A8B" w:rsidRPr="002A3312" w:rsidRDefault="00171A8B" w:rsidP="00171A8B">
      <w:r>
        <w:rPr>
          <w:rFonts w:hint="eastAsia"/>
        </w:rPr>
        <w:tab/>
      </w:r>
      <w:r>
        <w:rPr>
          <w:rFonts w:hint="eastAsia"/>
        </w:rPr>
        <w:tab/>
      </w:r>
      <w:r>
        <w:rPr>
          <w:rFonts w:hint="eastAsia"/>
        </w:rPr>
        <w:tab/>
      </w:r>
      <w:r w:rsidRPr="002A3312">
        <w:t>String</w:t>
      </w:r>
      <w:r>
        <w:rPr>
          <w:rFonts w:hint="eastAsia"/>
        </w:rPr>
        <w:t xml:space="preserve"> </w:t>
      </w:r>
      <w:proofErr w:type="spellStart"/>
      <w:r>
        <w:rPr>
          <w:rFonts w:hint="eastAsia"/>
        </w:rPr>
        <w:t>t</w:t>
      </w:r>
      <w:r w:rsidRPr="002A3312">
        <w:t>oUpperCase</w:t>
      </w:r>
      <w:proofErr w:type="spellEnd"/>
      <w:r w:rsidRPr="002A3312">
        <w:t>()</w:t>
      </w:r>
      <w:r>
        <w:rPr>
          <w:rFonts w:hint="eastAsia"/>
        </w:rPr>
        <w:t xml:space="preserve"> </w:t>
      </w:r>
      <w:r w:rsidRPr="002A3312">
        <w:rPr>
          <w:rFonts w:hint="eastAsia"/>
        </w:rPr>
        <w:t>转大写</w:t>
      </w:r>
    </w:p>
    <w:p w:rsidR="00171A8B" w:rsidRPr="00A903C6" w:rsidRDefault="00171A8B" w:rsidP="00171A8B">
      <w:pPr>
        <w:rPr>
          <w:lang w:val="en-GB"/>
        </w:rPr>
      </w:pPr>
      <w:r>
        <w:rPr>
          <w:rFonts w:hint="eastAsia"/>
        </w:rPr>
        <w:tab/>
      </w:r>
      <w:r>
        <w:rPr>
          <w:rFonts w:hint="eastAsia"/>
        </w:rPr>
        <w:tab/>
      </w:r>
      <w:r>
        <w:rPr>
          <w:rFonts w:hint="eastAsia"/>
        </w:rPr>
        <w:tab/>
      </w:r>
      <w:r w:rsidRPr="002A3312">
        <w:t>String</w:t>
      </w:r>
      <w:r>
        <w:rPr>
          <w:rFonts w:hint="eastAsia"/>
        </w:rPr>
        <w:t xml:space="preserve"> </w:t>
      </w:r>
      <w:proofErr w:type="spellStart"/>
      <w:r w:rsidRPr="002A3312">
        <w:t>toLowerCase</w:t>
      </w:r>
      <w:proofErr w:type="spellEnd"/>
      <w:r w:rsidRPr="002A3312">
        <w:t>()</w:t>
      </w:r>
      <w:r>
        <w:rPr>
          <w:rFonts w:hint="eastAsia"/>
        </w:rPr>
        <w:t xml:space="preserve"> </w:t>
      </w:r>
      <w:r w:rsidRPr="002A3312">
        <w:rPr>
          <w:rFonts w:hint="eastAsia"/>
        </w:rPr>
        <w:t>转小写</w:t>
      </w:r>
    </w:p>
    <w:p w:rsidR="00672658" w:rsidRPr="007365C1" w:rsidRDefault="00407BBE" w:rsidP="00254DCB">
      <w:pPr>
        <w:pStyle w:val="a7"/>
        <w:numPr>
          <w:ilvl w:val="0"/>
          <w:numId w:val="8"/>
        </w:numPr>
        <w:ind w:firstLineChars="0"/>
        <w:outlineLvl w:val="2"/>
      </w:pPr>
      <w:r w:rsidRPr="00407BBE">
        <w:rPr>
          <w:rFonts w:hint="eastAsia"/>
          <w:b/>
          <w:color w:val="FF0000"/>
        </w:rPr>
        <w:t>String</w:t>
      </w:r>
      <w:r w:rsidRPr="00407BBE">
        <w:rPr>
          <w:rFonts w:hint="eastAsia"/>
          <w:b/>
          <w:color w:val="FF0000"/>
        </w:rPr>
        <w:t>、</w:t>
      </w:r>
      <w:proofErr w:type="spellStart"/>
      <w:r w:rsidRPr="00407BBE">
        <w:rPr>
          <w:rFonts w:hint="eastAsia"/>
          <w:b/>
          <w:color w:val="FF0000"/>
        </w:rPr>
        <w:t>StringBuffer</w:t>
      </w:r>
      <w:proofErr w:type="spellEnd"/>
      <w:r w:rsidRPr="00407BBE">
        <w:rPr>
          <w:rFonts w:hint="eastAsia"/>
          <w:b/>
          <w:color w:val="FF0000"/>
        </w:rPr>
        <w:t>、</w:t>
      </w:r>
      <w:r w:rsidRPr="00407BBE">
        <w:rPr>
          <w:rFonts w:hint="eastAsia"/>
          <w:b/>
          <w:color w:val="FF0000"/>
        </w:rPr>
        <w:t xml:space="preserve">StringBuilder </w:t>
      </w:r>
      <w:r w:rsidRPr="00407BBE">
        <w:rPr>
          <w:rFonts w:hint="eastAsia"/>
          <w:b/>
          <w:color w:val="FF0000"/>
        </w:rPr>
        <w:t>的区别？</w:t>
      </w:r>
    </w:p>
    <w:p w:rsidR="007365C1" w:rsidRDefault="007365C1" w:rsidP="007365C1">
      <w:pPr>
        <w:pStyle w:val="a7"/>
        <w:ind w:left="1260" w:firstLineChars="0" w:firstLine="0"/>
      </w:pPr>
      <w:r>
        <w:rPr>
          <w:rFonts w:hint="eastAsia"/>
        </w:rPr>
        <w:t xml:space="preserve">String       </w:t>
      </w:r>
      <w:r>
        <w:rPr>
          <w:rFonts w:hint="eastAsia"/>
        </w:rPr>
        <w:t>字符串常量</w:t>
      </w:r>
      <w:r>
        <w:rPr>
          <w:rFonts w:hint="eastAsia"/>
        </w:rPr>
        <w:t xml:space="preserve">   </w:t>
      </w:r>
      <w:r>
        <w:rPr>
          <w:rFonts w:hint="eastAsia"/>
        </w:rPr>
        <w:t>不可变</w:t>
      </w:r>
      <w:r>
        <w:rPr>
          <w:rFonts w:hint="eastAsia"/>
        </w:rPr>
        <w:t xml:space="preserve">  </w:t>
      </w:r>
      <w:r>
        <w:rPr>
          <w:rFonts w:hint="eastAsia"/>
        </w:rPr>
        <w:t>使用字符串拼接时是不同的</w:t>
      </w:r>
      <w:r>
        <w:rPr>
          <w:rFonts w:hint="eastAsia"/>
        </w:rPr>
        <w:t>2</w:t>
      </w:r>
      <w:r>
        <w:rPr>
          <w:rFonts w:hint="eastAsia"/>
        </w:rPr>
        <w:t>个空间</w:t>
      </w:r>
    </w:p>
    <w:p w:rsidR="007365C1" w:rsidRDefault="007365C1" w:rsidP="007365C1">
      <w:pPr>
        <w:pStyle w:val="a7"/>
        <w:ind w:left="1260" w:firstLineChars="0" w:firstLine="0"/>
      </w:pPr>
      <w:proofErr w:type="spellStart"/>
      <w:r>
        <w:rPr>
          <w:rFonts w:hint="eastAsia"/>
        </w:rPr>
        <w:t>StringBuffer</w:t>
      </w:r>
      <w:proofErr w:type="spellEnd"/>
      <w:r>
        <w:rPr>
          <w:rFonts w:hint="eastAsia"/>
        </w:rPr>
        <w:t xml:space="preserve">  </w:t>
      </w:r>
      <w:r>
        <w:rPr>
          <w:rFonts w:hint="eastAsia"/>
        </w:rPr>
        <w:t>字符串变量</w:t>
      </w:r>
      <w:r>
        <w:rPr>
          <w:rFonts w:hint="eastAsia"/>
        </w:rPr>
        <w:t xml:space="preserve">   </w:t>
      </w:r>
      <w:r>
        <w:rPr>
          <w:rFonts w:hint="eastAsia"/>
        </w:rPr>
        <w:t>可变</w:t>
      </w:r>
      <w:r>
        <w:rPr>
          <w:rFonts w:hint="eastAsia"/>
        </w:rPr>
        <w:t xml:space="preserve">   </w:t>
      </w:r>
      <w:r>
        <w:rPr>
          <w:rFonts w:hint="eastAsia"/>
        </w:rPr>
        <w:t>线程安全</w:t>
      </w:r>
      <w:r>
        <w:rPr>
          <w:rFonts w:hint="eastAsia"/>
        </w:rPr>
        <w:t xml:space="preserve">  </w:t>
      </w:r>
      <w:r>
        <w:rPr>
          <w:rFonts w:hint="eastAsia"/>
        </w:rPr>
        <w:t>字符串拼接直接在字符串后追加</w:t>
      </w:r>
    </w:p>
    <w:p w:rsidR="007365C1" w:rsidRDefault="007365C1" w:rsidP="007365C1">
      <w:pPr>
        <w:pStyle w:val="a7"/>
        <w:ind w:left="1260" w:firstLineChars="0" w:firstLine="0"/>
      </w:pPr>
      <w:r>
        <w:rPr>
          <w:rFonts w:hint="eastAsia"/>
        </w:rPr>
        <w:lastRenderedPageBreak/>
        <w:t xml:space="preserve">StringBuilder </w:t>
      </w:r>
      <w:r>
        <w:rPr>
          <w:rFonts w:hint="eastAsia"/>
        </w:rPr>
        <w:t>字符串变量</w:t>
      </w:r>
      <w:r>
        <w:rPr>
          <w:rFonts w:hint="eastAsia"/>
        </w:rPr>
        <w:t xml:space="preserve">   </w:t>
      </w:r>
      <w:r>
        <w:rPr>
          <w:rFonts w:hint="eastAsia"/>
        </w:rPr>
        <w:t>可变</w:t>
      </w:r>
      <w:r>
        <w:rPr>
          <w:rFonts w:hint="eastAsia"/>
        </w:rPr>
        <w:t xml:space="preserve">   </w:t>
      </w:r>
      <w:r>
        <w:rPr>
          <w:rFonts w:hint="eastAsia"/>
        </w:rPr>
        <w:t>非线程安全</w:t>
      </w:r>
      <w:r>
        <w:rPr>
          <w:rFonts w:hint="eastAsia"/>
        </w:rPr>
        <w:t xml:space="preserve">  </w:t>
      </w:r>
      <w:r>
        <w:rPr>
          <w:rFonts w:hint="eastAsia"/>
        </w:rPr>
        <w:t>字符串拼接直接在字符串后追加</w:t>
      </w:r>
    </w:p>
    <w:p w:rsidR="007365C1" w:rsidRDefault="007365C1" w:rsidP="007365C1">
      <w:pPr>
        <w:pStyle w:val="a7"/>
        <w:ind w:left="1260" w:firstLineChars="0" w:firstLine="0"/>
      </w:pPr>
    </w:p>
    <w:p w:rsidR="007365C1" w:rsidRDefault="007365C1" w:rsidP="007365C1">
      <w:pPr>
        <w:pStyle w:val="a7"/>
        <w:ind w:left="1260" w:firstLineChars="0" w:firstLine="0"/>
      </w:pPr>
      <w:r>
        <w:rPr>
          <w:rFonts w:hint="eastAsia"/>
        </w:rPr>
        <w:t>1.StringBuilder</w:t>
      </w:r>
      <w:r>
        <w:rPr>
          <w:rFonts w:hint="eastAsia"/>
        </w:rPr>
        <w:t>执行效率高于</w:t>
      </w:r>
      <w:proofErr w:type="spellStart"/>
      <w:r>
        <w:rPr>
          <w:rFonts w:hint="eastAsia"/>
        </w:rPr>
        <w:t>StringBuffer</w:t>
      </w:r>
      <w:proofErr w:type="spellEnd"/>
      <w:r>
        <w:rPr>
          <w:rFonts w:hint="eastAsia"/>
        </w:rPr>
        <w:t>高于</w:t>
      </w:r>
      <w:r>
        <w:rPr>
          <w:rFonts w:hint="eastAsia"/>
        </w:rPr>
        <w:t>String.</w:t>
      </w:r>
    </w:p>
    <w:p w:rsidR="007365C1" w:rsidRDefault="007365C1" w:rsidP="007365C1">
      <w:pPr>
        <w:pStyle w:val="a7"/>
        <w:ind w:left="1260" w:firstLineChars="0" w:firstLine="0"/>
      </w:pPr>
      <w:r>
        <w:rPr>
          <w:rFonts w:hint="eastAsia"/>
        </w:rPr>
        <w:t>2.String</w:t>
      </w:r>
      <w:r>
        <w:rPr>
          <w:rFonts w:hint="eastAsia"/>
        </w:rPr>
        <w:t>是一个常量，是不可变的，所以对于每一次</w:t>
      </w:r>
      <w:r>
        <w:rPr>
          <w:rFonts w:hint="eastAsia"/>
        </w:rPr>
        <w:t>+=</w:t>
      </w:r>
      <w:r>
        <w:rPr>
          <w:rFonts w:hint="eastAsia"/>
        </w:rPr>
        <w:t>赋值都会创建一个新的对象，</w:t>
      </w:r>
      <w:proofErr w:type="spellStart"/>
      <w:r>
        <w:rPr>
          <w:rFonts w:hint="eastAsia"/>
        </w:rPr>
        <w:t>StringBuffer</w:t>
      </w:r>
      <w:proofErr w:type="spellEnd"/>
      <w:r>
        <w:rPr>
          <w:rFonts w:hint="eastAsia"/>
        </w:rPr>
        <w:t>和</w:t>
      </w:r>
      <w:r>
        <w:rPr>
          <w:rFonts w:hint="eastAsia"/>
        </w:rPr>
        <w:t>StringBuilder</w:t>
      </w:r>
      <w:r>
        <w:rPr>
          <w:rFonts w:hint="eastAsia"/>
        </w:rPr>
        <w:t>都是可变的，当进行字符串拼接时采用</w:t>
      </w:r>
      <w:r>
        <w:rPr>
          <w:rFonts w:hint="eastAsia"/>
        </w:rPr>
        <w:t>append</w:t>
      </w:r>
      <w:r>
        <w:rPr>
          <w:rFonts w:hint="eastAsia"/>
        </w:rPr>
        <w:t>方法，在原来的基础上进行追加，所以性能比</w:t>
      </w:r>
      <w:r>
        <w:rPr>
          <w:rFonts w:hint="eastAsia"/>
        </w:rPr>
        <w:t>String</w:t>
      </w:r>
      <w:r>
        <w:rPr>
          <w:rFonts w:hint="eastAsia"/>
        </w:rPr>
        <w:t>要高，又因为</w:t>
      </w:r>
      <w:proofErr w:type="spellStart"/>
      <w:r>
        <w:rPr>
          <w:rFonts w:hint="eastAsia"/>
        </w:rPr>
        <w:t>StringBuffer</w:t>
      </w:r>
      <w:proofErr w:type="spellEnd"/>
      <w:r>
        <w:rPr>
          <w:rFonts w:hint="eastAsia"/>
        </w:rPr>
        <w:t xml:space="preserve">  </w:t>
      </w:r>
      <w:r>
        <w:rPr>
          <w:rFonts w:hint="eastAsia"/>
        </w:rPr>
        <w:t>是</w:t>
      </w:r>
      <w:r>
        <w:rPr>
          <w:rFonts w:hint="eastAsia"/>
        </w:rPr>
        <w:tab/>
      </w:r>
      <w:r>
        <w:rPr>
          <w:rFonts w:hint="eastAsia"/>
        </w:rPr>
        <w:t>线程安全的而</w:t>
      </w:r>
      <w:r>
        <w:rPr>
          <w:rFonts w:hint="eastAsia"/>
        </w:rPr>
        <w:t>StringBuilder</w:t>
      </w:r>
      <w:r>
        <w:rPr>
          <w:rFonts w:hint="eastAsia"/>
        </w:rPr>
        <w:t>是</w:t>
      </w:r>
      <w:proofErr w:type="gramStart"/>
      <w:r>
        <w:rPr>
          <w:rFonts w:hint="eastAsia"/>
        </w:rPr>
        <w:t>线程非安全</w:t>
      </w:r>
      <w:proofErr w:type="gramEnd"/>
      <w:r>
        <w:rPr>
          <w:rFonts w:hint="eastAsia"/>
        </w:rPr>
        <w:t>的，所以</w:t>
      </w:r>
      <w:r>
        <w:rPr>
          <w:rFonts w:hint="eastAsia"/>
        </w:rPr>
        <w:t>StringBuilder</w:t>
      </w:r>
      <w:r>
        <w:rPr>
          <w:rFonts w:hint="eastAsia"/>
        </w:rPr>
        <w:t>的效率高于</w:t>
      </w:r>
      <w:proofErr w:type="spellStart"/>
      <w:r>
        <w:rPr>
          <w:rFonts w:hint="eastAsia"/>
        </w:rPr>
        <w:t>StringBuffer</w:t>
      </w:r>
      <w:proofErr w:type="spellEnd"/>
      <w:r>
        <w:rPr>
          <w:rFonts w:hint="eastAsia"/>
        </w:rPr>
        <w:t>.</w:t>
      </w:r>
    </w:p>
    <w:p w:rsidR="007365C1" w:rsidRPr="00672658" w:rsidRDefault="007365C1" w:rsidP="007365C1">
      <w:pPr>
        <w:pStyle w:val="a7"/>
        <w:ind w:left="1260" w:firstLineChars="0" w:firstLine="0"/>
      </w:pPr>
      <w:r>
        <w:rPr>
          <w:rFonts w:hint="eastAsia"/>
        </w:rPr>
        <w:t>3.</w:t>
      </w:r>
      <w:r>
        <w:rPr>
          <w:rFonts w:hint="eastAsia"/>
        </w:rPr>
        <w:t>对于大数据量的字符串的拼接，采用</w:t>
      </w:r>
      <w:proofErr w:type="spellStart"/>
      <w:r>
        <w:rPr>
          <w:rFonts w:hint="eastAsia"/>
        </w:rPr>
        <w:t>StringBuffer,StringBuilder</w:t>
      </w:r>
      <w:proofErr w:type="spellEnd"/>
      <w:r>
        <w:rPr>
          <w:rFonts w:hint="eastAsia"/>
        </w:rPr>
        <w:t>.</w:t>
      </w:r>
    </w:p>
    <w:p w:rsidR="007B01C1" w:rsidRPr="00152908" w:rsidRDefault="00407BBE" w:rsidP="00254DCB">
      <w:pPr>
        <w:pStyle w:val="a7"/>
        <w:numPr>
          <w:ilvl w:val="0"/>
          <w:numId w:val="8"/>
        </w:numPr>
        <w:ind w:left="1140" w:firstLineChars="0" w:firstLine="0"/>
        <w:outlineLvl w:val="2"/>
        <w:rPr>
          <w:b/>
        </w:rPr>
      </w:pPr>
      <w:bookmarkStart w:id="12" w:name="t10"/>
      <w:bookmarkStart w:id="13" w:name="_Toc462308939"/>
      <w:bookmarkEnd w:id="12"/>
      <w:r w:rsidRPr="00152908">
        <w:rPr>
          <w:b/>
        </w:rPr>
        <w:t>用</w:t>
      </w:r>
      <w:r w:rsidRPr="00152908">
        <w:rPr>
          <w:b/>
        </w:rPr>
        <w:t>final</w:t>
      </w:r>
      <w:r w:rsidRPr="00152908">
        <w:rPr>
          <w:b/>
        </w:rPr>
        <w:t>关键字修饰一个变量时，是引用不能变，还是引用的对象不能变？</w:t>
      </w:r>
      <w:bookmarkEnd w:id="13"/>
    </w:p>
    <w:p w:rsidR="007B01C1" w:rsidRPr="00152908" w:rsidRDefault="007B01C1" w:rsidP="007B01C1">
      <w:pPr>
        <w:pStyle w:val="a7"/>
        <w:ind w:left="1260" w:firstLineChars="0" w:firstLine="0"/>
        <w:rPr>
          <w:b/>
        </w:rPr>
      </w:pPr>
      <w:r w:rsidRPr="00152908">
        <w:rPr>
          <w:rFonts w:hint="eastAsia"/>
          <w:b/>
        </w:rPr>
        <w:t>引用变量不能重新赋值，但是引用指向的对象的内容可以变化</w:t>
      </w:r>
    </w:p>
    <w:p w:rsidR="007B01C1" w:rsidRPr="007B01C1" w:rsidRDefault="007B01C1" w:rsidP="007B01C1">
      <w:pPr>
        <w:pStyle w:val="a7"/>
        <w:ind w:left="1260" w:firstLineChars="0" w:firstLine="0"/>
      </w:pPr>
      <w:r w:rsidRPr="007B01C1">
        <w:rPr>
          <w:rFonts w:hint="eastAsia"/>
        </w:rPr>
        <w:t>例</w:t>
      </w:r>
      <w:r w:rsidRPr="007B01C1">
        <w:rPr>
          <w:rFonts w:hint="eastAsia"/>
        </w:rPr>
        <w:t>1</w:t>
      </w:r>
      <w:r w:rsidRPr="007B01C1">
        <w:rPr>
          <w:rFonts w:hint="eastAsia"/>
        </w:rPr>
        <w:t>：</w:t>
      </w:r>
      <w:r w:rsidRPr="007B01C1">
        <w:t xml:space="preserve">final </w:t>
      </w:r>
      <w:proofErr w:type="spellStart"/>
      <w:r w:rsidRPr="007B01C1">
        <w:t>StringBuffer</w:t>
      </w:r>
      <w:proofErr w:type="spellEnd"/>
      <w:r w:rsidRPr="007B01C1">
        <w:t xml:space="preserve"> a=new </w:t>
      </w:r>
      <w:proofErr w:type="spellStart"/>
      <w:r w:rsidRPr="007B01C1">
        <w:t>StringBuffer</w:t>
      </w:r>
      <w:proofErr w:type="spellEnd"/>
      <w:r w:rsidRPr="007B01C1">
        <w:t>("immutable");</w:t>
      </w:r>
    </w:p>
    <w:p w:rsidR="007B01C1" w:rsidRPr="007B01C1" w:rsidRDefault="00F1648D" w:rsidP="007B01C1">
      <w:pPr>
        <w:pStyle w:val="a7"/>
        <w:ind w:left="1260" w:firstLineChars="0" w:firstLine="0"/>
      </w:pPr>
      <w:r>
        <w:rPr>
          <w:rFonts w:hint="eastAsia"/>
        </w:rPr>
        <w:tab/>
      </w:r>
      <w:r w:rsidR="007B01C1" w:rsidRPr="007B01C1">
        <w:t xml:space="preserve">a=new </w:t>
      </w:r>
      <w:proofErr w:type="spellStart"/>
      <w:proofErr w:type="gramStart"/>
      <w:r w:rsidR="007B01C1" w:rsidRPr="007B01C1">
        <w:t>StringBuffer</w:t>
      </w:r>
      <w:proofErr w:type="spellEnd"/>
      <w:r w:rsidR="007B01C1" w:rsidRPr="007B01C1">
        <w:t>(</w:t>
      </w:r>
      <w:proofErr w:type="gramEnd"/>
      <w:r w:rsidR="007B01C1" w:rsidRPr="007B01C1">
        <w:t>"");</w:t>
      </w:r>
    </w:p>
    <w:p w:rsidR="007B01C1" w:rsidRPr="007B01C1" w:rsidRDefault="007B01C1" w:rsidP="007B01C1">
      <w:pPr>
        <w:pStyle w:val="a7"/>
        <w:ind w:left="1260" w:firstLineChars="0" w:firstLine="0"/>
      </w:pPr>
      <w:r w:rsidRPr="007B01C1">
        <w:rPr>
          <w:rFonts w:hint="eastAsia"/>
        </w:rPr>
        <w:tab/>
      </w:r>
      <w:r w:rsidRPr="007B01C1">
        <w:rPr>
          <w:rFonts w:hint="eastAsia"/>
        </w:rPr>
        <w:t>有编译错</w:t>
      </w:r>
    </w:p>
    <w:p w:rsidR="007B01C1" w:rsidRPr="007B01C1" w:rsidRDefault="00F1648D" w:rsidP="007B01C1">
      <w:pPr>
        <w:pStyle w:val="a7"/>
        <w:ind w:left="1260" w:firstLineChars="0" w:firstLine="0"/>
      </w:pPr>
      <w:r>
        <w:rPr>
          <w:rFonts w:hint="eastAsia"/>
        </w:rPr>
        <w:tab/>
      </w:r>
      <w:r w:rsidR="007B01C1" w:rsidRPr="007B01C1">
        <w:rPr>
          <w:rFonts w:hint="eastAsia"/>
        </w:rPr>
        <w:t>例</w:t>
      </w:r>
      <w:r w:rsidR="007B01C1" w:rsidRPr="007B01C1">
        <w:rPr>
          <w:rFonts w:hint="eastAsia"/>
        </w:rPr>
        <w:t>2</w:t>
      </w:r>
      <w:r w:rsidR="007B01C1" w:rsidRPr="007B01C1">
        <w:rPr>
          <w:rFonts w:hint="eastAsia"/>
        </w:rPr>
        <w:t>：</w:t>
      </w:r>
    </w:p>
    <w:p w:rsidR="007B01C1" w:rsidRPr="007B01C1" w:rsidRDefault="007B01C1" w:rsidP="007B01C1">
      <w:pPr>
        <w:pStyle w:val="a7"/>
        <w:ind w:left="1260" w:firstLineChars="0" w:firstLine="0"/>
      </w:pPr>
      <w:r w:rsidRPr="007B01C1">
        <w:rPr>
          <w:rFonts w:hint="eastAsia"/>
        </w:rPr>
        <w:tab/>
      </w:r>
      <w:r w:rsidRPr="007B01C1">
        <w:t xml:space="preserve">final </w:t>
      </w:r>
      <w:proofErr w:type="spellStart"/>
      <w:r w:rsidRPr="007B01C1">
        <w:t>StringBuffer</w:t>
      </w:r>
      <w:proofErr w:type="spellEnd"/>
      <w:r w:rsidRPr="007B01C1">
        <w:t xml:space="preserve"> a=new </w:t>
      </w:r>
      <w:proofErr w:type="spellStart"/>
      <w:r w:rsidRPr="007B01C1">
        <w:t>StringBuffer</w:t>
      </w:r>
      <w:proofErr w:type="spellEnd"/>
      <w:r w:rsidRPr="007B01C1">
        <w:t>("immutable");</w:t>
      </w:r>
    </w:p>
    <w:p w:rsidR="007B01C1" w:rsidRPr="007B01C1" w:rsidRDefault="007B01C1" w:rsidP="007B01C1">
      <w:pPr>
        <w:pStyle w:val="a7"/>
        <w:ind w:left="1260" w:firstLineChars="0" w:firstLine="0"/>
      </w:pPr>
      <w:r w:rsidRPr="007B01C1">
        <w:rPr>
          <w:rFonts w:hint="eastAsia"/>
        </w:rPr>
        <w:tab/>
      </w:r>
      <w:proofErr w:type="spellStart"/>
      <w:proofErr w:type="gramStart"/>
      <w:r w:rsidRPr="007B01C1">
        <w:rPr>
          <w:rFonts w:hint="eastAsia"/>
        </w:rPr>
        <w:t>a.append</w:t>
      </w:r>
      <w:proofErr w:type="spellEnd"/>
      <w:proofErr w:type="gramEnd"/>
      <w:r w:rsidRPr="007B01C1">
        <w:rPr>
          <w:rFonts w:hint="eastAsia"/>
        </w:rPr>
        <w:t>(</w:t>
      </w:r>
      <w:r w:rsidRPr="007B01C1">
        <w:t>“</w:t>
      </w:r>
      <w:r w:rsidRPr="007B01C1">
        <w:rPr>
          <w:rFonts w:hint="eastAsia"/>
        </w:rPr>
        <w:t>123</w:t>
      </w:r>
      <w:r w:rsidRPr="007B01C1">
        <w:t>”</w:t>
      </w:r>
      <w:r w:rsidRPr="007B01C1">
        <w:rPr>
          <w:rFonts w:hint="eastAsia"/>
        </w:rPr>
        <w:t>);</w:t>
      </w:r>
    </w:p>
    <w:p w:rsidR="007B01C1" w:rsidRPr="007B01C1" w:rsidRDefault="007B01C1" w:rsidP="007B01C1">
      <w:pPr>
        <w:pStyle w:val="a7"/>
        <w:ind w:left="1260" w:firstLineChars="0" w:firstLine="0"/>
      </w:pPr>
      <w:r w:rsidRPr="007B01C1">
        <w:rPr>
          <w:rFonts w:hint="eastAsia"/>
        </w:rPr>
        <w:tab/>
      </w:r>
      <w:r w:rsidRPr="007B01C1">
        <w:rPr>
          <w:rFonts w:hint="eastAsia"/>
        </w:rPr>
        <w:t>正确</w:t>
      </w:r>
    </w:p>
    <w:p w:rsidR="00152908" w:rsidRPr="00152908" w:rsidRDefault="00152908" w:rsidP="00254DCB">
      <w:pPr>
        <w:pStyle w:val="a7"/>
        <w:numPr>
          <w:ilvl w:val="0"/>
          <w:numId w:val="8"/>
        </w:numPr>
        <w:ind w:left="1140" w:firstLineChars="0" w:firstLine="0"/>
        <w:outlineLvl w:val="2"/>
      </w:pPr>
      <w:r w:rsidRPr="00152908">
        <w:rPr>
          <w:b/>
        </w:rPr>
        <w:t>说出一些常用的类，包，接口，请各举</w:t>
      </w:r>
      <w:r w:rsidRPr="00152908">
        <w:rPr>
          <w:b/>
        </w:rPr>
        <w:t>5</w:t>
      </w:r>
      <w:r w:rsidRPr="00152908">
        <w:rPr>
          <w:b/>
        </w:rPr>
        <w:t>个</w:t>
      </w:r>
    </w:p>
    <w:p w:rsidR="00152908" w:rsidRPr="00152908" w:rsidRDefault="00152908" w:rsidP="00152908">
      <w:pPr>
        <w:pStyle w:val="a7"/>
        <w:ind w:left="1260" w:firstLineChars="0" w:firstLine="0"/>
      </w:pPr>
      <w:r w:rsidRPr="00152908">
        <w:t>常用的类：</w:t>
      </w:r>
      <w:proofErr w:type="spellStart"/>
      <w:r w:rsidRPr="00152908">
        <w:t>BufferedReader</w:t>
      </w:r>
      <w:proofErr w:type="spellEnd"/>
      <w:r w:rsidRPr="00152908">
        <w:t>，</w:t>
      </w:r>
      <w:proofErr w:type="spellStart"/>
      <w:r w:rsidRPr="00152908">
        <w:t>BufferedWriter</w:t>
      </w:r>
      <w:proofErr w:type="spellEnd"/>
      <w:r w:rsidRPr="00152908">
        <w:t>，</w:t>
      </w:r>
      <w:proofErr w:type="spellStart"/>
      <w:r w:rsidRPr="00152908">
        <w:t>FileReader</w:t>
      </w:r>
      <w:proofErr w:type="spellEnd"/>
      <w:r w:rsidRPr="00152908">
        <w:t>，</w:t>
      </w:r>
      <w:proofErr w:type="spellStart"/>
      <w:r w:rsidRPr="00152908">
        <w:t>FileWirter</w:t>
      </w:r>
      <w:proofErr w:type="spellEnd"/>
      <w:r w:rsidRPr="00152908">
        <w:t>，</w:t>
      </w:r>
      <w:r w:rsidRPr="00152908">
        <w:t>String</w:t>
      </w:r>
      <w:r w:rsidRPr="00152908">
        <w:t>，</w:t>
      </w:r>
      <w:r w:rsidRPr="00152908">
        <w:t>Integer</w:t>
      </w:r>
      <w:r w:rsidRPr="00152908">
        <w:t>，</w:t>
      </w:r>
    </w:p>
    <w:p w:rsidR="00152908" w:rsidRPr="003F26CB" w:rsidRDefault="00152908" w:rsidP="00152908">
      <w:pPr>
        <w:pStyle w:val="a7"/>
        <w:ind w:left="1260" w:firstLineChars="0" w:firstLine="0"/>
        <w:rPr>
          <w:lang w:val="en-GB"/>
        </w:rPr>
      </w:pPr>
      <w:proofErr w:type="spellStart"/>
      <w:r w:rsidRPr="00152908">
        <w:t>java.util.Date</w:t>
      </w:r>
      <w:proofErr w:type="spellEnd"/>
      <w:r w:rsidRPr="00152908">
        <w:t>，</w:t>
      </w:r>
      <w:r w:rsidRPr="00152908">
        <w:t>System</w:t>
      </w:r>
      <w:r w:rsidRPr="00152908">
        <w:t>，</w:t>
      </w:r>
      <w:r w:rsidRPr="00152908">
        <w:t>Class</w:t>
      </w:r>
      <w:r w:rsidRPr="00152908">
        <w:t>，</w:t>
      </w:r>
      <w:proofErr w:type="spellStart"/>
      <w:r w:rsidR="003F26CB">
        <w:t>List,HashMap</w:t>
      </w:r>
      <w:proofErr w:type="spellEnd"/>
    </w:p>
    <w:p w:rsidR="00152908" w:rsidRPr="00152908" w:rsidRDefault="00152908" w:rsidP="00152908">
      <w:pPr>
        <w:pStyle w:val="a7"/>
        <w:ind w:left="1260" w:firstLineChars="0" w:firstLine="0"/>
      </w:pPr>
      <w:r w:rsidRPr="00152908">
        <w:t>常用的包：</w:t>
      </w:r>
      <w:proofErr w:type="spellStart"/>
      <w:r w:rsidRPr="00152908">
        <w:t>java.lang</w:t>
      </w:r>
      <w:proofErr w:type="spellEnd"/>
      <w:r w:rsidRPr="00152908">
        <w:t>，</w:t>
      </w:r>
      <w:r w:rsidRPr="00152908">
        <w:t>java.io</w:t>
      </w:r>
      <w:r w:rsidRPr="00152908">
        <w:t>，</w:t>
      </w:r>
      <w:proofErr w:type="spellStart"/>
      <w:r w:rsidRPr="00152908">
        <w:t>java.util</w:t>
      </w:r>
      <w:proofErr w:type="spellEnd"/>
      <w:r w:rsidRPr="00152908">
        <w:t>，</w:t>
      </w:r>
      <w:proofErr w:type="spellStart"/>
      <w:r w:rsidRPr="00152908">
        <w:t>java.sql</w:t>
      </w:r>
      <w:proofErr w:type="spellEnd"/>
      <w:r w:rsidRPr="00152908">
        <w:t>，</w:t>
      </w:r>
      <w:proofErr w:type="spellStart"/>
      <w:r w:rsidRPr="00152908">
        <w:t>javax.servlet</w:t>
      </w:r>
      <w:proofErr w:type="spellEnd"/>
      <w:r w:rsidRPr="00152908">
        <w:t>，</w:t>
      </w:r>
      <w:proofErr w:type="spellStart"/>
      <w:r w:rsidRPr="00152908">
        <w:t>org.apache.strtuts.action</w:t>
      </w:r>
      <w:proofErr w:type="spellEnd"/>
      <w:r w:rsidRPr="00152908">
        <w:t>，</w:t>
      </w:r>
      <w:proofErr w:type="spellStart"/>
      <w:r w:rsidRPr="00152908">
        <w:t>org.hibernate</w:t>
      </w:r>
      <w:proofErr w:type="spellEnd"/>
    </w:p>
    <w:p w:rsidR="007B01C1" w:rsidRPr="007B01C1" w:rsidRDefault="00152908" w:rsidP="00152908">
      <w:pPr>
        <w:pStyle w:val="a7"/>
        <w:ind w:left="1260" w:firstLineChars="0" w:firstLine="0"/>
      </w:pPr>
      <w:r w:rsidRPr="00152908">
        <w:t>常用的接口：</w:t>
      </w:r>
      <w:r w:rsidRPr="00152908">
        <w:t xml:space="preserve"> List</w:t>
      </w:r>
      <w:r w:rsidRPr="00152908">
        <w:t>，</w:t>
      </w:r>
      <w:r w:rsidRPr="00152908">
        <w:t>Map</w:t>
      </w:r>
      <w:r w:rsidRPr="00152908">
        <w:t>，</w:t>
      </w:r>
      <w:r w:rsidRPr="00152908">
        <w:t>Document</w:t>
      </w:r>
      <w:r w:rsidRPr="00152908">
        <w:t>，</w:t>
      </w:r>
      <w:proofErr w:type="spellStart"/>
      <w:r w:rsidRPr="00152908">
        <w:t>NodeList</w:t>
      </w:r>
      <w:proofErr w:type="spellEnd"/>
      <w:r w:rsidRPr="00152908">
        <w:t>，</w:t>
      </w:r>
      <w:r w:rsidRPr="00152908">
        <w:t>Servlet</w:t>
      </w:r>
      <w:r w:rsidRPr="00152908">
        <w:t>，</w:t>
      </w:r>
      <w:proofErr w:type="spellStart"/>
      <w:r w:rsidRPr="00152908">
        <w:t>HttpServletRequest</w:t>
      </w:r>
      <w:proofErr w:type="spellEnd"/>
      <w:r w:rsidRPr="00152908">
        <w:t>，</w:t>
      </w:r>
      <w:proofErr w:type="spellStart"/>
      <w:r w:rsidRPr="00152908">
        <w:t>HttpServletResponse</w:t>
      </w:r>
      <w:proofErr w:type="spellEnd"/>
      <w:r w:rsidRPr="00152908">
        <w:t>，</w:t>
      </w:r>
      <w:r w:rsidRPr="00152908">
        <w:t xml:space="preserve">Transaction(Hibernate) </w:t>
      </w:r>
      <w:r w:rsidRPr="00152908">
        <w:t>，</w:t>
      </w:r>
      <w:r w:rsidRPr="00152908">
        <w:t>Session(Hibernate)</w:t>
      </w:r>
      <w:r w:rsidRPr="00152908">
        <w:t>，</w:t>
      </w:r>
      <w:proofErr w:type="spellStart"/>
      <w:r>
        <w:t>HttpSession</w:t>
      </w:r>
      <w:proofErr w:type="spellEnd"/>
    </w:p>
    <w:p w:rsidR="002D1047" w:rsidRDefault="002D1047" w:rsidP="002D1047">
      <w:pPr>
        <w:pStyle w:val="a7"/>
        <w:numPr>
          <w:ilvl w:val="0"/>
          <w:numId w:val="8"/>
        </w:numPr>
        <w:ind w:firstLineChars="0"/>
        <w:outlineLvl w:val="2"/>
        <w:rPr>
          <w:b/>
        </w:rPr>
      </w:pPr>
      <w:r w:rsidRPr="002D1047">
        <w:rPr>
          <w:rFonts w:hint="eastAsia"/>
          <w:b/>
        </w:rPr>
        <w:t>不通过构造函数也能创建对象吗？</w:t>
      </w:r>
    </w:p>
    <w:p w:rsidR="002D1047" w:rsidRPr="002C4517" w:rsidRDefault="002D1047" w:rsidP="002D1047">
      <w:pPr>
        <w:pStyle w:val="a7"/>
        <w:ind w:left="1260" w:firstLineChars="0" w:firstLine="0"/>
        <w:rPr>
          <w:color w:val="FF0000"/>
        </w:rPr>
      </w:pPr>
      <w:r w:rsidRPr="002C4517">
        <w:rPr>
          <w:rFonts w:hint="eastAsia"/>
          <w:color w:val="FF0000"/>
        </w:rPr>
        <w:t>Java</w:t>
      </w:r>
      <w:r w:rsidRPr="002C4517">
        <w:rPr>
          <w:rFonts w:hint="eastAsia"/>
          <w:color w:val="FF0000"/>
        </w:rPr>
        <w:t>创建对象的几种方式（重要）：</w:t>
      </w:r>
    </w:p>
    <w:p w:rsidR="002D1047" w:rsidRPr="002D1047" w:rsidRDefault="002D1047" w:rsidP="002D1047">
      <w:pPr>
        <w:pStyle w:val="a7"/>
        <w:ind w:left="1260" w:firstLineChars="0" w:firstLine="0"/>
      </w:pPr>
      <w:r w:rsidRPr="002D1047">
        <w:rPr>
          <w:rFonts w:hint="eastAsia"/>
        </w:rPr>
        <w:t>1</w:t>
      </w:r>
      <w:r w:rsidRPr="002D1047">
        <w:rPr>
          <w:rFonts w:hint="eastAsia"/>
        </w:rPr>
        <w:t>、</w:t>
      </w:r>
      <w:r w:rsidRPr="002D1047">
        <w:rPr>
          <w:rFonts w:hint="eastAsia"/>
        </w:rPr>
        <w:t xml:space="preserve"> </w:t>
      </w:r>
      <w:r w:rsidRPr="002D1047">
        <w:rPr>
          <w:rFonts w:hint="eastAsia"/>
        </w:rPr>
        <w:t>用</w:t>
      </w:r>
      <w:r w:rsidRPr="002D1047">
        <w:rPr>
          <w:rFonts w:hint="eastAsia"/>
        </w:rPr>
        <w:t>new</w:t>
      </w:r>
      <w:r w:rsidRPr="002D1047">
        <w:rPr>
          <w:rFonts w:hint="eastAsia"/>
        </w:rPr>
        <w:t>语句创建对象，这是最常见的创建对象的方法。</w:t>
      </w:r>
    </w:p>
    <w:p w:rsidR="002D1047" w:rsidRPr="002D1047" w:rsidRDefault="002D1047" w:rsidP="002D1047">
      <w:pPr>
        <w:pStyle w:val="a7"/>
        <w:ind w:left="1260" w:firstLineChars="0" w:firstLine="0"/>
      </w:pPr>
      <w:r w:rsidRPr="002D1047">
        <w:rPr>
          <w:rFonts w:hint="eastAsia"/>
        </w:rPr>
        <w:t>2</w:t>
      </w:r>
      <w:r w:rsidRPr="002D1047">
        <w:rPr>
          <w:rFonts w:hint="eastAsia"/>
        </w:rPr>
        <w:t>、</w:t>
      </w:r>
      <w:r w:rsidRPr="002D1047">
        <w:rPr>
          <w:rFonts w:hint="eastAsia"/>
        </w:rPr>
        <w:t xml:space="preserve"> </w:t>
      </w:r>
      <w:r w:rsidRPr="002D1047">
        <w:rPr>
          <w:rFonts w:hint="eastAsia"/>
        </w:rPr>
        <w:t>运用反射手段</w:t>
      </w:r>
      <w:r w:rsidRPr="002D1047">
        <w:rPr>
          <w:rFonts w:hint="eastAsia"/>
        </w:rPr>
        <w:t>,</w:t>
      </w:r>
      <w:r w:rsidRPr="002D1047">
        <w:rPr>
          <w:rFonts w:hint="eastAsia"/>
        </w:rPr>
        <w:t>调用</w:t>
      </w:r>
      <w:proofErr w:type="spellStart"/>
      <w:r w:rsidRPr="002D1047">
        <w:rPr>
          <w:rFonts w:hint="eastAsia"/>
        </w:rPr>
        <w:t>java.lang.Class</w:t>
      </w:r>
      <w:proofErr w:type="spellEnd"/>
      <w:r w:rsidRPr="002D1047">
        <w:rPr>
          <w:rFonts w:hint="eastAsia"/>
        </w:rPr>
        <w:t>或者</w:t>
      </w:r>
      <w:proofErr w:type="spellStart"/>
      <w:r w:rsidRPr="002D1047">
        <w:rPr>
          <w:rFonts w:hint="eastAsia"/>
        </w:rPr>
        <w:t>java.lang.reflect.Constructor</w:t>
      </w:r>
      <w:proofErr w:type="spellEnd"/>
      <w:r w:rsidRPr="002D1047">
        <w:rPr>
          <w:rFonts w:hint="eastAsia"/>
        </w:rPr>
        <w:t>类的</w:t>
      </w:r>
      <w:proofErr w:type="spellStart"/>
      <w:r w:rsidRPr="002D1047">
        <w:rPr>
          <w:rFonts w:hint="eastAsia"/>
        </w:rPr>
        <w:t>newInstance</w:t>
      </w:r>
      <w:proofErr w:type="spellEnd"/>
      <w:r w:rsidRPr="002D1047">
        <w:rPr>
          <w:rFonts w:hint="eastAsia"/>
        </w:rPr>
        <w:t>()</w:t>
      </w:r>
      <w:r w:rsidRPr="002D1047">
        <w:rPr>
          <w:rFonts w:hint="eastAsia"/>
        </w:rPr>
        <w:t>实例方法。</w:t>
      </w:r>
    </w:p>
    <w:p w:rsidR="002D1047" w:rsidRPr="002D1047" w:rsidRDefault="002D1047" w:rsidP="002D1047">
      <w:pPr>
        <w:pStyle w:val="a7"/>
        <w:ind w:left="1260" w:firstLineChars="0" w:firstLine="0"/>
      </w:pPr>
      <w:r w:rsidRPr="002D1047">
        <w:rPr>
          <w:rFonts w:hint="eastAsia"/>
        </w:rPr>
        <w:t>3</w:t>
      </w:r>
      <w:r w:rsidRPr="002D1047">
        <w:rPr>
          <w:rFonts w:hint="eastAsia"/>
        </w:rPr>
        <w:t>、</w:t>
      </w:r>
      <w:r w:rsidRPr="002D1047">
        <w:rPr>
          <w:rFonts w:hint="eastAsia"/>
        </w:rPr>
        <w:t xml:space="preserve"> </w:t>
      </w:r>
      <w:r w:rsidRPr="002D1047">
        <w:rPr>
          <w:rFonts w:hint="eastAsia"/>
        </w:rPr>
        <w:t>调用对象的</w:t>
      </w:r>
      <w:r w:rsidRPr="002D1047">
        <w:rPr>
          <w:rFonts w:hint="eastAsia"/>
        </w:rPr>
        <w:t>clone()</w:t>
      </w:r>
      <w:r w:rsidRPr="002D1047">
        <w:rPr>
          <w:rFonts w:hint="eastAsia"/>
        </w:rPr>
        <w:t>方法。</w:t>
      </w:r>
    </w:p>
    <w:p w:rsidR="002D1047" w:rsidRPr="002D1047" w:rsidRDefault="002D1047" w:rsidP="002D1047">
      <w:pPr>
        <w:pStyle w:val="a7"/>
        <w:ind w:left="1260" w:firstLineChars="0" w:firstLine="0"/>
      </w:pPr>
      <w:r w:rsidRPr="002D1047">
        <w:rPr>
          <w:rFonts w:hint="eastAsia"/>
        </w:rPr>
        <w:t>4</w:t>
      </w:r>
      <w:r w:rsidRPr="002D1047">
        <w:rPr>
          <w:rFonts w:hint="eastAsia"/>
        </w:rPr>
        <w:t>、运用反序列化手段，调用</w:t>
      </w:r>
      <w:proofErr w:type="spellStart"/>
      <w:r w:rsidRPr="002D1047">
        <w:rPr>
          <w:rFonts w:hint="eastAsia"/>
        </w:rPr>
        <w:t>java.io.ObjectInputStream</w:t>
      </w:r>
      <w:proofErr w:type="spellEnd"/>
      <w:r>
        <w:rPr>
          <w:rFonts w:hint="eastAsia"/>
        </w:rPr>
        <w:t>对象</w:t>
      </w:r>
      <w:r w:rsidRPr="002D1047">
        <w:rPr>
          <w:rFonts w:hint="eastAsia"/>
        </w:rPr>
        <w:t xml:space="preserve"> </w:t>
      </w:r>
      <w:proofErr w:type="spellStart"/>
      <w:r w:rsidRPr="002D1047">
        <w:rPr>
          <w:rFonts w:hint="eastAsia"/>
        </w:rPr>
        <w:t>readObject</w:t>
      </w:r>
      <w:proofErr w:type="spellEnd"/>
      <w:r w:rsidRPr="002D1047">
        <w:rPr>
          <w:rFonts w:hint="eastAsia"/>
        </w:rPr>
        <w:t>()</w:t>
      </w:r>
      <w:r w:rsidRPr="002D1047">
        <w:rPr>
          <w:rFonts w:hint="eastAsia"/>
        </w:rPr>
        <w:t>方法。</w:t>
      </w:r>
    </w:p>
    <w:p w:rsidR="003D36BD" w:rsidRDefault="003D36BD" w:rsidP="00254DCB">
      <w:pPr>
        <w:pStyle w:val="a7"/>
        <w:numPr>
          <w:ilvl w:val="0"/>
          <w:numId w:val="8"/>
        </w:numPr>
        <w:ind w:firstLineChars="0"/>
        <w:outlineLvl w:val="2"/>
        <w:rPr>
          <w:b/>
        </w:rPr>
      </w:pPr>
      <w:r w:rsidRPr="00F86932">
        <w:rPr>
          <w:rFonts w:hint="eastAsia"/>
          <w:b/>
        </w:rPr>
        <w:t>如何取得年月日、小时分钟秒？</w:t>
      </w:r>
    </w:p>
    <w:p w:rsidR="003D36BD" w:rsidRPr="00F86932" w:rsidRDefault="003D36BD" w:rsidP="003D36BD">
      <w:pPr>
        <w:pStyle w:val="a7"/>
        <w:ind w:left="1560"/>
      </w:pPr>
      <w:r w:rsidRPr="00F86932">
        <w:t xml:space="preserve">public class </w:t>
      </w:r>
      <w:proofErr w:type="spellStart"/>
      <w:r w:rsidRPr="00F86932">
        <w:t>DateTimeTest</w:t>
      </w:r>
      <w:proofErr w:type="spellEnd"/>
      <w:r w:rsidRPr="00F86932">
        <w:t xml:space="preserve"> {</w:t>
      </w:r>
    </w:p>
    <w:p w:rsidR="003D36BD" w:rsidRPr="00F86932" w:rsidRDefault="003D36BD" w:rsidP="003D36BD">
      <w:pPr>
        <w:pStyle w:val="a7"/>
        <w:ind w:left="1560"/>
      </w:pPr>
      <w:r w:rsidRPr="00F86932">
        <w:t xml:space="preserve">public static void </w:t>
      </w:r>
      <w:proofErr w:type="gramStart"/>
      <w:r w:rsidRPr="00F86932">
        <w:t>main(</w:t>
      </w:r>
      <w:proofErr w:type="gramEnd"/>
      <w:r w:rsidRPr="00F86932">
        <w:t xml:space="preserve">String[] </w:t>
      </w:r>
      <w:proofErr w:type="spellStart"/>
      <w:r w:rsidRPr="00F86932">
        <w:t>args</w:t>
      </w:r>
      <w:proofErr w:type="spellEnd"/>
      <w:r w:rsidRPr="00F86932">
        <w:t>) {</w:t>
      </w:r>
    </w:p>
    <w:p w:rsidR="003D36BD" w:rsidRPr="00F86932" w:rsidRDefault="003D36BD" w:rsidP="003D36BD">
      <w:pPr>
        <w:pStyle w:val="a7"/>
        <w:ind w:left="1560"/>
      </w:pPr>
      <w:r w:rsidRPr="00F86932">
        <w:rPr>
          <w:rFonts w:hint="eastAsia"/>
        </w:rPr>
        <w:tab/>
      </w:r>
      <w:r w:rsidRPr="00F86932">
        <w:t xml:space="preserve">Calendar </w:t>
      </w:r>
      <w:proofErr w:type="spellStart"/>
      <w:r w:rsidRPr="00F86932">
        <w:t>cal</w:t>
      </w:r>
      <w:proofErr w:type="spellEnd"/>
      <w:r w:rsidRPr="00F86932">
        <w:t xml:space="preserve"> = </w:t>
      </w:r>
      <w:proofErr w:type="spellStart"/>
      <w:r w:rsidRPr="00F86932">
        <w:t>Calendar.getInstance</w:t>
      </w:r>
      <w:proofErr w:type="spellEnd"/>
      <w:r w:rsidRPr="00F86932">
        <w:t>();</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Calendar.YEAR</w:t>
      </w:r>
      <w:proofErr w:type="spellEnd"/>
      <w:r w:rsidRPr="00F86932">
        <w:t>));</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Calendar.MONTH</w:t>
      </w:r>
      <w:proofErr w:type="spellEnd"/>
      <w:r w:rsidRPr="00F86932">
        <w:t>)); // 0 - 11</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Calendar.DATE</w:t>
      </w:r>
      <w:proofErr w:type="spellEnd"/>
      <w:r w:rsidRPr="00F86932">
        <w:t>));</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Calendar.HOUR_OF_DAY</w:t>
      </w:r>
      <w:proofErr w:type="spellEnd"/>
      <w:r w:rsidRPr="00F86932">
        <w:t>));</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Calendar.MINUTE</w:t>
      </w:r>
      <w:proofErr w:type="spellEnd"/>
      <w:r w:rsidRPr="00F86932">
        <w:t>));</w:t>
      </w:r>
    </w:p>
    <w:p w:rsidR="003D36BD" w:rsidRPr="00F86932" w:rsidRDefault="003D36BD" w:rsidP="003D36BD">
      <w:pPr>
        <w:pStyle w:val="a7"/>
        <w:ind w:left="1560"/>
      </w:pPr>
      <w:r w:rsidRPr="00F86932">
        <w:rPr>
          <w:rFonts w:hint="eastAsia"/>
        </w:rPr>
        <w:tab/>
      </w:r>
      <w:proofErr w:type="spellStart"/>
      <w:r w:rsidRPr="00F86932">
        <w:t>System.out.println</w:t>
      </w:r>
      <w:proofErr w:type="spellEnd"/>
      <w:r w:rsidRPr="00F86932">
        <w:t>(</w:t>
      </w:r>
      <w:proofErr w:type="spellStart"/>
      <w:proofErr w:type="gramStart"/>
      <w:r w:rsidRPr="00F86932">
        <w:t>cal.get</w:t>
      </w:r>
      <w:proofErr w:type="spellEnd"/>
      <w:r w:rsidRPr="00F86932">
        <w:t>(</w:t>
      </w:r>
      <w:proofErr w:type="spellStart"/>
      <w:proofErr w:type="gramEnd"/>
      <w:r w:rsidRPr="00F86932">
        <w:t>Calendar.SECOND</w:t>
      </w:r>
      <w:proofErr w:type="spellEnd"/>
      <w:r w:rsidRPr="00F86932">
        <w:t>));</w:t>
      </w:r>
    </w:p>
    <w:p w:rsidR="003D36BD" w:rsidRPr="00F86932" w:rsidRDefault="003D36BD" w:rsidP="003D36BD">
      <w:pPr>
        <w:pStyle w:val="a7"/>
        <w:ind w:left="1560"/>
      </w:pPr>
      <w:r w:rsidRPr="00F86932">
        <w:rPr>
          <w:rFonts w:hint="eastAsia"/>
        </w:rPr>
        <w:tab/>
        <w:t xml:space="preserve"> </w:t>
      </w:r>
      <w:r w:rsidRPr="00F86932">
        <w:t>// Java 8</w:t>
      </w:r>
    </w:p>
    <w:p w:rsidR="003D36BD" w:rsidRPr="00F86932" w:rsidRDefault="003D36BD" w:rsidP="003D36BD">
      <w:pPr>
        <w:pStyle w:val="a7"/>
        <w:ind w:left="1560"/>
      </w:pPr>
      <w:r w:rsidRPr="00F86932">
        <w:rPr>
          <w:rFonts w:hint="eastAsia"/>
        </w:rPr>
        <w:t xml:space="preserve">   </w:t>
      </w:r>
      <w:proofErr w:type="spellStart"/>
      <w:r w:rsidRPr="00F86932">
        <w:t>LocalDateTime</w:t>
      </w:r>
      <w:proofErr w:type="spellEnd"/>
      <w:r w:rsidRPr="00F86932">
        <w:t xml:space="preserve"> dt = </w:t>
      </w:r>
      <w:proofErr w:type="spellStart"/>
      <w:proofErr w:type="gramStart"/>
      <w:r w:rsidRPr="00F86932">
        <w:t>LocalDateTime.now</w:t>
      </w:r>
      <w:proofErr w:type="spellEnd"/>
      <w:r w:rsidRPr="00F86932">
        <w:t>(</w:t>
      </w:r>
      <w:proofErr w:type="gramEnd"/>
      <w:r w:rsidRPr="00F86932">
        <w:t>);</w:t>
      </w:r>
    </w:p>
    <w:p w:rsidR="003D36BD" w:rsidRPr="00F86932" w:rsidRDefault="003D36BD" w:rsidP="003D36BD">
      <w:pPr>
        <w:pStyle w:val="a7"/>
        <w:ind w:left="1560"/>
      </w:pPr>
      <w:r w:rsidRPr="00F86932">
        <w:rPr>
          <w:rFonts w:hint="eastAsia"/>
        </w:rPr>
        <w:tab/>
        <w:t xml:space="preserve">  </w:t>
      </w:r>
      <w:proofErr w:type="spellStart"/>
      <w:r w:rsidRPr="00F86932">
        <w:t>System.out.println</w:t>
      </w:r>
      <w:proofErr w:type="spellEnd"/>
      <w:r w:rsidRPr="00F86932">
        <w:t>(</w:t>
      </w:r>
      <w:proofErr w:type="spellStart"/>
      <w:proofErr w:type="gramStart"/>
      <w:r w:rsidRPr="00F86932">
        <w:t>dt.getYear</w:t>
      </w:r>
      <w:proofErr w:type="spellEnd"/>
      <w:proofErr w:type="gramEnd"/>
      <w:r w:rsidRPr="00F86932">
        <w:t>());</w:t>
      </w:r>
    </w:p>
    <w:p w:rsidR="003D36BD" w:rsidRPr="00F86932" w:rsidRDefault="003D36BD" w:rsidP="003D36BD">
      <w:pPr>
        <w:pStyle w:val="a7"/>
        <w:ind w:left="1560"/>
      </w:pPr>
      <w:r w:rsidRPr="00F86932">
        <w:rPr>
          <w:rFonts w:hint="eastAsia"/>
        </w:rPr>
        <w:lastRenderedPageBreak/>
        <w:t xml:space="preserve">   </w:t>
      </w:r>
      <w:proofErr w:type="spellStart"/>
      <w:r w:rsidRPr="00F86932">
        <w:t>System.out.println</w:t>
      </w:r>
      <w:proofErr w:type="spellEnd"/>
      <w:r w:rsidRPr="00F86932">
        <w:t>(</w:t>
      </w:r>
      <w:proofErr w:type="spellStart"/>
      <w:proofErr w:type="gramStart"/>
      <w:r w:rsidRPr="00F86932">
        <w:t>dt.getMonthValue</w:t>
      </w:r>
      <w:proofErr w:type="spellEnd"/>
      <w:proofErr w:type="gramEnd"/>
      <w:r w:rsidRPr="00F86932">
        <w:t>()); // 1 - 12</w:t>
      </w:r>
    </w:p>
    <w:p w:rsidR="003D36BD" w:rsidRPr="00F86932" w:rsidRDefault="003D36BD" w:rsidP="003D36BD">
      <w:pPr>
        <w:pStyle w:val="a7"/>
        <w:ind w:left="1560"/>
      </w:pPr>
      <w:r w:rsidRPr="00F86932">
        <w:rPr>
          <w:rFonts w:hint="eastAsia"/>
        </w:rPr>
        <w:tab/>
        <w:t xml:space="preserve">  </w:t>
      </w:r>
      <w:proofErr w:type="spellStart"/>
      <w:r w:rsidRPr="00F86932">
        <w:t>System.out.println</w:t>
      </w:r>
      <w:proofErr w:type="spellEnd"/>
      <w:r w:rsidRPr="00F86932">
        <w:t>(</w:t>
      </w:r>
      <w:proofErr w:type="spellStart"/>
      <w:proofErr w:type="gramStart"/>
      <w:r w:rsidRPr="00F86932">
        <w:t>dt.getDayOfMonth</w:t>
      </w:r>
      <w:proofErr w:type="spellEnd"/>
      <w:proofErr w:type="gramEnd"/>
      <w:r w:rsidRPr="00F86932">
        <w:t>());</w:t>
      </w:r>
    </w:p>
    <w:p w:rsidR="003D36BD" w:rsidRPr="00F86932" w:rsidRDefault="003D36BD" w:rsidP="003D36BD">
      <w:pPr>
        <w:pStyle w:val="a7"/>
        <w:ind w:left="1560"/>
      </w:pPr>
      <w:r w:rsidRPr="00F86932">
        <w:rPr>
          <w:rFonts w:hint="eastAsia"/>
        </w:rPr>
        <w:t xml:space="preserve"> </w:t>
      </w:r>
      <w:r w:rsidRPr="00F86932">
        <w:rPr>
          <w:rFonts w:hint="eastAsia"/>
        </w:rPr>
        <w:tab/>
        <w:t xml:space="preserve">  </w:t>
      </w:r>
      <w:proofErr w:type="spellStart"/>
      <w:r w:rsidRPr="00F86932">
        <w:t>System.out.println</w:t>
      </w:r>
      <w:proofErr w:type="spellEnd"/>
      <w:r w:rsidRPr="00F86932">
        <w:t>(</w:t>
      </w:r>
      <w:proofErr w:type="spellStart"/>
      <w:proofErr w:type="gramStart"/>
      <w:r w:rsidRPr="00F86932">
        <w:t>dt.getHour</w:t>
      </w:r>
      <w:proofErr w:type="spellEnd"/>
      <w:proofErr w:type="gramEnd"/>
      <w:r w:rsidRPr="00F86932">
        <w:t>());</w:t>
      </w:r>
    </w:p>
    <w:p w:rsidR="003D36BD" w:rsidRPr="00F86932" w:rsidRDefault="003D36BD" w:rsidP="003D36BD">
      <w:pPr>
        <w:pStyle w:val="a7"/>
        <w:ind w:left="1560"/>
      </w:pPr>
      <w:r w:rsidRPr="00F86932">
        <w:rPr>
          <w:rFonts w:hint="eastAsia"/>
        </w:rPr>
        <w:tab/>
        <w:t xml:space="preserve">  </w:t>
      </w:r>
      <w:proofErr w:type="spellStart"/>
      <w:r w:rsidRPr="00F86932">
        <w:t>System.out.println</w:t>
      </w:r>
      <w:proofErr w:type="spellEnd"/>
      <w:r w:rsidRPr="00F86932">
        <w:t>(</w:t>
      </w:r>
      <w:proofErr w:type="spellStart"/>
      <w:proofErr w:type="gramStart"/>
      <w:r w:rsidRPr="00F86932">
        <w:t>dt.getMinute</w:t>
      </w:r>
      <w:proofErr w:type="spellEnd"/>
      <w:proofErr w:type="gramEnd"/>
      <w:r w:rsidRPr="00F86932">
        <w:t>());</w:t>
      </w:r>
    </w:p>
    <w:p w:rsidR="003D36BD" w:rsidRPr="00F86932" w:rsidRDefault="003D36BD" w:rsidP="003D36BD">
      <w:pPr>
        <w:pStyle w:val="a7"/>
        <w:ind w:left="1560"/>
      </w:pPr>
      <w:r w:rsidRPr="00F86932">
        <w:rPr>
          <w:rFonts w:hint="eastAsia"/>
        </w:rPr>
        <w:t xml:space="preserve">   </w:t>
      </w:r>
      <w:proofErr w:type="spellStart"/>
      <w:r w:rsidRPr="00F86932">
        <w:t>System.out.println</w:t>
      </w:r>
      <w:proofErr w:type="spellEnd"/>
      <w:r w:rsidRPr="00F86932">
        <w:t>(</w:t>
      </w:r>
      <w:proofErr w:type="spellStart"/>
      <w:proofErr w:type="gramStart"/>
      <w:r w:rsidRPr="00F86932">
        <w:t>dt.getSecond</w:t>
      </w:r>
      <w:proofErr w:type="spellEnd"/>
      <w:proofErr w:type="gramEnd"/>
      <w:r w:rsidRPr="00F86932">
        <w:t>());</w:t>
      </w:r>
    </w:p>
    <w:p w:rsidR="003D36BD" w:rsidRPr="00F86932" w:rsidRDefault="003D36BD" w:rsidP="003D36BD">
      <w:pPr>
        <w:pStyle w:val="a7"/>
        <w:ind w:left="1560" w:firstLineChars="0" w:firstLine="0"/>
      </w:pPr>
      <w:r w:rsidRPr="00F86932">
        <w:rPr>
          <w:rFonts w:hint="eastAsia"/>
        </w:rPr>
        <w:tab/>
      </w:r>
      <w:r w:rsidRPr="00F86932">
        <w:rPr>
          <w:rFonts w:hint="eastAsia"/>
        </w:rPr>
        <w:tab/>
      </w:r>
      <w:r w:rsidRPr="00F86932">
        <w:t>}</w:t>
      </w:r>
    </w:p>
    <w:p w:rsidR="003D36BD" w:rsidRDefault="003D36BD" w:rsidP="00254DCB">
      <w:pPr>
        <w:pStyle w:val="a7"/>
        <w:numPr>
          <w:ilvl w:val="0"/>
          <w:numId w:val="8"/>
        </w:numPr>
        <w:ind w:firstLineChars="0"/>
        <w:outlineLvl w:val="2"/>
        <w:rPr>
          <w:b/>
        </w:rPr>
      </w:pPr>
      <w:r w:rsidRPr="00FE01BC">
        <w:rPr>
          <w:rFonts w:hint="eastAsia"/>
          <w:b/>
        </w:rPr>
        <w:t>如何取得某月的最后一天</w:t>
      </w:r>
    </w:p>
    <w:p w:rsidR="003D36BD" w:rsidRPr="00EF427B" w:rsidRDefault="003D36BD" w:rsidP="003D36BD">
      <w:pPr>
        <w:pStyle w:val="a7"/>
        <w:ind w:left="1560"/>
      </w:pPr>
      <w:r w:rsidRPr="00EF427B">
        <w:t>//Java 8</w:t>
      </w:r>
    </w:p>
    <w:p w:rsidR="003D36BD" w:rsidRPr="00EF427B" w:rsidRDefault="003D36BD" w:rsidP="003D36BD">
      <w:pPr>
        <w:pStyle w:val="a7"/>
        <w:ind w:left="1560"/>
      </w:pPr>
      <w:proofErr w:type="spellStart"/>
      <w:r w:rsidRPr="00EF427B">
        <w:t>LocalDate</w:t>
      </w:r>
      <w:proofErr w:type="spellEnd"/>
      <w:r w:rsidRPr="00EF427B">
        <w:t xml:space="preserve"> today = </w:t>
      </w:r>
      <w:proofErr w:type="spellStart"/>
      <w:proofErr w:type="gramStart"/>
      <w:r w:rsidRPr="00EF427B">
        <w:t>LocalDate.now</w:t>
      </w:r>
      <w:proofErr w:type="spellEnd"/>
      <w:r w:rsidRPr="00EF427B">
        <w:t>(</w:t>
      </w:r>
      <w:proofErr w:type="gramEnd"/>
      <w:r w:rsidRPr="00EF427B">
        <w:t>);</w:t>
      </w:r>
    </w:p>
    <w:p w:rsidR="003D36BD" w:rsidRPr="00EF427B" w:rsidRDefault="003D36BD" w:rsidP="003D36BD">
      <w:pPr>
        <w:pStyle w:val="a7"/>
        <w:ind w:left="1560"/>
      </w:pPr>
      <w:r w:rsidRPr="00EF427B">
        <w:rPr>
          <w:rFonts w:hint="eastAsia"/>
        </w:rPr>
        <w:t>//</w:t>
      </w:r>
      <w:r w:rsidRPr="00EF427B">
        <w:rPr>
          <w:rFonts w:hint="eastAsia"/>
        </w:rPr>
        <w:t>本月的第一天</w:t>
      </w:r>
    </w:p>
    <w:p w:rsidR="003D36BD" w:rsidRPr="00EF427B" w:rsidRDefault="003D36BD" w:rsidP="003D36BD">
      <w:pPr>
        <w:pStyle w:val="a7"/>
        <w:ind w:left="1560"/>
      </w:pPr>
      <w:proofErr w:type="spellStart"/>
      <w:r w:rsidRPr="00EF427B">
        <w:t>LocalDate</w:t>
      </w:r>
      <w:proofErr w:type="spellEnd"/>
      <w:r w:rsidRPr="00EF427B">
        <w:t xml:space="preserve"> </w:t>
      </w:r>
      <w:proofErr w:type="spellStart"/>
      <w:r w:rsidRPr="00EF427B">
        <w:t>firstday</w:t>
      </w:r>
      <w:proofErr w:type="spellEnd"/>
      <w:r w:rsidRPr="00EF427B">
        <w:t xml:space="preserve"> = </w:t>
      </w:r>
      <w:proofErr w:type="spellStart"/>
      <w:r w:rsidRPr="00EF427B">
        <w:t>LocalDate.of</w:t>
      </w:r>
      <w:proofErr w:type="spellEnd"/>
      <w:r w:rsidRPr="00EF427B">
        <w:t>(</w:t>
      </w:r>
      <w:proofErr w:type="spellStart"/>
      <w:proofErr w:type="gramStart"/>
      <w:r w:rsidRPr="00EF427B">
        <w:t>today.getYear</w:t>
      </w:r>
      <w:proofErr w:type="spellEnd"/>
      <w:proofErr w:type="gramEnd"/>
      <w:r w:rsidRPr="00EF427B">
        <w:t>(),</w:t>
      </w:r>
      <w:proofErr w:type="spellStart"/>
      <w:r w:rsidRPr="00EF427B">
        <w:t>today.getMonth</w:t>
      </w:r>
      <w:proofErr w:type="spellEnd"/>
      <w:r w:rsidRPr="00EF427B">
        <w:t>(),1);</w:t>
      </w:r>
    </w:p>
    <w:p w:rsidR="003D36BD" w:rsidRPr="00EF427B" w:rsidRDefault="003D36BD" w:rsidP="003D36BD">
      <w:pPr>
        <w:pStyle w:val="a7"/>
        <w:ind w:left="1560"/>
      </w:pPr>
      <w:r w:rsidRPr="00EF427B">
        <w:rPr>
          <w:rFonts w:hint="eastAsia"/>
        </w:rPr>
        <w:t>//</w:t>
      </w:r>
      <w:r w:rsidRPr="00EF427B">
        <w:rPr>
          <w:rFonts w:hint="eastAsia"/>
        </w:rPr>
        <w:t>本月的最后一天</w:t>
      </w:r>
    </w:p>
    <w:p w:rsidR="003D36BD" w:rsidRPr="00EF427B" w:rsidRDefault="003D36BD" w:rsidP="003D36BD">
      <w:pPr>
        <w:pStyle w:val="a7"/>
        <w:ind w:left="1560"/>
      </w:pPr>
      <w:proofErr w:type="spellStart"/>
      <w:r w:rsidRPr="00EF427B">
        <w:t>LocalDate</w:t>
      </w:r>
      <w:proofErr w:type="spellEnd"/>
      <w:r w:rsidRPr="00EF427B">
        <w:t xml:space="preserve"> </w:t>
      </w:r>
      <w:proofErr w:type="spellStart"/>
      <w:r w:rsidRPr="00EF427B">
        <w:t>lastDay</w:t>
      </w:r>
      <w:proofErr w:type="spellEnd"/>
      <w:r w:rsidRPr="00EF427B">
        <w:t xml:space="preserve"> =</w:t>
      </w:r>
      <w:proofErr w:type="spellStart"/>
      <w:proofErr w:type="gramStart"/>
      <w:r w:rsidRPr="00EF427B">
        <w:t>today.with</w:t>
      </w:r>
      <w:proofErr w:type="spellEnd"/>
      <w:proofErr w:type="gramEnd"/>
      <w:r w:rsidRPr="00EF427B">
        <w:t>(</w:t>
      </w:r>
      <w:proofErr w:type="spellStart"/>
      <w:r w:rsidRPr="00EF427B">
        <w:t>TemporalAdjusters.lastDayOfMonth</w:t>
      </w:r>
      <w:proofErr w:type="spellEnd"/>
      <w:r w:rsidRPr="00EF427B">
        <w:t>());</w:t>
      </w:r>
    </w:p>
    <w:p w:rsidR="003D36BD" w:rsidRPr="00EF427B" w:rsidRDefault="003D36BD" w:rsidP="003D36BD">
      <w:pPr>
        <w:pStyle w:val="a7"/>
        <w:ind w:left="1560"/>
      </w:pPr>
      <w:proofErr w:type="spellStart"/>
      <w:r w:rsidRPr="00EF427B">
        <w:rPr>
          <w:rFonts w:hint="eastAsia"/>
        </w:rPr>
        <w:t>System.out.println</w:t>
      </w:r>
      <w:proofErr w:type="spellEnd"/>
      <w:r w:rsidRPr="00EF427B">
        <w:rPr>
          <w:rFonts w:hint="eastAsia"/>
        </w:rPr>
        <w:t>("</w:t>
      </w:r>
      <w:r w:rsidRPr="00EF427B">
        <w:rPr>
          <w:rFonts w:hint="eastAsia"/>
        </w:rPr>
        <w:t>本月的第一天</w:t>
      </w:r>
      <w:r w:rsidRPr="00EF427B">
        <w:rPr>
          <w:rFonts w:hint="eastAsia"/>
        </w:rPr>
        <w:t>"+</w:t>
      </w:r>
      <w:proofErr w:type="spellStart"/>
      <w:r w:rsidRPr="00EF427B">
        <w:rPr>
          <w:rFonts w:hint="eastAsia"/>
        </w:rPr>
        <w:t>firstday</w:t>
      </w:r>
      <w:proofErr w:type="spellEnd"/>
      <w:r w:rsidRPr="00EF427B">
        <w:rPr>
          <w:rFonts w:hint="eastAsia"/>
        </w:rPr>
        <w:t>);</w:t>
      </w:r>
    </w:p>
    <w:p w:rsidR="003D36BD" w:rsidRPr="00EF427B" w:rsidRDefault="003D36BD" w:rsidP="003D36BD">
      <w:pPr>
        <w:pStyle w:val="a7"/>
        <w:ind w:left="1560" w:firstLineChars="0" w:firstLine="0"/>
      </w:pPr>
      <w:r w:rsidRPr="00EF427B">
        <w:rPr>
          <w:rFonts w:hint="eastAsia"/>
        </w:rPr>
        <w:tab/>
        <w:t xml:space="preserve">   </w:t>
      </w:r>
      <w:proofErr w:type="spellStart"/>
      <w:r w:rsidRPr="00EF427B">
        <w:rPr>
          <w:rFonts w:hint="eastAsia"/>
        </w:rPr>
        <w:t>System.out.println</w:t>
      </w:r>
      <w:proofErr w:type="spellEnd"/>
      <w:r w:rsidRPr="00EF427B">
        <w:rPr>
          <w:rFonts w:hint="eastAsia"/>
        </w:rPr>
        <w:t>("</w:t>
      </w:r>
      <w:r w:rsidRPr="00EF427B">
        <w:rPr>
          <w:rFonts w:hint="eastAsia"/>
        </w:rPr>
        <w:t>本月的最后一天</w:t>
      </w:r>
      <w:r w:rsidRPr="00EF427B">
        <w:rPr>
          <w:rFonts w:hint="eastAsia"/>
        </w:rPr>
        <w:t>"+</w:t>
      </w:r>
      <w:proofErr w:type="spellStart"/>
      <w:r w:rsidRPr="00EF427B">
        <w:rPr>
          <w:rFonts w:hint="eastAsia"/>
        </w:rPr>
        <w:t>lastDay</w:t>
      </w:r>
      <w:proofErr w:type="spellEnd"/>
      <w:r w:rsidRPr="00EF427B">
        <w:rPr>
          <w:rFonts w:hint="eastAsia"/>
        </w:rPr>
        <w:t>);</w:t>
      </w:r>
    </w:p>
    <w:p w:rsidR="003D36BD" w:rsidRDefault="00292933" w:rsidP="00292933">
      <w:pPr>
        <w:pStyle w:val="a7"/>
        <w:numPr>
          <w:ilvl w:val="0"/>
          <w:numId w:val="8"/>
        </w:numPr>
        <w:ind w:firstLineChars="0"/>
        <w:outlineLvl w:val="2"/>
        <w:rPr>
          <w:b/>
        </w:rPr>
      </w:pPr>
      <w:r w:rsidRPr="00292933">
        <w:rPr>
          <w:rFonts w:hint="eastAsia"/>
          <w:b/>
        </w:rPr>
        <w:t>如何将日期类型格式化为：</w:t>
      </w:r>
      <w:r w:rsidRPr="00292933">
        <w:rPr>
          <w:rFonts w:hint="eastAsia"/>
          <w:b/>
        </w:rPr>
        <w:t>2013-02-18 10:53:10</w:t>
      </w:r>
      <w:r w:rsidRPr="00292933">
        <w:rPr>
          <w:rFonts w:hint="eastAsia"/>
          <w:b/>
        </w:rPr>
        <w:t>？</w:t>
      </w:r>
    </w:p>
    <w:p w:rsidR="00292933" w:rsidRDefault="00292933" w:rsidP="00292933">
      <w:pPr>
        <w:pStyle w:val="a7"/>
        <w:ind w:left="840" w:firstLineChars="0" w:firstLine="0"/>
      </w:pPr>
      <w:r>
        <w:rPr>
          <w:rFonts w:hint="eastAsia"/>
        </w:rPr>
        <w:tab/>
        <w:t>test.java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92933" w:rsidRPr="009F22EC" w:rsidTr="00B7783A">
        <w:tc>
          <w:tcPr>
            <w:tcW w:w="8522" w:type="dxa"/>
          </w:tcPr>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b/>
                <w:bCs/>
                <w:color w:val="7F0055"/>
                <w:kern w:val="0"/>
                <w:sz w:val="24"/>
                <w:szCs w:val="36"/>
              </w:rPr>
              <w:t>package</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com.xjo.throwable</w:t>
            </w:r>
            <w:proofErr w:type="spellEnd"/>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b/>
                <w:bCs/>
                <w:color w:val="7F0055"/>
                <w:kern w:val="0"/>
                <w:sz w:val="24"/>
                <w:szCs w:val="36"/>
              </w:rPr>
              <w:t>import</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java.text.DateFormat</w:t>
            </w:r>
            <w:proofErr w:type="spellEnd"/>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b/>
                <w:bCs/>
                <w:color w:val="7F0055"/>
                <w:kern w:val="0"/>
                <w:sz w:val="24"/>
                <w:szCs w:val="36"/>
              </w:rPr>
              <w:t>import</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java.text.SimpleDateFormat</w:t>
            </w:r>
            <w:proofErr w:type="spellEnd"/>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b/>
                <w:bCs/>
                <w:color w:val="7F0055"/>
                <w:kern w:val="0"/>
                <w:sz w:val="24"/>
                <w:szCs w:val="36"/>
              </w:rPr>
              <w:t>import</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java.util.Date</w:t>
            </w:r>
            <w:proofErr w:type="spellEnd"/>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b/>
                <w:bCs/>
                <w:color w:val="7F0055"/>
                <w:kern w:val="0"/>
                <w:sz w:val="24"/>
                <w:szCs w:val="36"/>
              </w:rPr>
              <w:t>public</w:t>
            </w:r>
            <w:r w:rsidRPr="009F22EC">
              <w:rPr>
                <w:rFonts w:ascii="Consolas" w:hAnsi="Consolas" w:cs="Consolas"/>
                <w:color w:val="000000"/>
                <w:kern w:val="0"/>
                <w:sz w:val="24"/>
                <w:szCs w:val="36"/>
              </w:rPr>
              <w:t xml:space="preserve"> </w:t>
            </w:r>
            <w:r w:rsidRPr="009F22EC">
              <w:rPr>
                <w:rFonts w:ascii="Consolas" w:hAnsi="Consolas" w:cs="Consolas"/>
                <w:b/>
                <w:bCs/>
                <w:color w:val="7F0055"/>
                <w:kern w:val="0"/>
                <w:sz w:val="24"/>
                <w:szCs w:val="36"/>
              </w:rPr>
              <w:t>class</w:t>
            </w:r>
            <w:r w:rsidRPr="009F22EC">
              <w:rPr>
                <w:rFonts w:ascii="Consolas" w:hAnsi="Consolas" w:cs="Consolas"/>
                <w:color w:val="000000"/>
                <w:kern w:val="0"/>
                <w:sz w:val="24"/>
                <w:szCs w:val="36"/>
              </w:rPr>
              <w:t xml:space="preserve"> demo {</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b/>
                <w:bCs/>
                <w:color w:val="7F0055"/>
                <w:kern w:val="0"/>
                <w:sz w:val="24"/>
                <w:szCs w:val="36"/>
              </w:rPr>
              <w:t>public</w:t>
            </w:r>
            <w:r w:rsidRPr="009F22EC">
              <w:rPr>
                <w:rFonts w:ascii="Consolas" w:hAnsi="Consolas" w:cs="Consolas"/>
                <w:color w:val="000000"/>
                <w:kern w:val="0"/>
                <w:sz w:val="24"/>
                <w:szCs w:val="36"/>
              </w:rPr>
              <w:t xml:space="preserve"> </w:t>
            </w:r>
            <w:r w:rsidRPr="009F22EC">
              <w:rPr>
                <w:rFonts w:ascii="Consolas" w:hAnsi="Consolas" w:cs="Consolas"/>
                <w:b/>
                <w:bCs/>
                <w:color w:val="7F0055"/>
                <w:kern w:val="0"/>
                <w:sz w:val="24"/>
                <w:szCs w:val="36"/>
              </w:rPr>
              <w:t>static</w:t>
            </w:r>
            <w:r w:rsidRPr="009F22EC">
              <w:rPr>
                <w:rFonts w:ascii="Consolas" w:hAnsi="Consolas" w:cs="Consolas"/>
                <w:color w:val="000000"/>
                <w:kern w:val="0"/>
                <w:sz w:val="24"/>
                <w:szCs w:val="36"/>
              </w:rPr>
              <w:t xml:space="preserve"> </w:t>
            </w:r>
            <w:r w:rsidRPr="009F22EC">
              <w:rPr>
                <w:rFonts w:ascii="Consolas" w:hAnsi="Consolas" w:cs="Consolas"/>
                <w:b/>
                <w:bCs/>
                <w:color w:val="7F0055"/>
                <w:kern w:val="0"/>
                <w:sz w:val="24"/>
                <w:szCs w:val="36"/>
              </w:rPr>
              <w:t>void</w:t>
            </w:r>
            <w:r w:rsidRPr="009F22EC">
              <w:rPr>
                <w:rFonts w:ascii="Consolas" w:hAnsi="Consolas" w:cs="Consolas"/>
                <w:color w:val="000000"/>
                <w:kern w:val="0"/>
                <w:sz w:val="24"/>
                <w:szCs w:val="36"/>
              </w:rPr>
              <w:t xml:space="preserve"> main(String[] </w:t>
            </w:r>
            <w:proofErr w:type="spellStart"/>
            <w:r w:rsidRPr="009F22EC">
              <w:rPr>
                <w:rFonts w:ascii="Consolas" w:hAnsi="Consolas" w:cs="Consolas"/>
                <w:color w:val="6A3E3E"/>
                <w:kern w:val="0"/>
                <w:sz w:val="24"/>
                <w:szCs w:val="36"/>
              </w:rPr>
              <w:t>args</w:t>
            </w:r>
            <w:proofErr w:type="spellEnd"/>
            <w:r w:rsidRPr="009F22EC">
              <w:rPr>
                <w:rFonts w:ascii="Consolas" w:hAnsi="Consolas" w:cs="Consolas"/>
                <w:color w:val="000000"/>
                <w:kern w:val="0"/>
                <w:sz w:val="24"/>
                <w:szCs w:val="36"/>
              </w:rPr>
              <w:t xml:space="preserve">) </w:t>
            </w:r>
            <w:r w:rsidRPr="009F22EC">
              <w:rPr>
                <w:rFonts w:ascii="Consolas" w:hAnsi="Consolas" w:cs="Consolas"/>
                <w:b/>
                <w:bCs/>
                <w:color w:val="7F0055"/>
                <w:kern w:val="0"/>
                <w:sz w:val="24"/>
                <w:szCs w:val="36"/>
              </w:rPr>
              <w:t>throws</w:t>
            </w:r>
            <w:r w:rsidRPr="009F22EC">
              <w:rPr>
                <w:rFonts w:ascii="Consolas" w:hAnsi="Consolas" w:cs="Consolas"/>
                <w:color w:val="000000"/>
                <w:kern w:val="0"/>
                <w:sz w:val="24"/>
                <w:szCs w:val="36"/>
              </w:rPr>
              <w:t xml:space="preserve"> Exception {</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r w:rsidRPr="009F22EC">
              <w:rPr>
                <w:rFonts w:ascii="Consolas" w:hAnsi="Consolas" w:cs="Consolas"/>
                <w:color w:val="3F7F5F"/>
                <w:kern w:val="0"/>
                <w:sz w:val="24"/>
                <w:szCs w:val="36"/>
              </w:rPr>
              <w:t xml:space="preserve">// </w:t>
            </w:r>
            <w:r w:rsidRPr="009F22EC">
              <w:rPr>
                <w:rFonts w:ascii="Consolas" w:hAnsi="Consolas" w:cs="Consolas"/>
                <w:color w:val="3F7F5F"/>
                <w:kern w:val="0"/>
                <w:sz w:val="24"/>
                <w:szCs w:val="36"/>
              </w:rPr>
              <w:t>第一步：将字符串（</w:t>
            </w:r>
            <w:r w:rsidRPr="009F22EC">
              <w:rPr>
                <w:rFonts w:ascii="Consolas" w:hAnsi="Consolas" w:cs="Consolas"/>
                <w:color w:val="3F7F5F"/>
                <w:kern w:val="0"/>
                <w:sz w:val="24"/>
                <w:szCs w:val="36"/>
              </w:rPr>
              <w:t>2013-02-18 10:53:10</w:t>
            </w:r>
            <w:r w:rsidRPr="009F22EC">
              <w:rPr>
                <w:rFonts w:ascii="Consolas" w:hAnsi="Consolas" w:cs="Consolas"/>
                <w:color w:val="3F7F5F"/>
                <w:kern w:val="0"/>
                <w:sz w:val="24"/>
                <w:szCs w:val="36"/>
              </w:rPr>
              <w:t>）转换成日期</w:t>
            </w:r>
            <w:r w:rsidRPr="009F22EC">
              <w:rPr>
                <w:rFonts w:ascii="Consolas" w:hAnsi="Consolas" w:cs="Consolas"/>
                <w:color w:val="3F7F5F"/>
                <w:kern w:val="0"/>
                <w:sz w:val="24"/>
                <w:szCs w:val="36"/>
              </w:rPr>
              <w:t>Date</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proofErr w:type="spellStart"/>
            <w:r w:rsidRPr="009F22EC">
              <w:rPr>
                <w:rFonts w:ascii="Consolas" w:hAnsi="Consolas" w:cs="Consolas"/>
                <w:color w:val="000000"/>
                <w:kern w:val="0"/>
                <w:sz w:val="24"/>
                <w:szCs w:val="36"/>
              </w:rPr>
              <w:t>DateFormat</w:t>
            </w:r>
            <w:proofErr w:type="spellEnd"/>
            <w:r w:rsidRPr="009F22EC">
              <w:rPr>
                <w:rFonts w:ascii="Consolas" w:hAnsi="Consolas" w:cs="Consolas"/>
                <w:color w:val="000000"/>
                <w:kern w:val="0"/>
                <w:sz w:val="24"/>
                <w:szCs w:val="36"/>
              </w:rPr>
              <w:t xml:space="preserve"> </w:t>
            </w:r>
            <w:proofErr w:type="spellStart"/>
            <w:r w:rsidRPr="009F22EC">
              <w:rPr>
                <w:rFonts w:ascii="Consolas" w:hAnsi="Consolas" w:cs="Consolas"/>
                <w:color w:val="6A3E3E"/>
                <w:kern w:val="0"/>
                <w:sz w:val="24"/>
                <w:szCs w:val="36"/>
              </w:rPr>
              <w:t>sdf</w:t>
            </w:r>
            <w:proofErr w:type="spellEnd"/>
            <w:r w:rsidRPr="009F22EC">
              <w:rPr>
                <w:rFonts w:ascii="Consolas" w:hAnsi="Consolas" w:cs="Consolas"/>
                <w:color w:val="000000"/>
                <w:kern w:val="0"/>
                <w:sz w:val="24"/>
                <w:szCs w:val="36"/>
              </w:rPr>
              <w:t xml:space="preserve"> = </w:t>
            </w:r>
            <w:r w:rsidRPr="009F22EC">
              <w:rPr>
                <w:rFonts w:ascii="Consolas" w:hAnsi="Consolas" w:cs="Consolas"/>
                <w:b/>
                <w:bCs/>
                <w:color w:val="7F0055"/>
                <w:kern w:val="0"/>
                <w:sz w:val="24"/>
                <w:szCs w:val="36"/>
              </w:rPr>
              <w:t>new</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SimpleDateFormat</w:t>
            </w:r>
            <w:proofErr w:type="spellEnd"/>
            <w:r w:rsidRPr="009F22EC">
              <w:rPr>
                <w:rFonts w:ascii="Consolas" w:hAnsi="Consolas" w:cs="Consolas"/>
                <w:color w:val="000000"/>
                <w:kern w:val="0"/>
                <w:sz w:val="24"/>
                <w:szCs w:val="36"/>
              </w:rPr>
              <w:t>(</w:t>
            </w:r>
            <w:r w:rsidRPr="009F22EC">
              <w:rPr>
                <w:rFonts w:ascii="Consolas" w:hAnsi="Consolas" w:cs="Consolas"/>
                <w:color w:val="2A00FF"/>
                <w:kern w:val="0"/>
                <w:sz w:val="24"/>
                <w:szCs w:val="36"/>
              </w:rPr>
              <w:t>"</w:t>
            </w:r>
            <w:proofErr w:type="spellStart"/>
            <w:r w:rsidRPr="009F22EC">
              <w:rPr>
                <w:rFonts w:ascii="Consolas" w:hAnsi="Consolas" w:cs="Consolas"/>
                <w:color w:val="2A00FF"/>
                <w:kern w:val="0"/>
                <w:sz w:val="24"/>
                <w:szCs w:val="36"/>
              </w:rPr>
              <w:t>yyyy</w:t>
            </w:r>
            <w:proofErr w:type="spellEnd"/>
            <w:r w:rsidRPr="009F22EC">
              <w:rPr>
                <w:rFonts w:ascii="Consolas" w:hAnsi="Consolas" w:cs="Consolas"/>
                <w:color w:val="2A00FF"/>
                <w:kern w:val="0"/>
                <w:sz w:val="24"/>
                <w:szCs w:val="36"/>
              </w:rPr>
              <w:t xml:space="preserve">-MM-dd </w:t>
            </w:r>
            <w:proofErr w:type="spellStart"/>
            <w:r w:rsidRPr="009F22EC">
              <w:rPr>
                <w:rFonts w:ascii="Consolas" w:hAnsi="Consolas" w:cs="Consolas"/>
                <w:color w:val="2A00FF"/>
                <w:kern w:val="0"/>
                <w:sz w:val="24"/>
                <w:szCs w:val="36"/>
              </w:rPr>
              <w:t>hh:mm:ss</w:t>
            </w:r>
            <w:proofErr w:type="spellEnd"/>
            <w:r w:rsidRPr="009F22EC">
              <w:rPr>
                <w:rFonts w:ascii="Consolas" w:hAnsi="Consolas" w:cs="Consolas"/>
                <w:color w:val="2A00FF"/>
                <w:kern w:val="0"/>
                <w:sz w:val="24"/>
                <w:szCs w:val="36"/>
              </w:rPr>
              <w:t>"</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t xml:space="preserve">String </w:t>
            </w:r>
            <w:proofErr w:type="spellStart"/>
            <w:r w:rsidRPr="009F22EC">
              <w:rPr>
                <w:rFonts w:ascii="Consolas" w:hAnsi="Consolas" w:cs="Consolas"/>
                <w:color w:val="6A3E3E"/>
                <w:kern w:val="0"/>
                <w:sz w:val="24"/>
                <w:szCs w:val="36"/>
              </w:rPr>
              <w:t>sdate</w:t>
            </w:r>
            <w:proofErr w:type="spellEnd"/>
            <w:r w:rsidRPr="009F22EC">
              <w:rPr>
                <w:rFonts w:ascii="Consolas" w:hAnsi="Consolas" w:cs="Consolas"/>
                <w:color w:val="000000"/>
                <w:kern w:val="0"/>
                <w:sz w:val="24"/>
                <w:szCs w:val="36"/>
              </w:rPr>
              <w:t xml:space="preserve"> = </w:t>
            </w:r>
            <w:r w:rsidRPr="009F22EC">
              <w:rPr>
                <w:rFonts w:ascii="Consolas" w:hAnsi="Consolas" w:cs="Consolas"/>
                <w:color w:val="2A00FF"/>
                <w:kern w:val="0"/>
                <w:sz w:val="24"/>
                <w:szCs w:val="36"/>
              </w:rPr>
              <w:t>"2013-02-18 10:53:10"</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t xml:space="preserve">Date </w:t>
            </w:r>
            <w:proofErr w:type="spellStart"/>
            <w:r w:rsidRPr="009F22EC">
              <w:rPr>
                <w:rFonts w:ascii="Consolas" w:hAnsi="Consolas" w:cs="Consolas"/>
                <w:color w:val="6A3E3E"/>
                <w:kern w:val="0"/>
                <w:sz w:val="24"/>
                <w:szCs w:val="36"/>
              </w:rPr>
              <w:t>date</w:t>
            </w:r>
            <w:proofErr w:type="spellEnd"/>
            <w:r w:rsidRPr="009F22EC">
              <w:rPr>
                <w:rFonts w:ascii="Consolas" w:hAnsi="Consolas" w:cs="Consolas"/>
                <w:color w:val="000000"/>
                <w:kern w:val="0"/>
                <w:sz w:val="24"/>
                <w:szCs w:val="36"/>
              </w:rPr>
              <w:t xml:space="preserve"> = </w:t>
            </w:r>
            <w:proofErr w:type="spellStart"/>
            <w:r w:rsidRPr="009F22EC">
              <w:rPr>
                <w:rFonts w:ascii="Consolas" w:hAnsi="Consolas" w:cs="Consolas"/>
                <w:color w:val="6A3E3E"/>
                <w:kern w:val="0"/>
                <w:sz w:val="24"/>
                <w:szCs w:val="36"/>
              </w:rPr>
              <w:t>sdf</w:t>
            </w:r>
            <w:r w:rsidRPr="009F22EC">
              <w:rPr>
                <w:rFonts w:ascii="Consolas" w:hAnsi="Consolas" w:cs="Consolas"/>
                <w:color w:val="000000"/>
                <w:kern w:val="0"/>
                <w:sz w:val="24"/>
                <w:szCs w:val="36"/>
              </w:rPr>
              <w:t>.parse</w:t>
            </w:r>
            <w:proofErr w:type="spellEnd"/>
            <w:r w:rsidRPr="009F22EC">
              <w:rPr>
                <w:rFonts w:ascii="Consolas" w:hAnsi="Consolas" w:cs="Consolas"/>
                <w:color w:val="000000"/>
                <w:kern w:val="0"/>
                <w:sz w:val="24"/>
                <w:szCs w:val="36"/>
              </w:rPr>
              <w:t>(</w:t>
            </w:r>
            <w:proofErr w:type="spellStart"/>
            <w:r w:rsidRPr="009F22EC">
              <w:rPr>
                <w:rFonts w:ascii="Consolas" w:hAnsi="Consolas" w:cs="Consolas"/>
                <w:color w:val="6A3E3E"/>
                <w:kern w:val="0"/>
                <w:sz w:val="24"/>
                <w:szCs w:val="36"/>
              </w:rPr>
              <w:t>sdate</w:t>
            </w:r>
            <w:proofErr w:type="spellEnd"/>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proofErr w:type="spellStart"/>
            <w:r w:rsidRPr="009F22EC">
              <w:rPr>
                <w:rFonts w:ascii="Consolas" w:hAnsi="Consolas" w:cs="Consolas"/>
                <w:color w:val="000000"/>
                <w:kern w:val="0"/>
                <w:sz w:val="24"/>
                <w:szCs w:val="36"/>
              </w:rPr>
              <w:t>System.</w:t>
            </w:r>
            <w:r w:rsidRPr="009F22EC">
              <w:rPr>
                <w:rFonts w:ascii="Consolas" w:hAnsi="Consolas" w:cs="Consolas"/>
                <w:b/>
                <w:bCs/>
                <w:i/>
                <w:iCs/>
                <w:color w:val="0000C0"/>
                <w:kern w:val="0"/>
                <w:sz w:val="24"/>
                <w:szCs w:val="36"/>
              </w:rPr>
              <w:t>out</w:t>
            </w:r>
            <w:r w:rsidRPr="009F22EC">
              <w:rPr>
                <w:rFonts w:ascii="Consolas" w:hAnsi="Consolas" w:cs="Consolas"/>
                <w:color w:val="000000"/>
                <w:kern w:val="0"/>
                <w:sz w:val="24"/>
                <w:szCs w:val="36"/>
              </w:rPr>
              <w:t>.println</w:t>
            </w:r>
            <w:proofErr w:type="spellEnd"/>
            <w:r w:rsidRPr="009F22EC">
              <w:rPr>
                <w:rFonts w:ascii="Consolas" w:hAnsi="Consolas" w:cs="Consolas"/>
                <w:color w:val="000000"/>
                <w:kern w:val="0"/>
                <w:sz w:val="24"/>
                <w:szCs w:val="36"/>
              </w:rPr>
              <w:t>(</w:t>
            </w:r>
            <w:r w:rsidRPr="009F22EC">
              <w:rPr>
                <w:rFonts w:ascii="Consolas" w:hAnsi="Consolas" w:cs="Consolas"/>
                <w:color w:val="6A3E3E"/>
                <w:kern w:val="0"/>
                <w:sz w:val="24"/>
                <w:szCs w:val="36"/>
              </w:rPr>
              <w:t>date</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r w:rsidRPr="009F22EC">
              <w:rPr>
                <w:rFonts w:ascii="Consolas" w:hAnsi="Consolas" w:cs="Consolas"/>
                <w:color w:val="3F7F5F"/>
                <w:kern w:val="0"/>
                <w:sz w:val="24"/>
                <w:szCs w:val="36"/>
              </w:rPr>
              <w:t xml:space="preserve">// </w:t>
            </w:r>
            <w:r w:rsidRPr="009F22EC">
              <w:rPr>
                <w:rFonts w:ascii="Consolas" w:hAnsi="Consolas" w:cs="Consolas"/>
                <w:color w:val="3F7F5F"/>
                <w:kern w:val="0"/>
                <w:sz w:val="24"/>
                <w:szCs w:val="36"/>
              </w:rPr>
              <w:t>第二步：将日期</w:t>
            </w:r>
            <w:r w:rsidRPr="009F22EC">
              <w:rPr>
                <w:rFonts w:ascii="Consolas" w:hAnsi="Consolas" w:cs="Consolas"/>
                <w:color w:val="3F7F5F"/>
                <w:kern w:val="0"/>
                <w:sz w:val="24"/>
                <w:szCs w:val="36"/>
              </w:rPr>
              <w:t>Date</w:t>
            </w:r>
            <w:r w:rsidRPr="009F22EC">
              <w:rPr>
                <w:rFonts w:ascii="Consolas" w:hAnsi="Consolas" w:cs="Consolas"/>
                <w:color w:val="3F7F5F"/>
                <w:kern w:val="0"/>
                <w:sz w:val="24"/>
                <w:szCs w:val="36"/>
              </w:rPr>
              <w:t>转换成字符串</w:t>
            </w:r>
            <w:r w:rsidRPr="009F22EC">
              <w:rPr>
                <w:rFonts w:ascii="Consolas" w:hAnsi="Consolas" w:cs="Consolas"/>
                <w:color w:val="3F7F5F"/>
                <w:kern w:val="0"/>
                <w:sz w:val="24"/>
                <w:szCs w:val="36"/>
              </w:rPr>
              <w:t>String</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proofErr w:type="spellStart"/>
            <w:r w:rsidRPr="009F22EC">
              <w:rPr>
                <w:rFonts w:ascii="Consolas" w:hAnsi="Consolas" w:cs="Consolas"/>
                <w:color w:val="000000"/>
                <w:kern w:val="0"/>
                <w:sz w:val="24"/>
                <w:szCs w:val="36"/>
              </w:rPr>
              <w:t>DateFormat</w:t>
            </w:r>
            <w:proofErr w:type="spellEnd"/>
            <w:r w:rsidRPr="009F22EC">
              <w:rPr>
                <w:rFonts w:ascii="Consolas" w:hAnsi="Consolas" w:cs="Consolas"/>
                <w:color w:val="000000"/>
                <w:kern w:val="0"/>
                <w:sz w:val="24"/>
                <w:szCs w:val="36"/>
              </w:rPr>
              <w:t xml:space="preserve"> </w:t>
            </w:r>
            <w:r w:rsidRPr="009F22EC">
              <w:rPr>
                <w:rFonts w:ascii="Consolas" w:hAnsi="Consolas" w:cs="Consolas"/>
                <w:color w:val="6A3E3E"/>
                <w:kern w:val="0"/>
                <w:sz w:val="24"/>
                <w:szCs w:val="36"/>
              </w:rPr>
              <w:t>sdf2</w:t>
            </w:r>
            <w:r w:rsidRPr="009F22EC">
              <w:rPr>
                <w:rFonts w:ascii="Consolas" w:hAnsi="Consolas" w:cs="Consolas"/>
                <w:color w:val="000000"/>
                <w:kern w:val="0"/>
                <w:sz w:val="24"/>
                <w:szCs w:val="36"/>
              </w:rPr>
              <w:t xml:space="preserve"> = </w:t>
            </w:r>
            <w:r w:rsidRPr="009F22EC">
              <w:rPr>
                <w:rFonts w:ascii="Consolas" w:hAnsi="Consolas" w:cs="Consolas"/>
                <w:b/>
                <w:bCs/>
                <w:color w:val="7F0055"/>
                <w:kern w:val="0"/>
                <w:sz w:val="24"/>
                <w:szCs w:val="36"/>
              </w:rPr>
              <w:t>new</w:t>
            </w:r>
            <w:r w:rsidRPr="009F22EC">
              <w:rPr>
                <w:rFonts w:ascii="Consolas" w:hAnsi="Consolas" w:cs="Consolas"/>
                <w:color w:val="000000"/>
                <w:kern w:val="0"/>
                <w:sz w:val="24"/>
                <w:szCs w:val="36"/>
              </w:rPr>
              <w:t xml:space="preserve"> </w:t>
            </w:r>
            <w:proofErr w:type="spellStart"/>
            <w:r w:rsidRPr="009F22EC">
              <w:rPr>
                <w:rFonts w:ascii="Consolas" w:hAnsi="Consolas" w:cs="Consolas"/>
                <w:color w:val="000000"/>
                <w:kern w:val="0"/>
                <w:sz w:val="24"/>
                <w:szCs w:val="36"/>
              </w:rPr>
              <w:t>SimpleDateFormat</w:t>
            </w:r>
            <w:proofErr w:type="spellEnd"/>
            <w:r w:rsidRPr="009F22EC">
              <w:rPr>
                <w:rFonts w:ascii="Consolas" w:hAnsi="Consolas" w:cs="Consolas"/>
                <w:color w:val="000000"/>
                <w:kern w:val="0"/>
                <w:sz w:val="24"/>
                <w:szCs w:val="36"/>
              </w:rPr>
              <w:t>(</w:t>
            </w:r>
            <w:r w:rsidRPr="009F22EC">
              <w:rPr>
                <w:rFonts w:ascii="Consolas" w:hAnsi="Consolas" w:cs="Consolas"/>
                <w:color w:val="2A00FF"/>
                <w:kern w:val="0"/>
                <w:sz w:val="24"/>
                <w:szCs w:val="36"/>
              </w:rPr>
              <w:t>"</w:t>
            </w:r>
            <w:proofErr w:type="spellStart"/>
            <w:r w:rsidRPr="009F22EC">
              <w:rPr>
                <w:rFonts w:ascii="Consolas" w:hAnsi="Consolas" w:cs="Consolas"/>
                <w:color w:val="2A00FF"/>
                <w:kern w:val="0"/>
                <w:sz w:val="24"/>
                <w:szCs w:val="36"/>
              </w:rPr>
              <w:t>yyyy</w:t>
            </w:r>
            <w:proofErr w:type="spellEnd"/>
            <w:r w:rsidRPr="009F22EC">
              <w:rPr>
                <w:rFonts w:ascii="Consolas" w:hAnsi="Consolas" w:cs="Consolas"/>
                <w:color w:val="2A00FF"/>
                <w:kern w:val="0"/>
                <w:sz w:val="24"/>
                <w:szCs w:val="36"/>
              </w:rPr>
              <w:t xml:space="preserve">-MM-dd </w:t>
            </w:r>
            <w:proofErr w:type="spellStart"/>
            <w:r w:rsidRPr="009F22EC">
              <w:rPr>
                <w:rFonts w:ascii="Consolas" w:hAnsi="Consolas" w:cs="Consolas"/>
                <w:color w:val="2A00FF"/>
                <w:kern w:val="0"/>
                <w:sz w:val="24"/>
                <w:szCs w:val="36"/>
              </w:rPr>
              <w:t>hh:mm:ss</w:t>
            </w:r>
            <w:proofErr w:type="spellEnd"/>
            <w:r w:rsidRPr="009F22EC">
              <w:rPr>
                <w:rFonts w:ascii="Consolas" w:hAnsi="Consolas" w:cs="Consolas"/>
                <w:color w:val="2A00FF"/>
                <w:kern w:val="0"/>
                <w:sz w:val="24"/>
                <w:szCs w:val="36"/>
              </w:rPr>
              <w:t>"</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t xml:space="preserve">String </w:t>
            </w:r>
            <w:r w:rsidRPr="009F22EC">
              <w:rPr>
                <w:rFonts w:ascii="Consolas" w:hAnsi="Consolas" w:cs="Consolas"/>
                <w:color w:val="6A3E3E"/>
                <w:kern w:val="0"/>
                <w:sz w:val="24"/>
                <w:szCs w:val="36"/>
                <w:highlight w:val="yellow"/>
              </w:rPr>
              <w:t>sdate2</w:t>
            </w:r>
            <w:r w:rsidRPr="009F22EC">
              <w:rPr>
                <w:rFonts w:ascii="Consolas" w:hAnsi="Consolas" w:cs="Consolas"/>
                <w:color w:val="000000"/>
                <w:kern w:val="0"/>
                <w:sz w:val="24"/>
                <w:szCs w:val="36"/>
              </w:rPr>
              <w:t xml:space="preserve"> = </w:t>
            </w:r>
            <w:r w:rsidRPr="009F22EC">
              <w:rPr>
                <w:rFonts w:ascii="Consolas" w:hAnsi="Consolas" w:cs="Consolas"/>
                <w:color w:val="6A3E3E"/>
                <w:kern w:val="0"/>
                <w:sz w:val="24"/>
                <w:szCs w:val="36"/>
              </w:rPr>
              <w:t>sdf2</w:t>
            </w:r>
            <w:r w:rsidRPr="009F22EC">
              <w:rPr>
                <w:rFonts w:ascii="Consolas" w:hAnsi="Consolas" w:cs="Consolas"/>
                <w:color w:val="000000"/>
                <w:kern w:val="0"/>
                <w:sz w:val="24"/>
                <w:szCs w:val="36"/>
              </w:rPr>
              <w:t>.format(</w:t>
            </w:r>
            <w:r w:rsidRPr="009F22EC">
              <w:rPr>
                <w:rFonts w:ascii="Consolas" w:hAnsi="Consolas" w:cs="Consolas"/>
                <w:color w:val="6A3E3E"/>
                <w:kern w:val="0"/>
                <w:sz w:val="24"/>
                <w:szCs w:val="36"/>
              </w:rPr>
              <w:t>date</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r>
            <w:r w:rsidRPr="009F22EC">
              <w:rPr>
                <w:rFonts w:ascii="Consolas" w:hAnsi="Consolas" w:cs="Consolas"/>
                <w:color w:val="000000"/>
                <w:kern w:val="0"/>
                <w:sz w:val="24"/>
                <w:szCs w:val="36"/>
              </w:rPr>
              <w:tab/>
            </w:r>
            <w:proofErr w:type="spellStart"/>
            <w:r w:rsidRPr="009F22EC">
              <w:rPr>
                <w:rFonts w:ascii="Consolas" w:hAnsi="Consolas" w:cs="Consolas"/>
                <w:color w:val="000000"/>
                <w:kern w:val="0"/>
                <w:sz w:val="24"/>
                <w:szCs w:val="36"/>
              </w:rPr>
              <w:t>System.</w:t>
            </w:r>
            <w:r w:rsidRPr="009F22EC">
              <w:rPr>
                <w:rFonts w:ascii="Consolas" w:hAnsi="Consolas" w:cs="Consolas"/>
                <w:b/>
                <w:bCs/>
                <w:i/>
                <w:iCs/>
                <w:color w:val="0000C0"/>
                <w:kern w:val="0"/>
                <w:sz w:val="24"/>
                <w:szCs w:val="36"/>
              </w:rPr>
              <w:t>out</w:t>
            </w:r>
            <w:r w:rsidRPr="009F22EC">
              <w:rPr>
                <w:rFonts w:ascii="Consolas" w:hAnsi="Consolas" w:cs="Consolas"/>
                <w:color w:val="000000"/>
                <w:kern w:val="0"/>
                <w:sz w:val="24"/>
                <w:szCs w:val="36"/>
              </w:rPr>
              <w:t>.println</w:t>
            </w:r>
            <w:proofErr w:type="spellEnd"/>
            <w:r w:rsidRPr="009F22EC">
              <w:rPr>
                <w:rFonts w:ascii="Consolas" w:hAnsi="Consolas" w:cs="Consolas"/>
                <w:color w:val="000000"/>
                <w:kern w:val="0"/>
                <w:sz w:val="24"/>
                <w:szCs w:val="36"/>
              </w:rPr>
              <w:t>(</w:t>
            </w:r>
            <w:r w:rsidRPr="009F22EC">
              <w:rPr>
                <w:rFonts w:ascii="Consolas" w:hAnsi="Consolas" w:cs="Consolas"/>
                <w:color w:val="6A3E3E"/>
                <w:kern w:val="0"/>
                <w:sz w:val="24"/>
                <w:szCs w:val="36"/>
                <w:highlight w:val="lightGray"/>
              </w:rPr>
              <w:t>sdate2</w:t>
            </w:r>
            <w:r w:rsidRPr="009F22EC">
              <w:rPr>
                <w:rFonts w:ascii="Consolas" w:hAnsi="Consolas" w:cs="Consolas"/>
                <w:color w:val="000000"/>
                <w:kern w:val="0"/>
                <w:sz w:val="24"/>
                <w:szCs w:val="36"/>
              </w:rPr>
              <w:t>);</w:t>
            </w:r>
          </w:p>
          <w:p w:rsidR="00292933" w:rsidRPr="009F22EC" w:rsidRDefault="00292933" w:rsidP="00292933">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ab/>
              <w:t>}</w:t>
            </w:r>
          </w:p>
          <w:p w:rsidR="00292933" w:rsidRPr="009F22EC" w:rsidRDefault="00292933" w:rsidP="00B7783A">
            <w:pPr>
              <w:autoSpaceDE w:val="0"/>
              <w:autoSpaceDN w:val="0"/>
              <w:adjustRightInd w:val="0"/>
              <w:jc w:val="left"/>
              <w:rPr>
                <w:rFonts w:ascii="Consolas" w:hAnsi="Consolas" w:cs="Consolas"/>
                <w:kern w:val="0"/>
                <w:sz w:val="24"/>
                <w:szCs w:val="36"/>
              </w:rPr>
            </w:pPr>
            <w:r w:rsidRPr="009F22EC">
              <w:rPr>
                <w:rFonts w:ascii="Consolas" w:hAnsi="Consolas" w:cs="Consolas"/>
                <w:color w:val="000000"/>
                <w:kern w:val="0"/>
                <w:sz w:val="24"/>
                <w:szCs w:val="36"/>
              </w:rPr>
              <w:t>}</w:t>
            </w:r>
          </w:p>
        </w:tc>
      </w:tr>
    </w:tbl>
    <w:p w:rsidR="00D93D2D" w:rsidRPr="00A60A8A" w:rsidRDefault="00D93D2D" w:rsidP="0086448A">
      <w:pPr>
        <w:pStyle w:val="a7"/>
        <w:numPr>
          <w:ilvl w:val="0"/>
          <w:numId w:val="2"/>
        </w:numPr>
        <w:ind w:firstLineChars="0"/>
        <w:outlineLvl w:val="1"/>
        <w:rPr>
          <w:b/>
        </w:rPr>
      </w:pPr>
      <w:r w:rsidRPr="00A60A8A">
        <w:rPr>
          <w:rFonts w:hint="eastAsia"/>
          <w:b/>
        </w:rPr>
        <w:t>异常处理</w:t>
      </w:r>
    </w:p>
    <w:p w:rsidR="007E2199" w:rsidRPr="007E2199" w:rsidRDefault="007E2199" w:rsidP="00254DCB">
      <w:pPr>
        <w:pStyle w:val="a7"/>
        <w:numPr>
          <w:ilvl w:val="0"/>
          <w:numId w:val="9"/>
        </w:numPr>
        <w:ind w:left="1140" w:firstLineChars="0" w:firstLine="0"/>
        <w:outlineLvl w:val="2"/>
        <w:rPr>
          <w:b/>
        </w:rPr>
      </w:pPr>
      <w:bookmarkStart w:id="14" w:name="t43"/>
      <w:bookmarkStart w:id="15" w:name="_Toc462308960"/>
      <w:bookmarkEnd w:id="14"/>
      <w:r w:rsidRPr="007E2199">
        <w:rPr>
          <w:b/>
        </w:rPr>
        <w:t>Java</w:t>
      </w:r>
      <w:r w:rsidRPr="007E2199">
        <w:rPr>
          <w:b/>
        </w:rPr>
        <w:t>中的异常处理机制的简单原理和应用。</w:t>
      </w:r>
      <w:bookmarkEnd w:id="15"/>
    </w:p>
    <w:p w:rsidR="00D1696A" w:rsidRDefault="00D1696A" w:rsidP="007E2199">
      <w:pPr>
        <w:pStyle w:val="a7"/>
        <w:ind w:left="1260" w:firstLineChars="0" w:firstLine="0"/>
      </w:pPr>
      <w:r>
        <w:rPr>
          <w:noProof/>
        </w:rPr>
        <w:lastRenderedPageBreak/>
        <w:drawing>
          <wp:inline distT="0" distB="0" distL="0" distR="0" wp14:anchorId="32AEB2B5" wp14:editId="730A8612">
            <wp:extent cx="4343400" cy="20193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43400" cy="2019300"/>
                    </a:xfrm>
                    <a:prstGeom prst="rect">
                      <a:avLst/>
                    </a:prstGeom>
                  </pic:spPr>
                </pic:pic>
              </a:graphicData>
            </a:graphic>
          </wp:inline>
        </w:drawing>
      </w:r>
    </w:p>
    <w:p w:rsidR="007E2199" w:rsidRPr="007E2199" w:rsidRDefault="007E2199" w:rsidP="007E2199">
      <w:pPr>
        <w:pStyle w:val="a7"/>
        <w:ind w:left="1260" w:firstLineChars="0" w:firstLine="0"/>
      </w:pPr>
      <w:r w:rsidRPr="007E2199">
        <w:t>异常是指</w:t>
      </w:r>
      <w:r w:rsidRPr="007E2199">
        <w:t>java</w:t>
      </w:r>
      <w:r w:rsidRPr="007E2199">
        <w:t>程序运行时（非编译）所发生的非正常情况或错误</w:t>
      </w:r>
      <w:r w:rsidRPr="007E2199">
        <w:rPr>
          <w:rFonts w:hint="eastAsia"/>
        </w:rPr>
        <w:t>。</w:t>
      </w:r>
    </w:p>
    <w:p w:rsidR="007E2199" w:rsidRPr="007E2199" w:rsidRDefault="007E2199" w:rsidP="007E2199">
      <w:pPr>
        <w:pStyle w:val="a7"/>
        <w:ind w:left="1260" w:firstLineChars="0" w:firstLine="0"/>
      </w:pPr>
      <w:r w:rsidRPr="007E2199">
        <w:t>Java</w:t>
      </w:r>
      <w:r w:rsidRPr="007E2199">
        <w:t>使用面向对象的方式来处理异常，它把程序中发生的每个异常也都分别封装到一个对象</w:t>
      </w:r>
      <w:r w:rsidRPr="007E2199">
        <w:rPr>
          <w:rFonts w:hint="eastAsia"/>
        </w:rPr>
        <w:t>中</w:t>
      </w:r>
      <w:r w:rsidRPr="007E2199">
        <w:t>，该对象中包含有异常的信息。</w:t>
      </w:r>
    </w:p>
    <w:p w:rsidR="007E2199" w:rsidRPr="007E2199" w:rsidRDefault="007E2199" w:rsidP="007E2199">
      <w:pPr>
        <w:pStyle w:val="a7"/>
        <w:ind w:left="1260" w:firstLineChars="0" w:firstLine="0"/>
      </w:pPr>
      <w:r w:rsidRPr="007E2199">
        <w:t>Java</w:t>
      </w:r>
      <w:r w:rsidRPr="007E2199">
        <w:rPr>
          <w:rFonts w:hint="eastAsia"/>
        </w:rPr>
        <w:t>可以自定义</w:t>
      </w:r>
      <w:r w:rsidRPr="007E2199">
        <w:t>异常</w:t>
      </w:r>
      <w:r w:rsidRPr="007E2199">
        <w:rPr>
          <w:rFonts w:hint="eastAsia"/>
        </w:rPr>
        <w:t>类，</w:t>
      </w:r>
      <w:r w:rsidRPr="007E2199">
        <w:t>所有异常的</w:t>
      </w:r>
      <w:r w:rsidRPr="007E2199">
        <w:rPr>
          <w:rFonts w:hint="eastAsia"/>
        </w:rPr>
        <w:t>根</w:t>
      </w:r>
      <w:r w:rsidRPr="007E2199">
        <w:t>类为</w:t>
      </w:r>
      <w:proofErr w:type="spellStart"/>
      <w:r w:rsidRPr="007E2199">
        <w:t>java.lang.Throwable</w:t>
      </w:r>
      <w:proofErr w:type="spellEnd"/>
      <w:r w:rsidRPr="007E2199">
        <w:t>，</w:t>
      </w:r>
      <w:r w:rsidRPr="007E2199">
        <w:t>Throwable</w:t>
      </w:r>
      <w:r w:rsidRPr="007E2199">
        <w:t>下面又派生了两个子类：</w:t>
      </w:r>
      <w:r w:rsidRPr="007E2199">
        <w:t>Error</w:t>
      </w:r>
      <w:r w:rsidRPr="007E2199">
        <w:t>和</w:t>
      </w:r>
      <w:r w:rsidRPr="007E2199">
        <w:t>Exception</w:t>
      </w:r>
      <w:r w:rsidRPr="007E2199">
        <w:rPr>
          <w:rFonts w:hint="eastAsia"/>
        </w:rPr>
        <w:t>。</w:t>
      </w:r>
    </w:p>
    <w:p w:rsidR="007E2199" w:rsidRPr="007E2199" w:rsidRDefault="007E2199" w:rsidP="007E2199">
      <w:pPr>
        <w:pStyle w:val="a7"/>
        <w:ind w:left="1260" w:firstLineChars="0" w:firstLine="0"/>
      </w:pPr>
      <w:r>
        <w:rPr>
          <w:rFonts w:hint="eastAsia"/>
        </w:rPr>
        <w:t>1</w:t>
      </w:r>
      <w:r>
        <w:rPr>
          <w:rFonts w:hint="eastAsia"/>
        </w:rPr>
        <w:t>、</w:t>
      </w:r>
      <w:r w:rsidRPr="001C36CB">
        <w:rPr>
          <w:b/>
        </w:rPr>
        <w:t>Error</w:t>
      </w:r>
      <w:r w:rsidRPr="007E2199">
        <w:t>表示应用程序本身无法克服和恢复的一种严重问题，程序只有</w:t>
      </w:r>
      <w:r w:rsidRPr="007E2199">
        <w:rPr>
          <w:rFonts w:hint="eastAsia"/>
        </w:rPr>
        <w:t>退</w:t>
      </w:r>
      <w:r w:rsidRPr="007E2199">
        <w:t>的份了，例如说内存溢出和线程死锁等系统问题。</w:t>
      </w:r>
    </w:p>
    <w:p w:rsidR="000337F3" w:rsidRDefault="007E2199" w:rsidP="007E2199">
      <w:pPr>
        <w:pStyle w:val="a7"/>
        <w:ind w:left="1260" w:firstLineChars="0" w:firstLine="0"/>
      </w:pPr>
      <w:r>
        <w:rPr>
          <w:rFonts w:hint="eastAsia"/>
        </w:rPr>
        <w:t>2</w:t>
      </w:r>
      <w:r>
        <w:rPr>
          <w:rFonts w:hint="eastAsia"/>
        </w:rPr>
        <w:t>、</w:t>
      </w:r>
      <w:r w:rsidRPr="001C36CB">
        <w:rPr>
          <w:b/>
        </w:rPr>
        <w:t>Exception</w:t>
      </w:r>
      <w:r w:rsidRPr="007E2199">
        <w:t>表示程序还能够克服和恢复的问题，其中又分为</w:t>
      </w:r>
      <w:r w:rsidRPr="007E2199">
        <w:rPr>
          <w:rFonts w:hint="eastAsia"/>
        </w:rPr>
        <w:t>运行时</w:t>
      </w:r>
      <w:r w:rsidRPr="007E2199">
        <w:t>异常和</w:t>
      </w:r>
      <w:r w:rsidRPr="007E2199">
        <w:rPr>
          <w:rFonts w:hint="eastAsia"/>
        </w:rPr>
        <w:t>检查</w:t>
      </w:r>
      <w:r w:rsidRPr="007E2199">
        <w:t>异常，</w:t>
      </w:r>
      <w:r w:rsidRPr="007E2199">
        <w:rPr>
          <w:rFonts w:hint="eastAsia"/>
        </w:rPr>
        <w:t>运行时</w:t>
      </w:r>
      <w:r w:rsidRPr="007E2199">
        <w:t>异常是软件本身缺陷所导致的问题，也就是软件开发人员考虑不周所导致的问题，软件使用者无法克服和恢复这种问题，但在这种问题下还可以让软件系统继续运行或者让软件死掉</w:t>
      </w:r>
      <w:r w:rsidRPr="007E2199">
        <w:rPr>
          <w:rFonts w:hint="eastAsia"/>
        </w:rPr>
        <w:t>。</w:t>
      </w:r>
    </w:p>
    <w:p w:rsidR="007E2199" w:rsidRPr="007E2199" w:rsidRDefault="007E2199" w:rsidP="007E2199">
      <w:pPr>
        <w:pStyle w:val="a7"/>
        <w:ind w:left="1260" w:firstLineChars="0" w:firstLine="0"/>
      </w:pPr>
      <w:r w:rsidRPr="007E2199">
        <w:t>例如，数组越界（</w:t>
      </w:r>
      <w:proofErr w:type="spellStart"/>
      <w:r w:rsidRPr="007E2199">
        <w:t>ArrayIndexOutOfBoundsException</w:t>
      </w:r>
      <w:proofErr w:type="spellEnd"/>
      <w:r w:rsidRPr="007E2199">
        <w:t>），空指针异常（</w:t>
      </w:r>
      <w:proofErr w:type="spellStart"/>
      <w:r w:rsidRPr="007E2199">
        <w:t>NullPointerException</w:t>
      </w:r>
      <w:proofErr w:type="spellEnd"/>
      <w:r w:rsidRPr="007E2199">
        <w:t>）、类转换异常（</w:t>
      </w:r>
      <w:proofErr w:type="spellStart"/>
      <w:r w:rsidRPr="007E2199">
        <w:t>ClassCastException</w:t>
      </w:r>
      <w:proofErr w:type="spellEnd"/>
      <w:r w:rsidRPr="007E2199">
        <w:t>）；</w:t>
      </w:r>
      <w:r w:rsidRPr="007E2199">
        <w:rPr>
          <w:rFonts w:hint="eastAsia"/>
        </w:rPr>
        <w:t>检查</w:t>
      </w:r>
      <w:r w:rsidRPr="007E2199">
        <w:t>异常是运行环境的变化或异常所导致的问题，是用户能够克服的问题，例如，网络断线，硬盘空间不够，发生这样的异常后，程序不应该死掉。</w:t>
      </w:r>
    </w:p>
    <w:p w:rsidR="007E2199" w:rsidRDefault="007E2199" w:rsidP="007E2199">
      <w:pPr>
        <w:pStyle w:val="a7"/>
        <w:ind w:left="1260" w:firstLineChars="0" w:firstLine="0"/>
      </w:pPr>
      <w:r w:rsidRPr="007E2199">
        <w:rPr>
          <w:rFonts w:hint="eastAsia"/>
        </w:rPr>
        <w:t>J</w:t>
      </w:r>
      <w:r w:rsidRPr="001C36CB">
        <w:rPr>
          <w:b/>
        </w:rPr>
        <w:t>ava</w:t>
      </w:r>
      <w:r w:rsidRPr="001C36CB">
        <w:rPr>
          <w:b/>
        </w:rPr>
        <w:t>为</w:t>
      </w:r>
      <w:r w:rsidRPr="001C36CB">
        <w:rPr>
          <w:rFonts w:hint="eastAsia"/>
          <w:b/>
        </w:rPr>
        <w:t>运行时</w:t>
      </w:r>
      <w:r w:rsidRPr="001C36CB">
        <w:rPr>
          <w:b/>
        </w:rPr>
        <w:t>异常和</w:t>
      </w:r>
      <w:r w:rsidRPr="001C36CB">
        <w:rPr>
          <w:rFonts w:hint="eastAsia"/>
          <w:b/>
        </w:rPr>
        <w:t>检查</w:t>
      </w:r>
      <w:r w:rsidRPr="001C36CB">
        <w:rPr>
          <w:b/>
        </w:rPr>
        <w:t>异常</w:t>
      </w:r>
      <w:r w:rsidRPr="007E2199">
        <w:t>提供了不同的解决方案，编译器强制</w:t>
      </w:r>
      <w:r w:rsidRPr="007E2199">
        <w:rPr>
          <w:rFonts w:hint="eastAsia"/>
        </w:rPr>
        <w:t>检查</w:t>
      </w:r>
      <w:r w:rsidRPr="007E2199">
        <w:t>异常必须</w:t>
      </w:r>
      <w:proofErr w:type="spellStart"/>
      <w:r w:rsidRPr="007E2199">
        <w:t>try..catch</w:t>
      </w:r>
      <w:proofErr w:type="spellEnd"/>
      <w:r w:rsidRPr="007E2199">
        <w:t>处理或用</w:t>
      </w:r>
      <w:r w:rsidRPr="007E2199">
        <w:t>throws</w:t>
      </w:r>
      <w:r w:rsidRPr="007E2199">
        <w:t>声明继续抛给上层调用方法处理，所以</w:t>
      </w:r>
      <w:r w:rsidRPr="007E2199">
        <w:rPr>
          <w:rFonts w:hint="eastAsia"/>
        </w:rPr>
        <w:t>检查</w:t>
      </w:r>
      <w:r w:rsidRPr="007E2199">
        <w:t>异常也称为</w:t>
      </w:r>
      <w:r w:rsidRPr="007E2199">
        <w:t>checked</w:t>
      </w:r>
      <w:r w:rsidRPr="007E2199">
        <w:t>异常，而</w:t>
      </w:r>
      <w:r w:rsidRPr="007E2199">
        <w:rPr>
          <w:rFonts w:hint="eastAsia"/>
        </w:rPr>
        <w:t>运行</w:t>
      </w:r>
      <w:r w:rsidRPr="007E2199">
        <w:t>异常可以处理也可以不处理，所以编译器不强制用</w:t>
      </w:r>
      <w:proofErr w:type="spellStart"/>
      <w:r w:rsidRPr="007E2199">
        <w:t>try..catch</w:t>
      </w:r>
      <w:proofErr w:type="spellEnd"/>
      <w:r w:rsidRPr="007E2199">
        <w:t>处理或用</w:t>
      </w:r>
      <w:r w:rsidRPr="007E2199">
        <w:t>throws</w:t>
      </w:r>
      <w:r w:rsidRPr="007E2199">
        <w:t>声明，所以</w:t>
      </w:r>
      <w:r w:rsidRPr="007E2199">
        <w:rPr>
          <w:rFonts w:hint="eastAsia"/>
        </w:rPr>
        <w:t>运行</w:t>
      </w:r>
      <w:r w:rsidRPr="007E2199">
        <w:t>异常也称为</w:t>
      </w:r>
      <w:r w:rsidRPr="007E2199">
        <w:rPr>
          <w:rFonts w:hint="eastAsia"/>
        </w:rPr>
        <w:t>Runtime</w:t>
      </w:r>
      <w:r w:rsidRPr="007E2199">
        <w:rPr>
          <w:rFonts w:hint="eastAsia"/>
        </w:rPr>
        <w:t>异</w:t>
      </w:r>
      <w:r w:rsidRPr="007E2199">
        <w:t>常。</w:t>
      </w:r>
    </w:p>
    <w:p w:rsidR="001C36CB" w:rsidRDefault="001C36CB" w:rsidP="001C36CB">
      <w:pPr>
        <w:pStyle w:val="a7"/>
        <w:ind w:left="840" w:firstLineChars="0" w:firstLine="0"/>
      </w:pPr>
      <w:r>
        <w:rPr>
          <w:rFonts w:hint="eastAsia"/>
        </w:rPr>
        <w:tab/>
      </w:r>
      <w:r w:rsidRPr="001C36CB">
        <w:t>ErrorAndException</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C36CB" w:rsidRPr="001C36CB" w:rsidTr="006F0AEC">
        <w:tc>
          <w:tcPr>
            <w:tcW w:w="8522" w:type="dxa"/>
          </w:tcPr>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b/>
                <w:bCs/>
                <w:color w:val="7F0055"/>
                <w:kern w:val="0"/>
                <w:sz w:val="24"/>
                <w:szCs w:val="36"/>
              </w:rPr>
              <w:t>package</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com.xjo.throwable</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b/>
                <w:bCs/>
                <w:color w:val="7F0055"/>
                <w:kern w:val="0"/>
                <w:sz w:val="24"/>
                <w:szCs w:val="36"/>
              </w:rPr>
              <w:t>import</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java.io.FileNotFoundException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b/>
                <w:bCs/>
                <w:color w:val="7F0055"/>
                <w:kern w:val="0"/>
                <w:sz w:val="24"/>
                <w:szCs w:val="36"/>
              </w:rPr>
              <w:t>public</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class</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ErrorAndException</w:t>
            </w:r>
            <w:proofErr w:type="spellEnd"/>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private</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void</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throwError</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throw</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new</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StackOverflowError</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private</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void</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throwRuntimeException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throw</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new</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RuntimeException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private</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void</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throwCheckedException</w:t>
            </w:r>
            <w:proofErr w:type="spellEnd"/>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throws</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FileNotFoundException</w:t>
            </w:r>
            <w:proofErr w:type="spellEnd"/>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throw</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new</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FileNotFoundException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public</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static</w:t>
            </w:r>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void</w:t>
            </w:r>
            <w:r w:rsidRPr="001C36CB">
              <w:rPr>
                <w:rFonts w:ascii="Consolas" w:hAnsi="Consolas" w:cs="Consolas"/>
                <w:color w:val="000000"/>
                <w:kern w:val="0"/>
                <w:sz w:val="24"/>
                <w:szCs w:val="36"/>
              </w:rPr>
              <w:t xml:space="preserve"> </w:t>
            </w:r>
            <w:r w:rsidRPr="001C36CB">
              <w:rPr>
                <w:rFonts w:ascii="Consolas" w:hAnsi="Consolas" w:cs="Consolas"/>
                <w:color w:val="000000"/>
                <w:kern w:val="0"/>
                <w:sz w:val="24"/>
                <w:szCs w:val="36"/>
                <w:highlight w:val="lightGray"/>
              </w:rPr>
              <w:t>main</w:t>
            </w:r>
            <w:r w:rsidRPr="001C36CB">
              <w:rPr>
                <w:rFonts w:ascii="Consolas" w:hAnsi="Consolas" w:cs="Consolas"/>
                <w:color w:val="000000"/>
                <w:kern w:val="0"/>
                <w:sz w:val="24"/>
                <w:szCs w:val="36"/>
              </w:rPr>
              <w:t xml:space="preserve">(String[] </w:t>
            </w:r>
            <w:proofErr w:type="spellStart"/>
            <w:r w:rsidRPr="001C36CB">
              <w:rPr>
                <w:rFonts w:ascii="Consolas" w:hAnsi="Consolas" w:cs="Consolas"/>
                <w:color w:val="6A3E3E"/>
                <w:kern w:val="0"/>
                <w:sz w:val="24"/>
                <w:szCs w:val="36"/>
              </w:rPr>
              <w:t>args</w:t>
            </w:r>
            <w:proofErr w:type="spellEnd"/>
            <w:r w:rsidRPr="001C36CB">
              <w:rPr>
                <w:rFonts w:ascii="Consolas" w:hAnsi="Consolas" w:cs="Consolas"/>
                <w:color w:val="000000"/>
                <w:kern w:val="0"/>
                <w:sz w:val="24"/>
                <w:szCs w:val="36"/>
              </w:rPr>
              <w:t xml:space="preserve">) </w:t>
            </w:r>
            <w:r w:rsidRPr="001C36CB">
              <w:rPr>
                <w:rFonts w:ascii="Consolas" w:hAnsi="Consolas" w:cs="Consolas"/>
                <w:b/>
                <w:bCs/>
                <w:color w:val="7F0055"/>
                <w:kern w:val="0"/>
                <w:sz w:val="24"/>
                <w:szCs w:val="36"/>
              </w:rPr>
              <w:t>throws</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FileNotFoundException</w:t>
            </w:r>
            <w:proofErr w:type="spellEnd"/>
            <w:r w:rsidRPr="001C36CB">
              <w:rPr>
                <w:rFonts w:ascii="Consolas" w:hAnsi="Consolas" w:cs="Consolas"/>
                <w:color w:val="000000"/>
                <w:kern w:val="0"/>
                <w:sz w:val="24"/>
                <w:szCs w:val="36"/>
              </w:rPr>
              <w:t xml:space="preserve"> {</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ErrorAndException</w:t>
            </w:r>
            <w:proofErr w:type="spellEnd"/>
            <w:r w:rsidRPr="001C36CB">
              <w:rPr>
                <w:rFonts w:ascii="Consolas" w:hAnsi="Consolas" w:cs="Consolas"/>
                <w:color w:val="000000"/>
                <w:kern w:val="0"/>
                <w:sz w:val="24"/>
                <w:szCs w:val="36"/>
              </w:rPr>
              <w:t xml:space="preserve"> </w:t>
            </w:r>
            <w:proofErr w:type="spellStart"/>
            <w:r w:rsidRPr="001C36CB">
              <w:rPr>
                <w:rFonts w:ascii="Consolas" w:hAnsi="Consolas" w:cs="Consolas"/>
                <w:color w:val="6A3E3E"/>
                <w:kern w:val="0"/>
                <w:sz w:val="24"/>
                <w:szCs w:val="36"/>
              </w:rPr>
              <w:t>eae</w:t>
            </w:r>
            <w:proofErr w:type="spellEnd"/>
            <w:r w:rsidRPr="001C36CB">
              <w:rPr>
                <w:rFonts w:ascii="Consolas" w:hAnsi="Consolas" w:cs="Consolas"/>
                <w:color w:val="000000"/>
                <w:kern w:val="0"/>
                <w:sz w:val="24"/>
                <w:szCs w:val="36"/>
              </w:rPr>
              <w:t xml:space="preserve"> = </w:t>
            </w:r>
            <w:r w:rsidRPr="001C36CB">
              <w:rPr>
                <w:rFonts w:ascii="Consolas" w:hAnsi="Consolas" w:cs="Consolas"/>
                <w:b/>
                <w:bCs/>
                <w:color w:val="7F0055"/>
                <w:kern w:val="0"/>
                <w:sz w:val="24"/>
                <w:szCs w:val="36"/>
              </w:rPr>
              <w:t>new</w:t>
            </w:r>
            <w:r w:rsidRPr="001C36CB">
              <w:rPr>
                <w:rFonts w:ascii="Consolas" w:hAnsi="Consolas" w:cs="Consolas"/>
                <w:color w:val="000000"/>
                <w:kern w:val="0"/>
                <w:sz w:val="24"/>
                <w:szCs w:val="36"/>
              </w:rPr>
              <w:t xml:space="preserve"> </w:t>
            </w:r>
            <w:proofErr w:type="spellStart"/>
            <w:r w:rsidRPr="001C36CB">
              <w:rPr>
                <w:rFonts w:ascii="Consolas" w:hAnsi="Consolas" w:cs="Consolas"/>
                <w:color w:val="000000"/>
                <w:kern w:val="0"/>
                <w:sz w:val="24"/>
                <w:szCs w:val="36"/>
              </w:rPr>
              <w:t>ErrorAndException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color w:val="3F7F5F"/>
                <w:kern w:val="0"/>
                <w:sz w:val="24"/>
                <w:szCs w:val="36"/>
              </w:rPr>
              <w:t>//</w:t>
            </w:r>
            <w:proofErr w:type="spellStart"/>
            <w:r w:rsidRPr="001C36CB">
              <w:rPr>
                <w:rFonts w:ascii="Consolas" w:hAnsi="Consolas" w:cs="Consolas"/>
                <w:color w:val="3F7F5F"/>
                <w:kern w:val="0"/>
                <w:sz w:val="24"/>
                <w:szCs w:val="36"/>
              </w:rPr>
              <w:t>eae.throwError</w:t>
            </w:r>
            <w:proofErr w:type="spellEnd"/>
            <w:r w:rsidRPr="001C36CB">
              <w:rPr>
                <w:rFonts w:ascii="Consolas" w:hAnsi="Consolas" w:cs="Consolas"/>
                <w:color w:val="3F7F5F"/>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r w:rsidRPr="001C36CB">
              <w:rPr>
                <w:rFonts w:ascii="Consolas" w:hAnsi="Consolas" w:cs="Consolas"/>
                <w:color w:val="3F7F5F"/>
                <w:kern w:val="0"/>
                <w:sz w:val="24"/>
                <w:szCs w:val="36"/>
              </w:rPr>
              <w:t>//</w:t>
            </w:r>
            <w:proofErr w:type="spellStart"/>
            <w:r w:rsidRPr="001C36CB">
              <w:rPr>
                <w:rFonts w:ascii="Consolas" w:hAnsi="Consolas" w:cs="Consolas"/>
                <w:color w:val="3F7F5F"/>
                <w:kern w:val="0"/>
                <w:sz w:val="24"/>
                <w:szCs w:val="36"/>
              </w:rPr>
              <w:t>eae.throwRuntimeException</w:t>
            </w:r>
            <w:proofErr w:type="spellEnd"/>
            <w:r w:rsidRPr="001C36CB">
              <w:rPr>
                <w:rFonts w:ascii="Consolas" w:hAnsi="Consolas" w:cs="Consolas"/>
                <w:color w:val="3F7F5F"/>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roofErr w:type="spellStart"/>
            <w:r w:rsidRPr="001C36CB">
              <w:rPr>
                <w:rFonts w:ascii="Consolas" w:hAnsi="Consolas" w:cs="Consolas"/>
                <w:color w:val="6A3E3E"/>
                <w:kern w:val="0"/>
                <w:sz w:val="24"/>
                <w:szCs w:val="36"/>
              </w:rPr>
              <w:t>eae</w:t>
            </w:r>
            <w:r w:rsidRPr="001C36CB">
              <w:rPr>
                <w:rFonts w:ascii="Consolas" w:hAnsi="Consolas" w:cs="Consolas"/>
                <w:color w:val="000000"/>
                <w:kern w:val="0"/>
                <w:sz w:val="24"/>
                <w:szCs w:val="36"/>
              </w:rPr>
              <w:t>.throwCheckedException</w:t>
            </w:r>
            <w:proofErr w:type="spellEnd"/>
            <w:r w:rsidRPr="001C36CB">
              <w:rPr>
                <w:rFonts w:ascii="Consolas" w:hAnsi="Consolas" w:cs="Consolas"/>
                <w:color w:val="000000"/>
                <w:kern w:val="0"/>
                <w:sz w:val="24"/>
                <w:szCs w:val="36"/>
              </w:rPr>
              <w:t>();</w:t>
            </w:r>
          </w:p>
          <w:p w:rsidR="001C36CB" w:rsidRPr="001C36CB" w:rsidRDefault="001C36CB" w:rsidP="001C36CB">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 xml:space="preserve">    }</w:t>
            </w:r>
          </w:p>
          <w:p w:rsidR="001C36CB" w:rsidRPr="001C36CB" w:rsidRDefault="001C36CB" w:rsidP="006F0AEC">
            <w:pPr>
              <w:autoSpaceDE w:val="0"/>
              <w:autoSpaceDN w:val="0"/>
              <w:adjustRightInd w:val="0"/>
              <w:jc w:val="left"/>
              <w:rPr>
                <w:rFonts w:ascii="Consolas" w:hAnsi="Consolas" w:cs="Consolas"/>
                <w:kern w:val="0"/>
                <w:sz w:val="24"/>
                <w:szCs w:val="36"/>
              </w:rPr>
            </w:pPr>
            <w:r w:rsidRPr="001C36CB">
              <w:rPr>
                <w:rFonts w:ascii="Consolas" w:hAnsi="Consolas" w:cs="Consolas"/>
                <w:color w:val="000000"/>
                <w:kern w:val="0"/>
                <w:sz w:val="24"/>
                <w:szCs w:val="36"/>
              </w:rPr>
              <w:t>}</w:t>
            </w:r>
          </w:p>
        </w:tc>
      </w:tr>
    </w:tbl>
    <w:p w:rsidR="00A60A8A" w:rsidRPr="00A60A8A" w:rsidRDefault="00A60A8A" w:rsidP="00254DCB">
      <w:pPr>
        <w:pStyle w:val="a7"/>
        <w:numPr>
          <w:ilvl w:val="0"/>
          <w:numId w:val="9"/>
        </w:numPr>
        <w:ind w:left="1140" w:firstLineChars="0" w:firstLine="0"/>
        <w:outlineLvl w:val="2"/>
      </w:pPr>
      <w:r w:rsidRPr="00A60A8A">
        <w:rPr>
          <w:rFonts w:hint="eastAsia"/>
          <w:b/>
          <w:color w:val="FF0000"/>
        </w:rPr>
        <w:lastRenderedPageBreak/>
        <w:t>常见异常</w:t>
      </w:r>
    </w:p>
    <w:p w:rsidR="00985134" w:rsidRDefault="00985134" w:rsidP="00985134">
      <w:pPr>
        <w:pStyle w:val="a7"/>
        <w:ind w:left="1260"/>
      </w:pPr>
      <w:r>
        <w:rPr>
          <w:rFonts w:hint="eastAsia"/>
        </w:rPr>
        <w:t>下面列举几个常见的</w:t>
      </w:r>
      <w:r>
        <w:rPr>
          <w:rFonts w:hint="eastAsia"/>
        </w:rPr>
        <w:t xml:space="preserve"> </w:t>
      </w:r>
      <w:proofErr w:type="spellStart"/>
      <w:r>
        <w:rPr>
          <w:rFonts w:hint="eastAsia"/>
        </w:rPr>
        <w:t>RuntimeException</w:t>
      </w:r>
      <w:proofErr w:type="spellEnd"/>
      <w:r>
        <w:rPr>
          <w:rFonts w:hint="eastAsia"/>
        </w:rPr>
        <w:t>。</w:t>
      </w:r>
    </w:p>
    <w:p w:rsidR="00985134" w:rsidRDefault="00985134" w:rsidP="00985134">
      <w:pPr>
        <w:pStyle w:val="a7"/>
        <w:ind w:left="1260"/>
      </w:pPr>
      <w:r>
        <w:rPr>
          <w:rFonts w:hint="eastAsia"/>
        </w:rPr>
        <w:t>1</w:t>
      </w:r>
      <w:r>
        <w:rPr>
          <w:rFonts w:hint="eastAsia"/>
        </w:rPr>
        <w:t>）</w:t>
      </w:r>
      <w:r>
        <w:rPr>
          <w:rFonts w:hint="eastAsia"/>
        </w:rPr>
        <w:tab/>
      </w:r>
      <w:proofErr w:type="spellStart"/>
      <w:r>
        <w:rPr>
          <w:rFonts w:hint="eastAsia"/>
        </w:rPr>
        <w:t>java.lang.NullPointerException</w:t>
      </w:r>
      <w:proofErr w:type="spellEnd"/>
      <w:r>
        <w:rPr>
          <w:rFonts w:hint="eastAsia"/>
        </w:rPr>
        <w:t xml:space="preserve"> </w:t>
      </w:r>
      <w:r w:rsidR="009B11D4">
        <w:rPr>
          <w:rFonts w:hint="eastAsia"/>
        </w:rPr>
        <w:t>空指针异常；原因：调用了未经初始化的对象或</w:t>
      </w:r>
      <w:r>
        <w:rPr>
          <w:rFonts w:hint="eastAsia"/>
        </w:rPr>
        <w:t>是不存在的对象。</w:t>
      </w:r>
    </w:p>
    <w:p w:rsidR="00985134" w:rsidRDefault="00985134" w:rsidP="00985134">
      <w:pPr>
        <w:pStyle w:val="a7"/>
        <w:ind w:left="1260"/>
      </w:pPr>
      <w:r>
        <w:rPr>
          <w:rFonts w:hint="eastAsia"/>
        </w:rPr>
        <w:t>2</w:t>
      </w:r>
      <w:r>
        <w:rPr>
          <w:rFonts w:hint="eastAsia"/>
        </w:rPr>
        <w:t>）</w:t>
      </w:r>
      <w:r>
        <w:rPr>
          <w:rFonts w:hint="eastAsia"/>
        </w:rPr>
        <w:tab/>
      </w:r>
      <w:proofErr w:type="spellStart"/>
      <w:r>
        <w:rPr>
          <w:rFonts w:hint="eastAsia"/>
        </w:rPr>
        <w:t>java.lang.ClassNotFoundException</w:t>
      </w:r>
      <w:proofErr w:type="spellEnd"/>
      <w:r>
        <w:rPr>
          <w:rFonts w:hint="eastAsia"/>
        </w:rPr>
        <w:t xml:space="preserve"> </w:t>
      </w:r>
      <w:r w:rsidR="009B11D4">
        <w:rPr>
          <w:rFonts w:hint="eastAsia"/>
        </w:rPr>
        <w:t>指定的类找不到；</w:t>
      </w:r>
      <w:r>
        <w:rPr>
          <w:rFonts w:hint="eastAsia"/>
        </w:rPr>
        <w:t>原因：类的名称和路径加载错误；通常都是程序</w:t>
      </w:r>
      <w:r w:rsidR="002C4517">
        <w:rPr>
          <w:rFonts w:hint="eastAsia"/>
        </w:rPr>
        <w:t>试</w:t>
      </w:r>
      <w:r>
        <w:rPr>
          <w:rFonts w:hint="eastAsia"/>
        </w:rPr>
        <w:t>图通过字符串来加载某个类时可能引发异常。</w:t>
      </w:r>
    </w:p>
    <w:p w:rsidR="00985134" w:rsidRDefault="00985134" w:rsidP="00985134">
      <w:pPr>
        <w:pStyle w:val="a7"/>
        <w:ind w:left="1260"/>
      </w:pPr>
      <w:r>
        <w:rPr>
          <w:rFonts w:hint="eastAsia"/>
        </w:rPr>
        <w:t>3</w:t>
      </w:r>
      <w:r>
        <w:rPr>
          <w:rFonts w:hint="eastAsia"/>
        </w:rPr>
        <w:t>）</w:t>
      </w:r>
      <w:r>
        <w:rPr>
          <w:rFonts w:hint="eastAsia"/>
        </w:rPr>
        <w:tab/>
      </w:r>
      <w:proofErr w:type="spellStart"/>
      <w:r>
        <w:rPr>
          <w:rFonts w:hint="eastAsia"/>
        </w:rPr>
        <w:t>java.lang.NumberFormatException</w:t>
      </w:r>
      <w:proofErr w:type="spellEnd"/>
      <w:r>
        <w:rPr>
          <w:rFonts w:hint="eastAsia"/>
        </w:rPr>
        <w:t xml:space="preserve"> </w:t>
      </w:r>
      <w:r>
        <w:rPr>
          <w:rFonts w:hint="eastAsia"/>
        </w:rPr>
        <w:t>字符</w:t>
      </w:r>
      <w:r w:rsidR="009B11D4">
        <w:rPr>
          <w:rFonts w:hint="eastAsia"/>
        </w:rPr>
        <w:t>串转换为数字异常；</w:t>
      </w:r>
      <w:r>
        <w:rPr>
          <w:rFonts w:hint="eastAsia"/>
        </w:rPr>
        <w:t>原因：字符型数据中包含非数字型字符。</w:t>
      </w:r>
    </w:p>
    <w:p w:rsidR="00985134" w:rsidRDefault="00985134" w:rsidP="00985134">
      <w:pPr>
        <w:pStyle w:val="a7"/>
        <w:ind w:left="1260"/>
      </w:pPr>
      <w:r>
        <w:rPr>
          <w:rFonts w:hint="eastAsia"/>
        </w:rPr>
        <w:t>4</w:t>
      </w:r>
      <w:r>
        <w:rPr>
          <w:rFonts w:hint="eastAsia"/>
        </w:rPr>
        <w:t>）</w:t>
      </w:r>
      <w:r>
        <w:rPr>
          <w:rFonts w:hint="eastAsia"/>
        </w:rPr>
        <w:tab/>
      </w:r>
      <w:proofErr w:type="spellStart"/>
      <w:r>
        <w:rPr>
          <w:rFonts w:hint="eastAsia"/>
        </w:rPr>
        <w:t>java.lang.IndexOutOfBoundsException</w:t>
      </w:r>
      <w:proofErr w:type="spellEnd"/>
      <w:r>
        <w:rPr>
          <w:rFonts w:hint="eastAsia"/>
        </w:rPr>
        <w:t xml:space="preserve"> </w:t>
      </w:r>
      <w:proofErr w:type="gramStart"/>
      <w:r>
        <w:rPr>
          <w:rFonts w:hint="eastAsia"/>
        </w:rPr>
        <w:t>数组角标越界</w:t>
      </w:r>
      <w:proofErr w:type="gramEnd"/>
      <w:r>
        <w:rPr>
          <w:rFonts w:hint="eastAsia"/>
        </w:rPr>
        <w:t>异常，常见于操作数组对象时发生。</w:t>
      </w:r>
    </w:p>
    <w:p w:rsidR="00985134" w:rsidRDefault="00985134" w:rsidP="00985134">
      <w:pPr>
        <w:pStyle w:val="a7"/>
        <w:ind w:left="1260"/>
      </w:pPr>
      <w:r>
        <w:rPr>
          <w:rFonts w:hint="eastAsia"/>
        </w:rPr>
        <w:t>5</w:t>
      </w:r>
      <w:r>
        <w:rPr>
          <w:rFonts w:hint="eastAsia"/>
        </w:rPr>
        <w:t>）</w:t>
      </w:r>
      <w:r>
        <w:rPr>
          <w:rFonts w:hint="eastAsia"/>
        </w:rPr>
        <w:tab/>
      </w:r>
      <w:proofErr w:type="spellStart"/>
      <w:r>
        <w:rPr>
          <w:rFonts w:hint="eastAsia"/>
        </w:rPr>
        <w:t>java.lang.IllegalArgumentException</w:t>
      </w:r>
      <w:proofErr w:type="spellEnd"/>
      <w:r>
        <w:rPr>
          <w:rFonts w:hint="eastAsia"/>
        </w:rPr>
        <w:t xml:space="preserve"> </w:t>
      </w:r>
      <w:r>
        <w:rPr>
          <w:rFonts w:hint="eastAsia"/>
        </w:rPr>
        <w:t>方法传递参数错误。</w:t>
      </w:r>
    </w:p>
    <w:p w:rsidR="00A60A8A" w:rsidRDefault="00985134" w:rsidP="00985134">
      <w:pPr>
        <w:pStyle w:val="a7"/>
        <w:ind w:left="1260"/>
      </w:pPr>
      <w:r>
        <w:rPr>
          <w:rFonts w:hint="eastAsia"/>
        </w:rPr>
        <w:t>6</w:t>
      </w:r>
      <w:r>
        <w:rPr>
          <w:rFonts w:hint="eastAsia"/>
        </w:rPr>
        <w:t>）</w:t>
      </w:r>
      <w:r>
        <w:rPr>
          <w:rFonts w:hint="eastAsia"/>
        </w:rPr>
        <w:tab/>
      </w:r>
      <w:proofErr w:type="spellStart"/>
      <w:r>
        <w:rPr>
          <w:rFonts w:hint="eastAsia"/>
        </w:rPr>
        <w:t>java.lang.ClassCastException</w:t>
      </w:r>
      <w:proofErr w:type="spellEnd"/>
      <w:r>
        <w:rPr>
          <w:rFonts w:hint="eastAsia"/>
        </w:rPr>
        <w:t xml:space="preserve"> </w:t>
      </w:r>
      <w:r>
        <w:rPr>
          <w:rFonts w:hint="eastAsia"/>
        </w:rPr>
        <w:t>数据类型转换异常。</w:t>
      </w:r>
    </w:p>
    <w:p w:rsidR="0041474F" w:rsidRDefault="0041474F" w:rsidP="00985134">
      <w:pPr>
        <w:pStyle w:val="a7"/>
        <w:ind w:left="1260"/>
      </w:pPr>
      <w:r>
        <w:rPr>
          <w:rFonts w:hint="eastAsia"/>
        </w:rPr>
        <w:t>非</w:t>
      </w:r>
      <w:proofErr w:type="spellStart"/>
      <w:r>
        <w:rPr>
          <w:rFonts w:hint="eastAsia"/>
        </w:rPr>
        <w:t>runtimeException</w:t>
      </w:r>
      <w:proofErr w:type="spellEnd"/>
      <w:r>
        <w:rPr>
          <w:rFonts w:hint="eastAsia"/>
        </w:rPr>
        <w:t>异常</w:t>
      </w:r>
    </w:p>
    <w:p w:rsidR="0041474F" w:rsidRDefault="0041474F" w:rsidP="00985134">
      <w:pPr>
        <w:pStyle w:val="a7"/>
        <w:ind w:left="1260"/>
      </w:pPr>
      <w:proofErr w:type="spellStart"/>
      <w:r>
        <w:rPr>
          <w:rFonts w:hint="eastAsia"/>
        </w:rPr>
        <w:t>ClassNotFoundException</w:t>
      </w:r>
      <w:proofErr w:type="spellEnd"/>
      <w:r>
        <w:rPr>
          <w:rFonts w:hint="eastAsia"/>
        </w:rPr>
        <w:t xml:space="preserve"> </w:t>
      </w:r>
      <w:r>
        <w:rPr>
          <w:rFonts w:hint="eastAsia"/>
        </w:rPr>
        <w:t>找不到指定的</w:t>
      </w:r>
      <w:r>
        <w:rPr>
          <w:rFonts w:hint="eastAsia"/>
        </w:rPr>
        <w:t>class</w:t>
      </w:r>
      <w:r>
        <w:rPr>
          <w:rFonts w:hint="eastAsia"/>
        </w:rPr>
        <w:t>异常</w:t>
      </w:r>
    </w:p>
    <w:p w:rsidR="0041474F" w:rsidRDefault="0041474F" w:rsidP="00985134">
      <w:pPr>
        <w:pStyle w:val="a7"/>
        <w:ind w:left="1260"/>
      </w:pPr>
      <w:proofErr w:type="spellStart"/>
      <w:r>
        <w:rPr>
          <w:rFonts w:hint="eastAsia"/>
        </w:rPr>
        <w:t>IOException</w:t>
      </w:r>
      <w:proofErr w:type="spellEnd"/>
      <w:r>
        <w:rPr>
          <w:rFonts w:hint="eastAsia"/>
        </w:rPr>
        <w:t xml:space="preserve"> IO</w:t>
      </w:r>
      <w:r>
        <w:rPr>
          <w:rFonts w:hint="eastAsia"/>
        </w:rPr>
        <w:t>操作异常</w:t>
      </w:r>
    </w:p>
    <w:p w:rsidR="0041474F" w:rsidRDefault="0041474F" w:rsidP="00985134">
      <w:pPr>
        <w:pStyle w:val="a7"/>
        <w:ind w:left="1260"/>
      </w:pPr>
      <w:r>
        <w:rPr>
          <w:rFonts w:hint="eastAsia"/>
        </w:rPr>
        <w:t>Error</w:t>
      </w:r>
    </w:p>
    <w:p w:rsidR="0041474F" w:rsidRDefault="0041474F" w:rsidP="00985134">
      <w:pPr>
        <w:pStyle w:val="a7"/>
        <w:ind w:left="1260"/>
      </w:pPr>
      <w:proofErr w:type="spellStart"/>
      <w:r>
        <w:rPr>
          <w:rFonts w:hint="eastAsia"/>
        </w:rPr>
        <w:t>NoClassDefFoundError</w:t>
      </w:r>
      <w:proofErr w:type="spellEnd"/>
      <w:r>
        <w:rPr>
          <w:rFonts w:hint="eastAsia"/>
        </w:rPr>
        <w:t xml:space="preserve"> </w:t>
      </w:r>
      <w:r>
        <w:rPr>
          <w:rFonts w:hint="eastAsia"/>
        </w:rPr>
        <w:t>找不到</w:t>
      </w:r>
      <w:r>
        <w:rPr>
          <w:rFonts w:hint="eastAsia"/>
        </w:rPr>
        <w:t>class</w:t>
      </w:r>
      <w:r>
        <w:rPr>
          <w:rFonts w:hint="eastAsia"/>
        </w:rPr>
        <w:t>定义的异常</w:t>
      </w:r>
    </w:p>
    <w:p w:rsidR="0041474F" w:rsidRDefault="0041474F" w:rsidP="00985134">
      <w:pPr>
        <w:pStyle w:val="a7"/>
        <w:ind w:left="1260"/>
      </w:pPr>
      <w:proofErr w:type="spellStart"/>
      <w:r>
        <w:rPr>
          <w:rFonts w:hint="eastAsia"/>
        </w:rPr>
        <w:t>StackOverflowError</w:t>
      </w:r>
      <w:proofErr w:type="spellEnd"/>
      <w:r>
        <w:rPr>
          <w:rFonts w:hint="eastAsia"/>
        </w:rPr>
        <w:t xml:space="preserve"> </w:t>
      </w:r>
      <w:r>
        <w:rPr>
          <w:rFonts w:hint="eastAsia"/>
        </w:rPr>
        <w:t>深递归导致</w:t>
      </w:r>
      <w:proofErr w:type="gramStart"/>
      <w:r>
        <w:rPr>
          <w:rFonts w:hint="eastAsia"/>
        </w:rPr>
        <w:t>栈</w:t>
      </w:r>
      <w:proofErr w:type="gramEnd"/>
      <w:r>
        <w:rPr>
          <w:rFonts w:hint="eastAsia"/>
        </w:rPr>
        <w:t>被耗尽而抛出的异常</w:t>
      </w:r>
    </w:p>
    <w:p w:rsidR="0041474F" w:rsidRPr="00EC40C7" w:rsidRDefault="0041474F" w:rsidP="00985134">
      <w:pPr>
        <w:pStyle w:val="a7"/>
        <w:ind w:left="1260"/>
      </w:pPr>
      <w:proofErr w:type="spellStart"/>
      <w:r>
        <w:rPr>
          <w:rFonts w:hint="eastAsia"/>
        </w:rPr>
        <w:t>OutOfMemoryError</w:t>
      </w:r>
      <w:proofErr w:type="spellEnd"/>
      <w:r>
        <w:rPr>
          <w:rFonts w:hint="eastAsia"/>
        </w:rPr>
        <w:t xml:space="preserve"> </w:t>
      </w:r>
      <w:r>
        <w:rPr>
          <w:rFonts w:hint="eastAsia"/>
        </w:rPr>
        <w:t>内存溢出异常</w:t>
      </w:r>
    </w:p>
    <w:p w:rsidR="007A61EB" w:rsidRPr="007A61EB" w:rsidRDefault="007A61EB" w:rsidP="00254DCB">
      <w:pPr>
        <w:pStyle w:val="a7"/>
        <w:numPr>
          <w:ilvl w:val="0"/>
          <w:numId w:val="9"/>
        </w:numPr>
        <w:ind w:left="1140" w:firstLineChars="0" w:firstLine="0"/>
        <w:outlineLvl w:val="2"/>
      </w:pPr>
      <w:r w:rsidRPr="007A61EB">
        <w:rPr>
          <w:b/>
          <w:color w:val="FF0000"/>
        </w:rPr>
        <w:t>try-catch-finally</w:t>
      </w:r>
      <w:r w:rsidRPr="007A61EB">
        <w:rPr>
          <w:rFonts w:hint="eastAsia"/>
          <w:b/>
          <w:color w:val="FF0000"/>
        </w:rPr>
        <w:t xml:space="preserve"> </w:t>
      </w:r>
      <w:r w:rsidRPr="007A61EB">
        <w:rPr>
          <w:rFonts w:hint="eastAsia"/>
          <w:b/>
          <w:color w:val="FF0000"/>
        </w:rPr>
        <w:t>（不要在循环内写</w:t>
      </w:r>
      <w:r w:rsidRPr="007A61EB">
        <w:rPr>
          <w:rFonts w:hint="eastAsia"/>
          <w:b/>
          <w:color w:val="FF0000"/>
        </w:rPr>
        <w:t>try</w:t>
      </w:r>
      <w:r w:rsidRPr="007A61EB">
        <w:rPr>
          <w:b/>
          <w:color w:val="FF0000"/>
        </w:rPr>
        <w:t>…</w:t>
      </w:r>
      <w:r w:rsidRPr="007A61EB">
        <w:rPr>
          <w:rFonts w:hint="eastAsia"/>
          <w:b/>
          <w:color w:val="FF0000"/>
        </w:rPr>
        <w:t>catch</w:t>
      </w:r>
      <w:r w:rsidRPr="007A61EB">
        <w:rPr>
          <w:rFonts w:hint="eastAsia"/>
          <w:b/>
          <w:color w:val="FF0000"/>
        </w:rPr>
        <w:t>）</w:t>
      </w:r>
    </w:p>
    <w:p w:rsidR="00D73056" w:rsidRDefault="00D73056" w:rsidP="007A61EB">
      <w:pPr>
        <w:pStyle w:val="a7"/>
        <w:ind w:left="1152"/>
      </w:pPr>
      <w:r>
        <w:rPr>
          <w:rFonts w:hint="eastAsia"/>
        </w:rPr>
        <w:t>Java</w:t>
      </w:r>
      <w:r>
        <w:rPr>
          <w:rFonts w:hint="eastAsia"/>
        </w:rPr>
        <w:t>的异常处理机制：</w:t>
      </w:r>
    </w:p>
    <w:p w:rsidR="00D73056" w:rsidRDefault="00D73056" w:rsidP="007A61EB">
      <w:pPr>
        <w:pStyle w:val="a7"/>
        <w:ind w:left="1152"/>
      </w:pPr>
      <w:r>
        <w:rPr>
          <w:rFonts w:hint="eastAsia"/>
        </w:rPr>
        <w:t>抛出异常：创建异常对象，交由运行时系统处理。</w:t>
      </w:r>
    </w:p>
    <w:p w:rsidR="00D73056" w:rsidRDefault="00D73056" w:rsidP="007A61EB">
      <w:pPr>
        <w:pStyle w:val="a7"/>
        <w:ind w:left="1152"/>
      </w:pPr>
      <w:r>
        <w:rPr>
          <w:rFonts w:hint="eastAsia"/>
        </w:rPr>
        <w:t>捕获异常：寻找合适的异常处理器处理异常，否则终止运行。</w:t>
      </w:r>
    </w:p>
    <w:p w:rsidR="007A61EB" w:rsidRDefault="007A61EB" w:rsidP="007A61EB">
      <w:pPr>
        <w:pStyle w:val="a7"/>
        <w:ind w:left="1152"/>
      </w:pPr>
      <w:proofErr w:type="gramStart"/>
      <w:r w:rsidRPr="00907220">
        <w:t>try{</w:t>
      </w:r>
      <w:proofErr w:type="gramEnd"/>
    </w:p>
    <w:p w:rsidR="007A61EB" w:rsidRPr="00907220" w:rsidRDefault="007A61EB" w:rsidP="007A61EB">
      <w:pPr>
        <w:pStyle w:val="a7"/>
        <w:ind w:left="1152"/>
      </w:pPr>
      <w:r>
        <w:rPr>
          <w:rFonts w:hint="eastAsia"/>
        </w:rPr>
        <w:t xml:space="preserve"> </w:t>
      </w:r>
      <w:r w:rsidRPr="00907220">
        <w:tab/>
        <w:t xml:space="preserve">// </w:t>
      </w:r>
      <w:r w:rsidRPr="00907220">
        <w:rPr>
          <w:rFonts w:hint="eastAsia"/>
        </w:rPr>
        <w:t>可能会抛出特定异常的代码段</w:t>
      </w:r>
    </w:p>
    <w:p w:rsidR="007A61EB" w:rsidRPr="00907220" w:rsidRDefault="007A61EB" w:rsidP="007A61EB">
      <w:pPr>
        <w:pStyle w:val="a7"/>
        <w:ind w:left="1152"/>
      </w:pPr>
      <w:proofErr w:type="gramStart"/>
      <w:r w:rsidRPr="00907220">
        <w:t>}catch</w:t>
      </w:r>
      <w:proofErr w:type="gramEnd"/>
      <w:r w:rsidRPr="00907220">
        <w:t>(</w:t>
      </w:r>
      <w:proofErr w:type="spellStart"/>
      <w:r w:rsidRPr="00907220">
        <w:t>MyExceptionType</w:t>
      </w:r>
      <w:proofErr w:type="spellEnd"/>
      <w:r w:rsidRPr="00907220">
        <w:t xml:space="preserve">  </w:t>
      </w:r>
      <w:proofErr w:type="spellStart"/>
      <w:r w:rsidRPr="00907220">
        <w:t>myException</w:t>
      </w:r>
      <w:proofErr w:type="spellEnd"/>
      <w:r w:rsidRPr="00907220">
        <w:t>){</w:t>
      </w:r>
    </w:p>
    <w:p w:rsidR="007A61EB" w:rsidRPr="00907220" w:rsidRDefault="007A61EB" w:rsidP="007A61EB">
      <w:pPr>
        <w:pStyle w:val="a7"/>
        <w:ind w:left="1152"/>
      </w:pPr>
      <w:r w:rsidRPr="00907220">
        <w:tab/>
        <w:t xml:space="preserve">// </w:t>
      </w:r>
      <w:r w:rsidRPr="00907220">
        <w:rPr>
          <w:rFonts w:hint="eastAsia"/>
        </w:rPr>
        <w:t>如果</w:t>
      </w:r>
      <w:proofErr w:type="spellStart"/>
      <w:r w:rsidRPr="00907220">
        <w:t>myException</w:t>
      </w:r>
      <w:proofErr w:type="spellEnd"/>
      <w:r w:rsidRPr="00907220">
        <w:t xml:space="preserve"> </w:t>
      </w:r>
      <w:r w:rsidRPr="00907220">
        <w:rPr>
          <w:rFonts w:hint="eastAsia"/>
        </w:rPr>
        <w:t>被抛出，则执行这段代码</w:t>
      </w:r>
    </w:p>
    <w:p w:rsidR="007A61EB" w:rsidRPr="00907220" w:rsidRDefault="007A61EB" w:rsidP="007A61EB">
      <w:pPr>
        <w:pStyle w:val="a7"/>
        <w:ind w:left="1152"/>
      </w:pPr>
      <w:r w:rsidRPr="00907220">
        <w:t xml:space="preserve">}catch(Exception </w:t>
      </w:r>
      <w:proofErr w:type="spellStart"/>
      <w:r w:rsidRPr="00907220">
        <w:t>otherException</w:t>
      </w:r>
      <w:proofErr w:type="spellEnd"/>
      <w:r w:rsidRPr="00907220">
        <w:t>){</w:t>
      </w:r>
      <w:r w:rsidRPr="00907220">
        <w:br/>
        <w:t>//</w:t>
      </w:r>
      <w:r w:rsidRPr="00907220">
        <w:rPr>
          <w:rFonts w:hint="eastAsia"/>
        </w:rPr>
        <w:t>如果另外的异常</w:t>
      </w:r>
      <w:proofErr w:type="spellStart"/>
      <w:r w:rsidRPr="00907220">
        <w:t>otherException</w:t>
      </w:r>
      <w:proofErr w:type="spellEnd"/>
      <w:r w:rsidRPr="00907220">
        <w:rPr>
          <w:rFonts w:hint="eastAsia"/>
        </w:rPr>
        <w:t>被抛出，则执行这段代码</w:t>
      </w:r>
    </w:p>
    <w:p w:rsidR="007A61EB" w:rsidRPr="00907220" w:rsidRDefault="007A61EB" w:rsidP="007A61EB">
      <w:pPr>
        <w:pStyle w:val="a7"/>
        <w:ind w:left="1152"/>
      </w:pPr>
      <w:r w:rsidRPr="00907220">
        <w:t>} [finally{ //</w:t>
      </w:r>
      <w:r w:rsidRPr="00907220">
        <w:rPr>
          <w:rFonts w:hint="eastAsia"/>
        </w:rPr>
        <w:t>用于资源回收</w:t>
      </w:r>
    </w:p>
    <w:p w:rsidR="007A61EB" w:rsidRPr="00907220" w:rsidRDefault="007A61EB" w:rsidP="007A61EB">
      <w:pPr>
        <w:pStyle w:val="a7"/>
        <w:ind w:left="1152"/>
      </w:pPr>
      <w:r w:rsidRPr="00907220">
        <w:tab/>
        <w:t>//</w:t>
      </w:r>
      <w:r w:rsidRPr="00907220">
        <w:rPr>
          <w:rFonts w:hint="eastAsia"/>
        </w:rPr>
        <w:t>无条件执行的语句</w:t>
      </w:r>
    </w:p>
    <w:p w:rsidR="007A61EB" w:rsidRDefault="007A61EB" w:rsidP="007A61EB">
      <w:pPr>
        <w:pStyle w:val="a7"/>
        <w:ind w:left="1152"/>
      </w:pPr>
      <w:r w:rsidRPr="00907220">
        <w:t>}]</w:t>
      </w:r>
    </w:p>
    <w:p w:rsidR="00437141" w:rsidRDefault="00B83B40" w:rsidP="00437141">
      <w:pPr>
        <w:pStyle w:val="a7"/>
        <w:ind w:left="840" w:firstLineChars="0" w:firstLine="0"/>
      </w:pPr>
      <w:r>
        <w:rPr>
          <w:rFonts w:hint="eastAsia"/>
        </w:rPr>
        <w:tab/>
      </w:r>
      <w:r w:rsidRPr="00B83B40">
        <w:t>ExceptionHandleMechanism</w:t>
      </w:r>
      <w:r w:rsidR="00437141">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37141" w:rsidRPr="00F06780" w:rsidTr="006F0AEC">
        <w:tc>
          <w:tcPr>
            <w:tcW w:w="8522" w:type="dxa"/>
          </w:tcPr>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b/>
                <w:bCs/>
                <w:color w:val="7F0055"/>
                <w:kern w:val="0"/>
                <w:sz w:val="24"/>
                <w:szCs w:val="36"/>
              </w:rPr>
              <w:t>package</w:t>
            </w: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com.xjo.throwable</w:t>
            </w:r>
            <w:proofErr w:type="spellEnd"/>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b/>
                <w:bCs/>
                <w:color w:val="7F0055"/>
                <w:kern w:val="0"/>
                <w:sz w:val="24"/>
                <w:szCs w:val="36"/>
              </w:rPr>
              <w:t>public</w:t>
            </w: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class</w:t>
            </w: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ExceptionHandleMechanism</w:t>
            </w:r>
            <w:proofErr w:type="spellEnd"/>
            <w:r w:rsidRPr="00F06780">
              <w:rPr>
                <w:rFonts w:ascii="Consolas" w:hAnsi="Consolas" w:cs="Consolas"/>
                <w:color w:val="000000"/>
                <w:kern w:val="0"/>
                <w:sz w:val="24"/>
                <w:szCs w:val="36"/>
              </w:rPr>
              <w:t xml:space="preserve">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lastRenderedPageBreak/>
              <w:t xml:space="preserve">    </w:t>
            </w:r>
            <w:r w:rsidRPr="00F06780">
              <w:rPr>
                <w:rFonts w:ascii="Consolas" w:hAnsi="Consolas" w:cs="Consolas"/>
                <w:b/>
                <w:bCs/>
                <w:color w:val="7F0055"/>
                <w:kern w:val="0"/>
                <w:sz w:val="24"/>
                <w:szCs w:val="36"/>
              </w:rPr>
              <w:t>public</w:t>
            </w: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static</w:t>
            </w: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void</w:t>
            </w: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doWork</w:t>
            </w:r>
            <w:proofErr w:type="spellEnd"/>
            <w:r w:rsidRPr="00F06780">
              <w:rPr>
                <w:rFonts w:ascii="Consolas" w:hAnsi="Consolas" w:cs="Consolas"/>
                <w:color w:val="000000"/>
                <w:kern w:val="0"/>
                <w:sz w:val="24"/>
                <w:szCs w:val="36"/>
              </w:rPr>
              <w:t>()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try</w:t>
            </w:r>
            <w:r w:rsidRPr="00F06780">
              <w:rPr>
                <w:rFonts w:ascii="Consolas" w:hAnsi="Consolas" w:cs="Consolas"/>
                <w:color w:val="000000"/>
                <w:kern w:val="0"/>
                <w:sz w:val="24"/>
                <w:szCs w:val="36"/>
              </w:rPr>
              <w:t xml:space="preserve">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int</w:t>
            </w:r>
            <w:r w:rsidRPr="00F06780">
              <w:rPr>
                <w:rFonts w:ascii="Consolas" w:hAnsi="Consolas" w:cs="Consolas"/>
                <w:color w:val="000000"/>
                <w:kern w:val="0"/>
                <w:sz w:val="24"/>
                <w:szCs w:val="36"/>
              </w:rPr>
              <w:t xml:space="preserve"> </w:t>
            </w:r>
            <w:proofErr w:type="spellStart"/>
            <w:r w:rsidRPr="00F06780">
              <w:rPr>
                <w:rFonts w:ascii="Consolas" w:hAnsi="Consolas" w:cs="Consolas"/>
                <w:color w:val="6A3E3E"/>
                <w:kern w:val="0"/>
                <w:sz w:val="24"/>
                <w:szCs w:val="36"/>
              </w:rPr>
              <w:t>i</w:t>
            </w:r>
            <w:proofErr w:type="spellEnd"/>
            <w:r w:rsidRPr="00F06780">
              <w:rPr>
                <w:rFonts w:ascii="Consolas" w:hAnsi="Consolas" w:cs="Consolas"/>
                <w:color w:val="000000"/>
                <w:kern w:val="0"/>
                <w:sz w:val="24"/>
                <w:szCs w:val="36"/>
              </w:rPr>
              <w:t xml:space="preserve"> = 10 / 0;    </w:t>
            </w:r>
            <w:r w:rsidRPr="00F06780">
              <w:rPr>
                <w:rFonts w:ascii="Consolas" w:hAnsi="Consolas" w:cs="Consolas"/>
                <w:color w:val="3F7F5F"/>
                <w:kern w:val="0"/>
                <w:sz w:val="24"/>
                <w:szCs w:val="36"/>
              </w:rPr>
              <w:t>//</w:t>
            </w:r>
            <w:r w:rsidRPr="00F06780">
              <w:rPr>
                <w:rFonts w:ascii="Consolas" w:hAnsi="Consolas" w:cs="Consolas"/>
                <w:color w:val="3F7F5F"/>
                <w:kern w:val="0"/>
                <w:sz w:val="24"/>
                <w:szCs w:val="36"/>
              </w:rPr>
              <w:t>会抛出异常</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System.</w:t>
            </w:r>
            <w:r w:rsidRPr="00F06780">
              <w:rPr>
                <w:rFonts w:ascii="Consolas" w:hAnsi="Consolas" w:cs="Consolas"/>
                <w:b/>
                <w:bCs/>
                <w:i/>
                <w:iCs/>
                <w:color w:val="0000C0"/>
                <w:kern w:val="0"/>
                <w:sz w:val="24"/>
                <w:szCs w:val="36"/>
                <w:highlight w:val="lightGray"/>
              </w:rPr>
              <w:t>out</w:t>
            </w:r>
            <w:r w:rsidRPr="00F06780">
              <w:rPr>
                <w:rFonts w:ascii="Consolas" w:hAnsi="Consolas" w:cs="Consolas"/>
                <w:color w:val="000000"/>
                <w:kern w:val="0"/>
                <w:sz w:val="24"/>
                <w:szCs w:val="36"/>
              </w:rPr>
              <w:t>.println</w:t>
            </w:r>
            <w:proofErr w:type="spellEnd"/>
            <w:r w:rsidRPr="00F06780">
              <w:rPr>
                <w:rFonts w:ascii="Consolas" w:hAnsi="Consolas" w:cs="Consolas"/>
                <w:color w:val="000000"/>
                <w:kern w:val="0"/>
                <w:sz w:val="24"/>
                <w:szCs w:val="36"/>
              </w:rPr>
              <w:t>(</w:t>
            </w:r>
            <w:r w:rsidRPr="00F06780">
              <w:rPr>
                <w:rFonts w:ascii="Consolas" w:hAnsi="Consolas" w:cs="Consolas"/>
                <w:color w:val="2A00FF"/>
                <w:kern w:val="0"/>
                <w:sz w:val="24"/>
                <w:szCs w:val="36"/>
              </w:rPr>
              <w:t>"</w:t>
            </w:r>
            <w:proofErr w:type="spellStart"/>
            <w:r w:rsidRPr="00F06780">
              <w:rPr>
                <w:rFonts w:ascii="Consolas" w:hAnsi="Consolas" w:cs="Consolas"/>
                <w:color w:val="2A00FF"/>
                <w:kern w:val="0"/>
                <w:sz w:val="24"/>
                <w:szCs w:val="36"/>
              </w:rPr>
              <w:t>i</w:t>
            </w:r>
            <w:proofErr w:type="spellEnd"/>
            <w:r w:rsidRPr="00F06780">
              <w:rPr>
                <w:rFonts w:ascii="Consolas" w:hAnsi="Consolas" w:cs="Consolas"/>
                <w:color w:val="2A00FF"/>
                <w:kern w:val="0"/>
                <w:sz w:val="24"/>
                <w:szCs w:val="36"/>
              </w:rPr>
              <w:t>="</w:t>
            </w:r>
            <w:r w:rsidRPr="00F06780">
              <w:rPr>
                <w:rFonts w:ascii="Consolas" w:hAnsi="Consolas" w:cs="Consolas"/>
                <w:color w:val="000000"/>
                <w:kern w:val="0"/>
                <w:sz w:val="24"/>
                <w:szCs w:val="36"/>
              </w:rPr>
              <w:t xml:space="preserve"> + </w:t>
            </w:r>
            <w:proofErr w:type="spellStart"/>
            <w:r w:rsidRPr="00F06780">
              <w:rPr>
                <w:rFonts w:ascii="Consolas" w:hAnsi="Consolas" w:cs="Consolas"/>
                <w:color w:val="6A3E3E"/>
                <w:kern w:val="0"/>
                <w:sz w:val="24"/>
                <w:szCs w:val="36"/>
              </w:rPr>
              <w:t>i</w:t>
            </w:r>
            <w:proofErr w:type="spellEnd"/>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 </w:t>
            </w:r>
            <w:r w:rsidRPr="00F06780">
              <w:rPr>
                <w:rFonts w:ascii="Consolas" w:hAnsi="Consolas" w:cs="Consolas"/>
                <w:b/>
                <w:bCs/>
                <w:color w:val="7F0055"/>
                <w:kern w:val="0"/>
                <w:sz w:val="24"/>
                <w:szCs w:val="36"/>
              </w:rPr>
              <w:t>catch</w:t>
            </w: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ArithmeticException</w:t>
            </w:r>
            <w:proofErr w:type="spellEnd"/>
            <w:r w:rsidRPr="00F06780">
              <w:rPr>
                <w:rFonts w:ascii="Consolas" w:hAnsi="Consolas" w:cs="Consolas"/>
                <w:color w:val="000000"/>
                <w:kern w:val="0"/>
                <w:sz w:val="24"/>
                <w:szCs w:val="36"/>
              </w:rPr>
              <w:t xml:space="preserve"> </w:t>
            </w:r>
            <w:r w:rsidRPr="00F06780">
              <w:rPr>
                <w:rFonts w:ascii="Consolas" w:hAnsi="Consolas" w:cs="Consolas"/>
                <w:color w:val="6A3E3E"/>
                <w:kern w:val="0"/>
                <w:sz w:val="24"/>
                <w:szCs w:val="36"/>
              </w:rPr>
              <w:t>e</w:t>
            </w:r>
            <w:r w:rsidRPr="00F06780">
              <w:rPr>
                <w:rFonts w:ascii="Consolas" w:hAnsi="Consolas" w:cs="Consolas"/>
                <w:color w:val="000000"/>
                <w:kern w:val="0"/>
                <w:sz w:val="24"/>
                <w:szCs w:val="36"/>
              </w:rPr>
              <w:t>)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r w:rsidRPr="00F06780">
              <w:rPr>
                <w:rFonts w:ascii="Consolas" w:hAnsi="Consolas" w:cs="Consolas"/>
                <w:color w:val="3F7F5F"/>
                <w:kern w:val="0"/>
                <w:sz w:val="24"/>
                <w:szCs w:val="36"/>
              </w:rPr>
              <w:t>//</w:t>
            </w:r>
            <w:r w:rsidRPr="00F06780">
              <w:rPr>
                <w:rFonts w:ascii="Consolas" w:hAnsi="Consolas" w:cs="Consolas"/>
                <w:color w:val="3F7F5F"/>
                <w:kern w:val="0"/>
                <w:sz w:val="24"/>
                <w:szCs w:val="36"/>
              </w:rPr>
              <w:t>捕获</w:t>
            </w:r>
            <w:r w:rsidRPr="00F06780">
              <w:rPr>
                <w:rFonts w:ascii="Consolas" w:hAnsi="Consolas" w:cs="Consolas"/>
                <w:color w:val="3F7F5F"/>
                <w:kern w:val="0"/>
                <w:sz w:val="24"/>
                <w:szCs w:val="36"/>
              </w:rPr>
              <w:t xml:space="preserve"> Exception</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System.</w:t>
            </w:r>
            <w:r w:rsidRPr="00F06780">
              <w:rPr>
                <w:rFonts w:ascii="Consolas" w:hAnsi="Consolas" w:cs="Consolas"/>
                <w:b/>
                <w:bCs/>
                <w:i/>
                <w:iCs/>
                <w:color w:val="0000C0"/>
                <w:kern w:val="0"/>
                <w:sz w:val="24"/>
                <w:szCs w:val="36"/>
                <w:highlight w:val="lightGray"/>
              </w:rPr>
              <w:t>out</w:t>
            </w:r>
            <w:r w:rsidRPr="00F06780">
              <w:rPr>
                <w:rFonts w:ascii="Consolas" w:hAnsi="Consolas" w:cs="Consolas"/>
                <w:color w:val="000000"/>
                <w:kern w:val="0"/>
                <w:sz w:val="24"/>
                <w:szCs w:val="36"/>
              </w:rPr>
              <w:t>.println</w:t>
            </w:r>
            <w:proofErr w:type="spellEnd"/>
            <w:r w:rsidRPr="00F06780">
              <w:rPr>
                <w:rFonts w:ascii="Consolas" w:hAnsi="Consolas" w:cs="Consolas"/>
                <w:color w:val="000000"/>
                <w:kern w:val="0"/>
                <w:sz w:val="24"/>
                <w:szCs w:val="36"/>
              </w:rPr>
              <w:t>(</w:t>
            </w:r>
            <w:r w:rsidRPr="00F06780">
              <w:rPr>
                <w:rFonts w:ascii="Consolas" w:hAnsi="Consolas" w:cs="Consolas"/>
                <w:color w:val="2A00FF"/>
                <w:kern w:val="0"/>
                <w:sz w:val="24"/>
                <w:szCs w:val="36"/>
              </w:rPr>
              <w:t>"</w:t>
            </w:r>
            <w:proofErr w:type="spellStart"/>
            <w:r w:rsidRPr="00F06780">
              <w:rPr>
                <w:rFonts w:ascii="Consolas" w:hAnsi="Consolas" w:cs="Consolas"/>
                <w:color w:val="2A00FF"/>
                <w:kern w:val="0"/>
                <w:sz w:val="24"/>
                <w:szCs w:val="36"/>
              </w:rPr>
              <w:t>ArithmeticException</w:t>
            </w:r>
            <w:proofErr w:type="spellEnd"/>
            <w:r w:rsidRPr="00F06780">
              <w:rPr>
                <w:rFonts w:ascii="Consolas" w:hAnsi="Consolas" w:cs="Consolas"/>
                <w:color w:val="2A00FF"/>
                <w:kern w:val="0"/>
                <w:sz w:val="24"/>
                <w:szCs w:val="36"/>
              </w:rPr>
              <w:t>: "</w:t>
            </w:r>
            <w:r w:rsidRPr="00F06780">
              <w:rPr>
                <w:rFonts w:ascii="Consolas" w:hAnsi="Consolas" w:cs="Consolas"/>
                <w:color w:val="000000"/>
                <w:kern w:val="0"/>
                <w:sz w:val="24"/>
                <w:szCs w:val="36"/>
              </w:rPr>
              <w:t xml:space="preserve"> + </w:t>
            </w:r>
            <w:r w:rsidRPr="00F06780">
              <w:rPr>
                <w:rFonts w:ascii="Consolas" w:hAnsi="Consolas" w:cs="Consolas"/>
                <w:color w:val="6A3E3E"/>
                <w:kern w:val="0"/>
                <w:sz w:val="24"/>
                <w:szCs w:val="36"/>
              </w:rPr>
              <w:t>e</w:t>
            </w:r>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 </w:t>
            </w:r>
            <w:r w:rsidRPr="00F06780">
              <w:rPr>
                <w:rFonts w:ascii="Consolas" w:hAnsi="Consolas" w:cs="Consolas"/>
                <w:b/>
                <w:bCs/>
                <w:color w:val="7F0055"/>
                <w:kern w:val="0"/>
                <w:sz w:val="24"/>
                <w:szCs w:val="36"/>
              </w:rPr>
              <w:t>finally</w:t>
            </w:r>
            <w:r w:rsidRPr="00F06780">
              <w:rPr>
                <w:rFonts w:ascii="Consolas" w:hAnsi="Consolas" w:cs="Consolas"/>
                <w:color w:val="000000"/>
                <w:kern w:val="0"/>
                <w:sz w:val="24"/>
                <w:szCs w:val="36"/>
              </w:rPr>
              <w:t xml:space="preserve">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System.</w:t>
            </w:r>
            <w:r w:rsidRPr="00F06780">
              <w:rPr>
                <w:rFonts w:ascii="Consolas" w:hAnsi="Consolas" w:cs="Consolas"/>
                <w:b/>
                <w:bCs/>
                <w:i/>
                <w:iCs/>
                <w:color w:val="0000C0"/>
                <w:kern w:val="0"/>
                <w:sz w:val="24"/>
                <w:szCs w:val="36"/>
                <w:highlight w:val="lightGray"/>
              </w:rPr>
              <w:t>out</w:t>
            </w:r>
            <w:r w:rsidRPr="00F06780">
              <w:rPr>
                <w:rFonts w:ascii="Consolas" w:hAnsi="Consolas" w:cs="Consolas"/>
                <w:color w:val="000000"/>
                <w:kern w:val="0"/>
                <w:sz w:val="24"/>
                <w:szCs w:val="36"/>
              </w:rPr>
              <w:t>.println</w:t>
            </w:r>
            <w:proofErr w:type="spellEnd"/>
            <w:r w:rsidRPr="00F06780">
              <w:rPr>
                <w:rFonts w:ascii="Consolas" w:hAnsi="Consolas" w:cs="Consolas"/>
                <w:color w:val="000000"/>
                <w:kern w:val="0"/>
                <w:sz w:val="24"/>
                <w:szCs w:val="36"/>
              </w:rPr>
              <w:t>(</w:t>
            </w:r>
            <w:r w:rsidRPr="00F06780">
              <w:rPr>
                <w:rFonts w:ascii="Consolas" w:hAnsi="Consolas" w:cs="Consolas"/>
                <w:color w:val="2A00FF"/>
                <w:kern w:val="0"/>
                <w:sz w:val="24"/>
                <w:szCs w:val="36"/>
              </w:rPr>
              <w:t>"Finally"</w:t>
            </w:r>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public</w:t>
            </w: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static</w:t>
            </w:r>
            <w:r w:rsidRPr="00F06780">
              <w:rPr>
                <w:rFonts w:ascii="Consolas" w:hAnsi="Consolas" w:cs="Consolas"/>
                <w:color w:val="000000"/>
                <w:kern w:val="0"/>
                <w:sz w:val="24"/>
                <w:szCs w:val="36"/>
              </w:rPr>
              <w:t xml:space="preserve"> </w:t>
            </w:r>
            <w:r w:rsidRPr="00F06780">
              <w:rPr>
                <w:rFonts w:ascii="Consolas" w:hAnsi="Consolas" w:cs="Consolas"/>
                <w:b/>
                <w:bCs/>
                <w:color w:val="7F0055"/>
                <w:kern w:val="0"/>
                <w:sz w:val="24"/>
                <w:szCs w:val="36"/>
              </w:rPr>
              <w:t>void</w:t>
            </w:r>
            <w:r w:rsidRPr="00F06780">
              <w:rPr>
                <w:rFonts w:ascii="Consolas" w:hAnsi="Consolas" w:cs="Consolas"/>
                <w:color w:val="000000"/>
                <w:kern w:val="0"/>
                <w:sz w:val="24"/>
                <w:szCs w:val="36"/>
              </w:rPr>
              <w:t xml:space="preserve"> main(String[] </w:t>
            </w:r>
            <w:proofErr w:type="spellStart"/>
            <w:r w:rsidRPr="00F06780">
              <w:rPr>
                <w:rFonts w:ascii="Consolas" w:hAnsi="Consolas" w:cs="Consolas"/>
                <w:color w:val="6A3E3E"/>
                <w:kern w:val="0"/>
                <w:sz w:val="24"/>
                <w:szCs w:val="36"/>
              </w:rPr>
              <w:t>args</w:t>
            </w:r>
            <w:proofErr w:type="spellEnd"/>
            <w:r w:rsidRPr="00F06780">
              <w:rPr>
                <w:rFonts w:ascii="Consolas" w:hAnsi="Consolas" w:cs="Consolas"/>
                <w:color w:val="000000"/>
                <w:kern w:val="0"/>
                <w:sz w:val="24"/>
                <w:szCs w:val="36"/>
              </w:rPr>
              <w:t>) {</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roofErr w:type="spellStart"/>
            <w:r w:rsidRPr="00F06780">
              <w:rPr>
                <w:rFonts w:ascii="Consolas" w:hAnsi="Consolas" w:cs="Consolas"/>
                <w:i/>
                <w:iCs/>
                <w:color w:val="000000"/>
                <w:kern w:val="0"/>
                <w:sz w:val="24"/>
                <w:szCs w:val="36"/>
              </w:rPr>
              <w:t>doWork</w:t>
            </w:r>
            <w:proofErr w:type="spellEnd"/>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roofErr w:type="spellStart"/>
            <w:r w:rsidRPr="00F06780">
              <w:rPr>
                <w:rFonts w:ascii="Consolas" w:hAnsi="Consolas" w:cs="Consolas"/>
                <w:color w:val="000000"/>
                <w:kern w:val="0"/>
                <w:sz w:val="24"/>
                <w:szCs w:val="36"/>
              </w:rPr>
              <w:t>System.</w:t>
            </w:r>
            <w:r w:rsidRPr="00F06780">
              <w:rPr>
                <w:rFonts w:ascii="Consolas" w:hAnsi="Consolas" w:cs="Consolas"/>
                <w:b/>
                <w:bCs/>
                <w:i/>
                <w:iCs/>
                <w:color w:val="0000C0"/>
                <w:kern w:val="0"/>
                <w:sz w:val="24"/>
                <w:szCs w:val="36"/>
                <w:highlight w:val="lightGray"/>
              </w:rPr>
              <w:t>out</w:t>
            </w:r>
            <w:r w:rsidRPr="00F06780">
              <w:rPr>
                <w:rFonts w:ascii="Consolas" w:hAnsi="Consolas" w:cs="Consolas"/>
                <w:color w:val="000000"/>
                <w:kern w:val="0"/>
                <w:sz w:val="24"/>
                <w:szCs w:val="36"/>
              </w:rPr>
              <w:t>.println</w:t>
            </w:r>
            <w:proofErr w:type="spellEnd"/>
            <w:r w:rsidRPr="00F06780">
              <w:rPr>
                <w:rFonts w:ascii="Consolas" w:hAnsi="Consolas" w:cs="Consolas"/>
                <w:color w:val="000000"/>
                <w:kern w:val="0"/>
                <w:sz w:val="24"/>
                <w:szCs w:val="36"/>
              </w:rPr>
              <w:t>(</w:t>
            </w:r>
            <w:r w:rsidRPr="00F06780">
              <w:rPr>
                <w:rFonts w:ascii="Consolas" w:hAnsi="Consolas" w:cs="Consolas"/>
                <w:color w:val="2A00FF"/>
                <w:kern w:val="0"/>
                <w:sz w:val="24"/>
                <w:szCs w:val="36"/>
              </w:rPr>
              <w:t>"Mission Complete"</w:t>
            </w:r>
            <w:r w:rsidRPr="00F06780">
              <w:rPr>
                <w:rFonts w:ascii="Consolas" w:hAnsi="Consolas" w:cs="Consolas"/>
                <w:color w:val="000000"/>
                <w:kern w:val="0"/>
                <w:sz w:val="24"/>
                <w:szCs w:val="36"/>
              </w:rPr>
              <w:t>);</w:t>
            </w:r>
          </w:p>
          <w:p w:rsidR="00F06780" w:rsidRPr="00F06780" w:rsidRDefault="00F06780" w:rsidP="00F06780">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 xml:space="preserve">    }</w:t>
            </w:r>
          </w:p>
          <w:p w:rsidR="00437141" w:rsidRPr="00F06780" w:rsidRDefault="00F06780" w:rsidP="006F0AEC">
            <w:pPr>
              <w:autoSpaceDE w:val="0"/>
              <w:autoSpaceDN w:val="0"/>
              <w:adjustRightInd w:val="0"/>
              <w:jc w:val="left"/>
              <w:rPr>
                <w:rFonts w:ascii="Consolas" w:hAnsi="Consolas" w:cs="Consolas"/>
                <w:kern w:val="0"/>
                <w:sz w:val="24"/>
                <w:szCs w:val="36"/>
              </w:rPr>
            </w:pPr>
            <w:r w:rsidRPr="00F06780">
              <w:rPr>
                <w:rFonts w:ascii="Consolas" w:hAnsi="Consolas" w:cs="Consolas"/>
                <w:color w:val="000000"/>
                <w:kern w:val="0"/>
                <w:sz w:val="24"/>
                <w:szCs w:val="36"/>
              </w:rPr>
              <w:t>}</w:t>
            </w:r>
          </w:p>
        </w:tc>
      </w:tr>
    </w:tbl>
    <w:p w:rsidR="007A61EB" w:rsidRPr="007A61EB" w:rsidRDefault="007A61EB" w:rsidP="00254DCB">
      <w:pPr>
        <w:pStyle w:val="a7"/>
        <w:numPr>
          <w:ilvl w:val="0"/>
          <w:numId w:val="9"/>
        </w:numPr>
        <w:ind w:left="1140" w:firstLineChars="0" w:firstLine="0"/>
        <w:outlineLvl w:val="2"/>
      </w:pPr>
      <w:r w:rsidRPr="007A61EB">
        <w:rPr>
          <w:rFonts w:hint="eastAsia"/>
          <w:b/>
          <w:color w:val="FF0000"/>
        </w:rPr>
        <w:lastRenderedPageBreak/>
        <w:t xml:space="preserve">throw </w:t>
      </w:r>
      <w:r w:rsidRPr="007A61EB">
        <w:rPr>
          <w:rFonts w:hint="eastAsia"/>
          <w:b/>
          <w:color w:val="FF0000"/>
        </w:rPr>
        <w:t>和</w:t>
      </w:r>
      <w:r w:rsidRPr="007A61EB">
        <w:rPr>
          <w:rFonts w:hint="eastAsia"/>
          <w:b/>
          <w:color w:val="FF0000"/>
        </w:rPr>
        <w:t xml:space="preserve"> </w:t>
      </w:r>
      <w:r w:rsidRPr="007A61EB">
        <w:rPr>
          <w:rFonts w:hint="eastAsia"/>
          <w:b/>
          <w:color w:val="FF0000"/>
        </w:rPr>
        <w:t>和</w:t>
      </w:r>
      <w:r w:rsidRPr="007A61EB">
        <w:rPr>
          <w:rFonts w:hint="eastAsia"/>
          <w:b/>
          <w:color w:val="FF0000"/>
        </w:rPr>
        <w:t xml:space="preserve"> throws  </w:t>
      </w:r>
      <w:r w:rsidRPr="007A61EB">
        <w:rPr>
          <w:rFonts w:hint="eastAsia"/>
          <w:b/>
          <w:color w:val="FF0000"/>
        </w:rPr>
        <w:t>有什么区别？</w:t>
      </w:r>
    </w:p>
    <w:p w:rsidR="00B41DC9" w:rsidRDefault="00B41DC9" w:rsidP="00B41DC9">
      <w:pPr>
        <w:pStyle w:val="a7"/>
        <w:ind w:left="1260"/>
      </w:pPr>
      <w:r>
        <w:rPr>
          <w:rFonts w:hint="eastAsia"/>
        </w:rPr>
        <w:t>throw</w:t>
      </w:r>
      <w:r>
        <w:rPr>
          <w:rFonts w:hint="eastAsia"/>
        </w:rPr>
        <w:t>：</w:t>
      </w:r>
    </w:p>
    <w:p w:rsidR="00B41DC9" w:rsidRDefault="00B41DC9" w:rsidP="00B41DC9">
      <w:pPr>
        <w:pStyle w:val="a7"/>
        <w:ind w:left="1260"/>
      </w:pPr>
      <w:r>
        <w:rPr>
          <w:rFonts w:hint="eastAsia"/>
        </w:rPr>
        <w:t>1</w:t>
      </w:r>
      <w:r>
        <w:rPr>
          <w:rFonts w:hint="eastAsia"/>
        </w:rPr>
        <w:t>）</w:t>
      </w:r>
      <w:r>
        <w:rPr>
          <w:rFonts w:hint="eastAsia"/>
        </w:rPr>
        <w:tab/>
        <w:t xml:space="preserve">throw </w:t>
      </w:r>
      <w:r>
        <w:rPr>
          <w:rFonts w:hint="eastAsia"/>
        </w:rPr>
        <w:t>语句用在方法体内，表示抛出异常，</w:t>
      </w:r>
      <w:proofErr w:type="gramStart"/>
      <w:r>
        <w:rPr>
          <w:rFonts w:hint="eastAsia"/>
        </w:rPr>
        <w:t>由方法体内</w:t>
      </w:r>
      <w:proofErr w:type="gramEnd"/>
      <w:r>
        <w:rPr>
          <w:rFonts w:hint="eastAsia"/>
        </w:rPr>
        <w:t>的语句处理。</w:t>
      </w:r>
    </w:p>
    <w:p w:rsidR="00B41DC9" w:rsidRDefault="00B41DC9" w:rsidP="00B41DC9">
      <w:pPr>
        <w:pStyle w:val="a7"/>
        <w:ind w:left="1260"/>
      </w:pPr>
      <w:r>
        <w:rPr>
          <w:rFonts w:hint="eastAsia"/>
        </w:rPr>
        <w:t>2</w:t>
      </w:r>
      <w:r>
        <w:rPr>
          <w:rFonts w:hint="eastAsia"/>
        </w:rPr>
        <w:t>）</w:t>
      </w:r>
      <w:r>
        <w:rPr>
          <w:rFonts w:hint="eastAsia"/>
        </w:rPr>
        <w:tab/>
        <w:t xml:space="preserve">throw </w:t>
      </w:r>
      <w:r w:rsidR="00E72E12">
        <w:rPr>
          <w:rFonts w:hint="eastAsia"/>
        </w:rPr>
        <w:t>是</w:t>
      </w:r>
      <w:r>
        <w:rPr>
          <w:rFonts w:hint="eastAsia"/>
        </w:rPr>
        <w:t>向外抛出异常的动作，所以它抛出的是一个异常实例，执行</w:t>
      </w:r>
      <w:r>
        <w:rPr>
          <w:rFonts w:hint="eastAsia"/>
        </w:rPr>
        <w:t xml:space="preserve"> throw </w:t>
      </w:r>
      <w:r>
        <w:rPr>
          <w:rFonts w:hint="eastAsia"/>
        </w:rPr>
        <w:t>一定是抛出了某种异常。</w:t>
      </w:r>
    </w:p>
    <w:p w:rsidR="00B41DC9" w:rsidRDefault="00B41DC9" w:rsidP="00B41DC9">
      <w:pPr>
        <w:pStyle w:val="a7"/>
        <w:ind w:left="1260"/>
      </w:pPr>
      <w:r>
        <w:rPr>
          <w:rFonts w:hint="eastAsia"/>
        </w:rPr>
        <w:t>throws</w:t>
      </w:r>
      <w:r>
        <w:rPr>
          <w:rFonts w:hint="eastAsia"/>
        </w:rPr>
        <w:t>：</w:t>
      </w:r>
    </w:p>
    <w:p w:rsidR="00B41DC9" w:rsidRDefault="00B41DC9" w:rsidP="00B41DC9">
      <w:pPr>
        <w:pStyle w:val="a7"/>
        <w:ind w:left="1260"/>
      </w:pPr>
      <w:r>
        <w:rPr>
          <w:rFonts w:hint="eastAsia"/>
        </w:rPr>
        <w:t>1</w:t>
      </w:r>
      <w:r>
        <w:rPr>
          <w:rFonts w:hint="eastAsia"/>
        </w:rPr>
        <w:t>）</w:t>
      </w:r>
      <w:r>
        <w:rPr>
          <w:rFonts w:hint="eastAsia"/>
        </w:rPr>
        <w:tab/>
        <w:t xml:space="preserve">throws </w:t>
      </w:r>
      <w:r>
        <w:rPr>
          <w:rFonts w:hint="eastAsia"/>
        </w:rPr>
        <w:t>语句是用在方法声明后面，表示如果抛出异常，由该方法的调用者来进行异常的处理。</w:t>
      </w:r>
    </w:p>
    <w:p w:rsidR="00B41DC9" w:rsidRDefault="00B41DC9" w:rsidP="00B41DC9">
      <w:pPr>
        <w:pStyle w:val="a7"/>
        <w:ind w:left="1260"/>
      </w:pPr>
      <w:r>
        <w:rPr>
          <w:rFonts w:hint="eastAsia"/>
        </w:rPr>
        <w:t>2</w:t>
      </w:r>
      <w:r>
        <w:rPr>
          <w:rFonts w:hint="eastAsia"/>
        </w:rPr>
        <w:t>）</w:t>
      </w:r>
      <w:r>
        <w:rPr>
          <w:rFonts w:hint="eastAsia"/>
        </w:rPr>
        <w:tab/>
        <w:t xml:space="preserve">throws </w:t>
      </w:r>
      <w:r>
        <w:rPr>
          <w:rFonts w:hint="eastAsia"/>
        </w:rPr>
        <w:t>主要是声明这个方法会抛出某种类型的异常，让它的使用者要知道需要捕获的异常的类型。</w:t>
      </w:r>
    </w:p>
    <w:p w:rsidR="007A61EB" w:rsidRDefault="00E72E12" w:rsidP="00B41DC9">
      <w:pPr>
        <w:pStyle w:val="a7"/>
        <w:ind w:left="1260" w:firstLineChars="0" w:firstLine="0"/>
      </w:pPr>
      <w:r>
        <w:rPr>
          <w:rFonts w:hint="eastAsia"/>
        </w:rPr>
        <w:tab/>
        <w:t>3</w:t>
      </w:r>
      <w:r>
        <w:rPr>
          <w:rFonts w:hint="eastAsia"/>
        </w:rPr>
        <w:t>）</w:t>
      </w:r>
      <w:r w:rsidR="00B41DC9">
        <w:rPr>
          <w:rFonts w:hint="eastAsia"/>
        </w:rPr>
        <w:tab/>
        <w:t xml:space="preserve">throws </w:t>
      </w:r>
      <w:r w:rsidR="00B41DC9">
        <w:rPr>
          <w:rFonts w:hint="eastAsia"/>
        </w:rPr>
        <w:t>表示出现异常的一种可能性，并不一定会发生这种异常。</w:t>
      </w:r>
    </w:p>
    <w:p w:rsidR="00BB7508" w:rsidRPr="00BB7508" w:rsidRDefault="00BB7508" w:rsidP="00254DCB">
      <w:pPr>
        <w:pStyle w:val="a7"/>
        <w:numPr>
          <w:ilvl w:val="0"/>
          <w:numId w:val="9"/>
        </w:numPr>
        <w:ind w:left="1140" w:firstLineChars="0" w:firstLine="0"/>
        <w:outlineLvl w:val="2"/>
      </w:pPr>
      <w:proofErr w:type="spellStart"/>
      <w:r w:rsidRPr="00BB7508">
        <w:rPr>
          <w:rFonts w:hint="eastAsia"/>
          <w:b/>
          <w:color w:val="FF0000"/>
        </w:rPr>
        <w:t>final,finally,finalize</w:t>
      </w:r>
      <w:proofErr w:type="spellEnd"/>
      <w:r w:rsidRPr="00BB7508">
        <w:rPr>
          <w:rFonts w:hint="eastAsia"/>
          <w:b/>
          <w:color w:val="FF0000"/>
        </w:rPr>
        <w:t>区别</w:t>
      </w:r>
    </w:p>
    <w:p w:rsidR="00BB7508" w:rsidRDefault="00B70FC6" w:rsidP="00BB7508">
      <w:pPr>
        <w:pStyle w:val="a7"/>
        <w:ind w:left="1260" w:firstLineChars="0" w:firstLine="0"/>
      </w:pPr>
      <w:r>
        <w:rPr>
          <w:rFonts w:hint="eastAsia"/>
        </w:rPr>
        <w:tab/>
      </w:r>
      <w:r w:rsidR="00BB7508">
        <w:rPr>
          <w:rFonts w:hint="eastAsia"/>
        </w:rPr>
        <w:t>final</w:t>
      </w:r>
      <w:r w:rsidR="00BB7508">
        <w:rPr>
          <w:rFonts w:hint="eastAsia"/>
        </w:rPr>
        <w:t>用于声明属性，方法和类，分别表示属性不可变，方法不可覆盖，类</w:t>
      </w:r>
      <w:r w:rsidR="00D44C32">
        <w:rPr>
          <w:rFonts w:hint="eastAsia"/>
        </w:rPr>
        <w:tab/>
      </w:r>
      <w:r w:rsidR="00BB7508">
        <w:rPr>
          <w:rFonts w:hint="eastAsia"/>
        </w:rPr>
        <w:t>不可继承。</w:t>
      </w:r>
    </w:p>
    <w:p w:rsidR="00BB7508" w:rsidRDefault="00B70FC6" w:rsidP="00BB7508">
      <w:pPr>
        <w:pStyle w:val="a7"/>
        <w:ind w:left="1260" w:firstLineChars="0" w:firstLine="0"/>
      </w:pPr>
      <w:r>
        <w:rPr>
          <w:rFonts w:hint="eastAsia"/>
        </w:rPr>
        <w:tab/>
      </w:r>
      <w:r w:rsidR="00BB7508">
        <w:rPr>
          <w:rFonts w:hint="eastAsia"/>
        </w:rPr>
        <w:t>finally</w:t>
      </w:r>
      <w:r w:rsidR="00BB7508">
        <w:rPr>
          <w:rFonts w:hint="eastAsia"/>
        </w:rPr>
        <w:t>是异常处理语句结构的一部分，表示总是执行。</w:t>
      </w:r>
    </w:p>
    <w:p w:rsidR="00FA78AE" w:rsidRDefault="00B70FC6" w:rsidP="00E00E68">
      <w:pPr>
        <w:pStyle w:val="a7"/>
        <w:ind w:left="1260" w:firstLineChars="0" w:firstLine="0"/>
      </w:pPr>
      <w:r>
        <w:rPr>
          <w:rFonts w:hint="eastAsia"/>
        </w:rPr>
        <w:tab/>
      </w:r>
      <w:r w:rsidR="00BB7508">
        <w:rPr>
          <w:rFonts w:hint="eastAsia"/>
        </w:rPr>
        <w:t>finalize</w:t>
      </w:r>
      <w:r w:rsidR="00BB7508">
        <w:rPr>
          <w:rFonts w:hint="eastAsia"/>
        </w:rPr>
        <w:t>是</w:t>
      </w:r>
      <w:r w:rsidR="00BB7508">
        <w:rPr>
          <w:rFonts w:hint="eastAsia"/>
        </w:rPr>
        <w:t>Object</w:t>
      </w:r>
      <w:r w:rsidR="00BB7508">
        <w:rPr>
          <w:rFonts w:hint="eastAsia"/>
        </w:rPr>
        <w:t>类的一个方法，在垃圾收集</w:t>
      </w:r>
      <w:proofErr w:type="gramStart"/>
      <w:r w:rsidR="00BB7508">
        <w:rPr>
          <w:rFonts w:hint="eastAsia"/>
        </w:rPr>
        <w:t>器执行</w:t>
      </w:r>
      <w:proofErr w:type="gramEnd"/>
      <w:r w:rsidR="00BB7508">
        <w:rPr>
          <w:rFonts w:hint="eastAsia"/>
        </w:rPr>
        <w:t>的时候会调用被回收对象的此方法，可以</w:t>
      </w:r>
      <w:proofErr w:type="gramStart"/>
      <w:r w:rsidR="00BB7508">
        <w:rPr>
          <w:rFonts w:hint="eastAsia"/>
        </w:rPr>
        <w:t>覆盖此</w:t>
      </w:r>
      <w:proofErr w:type="gramEnd"/>
      <w:r w:rsidR="00BB7508">
        <w:rPr>
          <w:rFonts w:hint="eastAsia"/>
        </w:rPr>
        <w:t>方法提供垃圾收集时的其他资源回收，例如关闭文件等。</w:t>
      </w:r>
      <w:r w:rsidR="00BB7508">
        <w:rPr>
          <w:rFonts w:hint="eastAsia"/>
        </w:rPr>
        <w:t>JVM</w:t>
      </w:r>
      <w:r w:rsidR="00BB7508">
        <w:rPr>
          <w:rFonts w:hint="eastAsia"/>
        </w:rPr>
        <w:t>不保证此方法总被调用</w:t>
      </w:r>
    </w:p>
    <w:p w:rsidR="00831FA8" w:rsidRPr="00B82944" w:rsidRDefault="00831FA8" w:rsidP="00254DCB">
      <w:pPr>
        <w:pStyle w:val="a7"/>
        <w:numPr>
          <w:ilvl w:val="0"/>
          <w:numId w:val="9"/>
        </w:numPr>
        <w:ind w:firstLineChars="0"/>
        <w:outlineLvl w:val="2"/>
        <w:rPr>
          <w:b/>
        </w:rPr>
      </w:pPr>
      <w:r w:rsidRPr="00B82944">
        <w:rPr>
          <w:rFonts w:hint="eastAsia"/>
          <w:b/>
        </w:rPr>
        <w:t>调用下面的方法，得到的返回值是什么？</w:t>
      </w:r>
    </w:p>
    <w:p w:rsidR="0003594E" w:rsidRDefault="007677D3" w:rsidP="0003594E">
      <w:pPr>
        <w:pStyle w:val="a7"/>
        <w:ind w:left="840" w:firstLineChars="0" w:firstLine="0"/>
      </w:pPr>
      <w:r>
        <w:rPr>
          <w:rFonts w:hint="eastAsia"/>
        </w:rPr>
        <w:tab/>
        <w:t xml:space="preserve">   </w:t>
      </w:r>
      <w:r w:rsidR="00EF04FB">
        <w:rPr>
          <w:rFonts w:hint="eastAsia"/>
        </w:rPr>
        <w:tab/>
      </w:r>
      <w:r w:rsidR="003700E5">
        <w:rPr>
          <w:rFonts w:hint="eastAsia"/>
        </w:rPr>
        <w:t>test</w:t>
      </w:r>
      <w:r w:rsidR="0003594E">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3594E" w:rsidRPr="003700E5" w:rsidTr="006F0AEC">
        <w:tc>
          <w:tcPr>
            <w:tcW w:w="8522" w:type="dxa"/>
          </w:tcPr>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b/>
                <w:bCs/>
                <w:color w:val="7F0055"/>
                <w:kern w:val="0"/>
                <w:sz w:val="24"/>
                <w:szCs w:val="36"/>
              </w:rPr>
              <w:t>package</w:t>
            </w:r>
            <w:r w:rsidRPr="003700E5">
              <w:rPr>
                <w:rFonts w:ascii="Consolas" w:hAnsi="Consolas" w:cs="Consolas"/>
                <w:color w:val="000000"/>
                <w:kern w:val="0"/>
                <w:sz w:val="24"/>
                <w:szCs w:val="36"/>
              </w:rPr>
              <w:t xml:space="preserve"> </w:t>
            </w:r>
            <w:proofErr w:type="spellStart"/>
            <w:r w:rsidRPr="003700E5">
              <w:rPr>
                <w:rFonts w:ascii="Consolas" w:hAnsi="Consolas" w:cs="Consolas"/>
                <w:color w:val="000000"/>
                <w:kern w:val="0"/>
                <w:sz w:val="24"/>
                <w:szCs w:val="36"/>
              </w:rPr>
              <w:t>com.xjo.throwable</w:t>
            </w:r>
            <w:proofErr w:type="spellEnd"/>
            <w:r w:rsidRPr="003700E5">
              <w:rPr>
                <w:rFonts w:ascii="Consolas" w:hAnsi="Consolas" w:cs="Consolas"/>
                <w:color w:val="000000"/>
                <w:kern w:val="0"/>
                <w:sz w:val="24"/>
                <w:szCs w:val="36"/>
              </w:rPr>
              <w:t>;</w:t>
            </w:r>
          </w:p>
          <w:p w:rsidR="003700E5" w:rsidRPr="003700E5" w:rsidRDefault="003700E5" w:rsidP="003700E5">
            <w:pPr>
              <w:autoSpaceDE w:val="0"/>
              <w:autoSpaceDN w:val="0"/>
              <w:adjustRightInd w:val="0"/>
              <w:jc w:val="left"/>
              <w:rPr>
                <w:rFonts w:ascii="Consolas" w:hAnsi="Consolas" w:cs="Consolas"/>
                <w:kern w:val="0"/>
                <w:sz w:val="24"/>
                <w:szCs w:val="36"/>
              </w:rPr>
            </w:pP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b/>
                <w:bCs/>
                <w:color w:val="7F0055"/>
                <w:kern w:val="0"/>
                <w:sz w:val="24"/>
                <w:szCs w:val="36"/>
              </w:rPr>
              <w:t>public</w:t>
            </w:r>
            <w:r w:rsidRPr="003700E5">
              <w:rPr>
                <w:rFonts w:ascii="Consolas" w:hAnsi="Consolas" w:cs="Consolas"/>
                <w:color w:val="000000"/>
                <w:kern w:val="0"/>
                <w:sz w:val="24"/>
                <w:szCs w:val="36"/>
              </w:rPr>
              <w:t xml:space="preserve"> </w:t>
            </w:r>
            <w:r w:rsidRPr="003700E5">
              <w:rPr>
                <w:rFonts w:ascii="Consolas" w:hAnsi="Consolas" w:cs="Consolas"/>
                <w:b/>
                <w:bCs/>
                <w:color w:val="7F0055"/>
                <w:kern w:val="0"/>
                <w:sz w:val="24"/>
                <w:szCs w:val="36"/>
              </w:rPr>
              <w:t>class</w:t>
            </w:r>
            <w:r w:rsidRPr="003700E5">
              <w:rPr>
                <w:rFonts w:ascii="Consolas" w:hAnsi="Consolas" w:cs="Consolas"/>
                <w:color w:val="000000"/>
                <w:kern w:val="0"/>
                <w:sz w:val="24"/>
                <w:szCs w:val="36"/>
              </w:rPr>
              <w:t xml:space="preserve"> test {</w:t>
            </w:r>
          </w:p>
          <w:p w:rsidR="003700E5" w:rsidRPr="003700E5" w:rsidRDefault="003700E5" w:rsidP="003700E5">
            <w:pPr>
              <w:autoSpaceDE w:val="0"/>
              <w:autoSpaceDN w:val="0"/>
              <w:adjustRightInd w:val="0"/>
              <w:jc w:val="left"/>
              <w:rPr>
                <w:rFonts w:ascii="Consolas" w:hAnsi="Consolas" w:cs="Consolas"/>
                <w:kern w:val="0"/>
                <w:sz w:val="24"/>
                <w:szCs w:val="36"/>
              </w:rPr>
            </w:pP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public</w:t>
            </w:r>
            <w:r w:rsidRPr="003700E5">
              <w:rPr>
                <w:rFonts w:ascii="Consolas" w:hAnsi="Consolas" w:cs="Consolas"/>
                <w:color w:val="000000"/>
                <w:kern w:val="0"/>
                <w:sz w:val="24"/>
                <w:szCs w:val="36"/>
              </w:rPr>
              <w:t xml:space="preserve"> </w:t>
            </w:r>
            <w:r w:rsidRPr="003700E5">
              <w:rPr>
                <w:rFonts w:ascii="Consolas" w:hAnsi="Consolas" w:cs="Consolas"/>
                <w:b/>
                <w:bCs/>
                <w:color w:val="7F0055"/>
                <w:kern w:val="0"/>
                <w:sz w:val="24"/>
                <w:szCs w:val="36"/>
              </w:rPr>
              <w:t>static</w:t>
            </w:r>
            <w:r w:rsidRPr="003700E5">
              <w:rPr>
                <w:rFonts w:ascii="Consolas" w:hAnsi="Consolas" w:cs="Consolas"/>
                <w:color w:val="000000"/>
                <w:kern w:val="0"/>
                <w:sz w:val="24"/>
                <w:szCs w:val="36"/>
              </w:rPr>
              <w:t xml:space="preserve"> </w:t>
            </w:r>
            <w:r w:rsidRPr="003700E5">
              <w:rPr>
                <w:rFonts w:ascii="Consolas" w:hAnsi="Consolas" w:cs="Consolas"/>
                <w:b/>
                <w:bCs/>
                <w:color w:val="7F0055"/>
                <w:kern w:val="0"/>
                <w:sz w:val="24"/>
                <w:szCs w:val="36"/>
              </w:rPr>
              <w:t>void</w:t>
            </w:r>
            <w:r w:rsidRPr="003700E5">
              <w:rPr>
                <w:rFonts w:ascii="Consolas" w:hAnsi="Consolas" w:cs="Consolas"/>
                <w:color w:val="000000"/>
                <w:kern w:val="0"/>
                <w:sz w:val="24"/>
                <w:szCs w:val="36"/>
              </w:rPr>
              <w:t xml:space="preserve"> main(String[] </w:t>
            </w:r>
            <w:proofErr w:type="spellStart"/>
            <w:r w:rsidRPr="003700E5">
              <w:rPr>
                <w:rFonts w:ascii="Consolas" w:hAnsi="Consolas" w:cs="Consolas"/>
                <w:color w:val="6A3E3E"/>
                <w:kern w:val="0"/>
                <w:sz w:val="24"/>
                <w:szCs w:val="36"/>
              </w:rPr>
              <w:t>args</w:t>
            </w:r>
            <w:proofErr w:type="spellEnd"/>
            <w:r w:rsidRPr="003700E5">
              <w:rPr>
                <w:rFonts w:ascii="Consolas" w:hAnsi="Consolas" w:cs="Consolas"/>
                <w:color w:val="000000"/>
                <w:kern w:val="0"/>
                <w:sz w:val="24"/>
                <w:szCs w:val="36"/>
              </w:rPr>
              <w:t>) {</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t xml:space="preserve">test </w:t>
            </w:r>
            <w:r w:rsidRPr="003700E5">
              <w:rPr>
                <w:rFonts w:ascii="Consolas" w:hAnsi="Consolas" w:cs="Consolas"/>
                <w:color w:val="6A3E3E"/>
                <w:kern w:val="0"/>
                <w:sz w:val="24"/>
                <w:szCs w:val="36"/>
              </w:rPr>
              <w:t>t1</w:t>
            </w:r>
            <w:r w:rsidRPr="003700E5">
              <w:rPr>
                <w:rFonts w:ascii="Consolas" w:hAnsi="Consolas" w:cs="Consolas"/>
                <w:color w:val="000000"/>
                <w:kern w:val="0"/>
                <w:sz w:val="24"/>
                <w:szCs w:val="36"/>
              </w:rPr>
              <w:t>=</w:t>
            </w:r>
            <w:r w:rsidRPr="003700E5">
              <w:rPr>
                <w:rFonts w:ascii="Consolas" w:hAnsi="Consolas" w:cs="Consolas"/>
                <w:b/>
                <w:bCs/>
                <w:color w:val="7F0055"/>
                <w:kern w:val="0"/>
                <w:sz w:val="24"/>
                <w:szCs w:val="36"/>
              </w:rPr>
              <w:t>new</w:t>
            </w:r>
            <w:r w:rsidRPr="003700E5">
              <w:rPr>
                <w:rFonts w:ascii="Consolas" w:hAnsi="Consolas" w:cs="Consolas"/>
                <w:color w:val="000000"/>
                <w:kern w:val="0"/>
                <w:sz w:val="24"/>
                <w:szCs w:val="36"/>
              </w:rPr>
              <w:t xml:space="preserve"> test();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int</w:t>
            </w:r>
            <w:r w:rsidRPr="003700E5">
              <w:rPr>
                <w:rFonts w:ascii="Consolas" w:hAnsi="Consolas" w:cs="Consolas"/>
                <w:color w:val="000000"/>
                <w:kern w:val="0"/>
                <w:sz w:val="24"/>
                <w:szCs w:val="36"/>
              </w:rPr>
              <w:t xml:space="preserve"> </w:t>
            </w:r>
            <w:r w:rsidRPr="003700E5">
              <w:rPr>
                <w:rFonts w:ascii="Consolas" w:hAnsi="Consolas" w:cs="Consolas"/>
                <w:color w:val="6A3E3E"/>
                <w:kern w:val="0"/>
                <w:sz w:val="24"/>
                <w:szCs w:val="36"/>
              </w:rPr>
              <w:t>x</w:t>
            </w:r>
            <w:r w:rsidRPr="003700E5">
              <w:rPr>
                <w:rFonts w:ascii="Consolas" w:hAnsi="Consolas" w:cs="Consolas"/>
                <w:color w:val="000000"/>
                <w:kern w:val="0"/>
                <w:sz w:val="24"/>
                <w:szCs w:val="36"/>
              </w:rPr>
              <w:t>=</w:t>
            </w:r>
            <w:r w:rsidRPr="003700E5">
              <w:rPr>
                <w:rFonts w:ascii="Consolas" w:hAnsi="Consolas" w:cs="Consolas"/>
                <w:color w:val="6A3E3E"/>
                <w:kern w:val="0"/>
                <w:sz w:val="24"/>
                <w:szCs w:val="36"/>
              </w:rPr>
              <w:t>t1</w:t>
            </w:r>
            <w:r w:rsidRPr="003700E5">
              <w:rPr>
                <w:rFonts w:ascii="Consolas" w:hAnsi="Consolas" w:cs="Consolas"/>
                <w:color w:val="000000"/>
                <w:kern w:val="0"/>
                <w:sz w:val="24"/>
                <w:szCs w:val="36"/>
              </w:rPr>
              <w:t>.getNum();</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proofErr w:type="spellStart"/>
            <w:r w:rsidRPr="003700E5">
              <w:rPr>
                <w:rFonts w:ascii="Consolas" w:hAnsi="Consolas" w:cs="Consolas"/>
                <w:color w:val="000000"/>
                <w:kern w:val="0"/>
                <w:sz w:val="24"/>
                <w:szCs w:val="36"/>
              </w:rPr>
              <w:t>System.</w:t>
            </w:r>
            <w:r w:rsidRPr="003700E5">
              <w:rPr>
                <w:rFonts w:ascii="Consolas" w:hAnsi="Consolas" w:cs="Consolas"/>
                <w:b/>
                <w:bCs/>
                <w:i/>
                <w:iCs/>
                <w:color w:val="0000C0"/>
                <w:kern w:val="0"/>
                <w:sz w:val="24"/>
                <w:szCs w:val="36"/>
              </w:rPr>
              <w:t>out</w:t>
            </w:r>
            <w:r w:rsidRPr="003700E5">
              <w:rPr>
                <w:rFonts w:ascii="Consolas" w:hAnsi="Consolas" w:cs="Consolas"/>
                <w:color w:val="000000"/>
                <w:kern w:val="0"/>
                <w:sz w:val="24"/>
                <w:szCs w:val="36"/>
              </w:rPr>
              <w:t>.println</w:t>
            </w:r>
            <w:proofErr w:type="spellEnd"/>
            <w:r w:rsidRPr="003700E5">
              <w:rPr>
                <w:rFonts w:ascii="Consolas" w:hAnsi="Consolas" w:cs="Consolas"/>
                <w:color w:val="000000"/>
                <w:kern w:val="0"/>
                <w:sz w:val="24"/>
                <w:szCs w:val="36"/>
              </w:rPr>
              <w:t>(</w:t>
            </w:r>
            <w:r w:rsidRPr="003700E5">
              <w:rPr>
                <w:rFonts w:ascii="Consolas" w:hAnsi="Consolas" w:cs="Consolas"/>
                <w:color w:val="6A3E3E"/>
                <w:kern w:val="0"/>
                <w:sz w:val="24"/>
                <w:szCs w:val="36"/>
              </w:rPr>
              <w:t>x</w:t>
            </w:r>
            <w:r w:rsidRPr="003700E5">
              <w:rPr>
                <w:rFonts w:ascii="Consolas" w:hAnsi="Consolas" w:cs="Consolas"/>
                <w:color w:val="000000"/>
                <w:kern w:val="0"/>
                <w:sz w:val="24"/>
                <w:szCs w:val="36"/>
              </w:rPr>
              <w:t>);</w:t>
            </w:r>
          </w:p>
          <w:p w:rsidR="003700E5" w:rsidRPr="003700E5" w:rsidRDefault="003700E5" w:rsidP="003700E5">
            <w:pPr>
              <w:autoSpaceDE w:val="0"/>
              <w:autoSpaceDN w:val="0"/>
              <w:adjustRightInd w:val="0"/>
              <w:jc w:val="left"/>
              <w:rPr>
                <w:rFonts w:ascii="Consolas" w:hAnsi="Consolas" w:cs="Consolas"/>
                <w:kern w:val="0"/>
                <w:sz w:val="24"/>
                <w:szCs w:val="36"/>
              </w:rPr>
            </w:pP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lastRenderedPageBreak/>
              <w:tab/>
              <w: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public</w:t>
            </w:r>
            <w:r w:rsidRPr="003700E5">
              <w:rPr>
                <w:rFonts w:ascii="Consolas" w:hAnsi="Consolas" w:cs="Consolas"/>
                <w:color w:val="000000"/>
                <w:kern w:val="0"/>
                <w:sz w:val="24"/>
                <w:szCs w:val="36"/>
              </w:rPr>
              <w:t xml:space="preserve"> </w:t>
            </w:r>
            <w:r w:rsidRPr="003700E5">
              <w:rPr>
                <w:rFonts w:ascii="Consolas" w:hAnsi="Consolas" w:cs="Consolas"/>
                <w:b/>
                <w:bCs/>
                <w:color w:val="7F0055"/>
                <w:kern w:val="0"/>
                <w:sz w:val="24"/>
                <w:szCs w:val="36"/>
              </w:rPr>
              <w:t>int</w:t>
            </w:r>
            <w:r w:rsidRPr="003700E5">
              <w:rPr>
                <w:rFonts w:ascii="Consolas" w:hAnsi="Consolas" w:cs="Consolas"/>
                <w:color w:val="000000"/>
                <w:kern w:val="0"/>
                <w:sz w:val="24"/>
                <w:szCs w:val="36"/>
              </w:rPr>
              <w:t xml:space="preserve"> </w:t>
            </w:r>
            <w:proofErr w:type="spellStart"/>
            <w:r w:rsidRPr="003700E5">
              <w:rPr>
                <w:rFonts w:ascii="Consolas" w:hAnsi="Consolas" w:cs="Consolas"/>
                <w:color w:val="000000"/>
                <w:kern w:val="0"/>
                <w:sz w:val="24"/>
                <w:szCs w:val="36"/>
              </w:rPr>
              <w:t>getNum</w:t>
            </w:r>
            <w:proofErr w:type="spellEnd"/>
            <w:r w:rsidRPr="003700E5">
              <w:rPr>
                <w:rFonts w:ascii="Consolas" w:hAnsi="Consolas" w:cs="Consolas"/>
                <w:color w:val="000000"/>
                <w:kern w:val="0"/>
                <w:sz w:val="24"/>
                <w:szCs w:val="36"/>
              </w:rPr>
              <w: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try</w:t>
            </w:r>
            <w:r w:rsidRPr="003700E5">
              <w:rPr>
                <w:rFonts w:ascii="Consolas" w:hAnsi="Consolas" w:cs="Consolas"/>
                <w:color w:val="000000"/>
                <w:kern w:val="0"/>
                <w:sz w:val="24"/>
                <w:szCs w:val="36"/>
              </w:rPr>
              <w:t xml:space="preserve"> {</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int</w:t>
            </w:r>
            <w:r w:rsidRPr="003700E5">
              <w:rPr>
                <w:rFonts w:ascii="Consolas" w:hAnsi="Consolas" w:cs="Consolas"/>
                <w:color w:val="000000"/>
                <w:kern w:val="0"/>
                <w:sz w:val="24"/>
                <w:szCs w:val="36"/>
              </w:rPr>
              <w:t xml:space="preserve"> </w:t>
            </w:r>
            <w:r w:rsidRPr="003700E5">
              <w:rPr>
                <w:rFonts w:ascii="Consolas" w:hAnsi="Consolas" w:cs="Consolas"/>
                <w:color w:val="6A3E3E"/>
                <w:kern w:val="0"/>
                <w:sz w:val="24"/>
                <w:szCs w:val="36"/>
              </w:rPr>
              <w:t>a</w:t>
            </w:r>
            <w:r w:rsidR="00BB7933">
              <w:rPr>
                <w:rFonts w:ascii="Consolas" w:hAnsi="Consolas" w:cs="Consolas"/>
                <w:color w:val="000000"/>
                <w:kern w:val="0"/>
                <w:sz w:val="24"/>
                <w:szCs w:val="36"/>
              </w:rPr>
              <w:t xml:space="preserve"> = 1/</w:t>
            </w:r>
            <w:r w:rsidR="00BB7933">
              <w:rPr>
                <w:rFonts w:ascii="Consolas" w:hAnsi="Consolas" w:cs="Consolas" w:hint="eastAsia"/>
                <w:color w:val="000000"/>
                <w:kern w:val="0"/>
                <w:sz w:val="24"/>
                <w:szCs w:val="36"/>
              </w:rPr>
              <w:t>0</w:t>
            </w:r>
            <w:r w:rsidRPr="003700E5">
              <w:rPr>
                <w:rFonts w:ascii="Consolas" w:hAnsi="Consolas" w:cs="Consolas"/>
                <w:color w:val="000000"/>
                <w:kern w:val="0"/>
                <w:sz w:val="24"/>
                <w:szCs w:val="36"/>
              </w:rPr>
              <w: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return</w:t>
            </w:r>
            <w:r w:rsidRPr="003700E5">
              <w:rPr>
                <w:rFonts w:ascii="Consolas" w:hAnsi="Consolas" w:cs="Consolas"/>
                <w:color w:val="000000"/>
                <w:kern w:val="0"/>
                <w:sz w:val="24"/>
                <w:szCs w:val="36"/>
              </w:rPr>
              <w:t xml:space="preserve"> 1;</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t xml:space="preserve">} </w:t>
            </w:r>
            <w:r w:rsidRPr="003700E5">
              <w:rPr>
                <w:rFonts w:ascii="Consolas" w:hAnsi="Consolas" w:cs="Consolas"/>
                <w:b/>
                <w:bCs/>
                <w:color w:val="7F0055"/>
                <w:kern w:val="0"/>
                <w:sz w:val="24"/>
                <w:szCs w:val="36"/>
              </w:rPr>
              <w:t>catch</w:t>
            </w:r>
            <w:r w:rsidRPr="003700E5">
              <w:rPr>
                <w:rFonts w:ascii="Consolas" w:hAnsi="Consolas" w:cs="Consolas"/>
                <w:color w:val="000000"/>
                <w:kern w:val="0"/>
                <w:sz w:val="24"/>
                <w:szCs w:val="36"/>
              </w:rPr>
              <w:t xml:space="preserve"> (Exception </w:t>
            </w:r>
            <w:r w:rsidRPr="003700E5">
              <w:rPr>
                <w:rFonts w:ascii="Consolas" w:hAnsi="Consolas" w:cs="Consolas"/>
                <w:color w:val="6A3E3E"/>
                <w:kern w:val="0"/>
                <w:sz w:val="24"/>
                <w:szCs w:val="36"/>
              </w:rPr>
              <w:t>e</w:t>
            </w:r>
            <w:r w:rsidRPr="003700E5">
              <w:rPr>
                <w:rFonts w:ascii="Consolas" w:hAnsi="Consolas" w:cs="Consolas"/>
                <w:color w:val="000000"/>
                <w:kern w:val="0"/>
                <w:sz w:val="24"/>
                <w:szCs w:val="36"/>
              </w:rPr>
              <w:t>) {</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return</w:t>
            </w:r>
            <w:r w:rsidRPr="003700E5">
              <w:rPr>
                <w:rFonts w:ascii="Consolas" w:hAnsi="Consolas" w:cs="Consolas"/>
                <w:color w:val="000000"/>
                <w:kern w:val="0"/>
                <w:sz w:val="24"/>
                <w:szCs w:val="36"/>
              </w:rPr>
              <w:t xml:space="preserve"> 2;</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t>}</w:t>
            </w:r>
            <w:r w:rsidRPr="003700E5">
              <w:rPr>
                <w:rFonts w:ascii="Consolas" w:hAnsi="Consolas" w:cs="Consolas"/>
                <w:b/>
                <w:bCs/>
                <w:color w:val="7F0055"/>
                <w:kern w:val="0"/>
                <w:sz w:val="24"/>
                <w:szCs w:val="36"/>
              </w:rPr>
              <w:t>finally</w:t>
            </w:r>
            <w:r w:rsidRPr="003700E5">
              <w:rPr>
                <w:rFonts w:ascii="Consolas" w:hAnsi="Consolas" w:cs="Consolas"/>
                <w:color w:val="000000"/>
                <w:kern w:val="0"/>
                <w:sz w:val="24"/>
                <w:szCs w:val="36"/>
              </w:rPr>
              <w: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t xml:space="preserve">   </w:t>
            </w:r>
            <w:r w:rsidRPr="003700E5">
              <w:rPr>
                <w:rFonts w:ascii="Consolas" w:hAnsi="Consolas" w:cs="Consolas"/>
                <w:color w:val="000000"/>
                <w:kern w:val="0"/>
                <w:sz w:val="24"/>
                <w:szCs w:val="36"/>
              </w:rPr>
              <w:tab/>
            </w:r>
            <w:r w:rsidRPr="003700E5">
              <w:rPr>
                <w:rFonts w:ascii="Consolas" w:hAnsi="Consolas" w:cs="Consolas"/>
                <w:color w:val="000000"/>
                <w:kern w:val="0"/>
                <w:sz w:val="24"/>
                <w:szCs w:val="36"/>
              </w:rPr>
              <w:tab/>
            </w:r>
            <w:r w:rsidRPr="003700E5">
              <w:rPr>
                <w:rFonts w:ascii="Consolas" w:hAnsi="Consolas" w:cs="Consolas"/>
                <w:b/>
                <w:bCs/>
                <w:color w:val="7F0055"/>
                <w:kern w:val="0"/>
                <w:sz w:val="24"/>
                <w:szCs w:val="36"/>
              </w:rPr>
              <w:t>return</w:t>
            </w:r>
            <w:r w:rsidRPr="003700E5">
              <w:rPr>
                <w:rFonts w:ascii="Consolas" w:hAnsi="Consolas" w:cs="Consolas"/>
                <w:color w:val="000000"/>
                <w:kern w:val="0"/>
                <w:sz w:val="24"/>
                <w:szCs w:val="36"/>
              </w:rPr>
              <w:t xml:space="preserve"> 3; </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t xml:space="preserve">   </w:t>
            </w:r>
            <w:r w:rsidRPr="003700E5">
              <w:rPr>
                <w:rFonts w:ascii="Consolas" w:hAnsi="Consolas" w:cs="Consolas"/>
                <w:color w:val="000000"/>
                <w:kern w:val="0"/>
                <w:sz w:val="24"/>
                <w:szCs w:val="36"/>
              </w:rPr>
              <w:tab/>
              <w:t>}</w:t>
            </w:r>
          </w:p>
          <w:p w:rsidR="003700E5" w:rsidRPr="003700E5" w:rsidRDefault="003700E5" w:rsidP="003700E5">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ab/>
              <w:t>}</w:t>
            </w:r>
          </w:p>
          <w:p w:rsidR="0003594E" w:rsidRPr="003700E5" w:rsidRDefault="003700E5" w:rsidP="006F0AEC">
            <w:pPr>
              <w:autoSpaceDE w:val="0"/>
              <w:autoSpaceDN w:val="0"/>
              <w:adjustRightInd w:val="0"/>
              <w:jc w:val="left"/>
              <w:rPr>
                <w:rFonts w:ascii="Consolas" w:hAnsi="Consolas" w:cs="Consolas"/>
                <w:kern w:val="0"/>
                <w:sz w:val="24"/>
                <w:szCs w:val="36"/>
              </w:rPr>
            </w:pPr>
            <w:r w:rsidRPr="003700E5">
              <w:rPr>
                <w:rFonts w:ascii="Consolas" w:hAnsi="Consolas" w:cs="Consolas"/>
                <w:color w:val="000000"/>
                <w:kern w:val="0"/>
                <w:sz w:val="24"/>
                <w:szCs w:val="36"/>
              </w:rPr>
              <w:t>}</w:t>
            </w:r>
          </w:p>
        </w:tc>
      </w:tr>
    </w:tbl>
    <w:p w:rsidR="00AE7850" w:rsidRDefault="005321AB" w:rsidP="00513C98">
      <w:pPr>
        <w:pStyle w:val="a7"/>
        <w:ind w:left="1140"/>
      </w:pPr>
      <w:r>
        <w:rPr>
          <w:rFonts w:hint="eastAsia"/>
        </w:rPr>
        <w:lastRenderedPageBreak/>
        <w:t>代码在走到</w:t>
      </w:r>
      <w:r w:rsidR="00863C15" w:rsidRPr="003700E5">
        <w:rPr>
          <w:rFonts w:ascii="Consolas" w:hAnsi="Consolas" w:cs="Consolas"/>
          <w:b/>
          <w:bCs/>
          <w:color w:val="7F0055"/>
          <w:kern w:val="0"/>
          <w:sz w:val="24"/>
          <w:szCs w:val="36"/>
        </w:rPr>
        <w:t>int</w:t>
      </w:r>
      <w:r w:rsidR="00863C15" w:rsidRPr="003700E5">
        <w:rPr>
          <w:rFonts w:ascii="Consolas" w:hAnsi="Consolas" w:cs="Consolas"/>
          <w:color w:val="000000"/>
          <w:kern w:val="0"/>
          <w:sz w:val="24"/>
          <w:szCs w:val="36"/>
        </w:rPr>
        <w:t xml:space="preserve"> </w:t>
      </w:r>
      <w:r w:rsidR="00863C15" w:rsidRPr="003700E5">
        <w:rPr>
          <w:rFonts w:ascii="Consolas" w:hAnsi="Consolas" w:cs="Consolas"/>
          <w:color w:val="6A3E3E"/>
          <w:kern w:val="0"/>
          <w:sz w:val="24"/>
          <w:szCs w:val="36"/>
        </w:rPr>
        <w:t>a</w:t>
      </w:r>
      <w:r w:rsidR="00863C15">
        <w:rPr>
          <w:rFonts w:ascii="Consolas" w:hAnsi="Consolas" w:cs="Consolas"/>
          <w:color w:val="000000"/>
          <w:kern w:val="0"/>
          <w:sz w:val="24"/>
          <w:szCs w:val="36"/>
        </w:rPr>
        <w:t xml:space="preserve"> = 1/</w:t>
      </w:r>
      <w:r w:rsidR="00863C15">
        <w:rPr>
          <w:rFonts w:ascii="Consolas" w:hAnsi="Consolas" w:cs="Consolas" w:hint="eastAsia"/>
          <w:color w:val="000000"/>
          <w:kern w:val="0"/>
          <w:sz w:val="24"/>
          <w:szCs w:val="36"/>
        </w:rPr>
        <w:t>0</w:t>
      </w:r>
      <w:r>
        <w:rPr>
          <w:rFonts w:hint="eastAsia"/>
        </w:rPr>
        <w:t>的时候遇到了一个</w:t>
      </w:r>
      <w:r>
        <w:rPr>
          <w:rFonts w:hint="eastAsia"/>
        </w:rPr>
        <w:t xml:space="preserve"> </w:t>
      </w:r>
      <w:proofErr w:type="spellStart"/>
      <w:r>
        <w:rPr>
          <w:rFonts w:hint="eastAsia"/>
        </w:rPr>
        <w:t>MathException</w:t>
      </w:r>
      <w:proofErr w:type="spellEnd"/>
      <w:r>
        <w:rPr>
          <w:rFonts w:hint="eastAsia"/>
        </w:rPr>
        <w:t>，这时</w:t>
      </w:r>
      <w:r w:rsidR="00863C15">
        <w:rPr>
          <w:rFonts w:hint="eastAsia"/>
        </w:rPr>
        <w:t>r</w:t>
      </w:r>
      <w:r w:rsidR="00863C15" w:rsidRPr="00863C15">
        <w:t>eturn 1;</w:t>
      </w:r>
      <w:r>
        <w:rPr>
          <w:rFonts w:hint="eastAsia"/>
        </w:rPr>
        <w:t>代码就不会执行了，代码直接跳转到</w:t>
      </w:r>
      <w:r>
        <w:rPr>
          <w:rFonts w:hint="eastAsia"/>
        </w:rPr>
        <w:t xml:space="preserve"> catch </w:t>
      </w:r>
      <w:r>
        <w:rPr>
          <w:rFonts w:hint="eastAsia"/>
        </w:rPr>
        <w:t>语句中，走到</w:t>
      </w:r>
      <w:r w:rsidR="00863C15">
        <w:rPr>
          <w:rFonts w:hint="eastAsia"/>
        </w:rPr>
        <w:t>return 2;</w:t>
      </w:r>
      <w:r>
        <w:rPr>
          <w:rFonts w:hint="eastAsia"/>
        </w:rPr>
        <w:t>的时候，</w:t>
      </w:r>
      <w:r w:rsidRPr="00611B33">
        <w:rPr>
          <w:rFonts w:hint="eastAsia"/>
          <w:color w:val="FF0000"/>
        </w:rPr>
        <w:t>异常机制有这么一个原则如果在</w:t>
      </w:r>
      <w:r w:rsidRPr="00611B33">
        <w:rPr>
          <w:rFonts w:hint="eastAsia"/>
          <w:color w:val="FF0000"/>
        </w:rPr>
        <w:t xml:space="preserve"> catch </w:t>
      </w:r>
      <w:r w:rsidRPr="00611B33">
        <w:rPr>
          <w:rFonts w:hint="eastAsia"/>
          <w:color w:val="FF0000"/>
        </w:rPr>
        <w:t>中遇到了</w:t>
      </w:r>
      <w:r w:rsidRPr="00611B33">
        <w:rPr>
          <w:rFonts w:hint="eastAsia"/>
          <w:color w:val="FF0000"/>
        </w:rPr>
        <w:t xml:space="preserve"> return </w:t>
      </w:r>
      <w:r w:rsidRPr="00611B33">
        <w:rPr>
          <w:rFonts w:hint="eastAsia"/>
          <w:color w:val="FF0000"/>
        </w:rPr>
        <w:t>或者异常等能使该函数终止的话那么有</w:t>
      </w:r>
      <w:r w:rsidRPr="00611B33">
        <w:rPr>
          <w:rFonts w:hint="eastAsia"/>
          <w:color w:val="FF0000"/>
        </w:rPr>
        <w:t xml:space="preserve"> finally </w:t>
      </w:r>
      <w:r w:rsidRPr="00611B33">
        <w:rPr>
          <w:rFonts w:hint="eastAsia"/>
          <w:color w:val="FF0000"/>
        </w:rPr>
        <w:t>就必须先执行完</w:t>
      </w:r>
      <w:r w:rsidRPr="00611B33">
        <w:rPr>
          <w:rFonts w:hint="eastAsia"/>
          <w:color w:val="FF0000"/>
        </w:rPr>
        <w:t xml:space="preserve"> finally </w:t>
      </w:r>
      <w:r w:rsidRPr="00611B33">
        <w:rPr>
          <w:rFonts w:hint="eastAsia"/>
          <w:color w:val="FF0000"/>
        </w:rPr>
        <w:t>代码块里面的代码然后再返回值</w:t>
      </w:r>
      <w:r>
        <w:rPr>
          <w:rFonts w:hint="eastAsia"/>
        </w:rPr>
        <w:t>。因此代码又跳到</w:t>
      </w:r>
      <w:r w:rsidR="00863C15">
        <w:rPr>
          <w:rFonts w:hint="eastAsia"/>
        </w:rPr>
        <w:t>return 3;</w:t>
      </w:r>
      <w:r w:rsidR="00863C15">
        <w:rPr>
          <w:rFonts w:hint="eastAsia"/>
        </w:rPr>
        <w:t>，可惜这</w:t>
      </w:r>
      <w:r>
        <w:rPr>
          <w:rFonts w:hint="eastAsia"/>
        </w:rPr>
        <w:t>是一个</w:t>
      </w:r>
      <w:r>
        <w:rPr>
          <w:rFonts w:hint="eastAsia"/>
        </w:rPr>
        <w:t xml:space="preserve">return </w:t>
      </w:r>
      <w:r w:rsidR="00863C15">
        <w:rPr>
          <w:rFonts w:hint="eastAsia"/>
        </w:rPr>
        <w:t>语句，那么这个时候方法就结束了，因此</w:t>
      </w:r>
      <w:r>
        <w:rPr>
          <w:rFonts w:hint="eastAsia"/>
        </w:rPr>
        <w:t xml:space="preserve"> </w:t>
      </w:r>
      <w:r w:rsidR="00863C15">
        <w:rPr>
          <w:rFonts w:hint="eastAsia"/>
        </w:rPr>
        <w:t>return 2</w:t>
      </w:r>
      <w:r>
        <w:rPr>
          <w:rFonts w:hint="eastAsia"/>
        </w:rPr>
        <w:t xml:space="preserve"> </w:t>
      </w:r>
      <w:r>
        <w:rPr>
          <w:rFonts w:hint="eastAsia"/>
        </w:rPr>
        <w:t>的返回结果就无法被真正返回。如果</w:t>
      </w:r>
      <w:r>
        <w:rPr>
          <w:rFonts w:hint="eastAsia"/>
        </w:rPr>
        <w:t xml:space="preserve"> finally </w:t>
      </w:r>
      <w:r>
        <w:rPr>
          <w:rFonts w:hint="eastAsia"/>
        </w:rPr>
        <w:t>仅仅是处理了一个释放资源的操作，那么该道</w:t>
      </w:r>
      <w:proofErr w:type="gramStart"/>
      <w:r>
        <w:rPr>
          <w:rFonts w:hint="eastAsia"/>
        </w:rPr>
        <w:t>题最终</w:t>
      </w:r>
      <w:proofErr w:type="gramEnd"/>
      <w:r>
        <w:rPr>
          <w:rFonts w:hint="eastAsia"/>
        </w:rPr>
        <w:t>返回的结果就是</w:t>
      </w:r>
      <w:r>
        <w:rPr>
          <w:rFonts w:hint="eastAsia"/>
        </w:rPr>
        <w:t xml:space="preserve"> 2</w:t>
      </w:r>
      <w:r>
        <w:rPr>
          <w:rFonts w:hint="eastAsia"/>
        </w:rPr>
        <w:t>。因此上面返回值是</w:t>
      </w:r>
      <w:r>
        <w:rPr>
          <w:rFonts w:hint="eastAsia"/>
        </w:rPr>
        <w:t xml:space="preserve"> 3</w:t>
      </w:r>
      <w:r>
        <w:rPr>
          <w:rFonts w:hint="eastAsia"/>
        </w:rPr>
        <w:t>。</w:t>
      </w:r>
    </w:p>
    <w:p w:rsidR="00D93D2D" w:rsidRPr="00414440" w:rsidRDefault="00D93D2D" w:rsidP="0086448A">
      <w:pPr>
        <w:pStyle w:val="a7"/>
        <w:numPr>
          <w:ilvl w:val="0"/>
          <w:numId w:val="2"/>
        </w:numPr>
        <w:ind w:firstLineChars="0"/>
        <w:outlineLvl w:val="1"/>
        <w:rPr>
          <w:b/>
        </w:rPr>
      </w:pPr>
      <w:r w:rsidRPr="00414440">
        <w:rPr>
          <w:rFonts w:hint="eastAsia"/>
          <w:b/>
        </w:rPr>
        <w:t>集合</w:t>
      </w:r>
    </w:p>
    <w:p w:rsidR="00820C44" w:rsidRPr="00820C44" w:rsidRDefault="00820C44" w:rsidP="00254DCB">
      <w:pPr>
        <w:pStyle w:val="a7"/>
        <w:numPr>
          <w:ilvl w:val="0"/>
          <w:numId w:val="10"/>
        </w:numPr>
        <w:ind w:firstLineChars="0"/>
        <w:outlineLvl w:val="2"/>
      </w:pPr>
      <w:r w:rsidRPr="00820C44">
        <w:rPr>
          <w:rFonts w:hint="eastAsia"/>
          <w:color w:val="FF0000"/>
        </w:rPr>
        <w:t>集合类型可以归纳为三种</w:t>
      </w:r>
      <w:r w:rsidR="00923FE4">
        <w:rPr>
          <w:rFonts w:hint="eastAsia"/>
          <w:color w:val="FF0000"/>
        </w:rPr>
        <w:t>List</w:t>
      </w:r>
      <w:r w:rsidR="00923FE4">
        <w:rPr>
          <w:rFonts w:hint="eastAsia"/>
          <w:color w:val="FF0000"/>
        </w:rPr>
        <w:t>、</w:t>
      </w:r>
      <w:r w:rsidR="00CD53B7" w:rsidRPr="00CD53B7">
        <w:rPr>
          <w:rFonts w:hint="eastAsia"/>
          <w:color w:val="FF0000"/>
        </w:rPr>
        <w:t>Map</w:t>
      </w:r>
      <w:r w:rsidR="00CD53B7" w:rsidRPr="00CD53B7">
        <w:rPr>
          <w:rFonts w:hint="eastAsia"/>
          <w:color w:val="FF0000"/>
        </w:rPr>
        <w:t>、</w:t>
      </w:r>
      <w:r w:rsidR="00CD53B7">
        <w:rPr>
          <w:rFonts w:hint="eastAsia"/>
          <w:color w:val="FF0000"/>
        </w:rPr>
        <w:t>Set</w:t>
      </w:r>
    </w:p>
    <w:p w:rsidR="007242A0" w:rsidRDefault="008F3F29" w:rsidP="00CD53B7">
      <w:pPr>
        <w:pStyle w:val="a7"/>
        <w:ind w:left="1152" w:firstLineChars="0" w:firstLine="0"/>
        <w:rPr>
          <w:b/>
        </w:rPr>
      </w:pPr>
      <w:r>
        <w:rPr>
          <w:rFonts w:hint="eastAsia"/>
          <w:b/>
        </w:rPr>
        <w:t xml:space="preserve"> </w:t>
      </w:r>
      <w:r w:rsidR="00A4362D">
        <w:rPr>
          <w:noProof/>
        </w:rPr>
        <w:drawing>
          <wp:inline distT="0" distB="0" distL="0" distR="0" wp14:anchorId="56BC4AF6" wp14:editId="3B205329">
            <wp:extent cx="5486400" cy="2075180"/>
            <wp:effectExtent l="0" t="0" r="0" b="127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2075180"/>
                    </a:xfrm>
                    <a:prstGeom prst="rect">
                      <a:avLst/>
                    </a:prstGeom>
                  </pic:spPr>
                </pic:pic>
              </a:graphicData>
            </a:graphic>
          </wp:inline>
        </w:drawing>
      </w:r>
    </w:p>
    <w:p w:rsidR="00CD53B7" w:rsidRPr="008F3F29" w:rsidRDefault="007242A0" w:rsidP="00CD53B7">
      <w:pPr>
        <w:pStyle w:val="a7"/>
        <w:ind w:left="1152" w:firstLineChars="0" w:firstLine="0"/>
        <w:rPr>
          <w:b/>
        </w:rPr>
      </w:pPr>
      <w:r>
        <w:rPr>
          <w:rFonts w:hint="eastAsia"/>
          <w:b/>
        </w:rPr>
        <w:t xml:space="preserve"> </w:t>
      </w:r>
      <w:r w:rsidR="00CD53B7" w:rsidRPr="008F3F29">
        <w:rPr>
          <w:rFonts w:hint="eastAsia"/>
          <w:b/>
        </w:rPr>
        <w:t>结构特点</w:t>
      </w:r>
    </w:p>
    <w:p w:rsidR="00121366" w:rsidRDefault="00CD53B7" w:rsidP="008F3F29">
      <w:pPr>
        <w:pStyle w:val="a7"/>
        <w:ind w:left="1260" w:firstLineChars="0" w:firstLine="0"/>
      </w:pPr>
      <w:r>
        <w:rPr>
          <w:rFonts w:hint="eastAsia"/>
        </w:rPr>
        <w:t xml:space="preserve">List </w:t>
      </w:r>
      <w:r>
        <w:rPr>
          <w:rFonts w:hint="eastAsia"/>
        </w:rPr>
        <w:t>和</w:t>
      </w:r>
      <w:r>
        <w:rPr>
          <w:rFonts w:hint="eastAsia"/>
        </w:rPr>
        <w:t xml:space="preserve"> Set </w:t>
      </w:r>
      <w:r>
        <w:rPr>
          <w:rFonts w:hint="eastAsia"/>
        </w:rPr>
        <w:t>是存储单列数据的集合，</w:t>
      </w:r>
      <w:r>
        <w:rPr>
          <w:rFonts w:hint="eastAsia"/>
        </w:rPr>
        <w:t xml:space="preserve">Map </w:t>
      </w:r>
      <w:r>
        <w:rPr>
          <w:rFonts w:hint="eastAsia"/>
        </w:rPr>
        <w:t>是存储键和</w:t>
      </w:r>
      <w:proofErr w:type="gramStart"/>
      <w:r>
        <w:rPr>
          <w:rFonts w:hint="eastAsia"/>
        </w:rPr>
        <w:t>值这样</w:t>
      </w:r>
      <w:proofErr w:type="gramEnd"/>
      <w:r>
        <w:rPr>
          <w:rFonts w:hint="eastAsia"/>
        </w:rPr>
        <w:t>的双列数据的集合；</w:t>
      </w:r>
    </w:p>
    <w:p w:rsidR="00121366" w:rsidRDefault="00CD53B7" w:rsidP="008F3F29">
      <w:pPr>
        <w:pStyle w:val="a7"/>
        <w:ind w:left="1260" w:firstLineChars="0" w:firstLine="0"/>
      </w:pPr>
      <w:r>
        <w:rPr>
          <w:rFonts w:hint="eastAsia"/>
        </w:rPr>
        <w:t xml:space="preserve">List </w:t>
      </w:r>
      <w:r>
        <w:rPr>
          <w:rFonts w:hint="eastAsia"/>
        </w:rPr>
        <w:t>中存储的数据是有顺序，并且允许重复；</w:t>
      </w:r>
    </w:p>
    <w:p w:rsidR="00121366" w:rsidRDefault="00CD53B7" w:rsidP="008F3F29">
      <w:pPr>
        <w:pStyle w:val="a7"/>
        <w:ind w:left="1260" w:firstLineChars="0" w:firstLine="0"/>
      </w:pPr>
      <w:r>
        <w:rPr>
          <w:rFonts w:hint="eastAsia"/>
        </w:rPr>
        <w:t xml:space="preserve">Map </w:t>
      </w:r>
      <w:r>
        <w:rPr>
          <w:rFonts w:hint="eastAsia"/>
        </w:rPr>
        <w:t>中存储的数据是没有顺序的，其键是不能重复的，它的值是可以有重复的，</w:t>
      </w:r>
    </w:p>
    <w:p w:rsidR="00820C44" w:rsidRDefault="00CD53B7" w:rsidP="008F3F29">
      <w:pPr>
        <w:pStyle w:val="a7"/>
        <w:ind w:left="1260" w:firstLineChars="0" w:firstLine="0"/>
      </w:pPr>
      <w:r>
        <w:rPr>
          <w:rFonts w:hint="eastAsia"/>
        </w:rPr>
        <w:t xml:space="preserve">Set </w:t>
      </w:r>
      <w:r>
        <w:rPr>
          <w:rFonts w:hint="eastAsia"/>
        </w:rPr>
        <w:t>中存储的数据是无序的，且不允许有重复，但元素在集合中的位置由元素的</w:t>
      </w:r>
      <w:r>
        <w:rPr>
          <w:rFonts w:hint="eastAsia"/>
        </w:rPr>
        <w:t xml:space="preserve"> </w:t>
      </w:r>
      <w:proofErr w:type="spellStart"/>
      <w:r>
        <w:rPr>
          <w:rFonts w:hint="eastAsia"/>
        </w:rPr>
        <w:t>hashcode</w:t>
      </w:r>
      <w:proofErr w:type="spellEnd"/>
      <w:r>
        <w:rPr>
          <w:rFonts w:hint="eastAsia"/>
        </w:rPr>
        <w:t xml:space="preserve"> </w:t>
      </w:r>
      <w:r>
        <w:rPr>
          <w:rFonts w:hint="eastAsia"/>
        </w:rPr>
        <w:t>决定，位置是固定的（</w:t>
      </w:r>
      <w:r>
        <w:rPr>
          <w:rFonts w:hint="eastAsia"/>
        </w:rPr>
        <w:t xml:space="preserve">Set </w:t>
      </w:r>
      <w:r>
        <w:rPr>
          <w:rFonts w:hint="eastAsia"/>
        </w:rPr>
        <w:t>集合根据</w:t>
      </w:r>
      <w:r>
        <w:rPr>
          <w:rFonts w:hint="eastAsia"/>
        </w:rPr>
        <w:t xml:space="preserve"> </w:t>
      </w:r>
      <w:proofErr w:type="spellStart"/>
      <w:r>
        <w:rPr>
          <w:rFonts w:hint="eastAsia"/>
        </w:rPr>
        <w:t>hashcode</w:t>
      </w:r>
      <w:proofErr w:type="spellEnd"/>
      <w:r>
        <w:rPr>
          <w:rFonts w:hint="eastAsia"/>
        </w:rPr>
        <w:t xml:space="preserve"> </w:t>
      </w:r>
      <w:r>
        <w:rPr>
          <w:rFonts w:hint="eastAsia"/>
        </w:rPr>
        <w:t>来</w:t>
      </w:r>
      <w:r w:rsidR="008F3F29" w:rsidRPr="008F3F29">
        <w:rPr>
          <w:rFonts w:hint="eastAsia"/>
        </w:rPr>
        <w:t>进行数据的存储，所以位置是固定的，但是位置不是用户可以控制的，所以对于用户来说</w:t>
      </w:r>
      <w:r w:rsidR="008F3F29" w:rsidRPr="008F3F29">
        <w:rPr>
          <w:rFonts w:hint="eastAsia"/>
        </w:rPr>
        <w:t xml:space="preserve"> set </w:t>
      </w:r>
      <w:r w:rsidR="008F3F29" w:rsidRPr="008F3F29">
        <w:rPr>
          <w:rFonts w:hint="eastAsia"/>
        </w:rPr>
        <w:t>中的元素还是无序的）；</w:t>
      </w:r>
    </w:p>
    <w:p w:rsidR="008F3F29" w:rsidRDefault="008F3F29" w:rsidP="008F3F29">
      <w:pPr>
        <w:pStyle w:val="a7"/>
        <w:ind w:left="1260" w:firstLineChars="0" w:firstLine="0"/>
        <w:rPr>
          <w:b/>
        </w:rPr>
      </w:pPr>
      <w:r w:rsidRPr="008F3F29">
        <w:rPr>
          <w:rFonts w:hint="eastAsia"/>
          <w:b/>
        </w:rPr>
        <w:t>实现类</w:t>
      </w:r>
    </w:p>
    <w:p w:rsidR="008F3F29" w:rsidRPr="008F3F29" w:rsidRDefault="008F3F29" w:rsidP="008F3F29">
      <w:pPr>
        <w:pStyle w:val="a7"/>
        <w:ind w:left="1260" w:firstLineChars="0" w:firstLine="0"/>
        <w:rPr>
          <w:b/>
        </w:rPr>
      </w:pPr>
      <w:r w:rsidRPr="008F3F29">
        <w:rPr>
          <w:rFonts w:hint="eastAsia"/>
          <w:b/>
        </w:rPr>
        <w:t xml:space="preserve">List </w:t>
      </w:r>
      <w:r w:rsidRPr="008F3F29">
        <w:rPr>
          <w:rFonts w:hint="eastAsia"/>
          <w:b/>
        </w:rPr>
        <w:t>接口有三个实现类</w:t>
      </w:r>
    </w:p>
    <w:p w:rsidR="008F3F29" w:rsidRDefault="008F3F29" w:rsidP="008F3F29">
      <w:pPr>
        <w:pStyle w:val="a7"/>
        <w:ind w:left="1260" w:firstLineChars="0" w:firstLine="0"/>
      </w:pPr>
      <w:r w:rsidRPr="008F3F29">
        <w:rPr>
          <w:rFonts w:hint="eastAsia"/>
        </w:rPr>
        <w:t>LinkedList</w:t>
      </w:r>
      <w:r w:rsidRPr="008F3F29">
        <w:rPr>
          <w:rFonts w:hint="eastAsia"/>
        </w:rPr>
        <w:t>：基于链表实现，链表内存是散乱的，每一个元素存储本身内存地址的同时还存储下一个元素的地址。链表增删快，查找慢；</w:t>
      </w:r>
    </w:p>
    <w:p w:rsidR="008F3F29" w:rsidRDefault="008F3F29" w:rsidP="008F3F29">
      <w:pPr>
        <w:pStyle w:val="a7"/>
        <w:ind w:left="1260" w:firstLineChars="0" w:firstLine="0"/>
      </w:pPr>
      <w:proofErr w:type="spellStart"/>
      <w:r w:rsidRPr="008F3F29">
        <w:rPr>
          <w:rFonts w:hint="eastAsia"/>
        </w:rPr>
        <w:t>ArrayList</w:t>
      </w:r>
      <w:proofErr w:type="spellEnd"/>
      <w:r w:rsidRPr="008F3F29">
        <w:rPr>
          <w:rFonts w:hint="eastAsia"/>
        </w:rPr>
        <w:t>：基于数组实现，非线程安全的，效率高，便于索引，但不便于插入删除；</w:t>
      </w:r>
    </w:p>
    <w:p w:rsidR="008F3F29" w:rsidRDefault="008F3F29" w:rsidP="008F3F29">
      <w:pPr>
        <w:pStyle w:val="a7"/>
        <w:ind w:left="1260" w:firstLineChars="0" w:firstLine="0"/>
        <w:rPr>
          <w:b/>
        </w:rPr>
      </w:pPr>
      <w:r w:rsidRPr="008F3F29">
        <w:rPr>
          <w:rFonts w:hint="eastAsia"/>
        </w:rPr>
        <w:lastRenderedPageBreak/>
        <w:t>Vector</w:t>
      </w:r>
      <w:r w:rsidR="00A208C8">
        <w:rPr>
          <w:rFonts w:hint="eastAsia"/>
        </w:rPr>
        <w:t>：基于数组实现，线程安全的，效率低</w:t>
      </w:r>
      <w:r w:rsidRPr="008F3F29">
        <w:rPr>
          <w:rFonts w:hint="eastAsia"/>
        </w:rPr>
        <w:t>。</w:t>
      </w:r>
    </w:p>
    <w:p w:rsidR="008F3F29" w:rsidRPr="008F3F29" w:rsidRDefault="008F3F29" w:rsidP="008F3F29">
      <w:pPr>
        <w:pStyle w:val="a7"/>
        <w:ind w:left="1260" w:firstLineChars="0" w:firstLine="0"/>
        <w:rPr>
          <w:b/>
        </w:rPr>
      </w:pPr>
      <w:r w:rsidRPr="008F3F29">
        <w:rPr>
          <w:rFonts w:hint="eastAsia"/>
          <w:b/>
        </w:rPr>
        <w:t xml:space="preserve">Map </w:t>
      </w:r>
      <w:r w:rsidRPr="008F3F29">
        <w:rPr>
          <w:rFonts w:hint="eastAsia"/>
          <w:b/>
        </w:rPr>
        <w:t>接口有三个实现类</w:t>
      </w:r>
    </w:p>
    <w:p w:rsidR="008F3F29" w:rsidRDefault="008F3F29" w:rsidP="008F3F29">
      <w:pPr>
        <w:pStyle w:val="a7"/>
        <w:ind w:left="1260" w:firstLineChars="0" w:firstLine="0"/>
      </w:pPr>
      <w:r w:rsidRPr="008F3F29">
        <w:rPr>
          <w:rFonts w:hint="eastAsia"/>
        </w:rPr>
        <w:t>HashMap</w:t>
      </w:r>
      <w:r w:rsidRPr="008F3F29">
        <w:rPr>
          <w:rFonts w:hint="eastAsia"/>
        </w:rPr>
        <w:t>：基于</w:t>
      </w:r>
      <w:r w:rsidRPr="008F3F29">
        <w:rPr>
          <w:rFonts w:hint="eastAsia"/>
        </w:rPr>
        <w:t xml:space="preserve"> hash </w:t>
      </w:r>
      <w:r w:rsidRPr="008F3F29">
        <w:rPr>
          <w:rFonts w:hint="eastAsia"/>
        </w:rPr>
        <w:t>表的</w:t>
      </w:r>
      <w:r w:rsidRPr="008F3F29">
        <w:rPr>
          <w:rFonts w:hint="eastAsia"/>
        </w:rPr>
        <w:t xml:space="preserve"> Map </w:t>
      </w:r>
      <w:r w:rsidRPr="008F3F29">
        <w:rPr>
          <w:rFonts w:hint="eastAsia"/>
        </w:rPr>
        <w:t>接口实现，非线程安全，高效，</w:t>
      </w:r>
      <w:r w:rsidRPr="00937A90">
        <w:rPr>
          <w:rFonts w:hint="eastAsia"/>
          <w:b/>
          <w:color w:val="000000" w:themeColor="text1"/>
        </w:rPr>
        <w:t>支持</w:t>
      </w:r>
      <w:r w:rsidRPr="00937A90">
        <w:rPr>
          <w:rFonts w:hint="eastAsia"/>
          <w:color w:val="000000" w:themeColor="text1"/>
        </w:rPr>
        <w:t xml:space="preserve"> null </w:t>
      </w:r>
      <w:r w:rsidRPr="00937A90">
        <w:rPr>
          <w:rFonts w:hint="eastAsia"/>
          <w:color w:val="000000" w:themeColor="text1"/>
        </w:rPr>
        <w:t>值和</w:t>
      </w:r>
      <w:r w:rsidRPr="00937A90">
        <w:rPr>
          <w:rFonts w:hint="eastAsia"/>
          <w:color w:val="000000" w:themeColor="text1"/>
        </w:rPr>
        <w:t xml:space="preserve"> null </w:t>
      </w:r>
      <w:r w:rsidRPr="00937A90">
        <w:rPr>
          <w:rFonts w:hint="eastAsia"/>
          <w:color w:val="000000" w:themeColor="text1"/>
        </w:rPr>
        <w:t>键</w:t>
      </w:r>
      <w:r w:rsidRPr="008F3F29">
        <w:rPr>
          <w:rFonts w:hint="eastAsia"/>
        </w:rPr>
        <w:t>；</w:t>
      </w:r>
    </w:p>
    <w:p w:rsidR="008F3F29" w:rsidRDefault="008F3F29" w:rsidP="008F3F29">
      <w:pPr>
        <w:pStyle w:val="a7"/>
        <w:ind w:left="1260" w:firstLineChars="0" w:firstLine="0"/>
      </w:pPr>
      <w:proofErr w:type="spellStart"/>
      <w:r w:rsidRPr="008F3F29">
        <w:rPr>
          <w:rFonts w:hint="eastAsia"/>
        </w:rPr>
        <w:t>HashTable</w:t>
      </w:r>
      <w:proofErr w:type="spellEnd"/>
      <w:r w:rsidRPr="008F3F29">
        <w:rPr>
          <w:rFonts w:hint="eastAsia"/>
        </w:rPr>
        <w:t>：线程安全，低效，</w:t>
      </w:r>
      <w:r w:rsidRPr="00937A90">
        <w:rPr>
          <w:rFonts w:hint="eastAsia"/>
          <w:b/>
          <w:color w:val="000000" w:themeColor="text1"/>
        </w:rPr>
        <w:t>不支持</w:t>
      </w:r>
      <w:r w:rsidRPr="00937A90">
        <w:rPr>
          <w:rFonts w:hint="eastAsia"/>
          <w:b/>
          <w:color w:val="000000" w:themeColor="text1"/>
        </w:rPr>
        <w:t xml:space="preserve"> null </w:t>
      </w:r>
      <w:r w:rsidRPr="00937A90">
        <w:rPr>
          <w:rFonts w:hint="eastAsia"/>
          <w:b/>
          <w:color w:val="000000" w:themeColor="text1"/>
        </w:rPr>
        <w:t>值和</w:t>
      </w:r>
      <w:r w:rsidRPr="00937A90">
        <w:rPr>
          <w:rFonts w:hint="eastAsia"/>
          <w:b/>
          <w:color w:val="000000" w:themeColor="text1"/>
        </w:rPr>
        <w:t xml:space="preserve"> null </w:t>
      </w:r>
      <w:r w:rsidRPr="00937A90">
        <w:rPr>
          <w:rFonts w:hint="eastAsia"/>
          <w:b/>
          <w:color w:val="000000" w:themeColor="text1"/>
        </w:rPr>
        <w:t>键</w:t>
      </w:r>
      <w:r w:rsidRPr="008F3F29">
        <w:rPr>
          <w:rFonts w:hint="eastAsia"/>
        </w:rPr>
        <w:t>；</w:t>
      </w:r>
    </w:p>
    <w:p w:rsidR="00651635" w:rsidRPr="00937A90" w:rsidRDefault="00651635" w:rsidP="008F3F29">
      <w:pPr>
        <w:pStyle w:val="a7"/>
        <w:ind w:left="1260" w:firstLineChars="0" w:firstLine="0"/>
        <w:rPr>
          <w:b/>
        </w:rPr>
      </w:pPr>
      <w:r w:rsidRPr="00937A90">
        <w:rPr>
          <w:rFonts w:hint="eastAsia"/>
          <w:b/>
        </w:rPr>
        <w:t>HashMap</w:t>
      </w:r>
      <w:r w:rsidRPr="00937A90">
        <w:rPr>
          <w:rFonts w:hint="eastAsia"/>
          <w:b/>
        </w:rPr>
        <w:t>和</w:t>
      </w:r>
      <w:proofErr w:type="spellStart"/>
      <w:r w:rsidRPr="00937A90">
        <w:rPr>
          <w:rFonts w:hint="eastAsia"/>
          <w:b/>
        </w:rPr>
        <w:t>HashTable</w:t>
      </w:r>
      <w:proofErr w:type="spellEnd"/>
      <w:r w:rsidRPr="00937A90">
        <w:rPr>
          <w:rFonts w:hint="eastAsia"/>
          <w:b/>
        </w:rPr>
        <w:t>的</w:t>
      </w:r>
      <w:r w:rsidRPr="00937A90">
        <w:rPr>
          <w:rFonts w:hint="eastAsia"/>
          <w:b/>
        </w:rPr>
        <w:t xml:space="preserve"> key </w:t>
      </w:r>
      <w:r w:rsidRPr="00937A90">
        <w:rPr>
          <w:rFonts w:hint="eastAsia"/>
          <w:b/>
        </w:rPr>
        <w:t>值均不能重复，若添加</w:t>
      </w:r>
      <w:r w:rsidRPr="00937A90">
        <w:rPr>
          <w:rFonts w:hint="eastAsia"/>
          <w:b/>
        </w:rPr>
        <w:t xml:space="preserve"> key </w:t>
      </w:r>
      <w:r w:rsidRPr="00937A90">
        <w:rPr>
          <w:rFonts w:hint="eastAsia"/>
          <w:b/>
        </w:rPr>
        <w:t>相同的键值对，后面的</w:t>
      </w:r>
      <w:r w:rsidRPr="00937A90">
        <w:rPr>
          <w:rFonts w:hint="eastAsia"/>
          <w:b/>
        </w:rPr>
        <w:t xml:space="preserve"> value </w:t>
      </w:r>
      <w:r w:rsidRPr="00937A90">
        <w:rPr>
          <w:rFonts w:hint="eastAsia"/>
          <w:b/>
        </w:rPr>
        <w:t>会自动覆盖前面的</w:t>
      </w:r>
      <w:r w:rsidRPr="00937A90">
        <w:rPr>
          <w:rFonts w:hint="eastAsia"/>
          <w:b/>
        </w:rPr>
        <w:t xml:space="preserve"> value</w:t>
      </w:r>
      <w:r w:rsidRPr="00937A90">
        <w:rPr>
          <w:rFonts w:hint="eastAsia"/>
          <w:b/>
        </w:rPr>
        <w:t>，但不会报错。</w:t>
      </w:r>
    </w:p>
    <w:p w:rsidR="008F3F29" w:rsidRDefault="008F3F29" w:rsidP="008F3F29">
      <w:pPr>
        <w:pStyle w:val="a7"/>
        <w:ind w:left="1260" w:firstLineChars="0" w:firstLine="0"/>
      </w:pPr>
      <w:proofErr w:type="spellStart"/>
      <w:r w:rsidRPr="008F3F29">
        <w:rPr>
          <w:rFonts w:hint="eastAsia"/>
        </w:rPr>
        <w:t>LinkedHashMap</w:t>
      </w:r>
      <w:proofErr w:type="spellEnd"/>
      <w:r w:rsidRPr="008F3F29">
        <w:rPr>
          <w:rFonts w:hint="eastAsia"/>
        </w:rPr>
        <w:t>：是</w:t>
      </w:r>
      <w:r w:rsidRPr="008F3F29">
        <w:rPr>
          <w:rFonts w:hint="eastAsia"/>
        </w:rPr>
        <w:t xml:space="preserve">HashMap </w:t>
      </w:r>
      <w:r w:rsidRPr="008F3F29">
        <w:rPr>
          <w:rFonts w:hint="eastAsia"/>
        </w:rPr>
        <w:t>的一个子类，保存了记录的插入顺序；</w:t>
      </w:r>
    </w:p>
    <w:p w:rsidR="008F3F29" w:rsidRPr="008F3F29" w:rsidRDefault="008F3F29" w:rsidP="008F3F29">
      <w:pPr>
        <w:pStyle w:val="a7"/>
        <w:ind w:left="1260" w:firstLineChars="0" w:firstLine="0"/>
        <w:rPr>
          <w:b/>
        </w:rPr>
      </w:pPr>
      <w:proofErr w:type="spellStart"/>
      <w:r w:rsidRPr="008F3F29">
        <w:rPr>
          <w:rFonts w:hint="eastAsia"/>
        </w:rPr>
        <w:t>SortMap</w:t>
      </w:r>
      <w:proofErr w:type="spellEnd"/>
      <w:r w:rsidRPr="008F3F29">
        <w:rPr>
          <w:rFonts w:hint="eastAsia"/>
        </w:rPr>
        <w:t xml:space="preserve"> </w:t>
      </w:r>
      <w:r w:rsidRPr="008F3F29">
        <w:rPr>
          <w:rFonts w:hint="eastAsia"/>
        </w:rPr>
        <w:t>接口：</w:t>
      </w:r>
      <w:proofErr w:type="spellStart"/>
      <w:r w:rsidRPr="008F3F29">
        <w:rPr>
          <w:rFonts w:hint="eastAsia"/>
        </w:rPr>
        <w:t>TreeMap</w:t>
      </w:r>
      <w:proofErr w:type="spellEnd"/>
      <w:r>
        <w:rPr>
          <w:rFonts w:hint="eastAsia"/>
        </w:rPr>
        <w:t>，能够把它保存的记录根据键排序，默认是键值的升序排序</w:t>
      </w:r>
      <w:r w:rsidRPr="008F3F29">
        <w:rPr>
          <w:rFonts w:hint="eastAsia"/>
        </w:rPr>
        <w:t>。</w:t>
      </w:r>
    </w:p>
    <w:p w:rsidR="008F3F29" w:rsidRPr="008F3F29" w:rsidRDefault="008F3F29" w:rsidP="008F3F29">
      <w:pPr>
        <w:pStyle w:val="a7"/>
        <w:ind w:left="1260" w:firstLineChars="0" w:firstLine="0"/>
        <w:rPr>
          <w:b/>
        </w:rPr>
      </w:pPr>
      <w:r w:rsidRPr="008F3F29">
        <w:rPr>
          <w:rFonts w:hint="eastAsia"/>
          <w:b/>
        </w:rPr>
        <w:t xml:space="preserve">Set </w:t>
      </w:r>
      <w:r w:rsidRPr="008F3F29">
        <w:rPr>
          <w:rFonts w:hint="eastAsia"/>
          <w:b/>
        </w:rPr>
        <w:t>接口有两个实现类</w:t>
      </w:r>
    </w:p>
    <w:p w:rsidR="008F3F29" w:rsidRDefault="008F3F29" w:rsidP="008F3F29">
      <w:pPr>
        <w:pStyle w:val="a7"/>
        <w:ind w:left="1260" w:firstLineChars="0" w:firstLine="0"/>
      </w:pPr>
      <w:r w:rsidRPr="008F3F29">
        <w:rPr>
          <w:rFonts w:hint="eastAsia"/>
        </w:rPr>
        <w:t>HashSet</w:t>
      </w:r>
      <w:r w:rsidRPr="008F3F29">
        <w:rPr>
          <w:rFonts w:hint="eastAsia"/>
        </w:rPr>
        <w:t>：底层是由</w:t>
      </w:r>
      <w:r w:rsidRPr="008F3F29">
        <w:rPr>
          <w:rFonts w:hint="eastAsia"/>
        </w:rPr>
        <w:t xml:space="preserve"> HashMap </w:t>
      </w:r>
      <w:r w:rsidRPr="008F3F29">
        <w:rPr>
          <w:rFonts w:hint="eastAsia"/>
        </w:rPr>
        <w:t>实现，不允许集合中有重复的值，使用该方式时需要重写</w:t>
      </w:r>
      <w:r w:rsidRPr="008F3F29">
        <w:rPr>
          <w:rFonts w:hint="eastAsia"/>
        </w:rPr>
        <w:t xml:space="preserve"> equals()</w:t>
      </w:r>
      <w:r w:rsidRPr="008F3F29">
        <w:rPr>
          <w:rFonts w:hint="eastAsia"/>
        </w:rPr>
        <w:t>和</w:t>
      </w:r>
      <w:r w:rsidRPr="008F3F29">
        <w:rPr>
          <w:rFonts w:hint="eastAsia"/>
        </w:rPr>
        <w:t xml:space="preserve"> </w:t>
      </w:r>
      <w:proofErr w:type="spellStart"/>
      <w:r w:rsidRPr="008F3F29">
        <w:rPr>
          <w:rFonts w:hint="eastAsia"/>
        </w:rPr>
        <w:t>hashCode</w:t>
      </w:r>
      <w:proofErr w:type="spellEnd"/>
      <w:r w:rsidRPr="008F3F29">
        <w:rPr>
          <w:rFonts w:hint="eastAsia"/>
        </w:rPr>
        <w:t>()</w:t>
      </w:r>
      <w:r w:rsidRPr="008F3F29">
        <w:rPr>
          <w:rFonts w:hint="eastAsia"/>
        </w:rPr>
        <w:t>方法；</w:t>
      </w:r>
    </w:p>
    <w:p w:rsidR="00121366" w:rsidRDefault="008F3F29" w:rsidP="008F3F29">
      <w:pPr>
        <w:pStyle w:val="a7"/>
        <w:ind w:left="1260" w:firstLineChars="0" w:firstLine="0"/>
      </w:pPr>
      <w:proofErr w:type="spellStart"/>
      <w:r w:rsidRPr="008F3F29">
        <w:rPr>
          <w:rFonts w:hint="eastAsia"/>
        </w:rPr>
        <w:t>LinkedHashSet</w:t>
      </w:r>
      <w:proofErr w:type="spellEnd"/>
      <w:r w:rsidR="00937A90">
        <w:rPr>
          <w:rFonts w:hint="eastAsia"/>
        </w:rPr>
        <w:t>：继承于</w:t>
      </w:r>
      <w:r w:rsidRPr="008F3F29">
        <w:rPr>
          <w:rFonts w:hint="eastAsia"/>
        </w:rPr>
        <w:t>HashSet</w:t>
      </w:r>
      <w:r w:rsidRPr="008F3F29">
        <w:rPr>
          <w:rFonts w:hint="eastAsia"/>
        </w:rPr>
        <w:t>，同时又基于</w:t>
      </w:r>
      <w:r w:rsidRPr="008F3F29">
        <w:rPr>
          <w:rFonts w:hint="eastAsia"/>
        </w:rPr>
        <w:t xml:space="preserve"> </w:t>
      </w:r>
      <w:proofErr w:type="spellStart"/>
      <w:r w:rsidRPr="008F3F29">
        <w:rPr>
          <w:rFonts w:hint="eastAsia"/>
        </w:rPr>
        <w:t>LinkedHashMap</w:t>
      </w:r>
      <w:proofErr w:type="spellEnd"/>
      <w:r w:rsidRPr="008F3F29">
        <w:rPr>
          <w:rFonts w:hint="eastAsia"/>
        </w:rPr>
        <w:t xml:space="preserve"> </w:t>
      </w:r>
      <w:r w:rsidRPr="008F3F29">
        <w:rPr>
          <w:rFonts w:hint="eastAsia"/>
        </w:rPr>
        <w:t>来进行实现，底层使用的是</w:t>
      </w:r>
      <w:r w:rsidRPr="008F3F29">
        <w:rPr>
          <w:rFonts w:hint="eastAsia"/>
        </w:rPr>
        <w:t xml:space="preserve"> </w:t>
      </w:r>
      <w:proofErr w:type="spellStart"/>
      <w:r w:rsidRPr="008F3F29">
        <w:rPr>
          <w:rFonts w:hint="eastAsia"/>
        </w:rPr>
        <w:t>LinkedHashM</w:t>
      </w:r>
      <w:r w:rsidR="002E21B1">
        <w:rPr>
          <w:rFonts w:hint="eastAsia"/>
        </w:rPr>
        <w:t>a</w:t>
      </w:r>
      <w:r w:rsidRPr="008F3F29">
        <w:rPr>
          <w:rFonts w:hint="eastAsia"/>
        </w:rPr>
        <w:t>p</w:t>
      </w:r>
      <w:proofErr w:type="spellEnd"/>
    </w:p>
    <w:p w:rsidR="00121366" w:rsidRPr="00121366" w:rsidRDefault="00121366" w:rsidP="008F3F29">
      <w:pPr>
        <w:pStyle w:val="a7"/>
        <w:ind w:left="1260" w:firstLineChars="0" w:firstLine="0"/>
        <w:rPr>
          <w:b/>
        </w:rPr>
      </w:pPr>
      <w:r w:rsidRPr="00121366">
        <w:rPr>
          <w:rFonts w:hint="eastAsia"/>
          <w:b/>
        </w:rPr>
        <w:t>区别</w:t>
      </w:r>
    </w:p>
    <w:p w:rsidR="00121366" w:rsidRDefault="00121366" w:rsidP="008F3F29">
      <w:pPr>
        <w:pStyle w:val="a7"/>
        <w:ind w:left="1260" w:firstLineChars="0" w:firstLine="0"/>
      </w:pPr>
      <w:r>
        <w:t xml:space="preserve">List </w:t>
      </w:r>
      <w:r>
        <w:t>集合中对象按照索引位置排序，可以有重复对象，允许按照对象在集合中的索引位置检索对象，例如通过</w:t>
      </w:r>
      <w:proofErr w:type="spellStart"/>
      <w:r>
        <w:t>list.get</w:t>
      </w:r>
      <w:proofErr w:type="spellEnd"/>
      <w:r>
        <w:t>(</w:t>
      </w:r>
      <w:proofErr w:type="spellStart"/>
      <w:r>
        <w:t>i</w:t>
      </w:r>
      <w:proofErr w:type="spellEnd"/>
      <w:r w:rsidRPr="00121366">
        <w:t>)</w:t>
      </w:r>
      <w:r w:rsidRPr="00121366">
        <w:t>方法来获取集合中的元素；</w:t>
      </w:r>
      <w:r w:rsidRPr="00121366">
        <w:t xml:space="preserve">Map </w:t>
      </w:r>
      <w:r w:rsidRPr="00121366">
        <w:t>中的每一个元素包含一个键和一个值，成对出现，</w:t>
      </w:r>
      <w:proofErr w:type="gramStart"/>
      <w:r w:rsidRPr="00121366">
        <w:t>键对象</w:t>
      </w:r>
      <w:proofErr w:type="gramEnd"/>
      <w:r w:rsidRPr="00121366">
        <w:t>不可以重复，</w:t>
      </w:r>
      <w:proofErr w:type="gramStart"/>
      <w:r w:rsidRPr="00121366">
        <w:t>值对象</w:t>
      </w:r>
      <w:proofErr w:type="gramEnd"/>
      <w:r w:rsidRPr="00121366">
        <w:t>可以重复；</w:t>
      </w:r>
      <w:r w:rsidRPr="00121366">
        <w:t xml:space="preserve">Set </w:t>
      </w:r>
      <w:r w:rsidRPr="00121366">
        <w:t>集合中的对象不按照特定的方式排序，并且没有重复对象，但它的实现类能对集合中的对象按照特定的方式排序，例如</w:t>
      </w:r>
      <w:r w:rsidRPr="00121366">
        <w:t xml:space="preserve"> </w:t>
      </w:r>
      <w:proofErr w:type="spellStart"/>
      <w:r w:rsidRPr="00121366">
        <w:t>TreeSet</w:t>
      </w:r>
      <w:proofErr w:type="spellEnd"/>
      <w:r w:rsidRPr="00121366">
        <w:t xml:space="preserve"> </w:t>
      </w:r>
      <w:r w:rsidRPr="00121366">
        <w:t>类，可以按照默认顺序，也可以通过实现</w:t>
      </w:r>
      <w:r w:rsidRPr="00121366">
        <w:t xml:space="preserve"> </w:t>
      </w:r>
      <w:proofErr w:type="spellStart"/>
      <w:r>
        <w:t>Java.util.Comparator</w:t>
      </w:r>
      <w:proofErr w:type="spellEnd"/>
      <w:r>
        <w:t>&lt;Type</w:t>
      </w:r>
      <w:r w:rsidRPr="00121366">
        <w:t>&gt;</w:t>
      </w:r>
      <w:r w:rsidRPr="00121366">
        <w:t>接口来自定义排序方式。</w:t>
      </w:r>
    </w:p>
    <w:p w:rsidR="00E07A9E" w:rsidRDefault="00E07A9E" w:rsidP="00E07A9E">
      <w:pPr>
        <w:pStyle w:val="a7"/>
        <w:ind w:left="840" w:firstLineChars="0" w:firstLine="0"/>
      </w:pPr>
      <w:r>
        <w:rPr>
          <w:rFonts w:hint="eastAsia"/>
        </w:rPr>
        <w:tab/>
      </w:r>
      <w:r w:rsidR="00F8578F" w:rsidRPr="00F8578F">
        <w:t>DuplicateAndOrderTest</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07A9E" w:rsidRPr="006339AF" w:rsidTr="00367C67">
        <w:tc>
          <w:tcPr>
            <w:tcW w:w="8522" w:type="dxa"/>
          </w:tcPr>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b/>
                <w:bCs/>
                <w:color w:val="7F0055"/>
                <w:kern w:val="0"/>
                <w:sz w:val="24"/>
                <w:szCs w:val="36"/>
              </w:rPr>
              <w:t>package</w:t>
            </w: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com.xjo.collection</w:t>
            </w:r>
            <w:proofErr w:type="spellEnd"/>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b/>
                <w:bCs/>
                <w:color w:val="7F0055"/>
                <w:kern w:val="0"/>
                <w:sz w:val="24"/>
                <w:szCs w:val="36"/>
              </w:rPr>
              <w:t>import</w:t>
            </w: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java.util</w:t>
            </w:r>
            <w:proofErr w:type="spellEnd"/>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b/>
                <w:bCs/>
                <w:color w:val="7F0055"/>
                <w:kern w:val="0"/>
                <w:sz w:val="24"/>
                <w:szCs w:val="36"/>
              </w:rPr>
              <w:t>public</w:t>
            </w:r>
            <w:r w:rsidRPr="006339AF">
              <w:rPr>
                <w:rFonts w:ascii="Consolas" w:hAnsi="Consolas" w:cs="Consolas"/>
                <w:color w:val="000000"/>
                <w:kern w:val="0"/>
                <w:sz w:val="24"/>
                <w:szCs w:val="36"/>
              </w:rPr>
              <w:t xml:space="preserve"> </w:t>
            </w:r>
            <w:r w:rsidRPr="006339AF">
              <w:rPr>
                <w:rFonts w:ascii="Consolas" w:hAnsi="Consolas" w:cs="Consolas"/>
                <w:b/>
                <w:bCs/>
                <w:color w:val="7F0055"/>
                <w:kern w:val="0"/>
                <w:sz w:val="24"/>
                <w:szCs w:val="36"/>
              </w:rPr>
              <w:t>class</w:t>
            </w: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DuplicateAndOrderTest</w:t>
            </w:r>
            <w:proofErr w:type="spellEnd"/>
            <w:r w:rsidRPr="006339AF">
              <w:rPr>
                <w:rFonts w:ascii="Consolas" w:hAnsi="Consolas" w:cs="Consolas"/>
                <w:color w:val="000000"/>
                <w:kern w:val="0"/>
                <w:sz w:val="24"/>
                <w:szCs w:val="36"/>
              </w:rPr>
              <w:t xml:space="preserve"> {</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r w:rsidRPr="006339AF">
              <w:rPr>
                <w:rFonts w:ascii="Consolas" w:hAnsi="Consolas" w:cs="Consolas"/>
                <w:b/>
                <w:bCs/>
                <w:color w:val="7F0055"/>
                <w:kern w:val="0"/>
                <w:sz w:val="24"/>
                <w:szCs w:val="36"/>
              </w:rPr>
              <w:t>public</w:t>
            </w:r>
            <w:r w:rsidRPr="006339AF">
              <w:rPr>
                <w:rFonts w:ascii="Consolas" w:hAnsi="Consolas" w:cs="Consolas"/>
                <w:color w:val="000000"/>
                <w:kern w:val="0"/>
                <w:sz w:val="24"/>
                <w:szCs w:val="36"/>
              </w:rPr>
              <w:t xml:space="preserve"> </w:t>
            </w:r>
            <w:r w:rsidRPr="006339AF">
              <w:rPr>
                <w:rFonts w:ascii="Consolas" w:hAnsi="Consolas" w:cs="Consolas"/>
                <w:b/>
                <w:bCs/>
                <w:color w:val="7F0055"/>
                <w:kern w:val="0"/>
                <w:sz w:val="24"/>
                <w:szCs w:val="36"/>
              </w:rPr>
              <w:t>static</w:t>
            </w:r>
            <w:r w:rsidRPr="006339AF">
              <w:rPr>
                <w:rFonts w:ascii="Consolas" w:hAnsi="Consolas" w:cs="Consolas"/>
                <w:color w:val="000000"/>
                <w:kern w:val="0"/>
                <w:sz w:val="24"/>
                <w:szCs w:val="36"/>
              </w:rPr>
              <w:t xml:space="preserve"> </w:t>
            </w:r>
            <w:r w:rsidRPr="006339AF">
              <w:rPr>
                <w:rFonts w:ascii="Consolas" w:hAnsi="Consolas" w:cs="Consolas"/>
                <w:b/>
                <w:bCs/>
                <w:color w:val="7F0055"/>
                <w:kern w:val="0"/>
                <w:sz w:val="24"/>
                <w:szCs w:val="36"/>
              </w:rPr>
              <w:t>void</w:t>
            </w:r>
            <w:r w:rsidRPr="006339AF">
              <w:rPr>
                <w:rFonts w:ascii="Consolas" w:hAnsi="Consolas" w:cs="Consolas"/>
                <w:color w:val="000000"/>
                <w:kern w:val="0"/>
                <w:sz w:val="24"/>
                <w:szCs w:val="36"/>
              </w:rPr>
              <w:t xml:space="preserve"> main(String[] </w:t>
            </w:r>
            <w:proofErr w:type="spellStart"/>
            <w:r w:rsidRPr="006339AF">
              <w:rPr>
                <w:rFonts w:ascii="Consolas" w:hAnsi="Consolas" w:cs="Consolas"/>
                <w:color w:val="6A3E3E"/>
                <w:kern w:val="0"/>
                <w:sz w:val="24"/>
                <w:szCs w:val="36"/>
              </w:rPr>
              <w:t>args</w:t>
            </w:r>
            <w:proofErr w:type="spellEnd"/>
            <w:r w:rsidRPr="006339AF">
              <w:rPr>
                <w:rFonts w:ascii="Consolas" w:hAnsi="Consolas" w:cs="Consolas"/>
                <w:color w:val="000000"/>
                <w:kern w:val="0"/>
                <w:sz w:val="24"/>
                <w:szCs w:val="36"/>
              </w:rPr>
              <w:t>) {</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LinkedList </w:t>
            </w:r>
            <w:proofErr w:type="spellStart"/>
            <w:r w:rsidRPr="006339AF">
              <w:rPr>
                <w:rFonts w:ascii="Consolas" w:hAnsi="Consolas" w:cs="Consolas"/>
                <w:color w:val="6A3E3E"/>
                <w:kern w:val="0"/>
                <w:sz w:val="24"/>
                <w:szCs w:val="36"/>
              </w:rPr>
              <w:t>linkedList</w:t>
            </w:r>
            <w:proofErr w:type="spellEnd"/>
            <w:r w:rsidRPr="006339AF">
              <w:rPr>
                <w:rFonts w:ascii="Consolas" w:hAnsi="Consolas" w:cs="Consolas"/>
                <w:color w:val="000000"/>
                <w:kern w:val="0"/>
                <w:sz w:val="24"/>
                <w:szCs w:val="36"/>
              </w:rPr>
              <w:t xml:space="preserve"> = </w:t>
            </w:r>
            <w:r w:rsidRPr="006339AF">
              <w:rPr>
                <w:rFonts w:ascii="Consolas" w:hAnsi="Consolas" w:cs="Consolas"/>
                <w:b/>
                <w:bCs/>
                <w:color w:val="7F0055"/>
                <w:kern w:val="0"/>
                <w:sz w:val="24"/>
                <w:szCs w:val="36"/>
              </w:rPr>
              <w:t>new</w:t>
            </w:r>
            <w:r w:rsidRPr="006339AF">
              <w:rPr>
                <w:rFonts w:ascii="Consolas" w:hAnsi="Consolas" w:cs="Consolas"/>
                <w:color w:val="000000"/>
                <w:kern w:val="0"/>
                <w:sz w:val="24"/>
                <w:szCs w:val="36"/>
              </w:rPr>
              <w:t xml:space="preserve"> LinkedList();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"111"</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"333"</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"222"</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"444"</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"555"</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w:t>
            </w:r>
            <w:r w:rsidRPr="006339AF">
              <w:rPr>
                <w:rFonts w:ascii="Consolas" w:hAnsi="Consolas" w:cs="Consolas"/>
                <w:color w:val="000000"/>
                <w:kern w:val="0"/>
                <w:sz w:val="24"/>
                <w:szCs w:val="36"/>
                <w:highlight w:val="lightGray"/>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"111"</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linkedList</w:t>
            </w:r>
            <w:r w:rsidRPr="006339AF">
              <w:rPr>
                <w:rFonts w:ascii="Consolas" w:hAnsi="Consolas" w:cs="Consolas"/>
                <w:color w:val="000000"/>
                <w:kern w:val="0"/>
                <w:sz w:val="24"/>
                <w:szCs w:val="36"/>
              </w:rPr>
              <w:t>.get</w:t>
            </w:r>
            <w:proofErr w:type="spellEnd"/>
            <w:r w:rsidRPr="006339AF">
              <w:rPr>
                <w:rFonts w:ascii="Consolas" w:hAnsi="Consolas" w:cs="Consolas"/>
                <w:color w:val="000000"/>
                <w:kern w:val="0"/>
                <w:sz w:val="24"/>
                <w:szCs w:val="36"/>
              </w:rPr>
              <w:t>(1);</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System.</w:t>
            </w:r>
            <w:r w:rsidRPr="006339AF">
              <w:rPr>
                <w:rFonts w:ascii="Consolas" w:hAnsi="Consolas" w:cs="Consolas"/>
                <w:b/>
                <w:bCs/>
                <w:i/>
                <w:iCs/>
                <w:color w:val="0000C0"/>
                <w:kern w:val="0"/>
                <w:sz w:val="24"/>
                <w:szCs w:val="36"/>
              </w:rPr>
              <w:t>out</w:t>
            </w:r>
            <w:r w:rsidRPr="006339AF">
              <w:rPr>
                <w:rFonts w:ascii="Consolas" w:hAnsi="Consolas" w:cs="Consolas"/>
                <w:color w:val="000000"/>
                <w:kern w:val="0"/>
                <w:sz w:val="24"/>
                <w:szCs w:val="36"/>
              </w:rPr>
              <w:t>.println</w:t>
            </w:r>
            <w:proofErr w:type="spellEnd"/>
            <w:r w:rsidRPr="006339AF">
              <w:rPr>
                <w:rFonts w:ascii="Consolas" w:hAnsi="Consolas" w:cs="Consolas"/>
                <w:color w:val="000000"/>
                <w:kern w:val="0"/>
                <w:sz w:val="24"/>
                <w:szCs w:val="36"/>
              </w:rPr>
              <w:t>(</w:t>
            </w:r>
            <w:proofErr w:type="spellStart"/>
            <w:r w:rsidRPr="006339AF">
              <w:rPr>
                <w:rFonts w:ascii="Consolas" w:hAnsi="Consolas" w:cs="Consolas"/>
                <w:color w:val="6A3E3E"/>
                <w:kern w:val="0"/>
                <w:sz w:val="24"/>
                <w:szCs w:val="36"/>
              </w:rPr>
              <w:t>linkedList</w:t>
            </w:r>
            <w:proofErr w:type="spellEnd"/>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TreeSet</w:t>
            </w:r>
            <w:proofErr w:type="spellEnd"/>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proofErr w:type="spellEnd"/>
            <w:r w:rsidRPr="006339AF">
              <w:rPr>
                <w:rFonts w:ascii="Consolas" w:hAnsi="Consolas" w:cs="Consolas"/>
                <w:color w:val="000000"/>
                <w:kern w:val="0"/>
                <w:sz w:val="24"/>
                <w:szCs w:val="36"/>
              </w:rPr>
              <w:t xml:space="preserve"> = </w:t>
            </w:r>
            <w:r w:rsidRPr="006339AF">
              <w:rPr>
                <w:rFonts w:ascii="Consolas" w:hAnsi="Consolas" w:cs="Consolas"/>
                <w:b/>
                <w:bCs/>
                <w:color w:val="7F0055"/>
                <w:kern w:val="0"/>
                <w:sz w:val="24"/>
                <w:szCs w:val="36"/>
              </w:rPr>
              <w:t>new</w:t>
            </w: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TreeSet</w:t>
            </w:r>
            <w:proofErr w:type="spellEnd"/>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treeSet.add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"111"</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r w:rsidRPr="006339AF">
              <w:rPr>
                <w:rFonts w:ascii="Consolas" w:hAnsi="Consolas" w:cs="Consolas"/>
                <w:color w:val="000000"/>
                <w:kern w:val="0"/>
                <w:sz w:val="24"/>
                <w:szCs w:val="36"/>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"333"</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r w:rsidRPr="006339AF">
              <w:rPr>
                <w:rFonts w:ascii="Consolas" w:hAnsi="Consolas" w:cs="Consolas"/>
                <w:color w:val="000000"/>
                <w:kern w:val="0"/>
                <w:sz w:val="24"/>
                <w:szCs w:val="36"/>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"222"</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r w:rsidRPr="006339AF">
              <w:rPr>
                <w:rFonts w:ascii="Consolas" w:hAnsi="Consolas" w:cs="Consolas"/>
                <w:color w:val="000000"/>
                <w:kern w:val="0"/>
                <w:sz w:val="24"/>
                <w:szCs w:val="36"/>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"444"</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r w:rsidRPr="006339AF">
              <w:rPr>
                <w:rFonts w:ascii="Consolas" w:hAnsi="Consolas" w:cs="Consolas"/>
                <w:color w:val="000000"/>
                <w:kern w:val="0"/>
                <w:sz w:val="24"/>
                <w:szCs w:val="36"/>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"555"</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6A3E3E"/>
                <w:kern w:val="0"/>
                <w:sz w:val="24"/>
                <w:szCs w:val="36"/>
              </w:rPr>
              <w:t>treeSet</w:t>
            </w:r>
            <w:r w:rsidRPr="006339AF">
              <w:rPr>
                <w:rFonts w:ascii="Consolas" w:hAnsi="Consolas" w:cs="Consolas"/>
                <w:color w:val="000000"/>
                <w:kern w:val="0"/>
                <w:sz w:val="24"/>
                <w:szCs w:val="36"/>
              </w:rPr>
              <w:t>.add</w:t>
            </w:r>
            <w:proofErr w:type="spellEnd"/>
            <w:r w:rsidRPr="006339AF">
              <w:rPr>
                <w:rFonts w:ascii="Consolas" w:hAnsi="Consolas" w:cs="Consolas"/>
                <w:color w:val="000000"/>
                <w:kern w:val="0"/>
                <w:sz w:val="24"/>
                <w:szCs w:val="36"/>
              </w:rPr>
              <w:t>(</w:t>
            </w:r>
            <w:r w:rsidRPr="006339AF">
              <w:rPr>
                <w:rFonts w:ascii="Consolas" w:hAnsi="Consolas" w:cs="Consolas"/>
                <w:color w:val="2A00FF"/>
                <w:kern w:val="0"/>
                <w:sz w:val="24"/>
                <w:szCs w:val="36"/>
              </w:rPr>
              <w:t>"111"</w:t>
            </w:r>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 xml:space="preserve">        </w:t>
            </w:r>
            <w:proofErr w:type="spellStart"/>
            <w:r w:rsidRPr="006339AF">
              <w:rPr>
                <w:rFonts w:ascii="Consolas" w:hAnsi="Consolas" w:cs="Consolas"/>
                <w:color w:val="000000"/>
                <w:kern w:val="0"/>
                <w:sz w:val="24"/>
                <w:szCs w:val="36"/>
              </w:rPr>
              <w:t>System.</w:t>
            </w:r>
            <w:r w:rsidRPr="006339AF">
              <w:rPr>
                <w:rFonts w:ascii="Consolas" w:hAnsi="Consolas" w:cs="Consolas"/>
                <w:b/>
                <w:bCs/>
                <w:i/>
                <w:iCs/>
                <w:color w:val="0000C0"/>
                <w:kern w:val="0"/>
                <w:sz w:val="24"/>
                <w:szCs w:val="36"/>
              </w:rPr>
              <w:t>out</w:t>
            </w:r>
            <w:r w:rsidRPr="006339AF">
              <w:rPr>
                <w:rFonts w:ascii="Consolas" w:hAnsi="Consolas" w:cs="Consolas"/>
                <w:color w:val="000000"/>
                <w:kern w:val="0"/>
                <w:sz w:val="24"/>
                <w:szCs w:val="36"/>
              </w:rPr>
              <w:t>.println</w:t>
            </w:r>
            <w:proofErr w:type="spellEnd"/>
            <w:r w:rsidRPr="006339AF">
              <w:rPr>
                <w:rFonts w:ascii="Consolas" w:hAnsi="Consolas" w:cs="Consolas"/>
                <w:color w:val="000000"/>
                <w:kern w:val="0"/>
                <w:sz w:val="24"/>
                <w:szCs w:val="36"/>
              </w:rPr>
              <w:t>(</w:t>
            </w:r>
            <w:proofErr w:type="spellStart"/>
            <w:r w:rsidRPr="006339AF">
              <w:rPr>
                <w:rFonts w:ascii="Consolas" w:hAnsi="Consolas" w:cs="Consolas"/>
                <w:color w:val="6A3E3E"/>
                <w:kern w:val="0"/>
                <w:sz w:val="24"/>
                <w:szCs w:val="36"/>
              </w:rPr>
              <w:t>treeSet</w:t>
            </w:r>
            <w:proofErr w:type="spellEnd"/>
            <w:r w:rsidRPr="006339AF">
              <w:rPr>
                <w:rFonts w:ascii="Consolas" w:hAnsi="Consolas" w:cs="Consolas"/>
                <w:color w:val="000000"/>
                <w:kern w:val="0"/>
                <w:sz w:val="24"/>
                <w:szCs w:val="36"/>
              </w:rPr>
              <w:t>);</w:t>
            </w:r>
          </w:p>
          <w:p w:rsidR="006339AF" w:rsidRPr="006339AF" w:rsidRDefault="006339AF" w:rsidP="006339AF">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lastRenderedPageBreak/>
              <w:t xml:space="preserve">    }</w:t>
            </w:r>
          </w:p>
          <w:p w:rsidR="006339AF" w:rsidRPr="006339AF" w:rsidRDefault="006339AF" w:rsidP="006339AF">
            <w:pPr>
              <w:autoSpaceDE w:val="0"/>
              <w:autoSpaceDN w:val="0"/>
              <w:adjustRightInd w:val="0"/>
              <w:jc w:val="left"/>
              <w:rPr>
                <w:rFonts w:ascii="Consolas" w:hAnsi="Consolas" w:cs="Consolas"/>
                <w:kern w:val="0"/>
                <w:sz w:val="24"/>
                <w:szCs w:val="36"/>
              </w:rPr>
            </w:pPr>
          </w:p>
          <w:p w:rsidR="00E07A9E" w:rsidRPr="006339AF" w:rsidRDefault="006339AF" w:rsidP="00367C67">
            <w:pPr>
              <w:autoSpaceDE w:val="0"/>
              <w:autoSpaceDN w:val="0"/>
              <w:adjustRightInd w:val="0"/>
              <w:jc w:val="left"/>
              <w:rPr>
                <w:rFonts w:ascii="Consolas" w:hAnsi="Consolas" w:cs="Consolas"/>
                <w:kern w:val="0"/>
                <w:sz w:val="24"/>
                <w:szCs w:val="36"/>
              </w:rPr>
            </w:pPr>
            <w:r w:rsidRPr="006339AF">
              <w:rPr>
                <w:rFonts w:ascii="Consolas" w:hAnsi="Consolas" w:cs="Consolas"/>
                <w:color w:val="000000"/>
                <w:kern w:val="0"/>
                <w:sz w:val="24"/>
                <w:szCs w:val="36"/>
              </w:rPr>
              <w:t>}</w:t>
            </w:r>
          </w:p>
        </w:tc>
      </w:tr>
    </w:tbl>
    <w:p w:rsidR="002C6DA1" w:rsidRDefault="001D1E36" w:rsidP="002C6DA1">
      <w:pPr>
        <w:pStyle w:val="a7"/>
        <w:numPr>
          <w:ilvl w:val="0"/>
          <w:numId w:val="10"/>
        </w:numPr>
        <w:ind w:firstLineChars="0"/>
        <w:outlineLvl w:val="2"/>
        <w:rPr>
          <w:color w:val="FF0000"/>
        </w:rPr>
      </w:pPr>
      <w:bookmarkStart w:id="16" w:name="t60"/>
      <w:bookmarkStart w:id="17" w:name="_Toc462308972"/>
      <w:bookmarkEnd w:id="16"/>
      <w:r w:rsidRPr="001D1E36">
        <w:rPr>
          <w:rFonts w:hint="eastAsia"/>
          <w:color w:val="FF0000"/>
        </w:rPr>
        <w:lastRenderedPageBreak/>
        <w:t>数据结构</w:t>
      </w:r>
    </w:p>
    <w:p w:rsidR="002C6DA1" w:rsidRPr="002C6DA1" w:rsidRDefault="002C6DA1" w:rsidP="002C6DA1">
      <w:pPr>
        <w:pStyle w:val="a7"/>
        <w:ind w:left="1697" w:firstLineChars="0" w:firstLine="0"/>
        <w:rPr>
          <w:b/>
          <w:color w:val="FF0000"/>
        </w:rPr>
      </w:pPr>
      <w:r w:rsidRPr="002C6DA1">
        <w:rPr>
          <w:rFonts w:hint="eastAsia"/>
          <w:b/>
        </w:rPr>
        <w:t>1</w:t>
      </w:r>
      <w:r w:rsidRPr="002C6DA1">
        <w:rPr>
          <w:rFonts w:hint="eastAsia"/>
          <w:b/>
        </w:rPr>
        <w:t>、数组</w:t>
      </w:r>
    </w:p>
    <w:p w:rsidR="002C6DA1" w:rsidRPr="002C6DA1" w:rsidRDefault="002C6DA1" w:rsidP="002C6DA1">
      <w:pPr>
        <w:pStyle w:val="a7"/>
        <w:ind w:left="1697"/>
      </w:pPr>
      <w:r w:rsidRPr="002C6DA1">
        <w:rPr>
          <w:rFonts w:hint="eastAsia"/>
        </w:rPr>
        <w:t>用一段连续的存储单元来存储数据。</w:t>
      </w:r>
    </w:p>
    <w:p w:rsidR="002C6DA1" w:rsidRPr="002C6DA1" w:rsidRDefault="002C6DA1" w:rsidP="002C6DA1">
      <w:pPr>
        <w:pStyle w:val="a7"/>
        <w:ind w:left="1697"/>
      </w:pPr>
      <w:r w:rsidRPr="002C6DA1">
        <w:rPr>
          <w:rFonts w:hint="eastAsia"/>
        </w:rPr>
        <w:t>知道下标进行查找，时间复杂度为</w:t>
      </w:r>
      <w:r w:rsidRPr="002C6DA1">
        <w:rPr>
          <w:rFonts w:hint="eastAsia"/>
        </w:rPr>
        <w:t>O(1)</w:t>
      </w:r>
      <w:r w:rsidRPr="002C6DA1">
        <w:rPr>
          <w:rFonts w:hint="eastAsia"/>
        </w:rPr>
        <w:t>。</w:t>
      </w:r>
    </w:p>
    <w:p w:rsidR="002C6DA1" w:rsidRPr="002C6DA1" w:rsidRDefault="002C6DA1" w:rsidP="002C6DA1">
      <w:pPr>
        <w:pStyle w:val="a7"/>
        <w:ind w:left="1697"/>
      </w:pPr>
      <w:r w:rsidRPr="002C6DA1">
        <w:rPr>
          <w:rFonts w:hint="eastAsia"/>
        </w:rPr>
        <w:t>知道</w:t>
      </w:r>
      <w:r w:rsidRPr="002C6DA1">
        <w:rPr>
          <w:rFonts w:hint="eastAsia"/>
        </w:rPr>
        <w:t>value</w:t>
      </w:r>
      <w:r w:rsidRPr="002C6DA1">
        <w:rPr>
          <w:rFonts w:hint="eastAsia"/>
        </w:rPr>
        <w:t>值进行查找，时间复杂度为</w:t>
      </w:r>
      <w:r w:rsidRPr="002C6DA1">
        <w:rPr>
          <w:rFonts w:hint="eastAsia"/>
        </w:rPr>
        <w:t>O(n)</w:t>
      </w:r>
      <w:r w:rsidRPr="002C6DA1">
        <w:rPr>
          <w:rFonts w:hint="eastAsia"/>
        </w:rPr>
        <w:t>，因为需要遍历数组，逐一比对给定关键字和数组元素。</w:t>
      </w:r>
    </w:p>
    <w:p w:rsidR="002C6DA1" w:rsidRPr="002C6DA1" w:rsidRDefault="002C6DA1" w:rsidP="002C6DA1">
      <w:pPr>
        <w:pStyle w:val="a7"/>
        <w:ind w:left="1697"/>
      </w:pPr>
      <w:r w:rsidRPr="002C6DA1">
        <w:rPr>
          <w:rFonts w:hint="eastAsia"/>
        </w:rPr>
        <w:t>对于有序数组，则可采用二分查找，插值查找，斐波那契查找等方式，可将查找复杂度提高为</w:t>
      </w:r>
      <w:r w:rsidRPr="002C6DA1">
        <w:rPr>
          <w:rFonts w:hint="eastAsia"/>
        </w:rPr>
        <w:t>O(</w:t>
      </w:r>
      <w:proofErr w:type="spellStart"/>
      <w:r w:rsidRPr="002C6DA1">
        <w:rPr>
          <w:rFonts w:hint="eastAsia"/>
        </w:rPr>
        <w:t>logn</w:t>
      </w:r>
      <w:proofErr w:type="spellEnd"/>
      <w:r w:rsidRPr="002C6DA1">
        <w:rPr>
          <w:rFonts w:hint="eastAsia"/>
        </w:rPr>
        <w:t>)</w:t>
      </w:r>
      <w:r w:rsidRPr="002C6DA1">
        <w:rPr>
          <w:rFonts w:hint="eastAsia"/>
        </w:rPr>
        <w:t>。</w:t>
      </w:r>
    </w:p>
    <w:p w:rsidR="002C6DA1" w:rsidRPr="002C6DA1" w:rsidRDefault="002C6DA1" w:rsidP="002C6DA1">
      <w:pPr>
        <w:pStyle w:val="a7"/>
        <w:ind w:left="1697"/>
      </w:pPr>
      <w:r w:rsidRPr="002C6DA1">
        <w:rPr>
          <w:rFonts w:hint="eastAsia"/>
        </w:rPr>
        <w:t>插入、删除操作，涉及到数组元素的移动，其平均复杂度也为</w:t>
      </w:r>
      <w:r w:rsidRPr="002C6DA1">
        <w:rPr>
          <w:rFonts w:hint="eastAsia"/>
        </w:rPr>
        <w:t>O(n)</w:t>
      </w:r>
      <w:r w:rsidRPr="002C6DA1">
        <w:rPr>
          <w:rFonts w:hint="eastAsia"/>
        </w:rPr>
        <w:t>。</w:t>
      </w:r>
      <w:r w:rsidRPr="002C6DA1">
        <w:rPr>
          <w:rFonts w:hint="eastAsia"/>
          <w:b/>
        </w:rPr>
        <w:t>2</w:t>
      </w:r>
      <w:r w:rsidRPr="002C6DA1">
        <w:rPr>
          <w:rFonts w:hint="eastAsia"/>
          <w:b/>
        </w:rPr>
        <w:t>、线性链表</w:t>
      </w:r>
    </w:p>
    <w:p w:rsidR="002C6DA1" w:rsidRPr="002C6DA1" w:rsidRDefault="002C6DA1" w:rsidP="002C6DA1">
      <w:pPr>
        <w:pStyle w:val="a7"/>
        <w:ind w:left="1697"/>
      </w:pPr>
    </w:p>
    <w:p w:rsidR="002C6DA1" w:rsidRPr="002C6DA1" w:rsidRDefault="002C6DA1" w:rsidP="002C6DA1">
      <w:pPr>
        <w:pStyle w:val="a7"/>
        <w:ind w:left="1697"/>
      </w:pPr>
      <w:r w:rsidRPr="002C6DA1">
        <w:rPr>
          <w:rFonts w:hint="eastAsia"/>
        </w:rPr>
        <w:t>新增，删除等操作（在找到指定操作位置后），仅需处理结点间的引用即可，时间复杂度为</w:t>
      </w:r>
      <w:r w:rsidRPr="002C6DA1">
        <w:rPr>
          <w:rFonts w:hint="eastAsia"/>
        </w:rPr>
        <w:t>O(1)</w:t>
      </w:r>
      <w:r w:rsidRPr="002C6DA1">
        <w:rPr>
          <w:rFonts w:hint="eastAsia"/>
        </w:rPr>
        <w:t>。</w:t>
      </w:r>
    </w:p>
    <w:p w:rsidR="002C6DA1" w:rsidRPr="002C6DA1" w:rsidRDefault="002C6DA1" w:rsidP="002C6DA1">
      <w:pPr>
        <w:pStyle w:val="a7"/>
        <w:ind w:left="1697"/>
      </w:pPr>
      <w:r w:rsidRPr="002C6DA1">
        <w:rPr>
          <w:rFonts w:hint="eastAsia"/>
        </w:rPr>
        <w:t>查找操作需要遍历链表逐一进行比对，复杂度为</w:t>
      </w:r>
      <w:r w:rsidRPr="002C6DA1">
        <w:rPr>
          <w:rFonts w:hint="eastAsia"/>
        </w:rPr>
        <w:t>O(n)</w:t>
      </w:r>
      <w:r w:rsidRPr="002C6DA1">
        <w:rPr>
          <w:rFonts w:hint="eastAsia"/>
        </w:rPr>
        <w:t>。</w:t>
      </w:r>
    </w:p>
    <w:p w:rsidR="002C6DA1" w:rsidRPr="002C6DA1" w:rsidRDefault="002C6DA1" w:rsidP="002C6DA1">
      <w:pPr>
        <w:pStyle w:val="a7"/>
        <w:ind w:left="1697" w:firstLine="422"/>
        <w:rPr>
          <w:b/>
        </w:rPr>
      </w:pPr>
      <w:r w:rsidRPr="002C6DA1">
        <w:rPr>
          <w:rFonts w:hint="eastAsia"/>
          <w:b/>
        </w:rPr>
        <w:t>3</w:t>
      </w:r>
      <w:r w:rsidRPr="002C6DA1">
        <w:rPr>
          <w:rFonts w:hint="eastAsia"/>
          <w:b/>
        </w:rPr>
        <w:t>、二叉树</w:t>
      </w:r>
    </w:p>
    <w:p w:rsidR="002C6DA1" w:rsidRPr="002C6DA1" w:rsidRDefault="002C6DA1" w:rsidP="002C6DA1">
      <w:pPr>
        <w:pStyle w:val="a7"/>
        <w:ind w:left="1697"/>
      </w:pPr>
      <w:r w:rsidRPr="002C6DA1">
        <w:rPr>
          <w:rFonts w:hint="eastAsia"/>
        </w:rPr>
        <w:t>一棵相对平衡的有序二叉树，对其进行插入，查找，删除等操作，平均复杂度均为</w:t>
      </w:r>
      <w:r w:rsidRPr="002C6DA1">
        <w:rPr>
          <w:rFonts w:hint="eastAsia"/>
        </w:rPr>
        <w:t>O(</w:t>
      </w:r>
      <w:proofErr w:type="spellStart"/>
      <w:r w:rsidRPr="002C6DA1">
        <w:rPr>
          <w:rFonts w:hint="eastAsia"/>
        </w:rPr>
        <w:t>logn</w:t>
      </w:r>
      <w:proofErr w:type="spellEnd"/>
      <w:r w:rsidRPr="002C6DA1">
        <w:rPr>
          <w:rFonts w:hint="eastAsia"/>
        </w:rPr>
        <w:t>)</w:t>
      </w:r>
      <w:r w:rsidRPr="002C6DA1">
        <w:rPr>
          <w:rFonts w:hint="eastAsia"/>
        </w:rPr>
        <w:t>。</w:t>
      </w:r>
    </w:p>
    <w:p w:rsidR="002C6DA1" w:rsidRPr="002C6DA1" w:rsidRDefault="002C6DA1" w:rsidP="002C6DA1">
      <w:pPr>
        <w:pStyle w:val="a7"/>
        <w:ind w:left="1697" w:firstLine="422"/>
        <w:rPr>
          <w:b/>
        </w:rPr>
      </w:pPr>
      <w:r w:rsidRPr="002C6DA1">
        <w:rPr>
          <w:rFonts w:hint="eastAsia"/>
          <w:b/>
        </w:rPr>
        <w:t>4</w:t>
      </w:r>
      <w:r w:rsidRPr="002C6DA1">
        <w:rPr>
          <w:rFonts w:hint="eastAsia"/>
          <w:b/>
        </w:rPr>
        <w:t>、哈希表</w:t>
      </w:r>
    </w:p>
    <w:p w:rsidR="002C6DA1" w:rsidRPr="002C6DA1" w:rsidRDefault="002C6DA1" w:rsidP="002C6DA1">
      <w:pPr>
        <w:pStyle w:val="a7"/>
        <w:ind w:left="1697"/>
      </w:pPr>
      <w:r w:rsidRPr="002C6DA1">
        <w:rPr>
          <w:rFonts w:hint="eastAsia"/>
        </w:rPr>
        <w:t>不考虑哈希冲突的情况下，添加，删除，查找等操作，仅需一次定位即可完成，时间复杂度为</w:t>
      </w:r>
      <w:r w:rsidRPr="002C6DA1">
        <w:rPr>
          <w:rFonts w:hint="eastAsia"/>
        </w:rPr>
        <w:t>O(1)</w:t>
      </w:r>
      <w:r w:rsidRPr="002C6DA1">
        <w:rPr>
          <w:rFonts w:hint="eastAsia"/>
        </w:rPr>
        <w:t>。</w:t>
      </w:r>
    </w:p>
    <w:p w:rsidR="002C6DA1" w:rsidRPr="002C6DA1" w:rsidRDefault="002C6DA1" w:rsidP="002C6DA1">
      <w:pPr>
        <w:pStyle w:val="a7"/>
        <w:ind w:left="1697"/>
      </w:pPr>
      <w:r w:rsidRPr="002C6DA1">
        <w:rPr>
          <w:rFonts w:hint="eastAsia"/>
        </w:rPr>
        <w:t>数据结构的物理存储结构：</w:t>
      </w:r>
    </w:p>
    <w:p w:rsidR="002C6DA1" w:rsidRPr="002C6DA1" w:rsidRDefault="002C6DA1" w:rsidP="002C6DA1">
      <w:pPr>
        <w:pStyle w:val="a7"/>
        <w:ind w:left="1697"/>
      </w:pPr>
      <w:r w:rsidRPr="002C6DA1">
        <w:rPr>
          <w:rFonts w:hint="eastAsia"/>
        </w:rPr>
        <w:t>1</w:t>
      </w:r>
      <w:r w:rsidRPr="002C6DA1">
        <w:rPr>
          <w:rFonts w:hint="eastAsia"/>
        </w:rPr>
        <w:t>、顺序存储结构</w:t>
      </w:r>
    </w:p>
    <w:p w:rsidR="001D1E36" w:rsidRDefault="002C6DA1" w:rsidP="002C6DA1">
      <w:pPr>
        <w:pStyle w:val="a7"/>
        <w:ind w:left="1697" w:firstLineChars="0" w:firstLine="0"/>
      </w:pPr>
      <w:r>
        <w:rPr>
          <w:rFonts w:hint="eastAsia"/>
        </w:rPr>
        <w:tab/>
      </w:r>
      <w:r w:rsidRPr="002C6DA1">
        <w:rPr>
          <w:rFonts w:hint="eastAsia"/>
        </w:rPr>
        <w:t>2</w:t>
      </w:r>
      <w:r w:rsidRPr="002C6DA1">
        <w:rPr>
          <w:rFonts w:hint="eastAsia"/>
        </w:rPr>
        <w:t>、链式存储结构</w:t>
      </w:r>
    </w:p>
    <w:p w:rsidR="00E3352F" w:rsidRDefault="00E3352F" w:rsidP="00E3352F">
      <w:pPr>
        <w:pStyle w:val="a7"/>
        <w:ind w:left="1697"/>
      </w:pPr>
      <w:r w:rsidRPr="00E3352F">
        <w:t>哈希表的主干就是数组。利用了数组的特性</w:t>
      </w:r>
      <w:r w:rsidRPr="00E3352F">
        <w:t>----</w:t>
      </w:r>
      <w:r w:rsidRPr="00E3352F">
        <w:t>根据下标查找某个元素一次定位就可以找到。</w:t>
      </w:r>
      <w:r w:rsidRPr="00E3352F">
        <w:br/>
      </w:r>
      <w:r w:rsidRPr="00E3352F">
        <w:t>在新增或查找某个元素时，我们通过把当前元素的关键字传给哈希函数，然后映射到数组中的某个位置，最后通过数组下标一次定位就可完成操作。</w:t>
      </w:r>
    </w:p>
    <w:p w:rsidR="00E3352F" w:rsidRPr="00E3352F" w:rsidRDefault="00E3352F" w:rsidP="00E3352F">
      <w:pPr>
        <w:pStyle w:val="a7"/>
        <w:ind w:left="1697" w:firstLine="422"/>
        <w:rPr>
          <w:b/>
        </w:rPr>
      </w:pPr>
      <w:r w:rsidRPr="00E3352F">
        <w:rPr>
          <w:b/>
        </w:rPr>
        <w:t>哈希冲突：</w:t>
      </w:r>
    </w:p>
    <w:p w:rsidR="00E3352F" w:rsidRPr="00E3352F" w:rsidRDefault="00E3352F" w:rsidP="00E3352F">
      <w:pPr>
        <w:pStyle w:val="a7"/>
        <w:ind w:left="1697" w:firstLineChars="0" w:firstLine="0"/>
      </w:pPr>
      <w:r w:rsidRPr="00E3352F">
        <w:t>如果两个不同的元素，通过哈希函数得出的实际存储地址相同怎么办？</w:t>
      </w:r>
      <w:r w:rsidRPr="00E3352F">
        <w:br/>
      </w:r>
      <w:r w:rsidRPr="00E3352F">
        <w:t>好的哈希函数会尽可能地保证</w:t>
      </w:r>
      <w:r w:rsidRPr="00E3352F">
        <w:t> </w:t>
      </w:r>
      <w:r w:rsidRPr="00E3352F">
        <w:t>计算简单和散列地址分布均匀</w:t>
      </w:r>
      <w:r w:rsidRPr="00E3352F">
        <w:t>,</w:t>
      </w:r>
      <w:r w:rsidRPr="00E3352F">
        <w:t>但是，我们需要清楚的是，数组是一块连续的固定长度的内存空间，再好的哈希函数也不能保证得到的存储地址绝对不发生冲突。</w:t>
      </w:r>
    </w:p>
    <w:p w:rsidR="00E3352F" w:rsidRPr="00E3352F" w:rsidRDefault="00E3352F" w:rsidP="00E3352F">
      <w:pPr>
        <w:pStyle w:val="a7"/>
        <w:ind w:left="1697"/>
      </w:pPr>
      <w:r w:rsidRPr="00E3352F">
        <w:t>哈希冲突的解决方案：</w:t>
      </w:r>
    </w:p>
    <w:p w:rsidR="00E3352F" w:rsidRPr="00E3352F" w:rsidRDefault="00E3352F" w:rsidP="00E3352F">
      <w:pPr>
        <w:pStyle w:val="a7"/>
        <w:ind w:left="1697"/>
      </w:pPr>
      <w:r w:rsidRPr="00E3352F">
        <w:t>HashMap</w:t>
      </w:r>
      <w:r w:rsidRPr="00E3352F">
        <w:t>即是采用了链地址法，也就是数组</w:t>
      </w:r>
      <w:r w:rsidRPr="00E3352F">
        <w:t>+</w:t>
      </w:r>
      <w:r w:rsidRPr="00E3352F">
        <w:t>链表的方式。</w:t>
      </w:r>
    </w:p>
    <w:p w:rsidR="00D91DE6" w:rsidRPr="009F0D60" w:rsidRDefault="00D91DE6" w:rsidP="00336EF7">
      <w:pPr>
        <w:pStyle w:val="a7"/>
        <w:numPr>
          <w:ilvl w:val="0"/>
          <w:numId w:val="10"/>
        </w:numPr>
        <w:ind w:firstLineChars="0"/>
        <w:outlineLvl w:val="2"/>
        <w:rPr>
          <w:color w:val="FF0000"/>
        </w:rPr>
      </w:pPr>
      <w:r w:rsidRPr="009F0D60">
        <w:rPr>
          <w:color w:val="FF0000"/>
        </w:rPr>
        <w:t>HashMap</w:t>
      </w:r>
      <w:bookmarkEnd w:id="17"/>
    </w:p>
    <w:p w:rsidR="00F9289A" w:rsidRPr="006B7E35" w:rsidRDefault="00CD2C2A" w:rsidP="0069144F">
      <w:pPr>
        <w:pStyle w:val="a7"/>
        <w:ind w:left="1697" w:firstLineChars="0" w:firstLine="0"/>
        <w:rPr>
          <w:b/>
        </w:rPr>
      </w:pPr>
      <w:r w:rsidRPr="006B7E35">
        <w:rPr>
          <w:rFonts w:hint="eastAsia"/>
          <w:b/>
        </w:rPr>
        <w:t>HashMap(Java8</w:t>
      </w:r>
      <w:r w:rsidRPr="006B7E35">
        <w:rPr>
          <w:rFonts w:hint="eastAsia"/>
          <w:b/>
        </w:rPr>
        <w:t>以前</w:t>
      </w:r>
      <w:r w:rsidRPr="006B7E35">
        <w:rPr>
          <w:rFonts w:hint="eastAsia"/>
          <w:b/>
        </w:rPr>
        <w:t>)</w:t>
      </w:r>
      <w:r w:rsidRPr="006B7E35">
        <w:rPr>
          <w:rFonts w:hint="eastAsia"/>
          <w:b/>
        </w:rPr>
        <w:t>：数组</w:t>
      </w:r>
      <w:r w:rsidRPr="006B7E35">
        <w:rPr>
          <w:rFonts w:hint="eastAsia"/>
          <w:b/>
        </w:rPr>
        <w:t>+</w:t>
      </w:r>
      <w:r w:rsidRPr="006B7E35">
        <w:rPr>
          <w:rFonts w:hint="eastAsia"/>
          <w:b/>
        </w:rPr>
        <w:t>链表</w:t>
      </w:r>
    </w:p>
    <w:p w:rsidR="00DD0E82" w:rsidRDefault="00CD2C2A" w:rsidP="0069144F">
      <w:pPr>
        <w:pStyle w:val="a7"/>
        <w:ind w:left="1697" w:firstLineChars="0" w:firstLine="0"/>
      </w:pPr>
      <w:r>
        <w:rPr>
          <w:rFonts w:hint="eastAsia"/>
        </w:rPr>
        <w:t>HashMap</w:t>
      </w:r>
      <w:r>
        <w:rPr>
          <w:rFonts w:hint="eastAsia"/>
        </w:rPr>
        <w:t>在没有为数组赋予长度时，默认是</w:t>
      </w:r>
      <w:r>
        <w:rPr>
          <w:rFonts w:hint="eastAsia"/>
        </w:rPr>
        <w:t>16</w:t>
      </w:r>
      <w:r>
        <w:rPr>
          <w:rFonts w:hint="eastAsia"/>
        </w:rPr>
        <w:t>。每个元素存储的是链表的头结点，通过</w:t>
      </w:r>
      <w:r>
        <w:rPr>
          <w:rFonts w:hint="eastAsia"/>
        </w:rPr>
        <w:t>hash(</w:t>
      </w:r>
      <w:proofErr w:type="spellStart"/>
      <w:r>
        <w:rPr>
          <w:rFonts w:hint="eastAsia"/>
        </w:rPr>
        <w:t>key.hashCode</w:t>
      </w:r>
      <w:proofErr w:type="spellEnd"/>
      <w:r>
        <w:rPr>
          <w:rFonts w:hint="eastAsia"/>
        </w:rPr>
        <w:t>())%</w:t>
      </w:r>
      <w:proofErr w:type="spellStart"/>
      <w:r>
        <w:rPr>
          <w:rFonts w:hint="eastAsia"/>
        </w:rPr>
        <w:t>len</w:t>
      </w:r>
      <w:proofErr w:type="spellEnd"/>
      <w:r>
        <w:rPr>
          <w:rFonts w:hint="eastAsia"/>
        </w:rPr>
        <w:t>取模操作获取要添加的元素在数组中的位置。</w:t>
      </w:r>
    </w:p>
    <w:p w:rsidR="00CD2C2A" w:rsidRPr="00CD2C2A" w:rsidRDefault="00CD2C2A" w:rsidP="0069144F">
      <w:pPr>
        <w:pStyle w:val="a7"/>
        <w:ind w:left="1697" w:firstLineChars="0" w:firstLine="0"/>
      </w:pPr>
      <w:r>
        <w:rPr>
          <w:rFonts w:hint="eastAsia"/>
        </w:rPr>
        <w:t>这里有一个极端情况，添加到</w:t>
      </w:r>
      <w:r>
        <w:rPr>
          <w:rFonts w:hint="eastAsia"/>
        </w:rPr>
        <w:t>hash</w:t>
      </w:r>
      <w:r>
        <w:rPr>
          <w:rFonts w:hint="eastAsia"/>
        </w:rPr>
        <w:t>表里的元素的</w:t>
      </w:r>
      <w:r>
        <w:rPr>
          <w:rFonts w:hint="eastAsia"/>
        </w:rPr>
        <w:t>ke</w:t>
      </w:r>
      <w:r w:rsidR="00DD0E82">
        <w:rPr>
          <w:rFonts w:hint="eastAsia"/>
        </w:rPr>
        <w:t>y</w:t>
      </w:r>
      <w:r>
        <w:rPr>
          <w:rFonts w:hint="eastAsia"/>
        </w:rPr>
        <w:t>通过取模操作后</w:t>
      </w:r>
      <w:r w:rsidR="00DD0E82">
        <w:rPr>
          <w:rFonts w:hint="eastAsia"/>
        </w:rPr>
        <w:t>总是得到同一个值，即所有元素都分配到同一个桶</w:t>
      </w:r>
      <w:r w:rsidR="00DD0E82">
        <w:rPr>
          <w:rFonts w:hint="eastAsia"/>
        </w:rPr>
        <w:t>(bucket)</w:t>
      </w:r>
      <w:r w:rsidR="00DD0E82">
        <w:rPr>
          <w:rFonts w:hint="eastAsia"/>
        </w:rPr>
        <w:t>，这样在查询链表时要从头部逐个遍历，</w:t>
      </w:r>
      <w:proofErr w:type="spellStart"/>
      <w:r w:rsidR="00DD0E82">
        <w:rPr>
          <w:rFonts w:hint="eastAsia"/>
        </w:rPr>
        <w:t>hashMap</w:t>
      </w:r>
      <w:proofErr w:type="spellEnd"/>
      <w:r w:rsidR="00DD0E82">
        <w:rPr>
          <w:rFonts w:hint="eastAsia"/>
        </w:rPr>
        <w:t>的性能会从</w:t>
      </w:r>
      <w:r w:rsidR="00DD0E82">
        <w:rPr>
          <w:rFonts w:hint="eastAsia"/>
        </w:rPr>
        <w:t>O(1)</w:t>
      </w:r>
      <w:r w:rsidR="00DD0E82">
        <w:rPr>
          <w:rFonts w:hint="eastAsia"/>
        </w:rPr>
        <w:t>恶化到</w:t>
      </w:r>
      <w:r w:rsidR="00DD0E82">
        <w:rPr>
          <w:rFonts w:hint="eastAsia"/>
        </w:rPr>
        <w:t>O(n)</w:t>
      </w:r>
    </w:p>
    <w:p w:rsidR="00CD2C2A" w:rsidRDefault="00CD2C2A" w:rsidP="0069144F">
      <w:pPr>
        <w:pStyle w:val="a7"/>
        <w:ind w:left="1697" w:firstLineChars="0" w:firstLine="0"/>
        <w:rPr>
          <w:b/>
        </w:rPr>
      </w:pPr>
      <w:r>
        <w:rPr>
          <w:noProof/>
        </w:rPr>
        <w:lastRenderedPageBreak/>
        <w:drawing>
          <wp:inline distT="0" distB="0" distL="0" distR="0" wp14:anchorId="143FD0AE" wp14:editId="6F846A7E">
            <wp:extent cx="5274310" cy="1922926"/>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22926"/>
                    </a:xfrm>
                    <a:prstGeom prst="rect">
                      <a:avLst/>
                    </a:prstGeom>
                  </pic:spPr>
                </pic:pic>
              </a:graphicData>
            </a:graphic>
          </wp:inline>
        </w:drawing>
      </w:r>
    </w:p>
    <w:p w:rsidR="0097260C" w:rsidRDefault="006B7E35" w:rsidP="006B7E35">
      <w:pPr>
        <w:pStyle w:val="a7"/>
        <w:ind w:left="1697" w:firstLineChars="0" w:firstLine="0"/>
        <w:rPr>
          <w:b/>
        </w:rPr>
      </w:pPr>
      <w:r w:rsidRPr="006B7E35">
        <w:rPr>
          <w:rFonts w:hint="eastAsia"/>
          <w:b/>
        </w:rPr>
        <w:t>HashMap(Java8</w:t>
      </w:r>
      <w:r w:rsidRPr="006B7E35">
        <w:rPr>
          <w:rFonts w:hint="eastAsia"/>
          <w:b/>
        </w:rPr>
        <w:t>以</w:t>
      </w:r>
      <w:r>
        <w:rPr>
          <w:rFonts w:hint="eastAsia"/>
          <w:b/>
        </w:rPr>
        <w:t>后</w:t>
      </w:r>
      <w:r w:rsidRPr="006B7E35">
        <w:rPr>
          <w:rFonts w:hint="eastAsia"/>
          <w:b/>
        </w:rPr>
        <w:t>)</w:t>
      </w:r>
      <w:r w:rsidRPr="006B7E35">
        <w:rPr>
          <w:rFonts w:hint="eastAsia"/>
          <w:b/>
        </w:rPr>
        <w:t>：</w:t>
      </w:r>
    </w:p>
    <w:p w:rsidR="0097260C" w:rsidRPr="0097260C" w:rsidRDefault="0097260C" w:rsidP="0097260C">
      <w:pPr>
        <w:pStyle w:val="a7"/>
        <w:ind w:left="1697"/>
      </w:pPr>
      <w:r w:rsidRPr="0097260C">
        <w:rPr>
          <w:rFonts w:hint="eastAsia"/>
        </w:rPr>
        <w:t>HashMap</w:t>
      </w:r>
      <w:r w:rsidRPr="0097260C">
        <w:rPr>
          <w:rFonts w:hint="eastAsia"/>
        </w:rPr>
        <w:t>由</w:t>
      </w:r>
      <w:r w:rsidRPr="0097260C">
        <w:rPr>
          <w:rFonts w:hint="eastAsia"/>
        </w:rPr>
        <w:t xml:space="preserve"> </w:t>
      </w:r>
      <w:r w:rsidRPr="0097260C">
        <w:rPr>
          <w:rFonts w:hint="eastAsia"/>
        </w:rPr>
        <w:t>数组</w:t>
      </w:r>
      <w:r w:rsidRPr="0097260C">
        <w:rPr>
          <w:rFonts w:hint="eastAsia"/>
        </w:rPr>
        <w:t>+</w:t>
      </w:r>
      <w:r w:rsidRPr="0097260C">
        <w:rPr>
          <w:rFonts w:hint="eastAsia"/>
        </w:rPr>
        <w:t>链表</w:t>
      </w:r>
      <w:r w:rsidRPr="0097260C">
        <w:rPr>
          <w:rFonts w:hint="eastAsia"/>
        </w:rPr>
        <w:t>+</w:t>
      </w:r>
      <w:r w:rsidRPr="0097260C">
        <w:rPr>
          <w:rFonts w:hint="eastAsia"/>
        </w:rPr>
        <w:t>红黑树实现，桶中元素可能为链表，也可能为红黑树。为了提高综合（查询、添加、修改）效率，</w:t>
      </w:r>
      <w:proofErr w:type="gramStart"/>
      <w:r w:rsidRPr="0097260C">
        <w:rPr>
          <w:rFonts w:hint="eastAsia"/>
        </w:rPr>
        <w:t>当桶中</w:t>
      </w:r>
      <w:proofErr w:type="gramEnd"/>
      <w:r w:rsidRPr="0097260C">
        <w:rPr>
          <w:rFonts w:hint="eastAsia"/>
        </w:rPr>
        <w:t>元素数量超过</w:t>
      </w:r>
      <w:r w:rsidRPr="0097260C">
        <w:rPr>
          <w:rFonts w:hint="eastAsia"/>
        </w:rPr>
        <w:t>TREEIFY_THRESHOLD</w:t>
      </w:r>
      <w:r w:rsidRPr="0097260C">
        <w:rPr>
          <w:rFonts w:hint="eastAsia"/>
        </w:rPr>
        <w:t>（默认为</w:t>
      </w:r>
      <w:r w:rsidRPr="0097260C">
        <w:rPr>
          <w:rFonts w:hint="eastAsia"/>
        </w:rPr>
        <w:t>8</w:t>
      </w:r>
      <w:r w:rsidRPr="0097260C">
        <w:rPr>
          <w:rFonts w:hint="eastAsia"/>
        </w:rPr>
        <w:t>）时，链表存储改为红黑树存储，</w:t>
      </w:r>
      <w:proofErr w:type="gramStart"/>
      <w:r w:rsidRPr="0097260C">
        <w:rPr>
          <w:rFonts w:hint="eastAsia"/>
        </w:rPr>
        <w:t>当桶中</w:t>
      </w:r>
      <w:proofErr w:type="gramEnd"/>
      <w:r w:rsidRPr="0097260C">
        <w:rPr>
          <w:rFonts w:hint="eastAsia"/>
        </w:rPr>
        <w:t>元素数量小于</w:t>
      </w:r>
      <w:r w:rsidRPr="0097260C">
        <w:rPr>
          <w:rFonts w:hint="eastAsia"/>
        </w:rPr>
        <w:t>UNTREEIFY_THRESHOLD</w:t>
      </w:r>
      <w:r w:rsidRPr="0097260C">
        <w:rPr>
          <w:rFonts w:hint="eastAsia"/>
        </w:rPr>
        <w:t>（默认为</w:t>
      </w:r>
      <w:r w:rsidRPr="0097260C">
        <w:rPr>
          <w:rFonts w:hint="eastAsia"/>
        </w:rPr>
        <w:t>6</w:t>
      </w:r>
      <w:r w:rsidRPr="0097260C">
        <w:rPr>
          <w:rFonts w:hint="eastAsia"/>
        </w:rPr>
        <w:t>）时，红黑树存储改为链表存储</w:t>
      </w:r>
    </w:p>
    <w:p w:rsidR="006B7E35" w:rsidRDefault="0097260C" w:rsidP="0097260C">
      <w:pPr>
        <w:pStyle w:val="a7"/>
        <w:ind w:left="1697" w:firstLineChars="0" w:firstLine="0"/>
        <w:rPr>
          <w:b/>
        </w:rPr>
      </w:pPr>
      <w:r>
        <w:rPr>
          <w:noProof/>
        </w:rPr>
        <w:drawing>
          <wp:inline distT="0" distB="0" distL="0" distR="0" wp14:anchorId="1D566EC2" wp14:editId="19DEAC96">
            <wp:extent cx="3787745" cy="3415055"/>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86884" cy="3414279"/>
                    </a:xfrm>
                    <a:prstGeom prst="rect">
                      <a:avLst/>
                    </a:prstGeom>
                  </pic:spPr>
                </pic:pic>
              </a:graphicData>
            </a:graphic>
          </wp:inline>
        </w:drawing>
      </w:r>
    </w:p>
    <w:p w:rsidR="008F6A07" w:rsidRPr="008F6A07" w:rsidRDefault="008F6A07" w:rsidP="008F6A07">
      <w:pPr>
        <w:pStyle w:val="a7"/>
        <w:ind w:left="1697" w:firstLineChars="0" w:firstLine="0"/>
      </w:pPr>
      <w:r w:rsidRPr="008F6A07">
        <w:rPr>
          <w:rFonts w:hint="eastAsia"/>
        </w:rPr>
        <w:t>table</w:t>
      </w:r>
      <w:r w:rsidRPr="008F6A07">
        <w:rPr>
          <w:rFonts w:hint="eastAsia"/>
        </w:rPr>
        <w:t>即</w:t>
      </w:r>
      <w:r w:rsidRPr="008F6A07">
        <w:rPr>
          <w:rFonts w:hint="eastAsia"/>
        </w:rPr>
        <w:t>Node&lt;</w:t>
      </w:r>
      <w:proofErr w:type="spellStart"/>
      <w:r w:rsidRPr="008F6A07">
        <w:rPr>
          <w:rFonts w:hint="eastAsia"/>
        </w:rPr>
        <w:t>k,v</w:t>
      </w:r>
      <w:proofErr w:type="spellEnd"/>
      <w:r w:rsidRPr="008F6A07">
        <w:rPr>
          <w:rFonts w:hint="eastAsia"/>
        </w:rPr>
        <w:t>&gt;[] table</w:t>
      </w:r>
      <w:r w:rsidRPr="008F6A07">
        <w:rPr>
          <w:rFonts w:hint="eastAsia"/>
        </w:rPr>
        <w:t>，</w:t>
      </w:r>
      <w:r w:rsidRPr="008F6A07">
        <w:rPr>
          <w:rFonts w:hint="eastAsia"/>
        </w:rPr>
        <w:t>Node</w:t>
      </w:r>
      <w:r w:rsidRPr="008F6A07">
        <w:rPr>
          <w:rFonts w:hint="eastAsia"/>
        </w:rPr>
        <w:t>有两种，分别为链表节点</w:t>
      </w:r>
      <w:r w:rsidRPr="008F6A07">
        <w:rPr>
          <w:rFonts w:hint="eastAsia"/>
        </w:rPr>
        <w:t>Node</w:t>
      </w:r>
      <w:r w:rsidRPr="008F6A07">
        <w:rPr>
          <w:rFonts w:hint="eastAsia"/>
        </w:rPr>
        <w:t>和其子类</w:t>
      </w:r>
      <w:proofErr w:type="spellStart"/>
      <w:r w:rsidRPr="008F6A07">
        <w:rPr>
          <w:rFonts w:hint="eastAsia"/>
        </w:rPr>
        <w:t>TreeNode</w:t>
      </w:r>
      <w:proofErr w:type="spellEnd"/>
      <w:r w:rsidRPr="008F6A07">
        <w:rPr>
          <w:rFonts w:hint="eastAsia"/>
        </w:rPr>
        <w:t>（红黑树节点）</w:t>
      </w:r>
    </w:p>
    <w:p w:rsidR="008F6A07" w:rsidRPr="008F6A07" w:rsidRDefault="008F6A07" w:rsidP="008F6A07">
      <w:pPr>
        <w:pStyle w:val="a7"/>
        <w:ind w:left="1697" w:firstLineChars="0" w:firstLine="0"/>
      </w:pPr>
      <w:r w:rsidRPr="008F6A07">
        <w:rPr>
          <w:rFonts w:hint="eastAsia"/>
        </w:rPr>
        <w:t>每一个</w:t>
      </w:r>
      <w:r w:rsidRPr="008F6A07">
        <w:rPr>
          <w:rFonts w:hint="eastAsia"/>
        </w:rPr>
        <w:t>table</w:t>
      </w:r>
      <w:r w:rsidRPr="008F6A07">
        <w:rPr>
          <w:rFonts w:hint="eastAsia"/>
        </w:rPr>
        <w:t>槽称为桶，用于装</w:t>
      </w:r>
      <w:proofErr w:type="spellStart"/>
      <w:r w:rsidRPr="008F6A07">
        <w:rPr>
          <w:rFonts w:hint="eastAsia"/>
        </w:rPr>
        <w:t>hash%table.length</w:t>
      </w:r>
      <w:proofErr w:type="spellEnd"/>
      <w:r w:rsidRPr="008F6A07">
        <w:rPr>
          <w:rFonts w:hint="eastAsia"/>
        </w:rPr>
        <w:t>的元素</w:t>
      </w:r>
    </w:p>
    <w:p w:rsidR="00850146" w:rsidRDefault="00850146" w:rsidP="00671233">
      <w:pPr>
        <w:pStyle w:val="a7"/>
        <w:ind w:left="1697" w:firstLineChars="0" w:firstLine="0"/>
      </w:pPr>
      <w:r>
        <w:rPr>
          <w:noProof/>
        </w:rPr>
        <w:drawing>
          <wp:inline distT="0" distB="0" distL="0" distR="0" wp14:anchorId="60FE94A1" wp14:editId="7E934E1C">
            <wp:extent cx="3321170" cy="25321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23420" cy="253382"/>
                    </a:xfrm>
                    <a:prstGeom prst="rect">
                      <a:avLst/>
                    </a:prstGeom>
                  </pic:spPr>
                </pic:pic>
              </a:graphicData>
            </a:graphic>
          </wp:inline>
        </w:drawing>
      </w:r>
    </w:p>
    <w:p w:rsidR="00671233" w:rsidRDefault="00154520" w:rsidP="00671233">
      <w:pPr>
        <w:pStyle w:val="a7"/>
        <w:ind w:left="1697" w:firstLineChars="0" w:firstLine="0"/>
      </w:pPr>
      <w:r>
        <w:rPr>
          <w:rFonts w:hint="eastAsia"/>
        </w:rPr>
        <w:t>当链表的</w:t>
      </w:r>
      <w:r>
        <w:rPr>
          <w:rFonts w:hint="eastAsia"/>
        </w:rPr>
        <w:t>TREEIFY_THRESHOLD</w:t>
      </w:r>
      <w:r>
        <w:rPr>
          <w:rFonts w:hint="eastAsia"/>
        </w:rPr>
        <w:t>长度超过</w:t>
      </w:r>
      <w:r>
        <w:rPr>
          <w:rFonts w:hint="eastAsia"/>
        </w:rPr>
        <w:t>8</w:t>
      </w:r>
      <w:r>
        <w:rPr>
          <w:rFonts w:hint="eastAsia"/>
        </w:rPr>
        <w:t>时，会</w:t>
      </w:r>
      <w:r w:rsidR="006003CF" w:rsidRPr="00FE5EEB">
        <w:rPr>
          <w:rFonts w:hint="eastAsia"/>
        </w:rPr>
        <w:t>将链表转换为红黑树存储。</w:t>
      </w:r>
      <w:r w:rsidR="00671233">
        <w:rPr>
          <w:rFonts w:hint="eastAsia"/>
        </w:rPr>
        <w:t>在最坏情况下，</w:t>
      </w:r>
      <w:proofErr w:type="spellStart"/>
      <w:r w:rsidR="00671233">
        <w:rPr>
          <w:rFonts w:hint="eastAsia"/>
        </w:rPr>
        <w:t>hashMap</w:t>
      </w:r>
      <w:proofErr w:type="spellEnd"/>
      <w:r w:rsidR="00671233">
        <w:rPr>
          <w:rFonts w:hint="eastAsia"/>
        </w:rPr>
        <w:t>性能会从</w:t>
      </w:r>
      <w:r w:rsidR="00671233">
        <w:rPr>
          <w:rFonts w:hint="eastAsia"/>
        </w:rPr>
        <w:t>O(n)</w:t>
      </w:r>
      <w:r w:rsidR="00671233">
        <w:rPr>
          <w:rFonts w:hint="eastAsia"/>
        </w:rPr>
        <w:t>提高到</w:t>
      </w:r>
      <w:r w:rsidR="00671233">
        <w:rPr>
          <w:rFonts w:hint="eastAsia"/>
        </w:rPr>
        <w:t>O(</w:t>
      </w:r>
      <w:proofErr w:type="spellStart"/>
      <w:r w:rsidR="00671233">
        <w:rPr>
          <w:rFonts w:hint="eastAsia"/>
        </w:rPr>
        <w:t>logn</w:t>
      </w:r>
      <w:proofErr w:type="spellEnd"/>
      <w:r w:rsidR="00671233">
        <w:rPr>
          <w:rFonts w:hint="eastAsia"/>
        </w:rPr>
        <w:t>)</w:t>
      </w:r>
    </w:p>
    <w:p w:rsidR="00F92A28" w:rsidRDefault="006764DD" w:rsidP="00671233">
      <w:pPr>
        <w:pStyle w:val="a7"/>
        <w:ind w:left="1697" w:firstLineChars="0" w:firstLine="0"/>
      </w:pPr>
      <w:r>
        <w:rPr>
          <w:rFonts w:hint="eastAsia"/>
        </w:rPr>
        <w:t>当链表的</w:t>
      </w:r>
      <w:r>
        <w:rPr>
          <w:rFonts w:hint="eastAsia"/>
        </w:rPr>
        <w:t>TREEIFY_THRESHOLD</w:t>
      </w:r>
      <w:r>
        <w:rPr>
          <w:rFonts w:hint="eastAsia"/>
        </w:rPr>
        <w:t>长度低于</w:t>
      </w:r>
      <w:r>
        <w:rPr>
          <w:rFonts w:hint="eastAsia"/>
        </w:rPr>
        <w:t>8</w:t>
      </w:r>
      <w:r>
        <w:rPr>
          <w:rFonts w:hint="eastAsia"/>
        </w:rPr>
        <w:t>时，又会将红黑树转</w:t>
      </w:r>
      <w:r w:rsidR="00BF1F03">
        <w:rPr>
          <w:rFonts w:hint="eastAsia"/>
        </w:rPr>
        <w:t>回链表，以保持最高的性能。</w:t>
      </w:r>
    </w:p>
    <w:p w:rsidR="00112544" w:rsidRDefault="00850146" w:rsidP="00671233">
      <w:pPr>
        <w:pStyle w:val="a7"/>
        <w:ind w:left="1697" w:firstLineChars="0" w:firstLine="0"/>
      </w:pPr>
      <w:r>
        <w:rPr>
          <w:noProof/>
        </w:rPr>
        <w:drawing>
          <wp:inline distT="0" distB="0" distL="0" distR="0" wp14:anchorId="0DB2BEDA" wp14:editId="67BA3CA7">
            <wp:extent cx="4198926" cy="393163"/>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17286" cy="394882"/>
                    </a:xfrm>
                    <a:prstGeom prst="rect">
                      <a:avLst/>
                    </a:prstGeom>
                  </pic:spPr>
                </pic:pic>
              </a:graphicData>
            </a:graphic>
          </wp:inline>
        </w:drawing>
      </w:r>
    </w:p>
    <w:p w:rsidR="00377D48" w:rsidRDefault="00377D48" w:rsidP="00671233">
      <w:pPr>
        <w:pStyle w:val="a7"/>
        <w:ind w:left="1697" w:firstLineChars="0" w:firstLine="0"/>
      </w:pPr>
      <w:r>
        <w:rPr>
          <w:noProof/>
        </w:rPr>
        <w:lastRenderedPageBreak/>
        <w:drawing>
          <wp:inline distT="0" distB="0" distL="0" distR="0" wp14:anchorId="2E36E8A4" wp14:editId="0B87A0BE">
            <wp:extent cx="3226279" cy="391064"/>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27070" cy="391160"/>
                    </a:xfrm>
                    <a:prstGeom prst="rect">
                      <a:avLst/>
                    </a:prstGeom>
                  </pic:spPr>
                </pic:pic>
              </a:graphicData>
            </a:graphic>
          </wp:inline>
        </w:drawing>
      </w:r>
    </w:p>
    <w:p w:rsidR="00F92A28" w:rsidRDefault="00850146" w:rsidP="00671233">
      <w:pPr>
        <w:pStyle w:val="a7"/>
        <w:ind w:left="1697" w:firstLineChars="0" w:firstLine="0"/>
      </w:pPr>
      <w:r>
        <w:rPr>
          <w:rFonts w:hint="eastAsia"/>
        </w:rPr>
        <w:t>HashMap</w:t>
      </w:r>
      <w:r>
        <w:rPr>
          <w:rFonts w:hint="eastAsia"/>
        </w:rPr>
        <w:t>按</w:t>
      </w:r>
      <w:r>
        <w:rPr>
          <w:rFonts w:hint="eastAsia"/>
        </w:rPr>
        <w:t>lazy load</w:t>
      </w:r>
      <w:r>
        <w:rPr>
          <w:rFonts w:hint="eastAsia"/>
        </w:rPr>
        <w:t>的原则，在首次使用时才会被初始化。</w:t>
      </w:r>
      <w:r w:rsidR="00112544">
        <w:rPr>
          <w:rFonts w:hint="eastAsia"/>
        </w:rPr>
        <w:t>当</w:t>
      </w:r>
      <w:r w:rsidR="00112544">
        <w:rPr>
          <w:rFonts w:hint="eastAsia"/>
        </w:rPr>
        <w:t>size</w:t>
      </w:r>
      <w:r w:rsidR="00112544">
        <w:rPr>
          <w:rFonts w:hint="eastAsia"/>
        </w:rPr>
        <w:t>大于预设值</w:t>
      </w:r>
      <w:proofErr w:type="spellStart"/>
      <w:r w:rsidR="00112544">
        <w:rPr>
          <w:rFonts w:hint="eastAsia"/>
        </w:rPr>
        <w:t>threshhold</w:t>
      </w:r>
      <w:proofErr w:type="spellEnd"/>
      <w:r w:rsidR="00112544">
        <w:rPr>
          <w:rFonts w:hint="eastAsia"/>
        </w:rPr>
        <w:t>就会调用</w:t>
      </w:r>
      <w:r w:rsidR="00112544">
        <w:rPr>
          <w:rFonts w:hint="eastAsia"/>
        </w:rPr>
        <w:t>resize()</w:t>
      </w:r>
      <w:r w:rsidR="00112544">
        <w:rPr>
          <w:rFonts w:hint="eastAsia"/>
        </w:rPr>
        <w:t>方法进行扩容。</w:t>
      </w:r>
      <w:r w:rsidR="00F964FE">
        <w:rPr>
          <w:rFonts w:hint="eastAsia"/>
        </w:rPr>
        <w:t>所以</w:t>
      </w:r>
      <w:r w:rsidR="00F964FE">
        <w:rPr>
          <w:rFonts w:hint="eastAsia"/>
        </w:rPr>
        <w:t>resize()</w:t>
      </w:r>
      <w:r w:rsidR="00F964FE">
        <w:rPr>
          <w:rFonts w:hint="eastAsia"/>
        </w:rPr>
        <w:t>方法就具有初始化和扩容的功能。</w:t>
      </w:r>
      <w:proofErr w:type="gramStart"/>
      <w:r w:rsidR="006C1896">
        <w:rPr>
          <w:rFonts w:hint="eastAsia"/>
        </w:rPr>
        <w:t>当分配</w:t>
      </w:r>
      <w:proofErr w:type="gramEnd"/>
      <w:r w:rsidR="006C1896">
        <w:rPr>
          <w:rFonts w:hint="eastAsia"/>
        </w:rPr>
        <w:t>时，长度总是</w:t>
      </w:r>
      <w:r w:rsidR="006C1896">
        <w:rPr>
          <w:rFonts w:hint="eastAsia"/>
        </w:rPr>
        <w:t>2</w:t>
      </w:r>
      <w:r w:rsidR="006C1896">
        <w:rPr>
          <w:rFonts w:hint="eastAsia"/>
        </w:rPr>
        <w:t>的</w:t>
      </w:r>
      <w:proofErr w:type="gramStart"/>
      <w:r w:rsidR="006C1896">
        <w:rPr>
          <w:rFonts w:hint="eastAsia"/>
        </w:rPr>
        <w:t>幂</w:t>
      </w:r>
      <w:proofErr w:type="gramEnd"/>
    </w:p>
    <w:p w:rsidR="00B24B39" w:rsidRPr="00B24B39" w:rsidRDefault="00B24B39" w:rsidP="00B24B39">
      <w:pPr>
        <w:pStyle w:val="a7"/>
        <w:ind w:left="1697" w:firstLineChars="0" w:firstLine="0"/>
        <w:rPr>
          <w:b/>
        </w:rPr>
      </w:pPr>
      <w:r w:rsidRPr="00B24B39">
        <w:rPr>
          <w:b/>
        </w:rPr>
        <w:t>为何</w:t>
      </w:r>
      <w:r w:rsidRPr="00B24B39">
        <w:rPr>
          <w:b/>
        </w:rPr>
        <w:t>HashMap</w:t>
      </w:r>
      <w:r w:rsidRPr="00B24B39">
        <w:rPr>
          <w:b/>
        </w:rPr>
        <w:t>的数组长度一定是</w:t>
      </w:r>
      <w:r w:rsidRPr="00B24B39">
        <w:rPr>
          <w:b/>
        </w:rPr>
        <w:t>2</w:t>
      </w:r>
      <w:r w:rsidRPr="00B24B39">
        <w:rPr>
          <w:b/>
        </w:rPr>
        <w:t>的次</w:t>
      </w:r>
      <w:proofErr w:type="gramStart"/>
      <w:r w:rsidRPr="00B24B39">
        <w:rPr>
          <w:b/>
        </w:rPr>
        <w:t>幂</w:t>
      </w:r>
      <w:proofErr w:type="gramEnd"/>
      <w:r w:rsidRPr="00B24B39">
        <w:rPr>
          <w:b/>
        </w:rPr>
        <w:t>？</w:t>
      </w:r>
    </w:p>
    <w:p w:rsidR="00B24B39" w:rsidRDefault="00B24B39" w:rsidP="00671233">
      <w:pPr>
        <w:pStyle w:val="a7"/>
        <w:ind w:left="1697" w:firstLineChars="0" w:firstLine="0"/>
      </w:pPr>
      <w:r>
        <w:rPr>
          <w:rFonts w:hint="eastAsia"/>
        </w:rPr>
        <w:t>1.</w:t>
      </w:r>
      <w:r w:rsidRPr="00B24B39">
        <w:rPr>
          <w:rFonts w:hint="eastAsia"/>
        </w:rPr>
        <w:t>保证得到的新的数组索引和老数组索引一致</w:t>
      </w:r>
    </w:p>
    <w:p w:rsidR="00B24B39" w:rsidRDefault="00B24B39" w:rsidP="00671233">
      <w:pPr>
        <w:pStyle w:val="a7"/>
        <w:ind w:left="1697" w:firstLineChars="0" w:firstLine="0"/>
      </w:pPr>
      <w:r>
        <w:rPr>
          <w:rFonts w:hint="eastAsia"/>
        </w:rPr>
        <w:t>2.</w:t>
      </w:r>
      <w:r w:rsidRPr="00B24B39">
        <w:rPr>
          <w:rFonts w:hint="eastAsia"/>
        </w:rPr>
        <w:t xml:space="preserve"> </w:t>
      </w:r>
      <w:r w:rsidRPr="00B24B39">
        <w:rPr>
          <w:rFonts w:hint="eastAsia"/>
        </w:rPr>
        <w:t>获得的数组索引</w:t>
      </w:r>
      <w:r w:rsidRPr="00B24B39">
        <w:rPr>
          <w:rFonts w:hint="eastAsia"/>
        </w:rPr>
        <w:t>index</w:t>
      </w:r>
      <w:r w:rsidRPr="00B24B39">
        <w:rPr>
          <w:rFonts w:hint="eastAsia"/>
        </w:rPr>
        <w:t>更加均匀</w:t>
      </w:r>
    </w:p>
    <w:p w:rsidR="00B24B39" w:rsidRPr="00B24B39" w:rsidRDefault="00B24B39" w:rsidP="00671233">
      <w:pPr>
        <w:pStyle w:val="a7"/>
        <w:ind w:left="1697" w:firstLineChars="0" w:firstLine="0"/>
      </w:pPr>
      <w:r>
        <w:rPr>
          <w:rFonts w:hint="eastAsia"/>
        </w:rPr>
        <w:t>3.</w:t>
      </w:r>
      <w:r w:rsidRPr="00B24B39">
        <w:rPr>
          <w:rFonts w:hint="eastAsia"/>
        </w:rPr>
        <w:t xml:space="preserve"> </w:t>
      </w:r>
      <w:r w:rsidRPr="00B24B39">
        <w:rPr>
          <w:rFonts w:hint="eastAsia"/>
        </w:rPr>
        <w:t>唯一性</w:t>
      </w:r>
    </w:p>
    <w:p w:rsidR="0034460C" w:rsidRPr="0019593A" w:rsidRDefault="0034460C" w:rsidP="00671233">
      <w:pPr>
        <w:pStyle w:val="a7"/>
        <w:ind w:left="1697" w:firstLineChars="0" w:firstLine="0"/>
        <w:rPr>
          <w:b/>
        </w:rPr>
      </w:pPr>
      <w:proofErr w:type="spellStart"/>
      <w:r w:rsidRPr="0019593A">
        <w:rPr>
          <w:rFonts w:hint="eastAsia"/>
          <w:b/>
        </w:rPr>
        <w:t>HashMap:put</w:t>
      </w:r>
      <w:proofErr w:type="spellEnd"/>
      <w:r w:rsidRPr="0019593A">
        <w:rPr>
          <w:rFonts w:hint="eastAsia"/>
          <w:b/>
        </w:rPr>
        <w:t>方法逻辑</w:t>
      </w:r>
    </w:p>
    <w:p w:rsidR="00A774C4" w:rsidRDefault="00A774C4" w:rsidP="00A774C4">
      <w:pPr>
        <w:pStyle w:val="a7"/>
        <w:ind w:left="840" w:firstLineChars="0" w:firstLine="0"/>
      </w:pPr>
      <w:r>
        <w:rPr>
          <w:rFonts w:hint="eastAsia"/>
        </w:rPr>
        <w:tab/>
        <w:t>put</w:t>
      </w:r>
      <w:r>
        <w:rPr>
          <w:rFonts w:hint="eastAsia"/>
        </w:rPr>
        <w:t>方法源码</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774C4" w:rsidRPr="00ED523F" w:rsidTr="00367C67">
        <w:tc>
          <w:tcPr>
            <w:tcW w:w="8522" w:type="dxa"/>
          </w:tcPr>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参数</w:t>
            </w:r>
            <w:proofErr w:type="spellStart"/>
            <w:r w:rsidRPr="00ED523F">
              <w:rPr>
                <w:rFonts w:ascii="Consolas" w:hAnsi="Consolas" w:cs="Consolas"/>
                <w:color w:val="3F7F5F"/>
                <w:kern w:val="0"/>
                <w:sz w:val="24"/>
                <w:szCs w:val="36"/>
              </w:rPr>
              <w:t>onlyIfAbsent</w:t>
            </w:r>
            <w:proofErr w:type="spellEnd"/>
            <w:r w:rsidRPr="00ED523F">
              <w:rPr>
                <w:rFonts w:ascii="Consolas" w:hAnsi="Consolas" w:cs="Consolas"/>
                <w:color w:val="3F7F5F"/>
                <w:kern w:val="0"/>
                <w:sz w:val="24"/>
                <w:szCs w:val="36"/>
              </w:rPr>
              <w:t>表示是否替换原值</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参数</w:t>
            </w:r>
            <w:r w:rsidRPr="00ED523F">
              <w:rPr>
                <w:rFonts w:ascii="Consolas" w:hAnsi="Consolas" w:cs="Consolas"/>
                <w:color w:val="3F7F5F"/>
                <w:kern w:val="0"/>
                <w:sz w:val="24"/>
                <w:szCs w:val="36"/>
              </w:rPr>
              <w:t>evict</w:t>
            </w:r>
            <w:r w:rsidRPr="00ED523F">
              <w:rPr>
                <w:rFonts w:ascii="Consolas" w:hAnsi="Consolas" w:cs="Consolas"/>
                <w:color w:val="3F7F5F"/>
                <w:kern w:val="0"/>
                <w:sz w:val="24"/>
                <w:szCs w:val="36"/>
              </w:rPr>
              <w:t>我们可以忽略它，它主要用来区别通过</w:t>
            </w:r>
            <w:r w:rsidRPr="00ED523F">
              <w:rPr>
                <w:rFonts w:ascii="Consolas" w:hAnsi="Consolas" w:cs="Consolas"/>
                <w:color w:val="3F7F5F"/>
                <w:kern w:val="0"/>
                <w:sz w:val="24"/>
                <w:szCs w:val="36"/>
              </w:rPr>
              <w:t>put</w:t>
            </w:r>
            <w:r w:rsidRPr="00ED523F">
              <w:rPr>
                <w:rFonts w:ascii="Consolas" w:hAnsi="Consolas" w:cs="Consolas"/>
                <w:color w:val="3F7F5F"/>
                <w:kern w:val="0"/>
                <w:sz w:val="24"/>
                <w:szCs w:val="36"/>
              </w:rPr>
              <w:t>添加还是创建时初始化数据的</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b/>
                <w:bCs/>
                <w:color w:val="7F0055"/>
                <w:kern w:val="0"/>
                <w:sz w:val="24"/>
                <w:szCs w:val="36"/>
              </w:rPr>
              <w:t>final</w:t>
            </w:r>
            <w:r w:rsidRPr="00ED523F">
              <w:rPr>
                <w:rFonts w:ascii="Consolas" w:hAnsi="Consolas" w:cs="Consolas"/>
                <w:color w:val="000000"/>
                <w:kern w:val="0"/>
                <w:sz w:val="24"/>
                <w:szCs w:val="36"/>
              </w:rPr>
              <w:t xml:space="preserve"> V </w:t>
            </w:r>
            <w:proofErr w:type="spellStart"/>
            <w:r w:rsidRPr="00ED523F">
              <w:rPr>
                <w:rFonts w:ascii="Consolas" w:hAnsi="Consolas" w:cs="Consolas"/>
                <w:color w:val="000000"/>
                <w:kern w:val="0"/>
                <w:sz w:val="24"/>
                <w:szCs w:val="36"/>
              </w:rPr>
              <w:t>putVal</w:t>
            </w:r>
            <w:proofErr w:type="spellEnd"/>
            <w:r w:rsidRPr="00ED523F">
              <w:rPr>
                <w:rFonts w:ascii="Consolas" w:hAnsi="Consolas" w:cs="Consolas"/>
                <w:color w:val="000000"/>
                <w:kern w:val="0"/>
                <w:sz w:val="24"/>
                <w:szCs w:val="36"/>
              </w:rPr>
              <w:t>(</w:t>
            </w:r>
            <w:r w:rsidRPr="00ED523F">
              <w:rPr>
                <w:rFonts w:ascii="Consolas" w:hAnsi="Consolas" w:cs="Consolas"/>
                <w:b/>
                <w:bCs/>
                <w:color w:val="7F0055"/>
                <w:kern w:val="0"/>
                <w:sz w:val="24"/>
                <w:szCs w:val="36"/>
              </w:rPr>
              <w:t>int</w:t>
            </w:r>
            <w:r w:rsidRPr="00ED523F">
              <w:rPr>
                <w:rFonts w:ascii="Consolas" w:hAnsi="Consolas" w:cs="Consolas"/>
                <w:color w:val="000000"/>
                <w:kern w:val="0"/>
                <w:sz w:val="24"/>
                <w:szCs w:val="36"/>
              </w:rPr>
              <w:t xml:space="preserve"> hash, K key, V value, </w:t>
            </w:r>
            <w:proofErr w:type="spellStart"/>
            <w:r w:rsidRPr="00ED523F">
              <w:rPr>
                <w:rFonts w:ascii="Consolas" w:hAnsi="Consolas" w:cs="Consolas"/>
                <w:b/>
                <w:bCs/>
                <w:color w:val="7F0055"/>
                <w:kern w:val="0"/>
                <w:sz w:val="24"/>
                <w:szCs w:val="36"/>
              </w:rPr>
              <w:t>boolean</w:t>
            </w:r>
            <w:proofErr w:type="spellEnd"/>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onlyIfAbsent</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b/>
                <w:bCs/>
                <w:color w:val="7F0055"/>
                <w:kern w:val="0"/>
                <w:sz w:val="24"/>
                <w:szCs w:val="36"/>
              </w:rPr>
              <w:t>boolean</w:t>
            </w:r>
            <w:proofErr w:type="spellEnd"/>
            <w:r w:rsidRPr="00ED523F">
              <w:rPr>
                <w:rFonts w:ascii="Consolas" w:hAnsi="Consolas" w:cs="Consolas"/>
                <w:color w:val="000000"/>
                <w:kern w:val="0"/>
                <w:sz w:val="24"/>
                <w:szCs w:val="36"/>
              </w:rPr>
              <w:t xml:space="preserve"> evict)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Node&lt;K,V&gt;[] tab; Node&lt;K,V&gt; p; </w:t>
            </w:r>
            <w:r w:rsidRPr="00ED523F">
              <w:rPr>
                <w:rFonts w:ascii="Consolas" w:hAnsi="Consolas" w:cs="Consolas"/>
                <w:b/>
                <w:bCs/>
                <w:color w:val="7F0055"/>
                <w:kern w:val="0"/>
                <w:sz w:val="24"/>
                <w:szCs w:val="36"/>
              </w:rPr>
              <w:t>int</w:t>
            </w:r>
            <w:r w:rsidRPr="00ED523F">
              <w:rPr>
                <w:rFonts w:ascii="Consolas" w:hAnsi="Consolas" w:cs="Consolas"/>
                <w:color w:val="000000"/>
                <w:kern w:val="0"/>
                <w:sz w:val="24"/>
                <w:szCs w:val="36"/>
              </w:rPr>
              <w:t xml:space="preserve"> n, </w:t>
            </w:r>
            <w:proofErr w:type="spellStart"/>
            <w:r w:rsidRPr="00ED523F">
              <w:rPr>
                <w:rFonts w:ascii="Consolas" w:hAnsi="Consolas" w:cs="Consolas"/>
                <w:color w:val="000000"/>
                <w:kern w:val="0"/>
                <w:sz w:val="24"/>
                <w:szCs w:val="36"/>
              </w:rPr>
              <w:t>i</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空表，需要初始化</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((tab = table)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 xml:space="preserve"> || (n = </w:t>
            </w:r>
            <w:proofErr w:type="spellStart"/>
            <w:r w:rsidRPr="00ED523F">
              <w:rPr>
                <w:rFonts w:ascii="Consolas" w:hAnsi="Consolas" w:cs="Consolas"/>
                <w:color w:val="000000"/>
                <w:kern w:val="0"/>
                <w:sz w:val="24"/>
                <w:szCs w:val="36"/>
              </w:rPr>
              <w:t>tab.length</w:t>
            </w:r>
            <w:proofErr w:type="spellEnd"/>
            <w:r w:rsidRPr="00ED523F">
              <w:rPr>
                <w:rFonts w:ascii="Consolas" w:hAnsi="Consolas" w:cs="Consolas"/>
                <w:color w:val="000000"/>
                <w:kern w:val="0"/>
                <w:sz w:val="24"/>
                <w:szCs w:val="36"/>
              </w:rPr>
              <w:t>) == 0)</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resize()</w:t>
            </w:r>
            <w:r w:rsidRPr="00ED523F">
              <w:rPr>
                <w:rFonts w:ascii="Consolas" w:hAnsi="Consolas" w:cs="Consolas"/>
                <w:color w:val="3F7F5F"/>
                <w:kern w:val="0"/>
                <w:sz w:val="24"/>
                <w:szCs w:val="36"/>
              </w:rPr>
              <w:t>不仅用来调整大小，还用来进行初始化配置</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n = (tab = resize()).length;</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(n - 1) &amp; hash</w:t>
            </w:r>
            <w:r w:rsidRPr="00ED523F">
              <w:rPr>
                <w:rFonts w:ascii="Consolas" w:hAnsi="Consolas" w:cs="Consolas"/>
                <w:color w:val="3F7F5F"/>
                <w:kern w:val="0"/>
                <w:sz w:val="24"/>
                <w:szCs w:val="36"/>
              </w:rPr>
              <w:t>这种方式也熟悉了吧？都在分析</w:t>
            </w:r>
            <w:proofErr w:type="spellStart"/>
            <w:r w:rsidRPr="00ED523F">
              <w:rPr>
                <w:rFonts w:ascii="Consolas" w:hAnsi="Consolas" w:cs="Consolas"/>
                <w:color w:val="3F7F5F"/>
                <w:kern w:val="0"/>
                <w:sz w:val="24"/>
                <w:szCs w:val="36"/>
              </w:rPr>
              <w:t>ArrayDeque</w:t>
            </w:r>
            <w:proofErr w:type="spellEnd"/>
            <w:r w:rsidRPr="00ED523F">
              <w:rPr>
                <w:rFonts w:ascii="Consolas" w:hAnsi="Consolas" w:cs="Consolas"/>
                <w:color w:val="3F7F5F"/>
                <w:kern w:val="0"/>
                <w:sz w:val="24"/>
                <w:szCs w:val="36"/>
              </w:rPr>
              <w:t>中有体现</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这里就是看下在</w:t>
            </w:r>
            <w:r w:rsidRPr="00ED523F">
              <w:rPr>
                <w:rFonts w:ascii="Consolas" w:hAnsi="Consolas" w:cs="Consolas"/>
                <w:color w:val="3F7F5F"/>
                <w:kern w:val="0"/>
                <w:sz w:val="24"/>
                <w:szCs w:val="36"/>
              </w:rPr>
              <w:t>hash</w:t>
            </w:r>
            <w:r w:rsidRPr="00ED523F">
              <w:rPr>
                <w:rFonts w:ascii="Consolas" w:hAnsi="Consolas" w:cs="Consolas"/>
                <w:color w:val="3F7F5F"/>
                <w:kern w:val="0"/>
                <w:sz w:val="24"/>
                <w:szCs w:val="36"/>
              </w:rPr>
              <w:t>位置有没有元素，实际位置是</w:t>
            </w:r>
            <w:r w:rsidRPr="00ED523F">
              <w:rPr>
                <w:rFonts w:ascii="Consolas" w:hAnsi="Consolas" w:cs="Consolas"/>
                <w:color w:val="3F7F5F"/>
                <w:kern w:val="0"/>
                <w:sz w:val="24"/>
                <w:szCs w:val="36"/>
              </w:rPr>
              <w:t>hash % (length-1)</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((p = tab[</w:t>
            </w:r>
            <w:proofErr w:type="spellStart"/>
            <w:r w:rsidRPr="00ED523F">
              <w:rPr>
                <w:rFonts w:ascii="Consolas" w:hAnsi="Consolas" w:cs="Consolas"/>
                <w:color w:val="000000"/>
                <w:kern w:val="0"/>
                <w:sz w:val="24"/>
                <w:szCs w:val="36"/>
              </w:rPr>
              <w:t>i</w:t>
            </w:r>
            <w:proofErr w:type="spellEnd"/>
            <w:r w:rsidRPr="00ED523F">
              <w:rPr>
                <w:rFonts w:ascii="Consolas" w:hAnsi="Consolas" w:cs="Consolas"/>
                <w:color w:val="000000"/>
                <w:kern w:val="0"/>
                <w:sz w:val="24"/>
                <w:szCs w:val="36"/>
              </w:rPr>
              <w:t xml:space="preserve"> = (n - 1) &amp; hash])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将元素直接插进去</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tab[</w:t>
            </w:r>
            <w:proofErr w:type="spellStart"/>
            <w:r w:rsidRPr="00ED523F">
              <w:rPr>
                <w:rFonts w:ascii="Consolas" w:hAnsi="Consolas" w:cs="Consolas"/>
                <w:color w:val="000000"/>
                <w:kern w:val="0"/>
                <w:sz w:val="24"/>
                <w:szCs w:val="36"/>
              </w:rPr>
              <w:t>i</w:t>
            </w:r>
            <w:proofErr w:type="spellEnd"/>
            <w:r w:rsidRPr="00ED523F">
              <w:rPr>
                <w:rFonts w:ascii="Consolas" w:hAnsi="Consolas" w:cs="Consolas"/>
                <w:color w:val="000000"/>
                <w:kern w:val="0"/>
                <w:sz w:val="24"/>
                <w:szCs w:val="36"/>
              </w:rPr>
              <w:t xml:space="preserve">] = </w:t>
            </w:r>
            <w:proofErr w:type="spellStart"/>
            <w:r w:rsidRPr="00ED523F">
              <w:rPr>
                <w:rFonts w:ascii="Consolas" w:hAnsi="Consolas" w:cs="Consolas"/>
                <w:color w:val="000000"/>
                <w:kern w:val="0"/>
                <w:sz w:val="24"/>
                <w:szCs w:val="36"/>
              </w:rPr>
              <w:t>newNode</w:t>
            </w:r>
            <w:proofErr w:type="spellEnd"/>
            <w:r w:rsidRPr="00ED523F">
              <w:rPr>
                <w:rFonts w:ascii="Consolas" w:hAnsi="Consolas" w:cs="Consolas"/>
                <w:color w:val="000000"/>
                <w:kern w:val="0"/>
                <w:sz w:val="24"/>
                <w:szCs w:val="36"/>
              </w:rPr>
              <w:t xml:space="preserve">(hash, key, value,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else</w:t>
            </w: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这时就需要链表或红黑树了</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e</w:t>
            </w:r>
            <w:r w:rsidRPr="00ED523F">
              <w:rPr>
                <w:rFonts w:ascii="Consolas" w:hAnsi="Consolas" w:cs="Consolas"/>
                <w:color w:val="3F7F5F"/>
                <w:kern w:val="0"/>
                <w:sz w:val="24"/>
                <w:szCs w:val="36"/>
              </w:rPr>
              <w:t>是用来查看是不是待插入的元素已经有了，有就替换</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Node&lt;K,V&gt; e; K </w:t>
            </w:r>
            <w:proofErr w:type="spellStart"/>
            <w:r w:rsidRPr="00ED523F">
              <w:rPr>
                <w:rFonts w:ascii="Consolas" w:hAnsi="Consolas" w:cs="Consolas"/>
                <w:color w:val="000000"/>
                <w:kern w:val="0"/>
                <w:sz w:val="24"/>
                <w:szCs w:val="36"/>
              </w:rPr>
              <w:t>k</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p</w:t>
            </w:r>
            <w:r w:rsidRPr="00ED523F">
              <w:rPr>
                <w:rFonts w:ascii="Consolas" w:hAnsi="Consolas" w:cs="Consolas"/>
                <w:color w:val="3F7F5F"/>
                <w:kern w:val="0"/>
                <w:sz w:val="24"/>
                <w:szCs w:val="36"/>
              </w:rPr>
              <w:t>是存储在当前位置的元素</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p.hash</w:t>
            </w:r>
            <w:proofErr w:type="spellEnd"/>
            <w:r w:rsidRPr="00ED523F">
              <w:rPr>
                <w:rFonts w:ascii="Consolas" w:hAnsi="Consolas" w:cs="Consolas"/>
                <w:color w:val="000000"/>
                <w:kern w:val="0"/>
                <w:sz w:val="24"/>
                <w:szCs w:val="36"/>
              </w:rPr>
              <w:t xml:space="preserve"> == hash &amp;&amp;</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((k = </w:t>
            </w:r>
            <w:proofErr w:type="spellStart"/>
            <w:r w:rsidRPr="00ED523F">
              <w:rPr>
                <w:rFonts w:ascii="Consolas" w:hAnsi="Consolas" w:cs="Consolas"/>
                <w:color w:val="000000"/>
                <w:kern w:val="0"/>
                <w:sz w:val="24"/>
                <w:szCs w:val="36"/>
              </w:rPr>
              <w:t>p.key</w:t>
            </w:r>
            <w:proofErr w:type="spellEnd"/>
            <w:r w:rsidRPr="00ED523F">
              <w:rPr>
                <w:rFonts w:ascii="Consolas" w:hAnsi="Consolas" w:cs="Consolas"/>
                <w:color w:val="000000"/>
                <w:kern w:val="0"/>
                <w:sz w:val="24"/>
                <w:szCs w:val="36"/>
              </w:rPr>
              <w:t xml:space="preserve">) == key || (key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 xml:space="preserve"> &amp;&amp; </w:t>
            </w:r>
            <w:proofErr w:type="spellStart"/>
            <w:r w:rsidRPr="00ED523F">
              <w:rPr>
                <w:rFonts w:ascii="Consolas" w:hAnsi="Consolas" w:cs="Consolas"/>
                <w:color w:val="000000"/>
                <w:kern w:val="0"/>
                <w:sz w:val="24"/>
                <w:szCs w:val="36"/>
              </w:rPr>
              <w:t>key.equals</w:t>
            </w:r>
            <w:proofErr w:type="spellEnd"/>
            <w:r w:rsidRPr="00ED523F">
              <w:rPr>
                <w:rFonts w:ascii="Consolas" w:hAnsi="Consolas" w:cs="Consolas"/>
                <w:color w:val="000000"/>
                <w:kern w:val="0"/>
                <w:sz w:val="24"/>
                <w:szCs w:val="36"/>
              </w:rPr>
              <w:t>(k))))</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e = p; </w:t>
            </w: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要插入的元素就是</w:t>
            </w:r>
            <w:r w:rsidRPr="00ED523F">
              <w:rPr>
                <w:rFonts w:ascii="Consolas" w:hAnsi="Consolas" w:cs="Consolas"/>
                <w:color w:val="3F7F5F"/>
                <w:kern w:val="0"/>
                <w:sz w:val="24"/>
                <w:szCs w:val="36"/>
              </w:rPr>
              <w:t>p</w:t>
            </w:r>
            <w:r w:rsidRPr="00ED523F">
              <w:rPr>
                <w:rFonts w:ascii="Consolas" w:hAnsi="Consolas" w:cs="Consolas"/>
                <w:color w:val="3F7F5F"/>
                <w:kern w:val="0"/>
                <w:sz w:val="24"/>
                <w:szCs w:val="36"/>
              </w:rPr>
              <w:t>，这说明目的是修改值</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p</w:t>
            </w:r>
            <w:r w:rsidRPr="00ED523F">
              <w:rPr>
                <w:rFonts w:ascii="Consolas" w:hAnsi="Consolas" w:cs="Consolas"/>
                <w:color w:val="3F7F5F"/>
                <w:kern w:val="0"/>
                <w:sz w:val="24"/>
                <w:szCs w:val="36"/>
              </w:rPr>
              <w:t>是一个树节点</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else</w:t>
            </w: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(p </w:t>
            </w:r>
            <w:proofErr w:type="spellStart"/>
            <w:r w:rsidRPr="00ED523F">
              <w:rPr>
                <w:rFonts w:ascii="Consolas" w:hAnsi="Consolas" w:cs="Consolas"/>
                <w:b/>
                <w:bCs/>
                <w:color w:val="7F0055"/>
                <w:kern w:val="0"/>
                <w:sz w:val="24"/>
                <w:szCs w:val="36"/>
              </w:rPr>
              <w:t>instanceof</w:t>
            </w:r>
            <w:proofErr w:type="spellEnd"/>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TreeNode</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把节点添加到树中</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e = ((</w:t>
            </w:r>
            <w:proofErr w:type="spellStart"/>
            <w:r w:rsidRPr="00ED523F">
              <w:rPr>
                <w:rFonts w:ascii="Consolas" w:hAnsi="Consolas" w:cs="Consolas"/>
                <w:color w:val="000000"/>
                <w:kern w:val="0"/>
                <w:sz w:val="24"/>
                <w:szCs w:val="36"/>
              </w:rPr>
              <w:t>TreeNode</w:t>
            </w:r>
            <w:proofErr w:type="spellEnd"/>
            <w:r w:rsidRPr="00ED523F">
              <w:rPr>
                <w:rFonts w:ascii="Consolas" w:hAnsi="Consolas" w:cs="Consolas"/>
                <w:color w:val="000000"/>
                <w:kern w:val="0"/>
                <w:sz w:val="24"/>
                <w:szCs w:val="36"/>
              </w:rPr>
              <w:t>&lt;K,V&gt;)p).</w:t>
            </w:r>
            <w:proofErr w:type="spellStart"/>
            <w:r w:rsidRPr="00ED523F">
              <w:rPr>
                <w:rFonts w:ascii="Consolas" w:hAnsi="Consolas" w:cs="Consolas"/>
                <w:color w:val="000000"/>
                <w:kern w:val="0"/>
                <w:sz w:val="24"/>
                <w:szCs w:val="36"/>
              </w:rPr>
              <w:t>putTreeVal</w:t>
            </w:r>
            <w:proofErr w:type="spellEnd"/>
            <w:r w:rsidRPr="00ED523F">
              <w:rPr>
                <w:rFonts w:ascii="Consolas" w:hAnsi="Consolas" w:cs="Consolas"/>
                <w:color w:val="000000"/>
                <w:kern w:val="0"/>
                <w:sz w:val="24"/>
                <w:szCs w:val="36"/>
              </w:rPr>
              <w:t>(</w:t>
            </w:r>
            <w:r w:rsidRPr="00ED523F">
              <w:rPr>
                <w:rFonts w:ascii="Consolas" w:hAnsi="Consolas" w:cs="Consolas"/>
                <w:b/>
                <w:bCs/>
                <w:color w:val="7F0055"/>
                <w:kern w:val="0"/>
                <w:sz w:val="24"/>
                <w:szCs w:val="36"/>
              </w:rPr>
              <w:t>this</w:t>
            </w:r>
            <w:r w:rsidRPr="00ED523F">
              <w:rPr>
                <w:rFonts w:ascii="Consolas" w:hAnsi="Consolas" w:cs="Consolas"/>
                <w:color w:val="000000"/>
                <w:kern w:val="0"/>
                <w:sz w:val="24"/>
                <w:szCs w:val="36"/>
              </w:rPr>
              <w:t>, tab, hash, key, value);</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else</w:t>
            </w: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这时候就是链表结构了，要把待插入元素挂在链尾</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for</w:t>
            </w: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int</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binCount</w:t>
            </w:r>
            <w:proofErr w:type="spellEnd"/>
            <w:r w:rsidRPr="00ED523F">
              <w:rPr>
                <w:rFonts w:ascii="Consolas" w:hAnsi="Consolas" w:cs="Consolas"/>
                <w:color w:val="000000"/>
                <w:kern w:val="0"/>
                <w:sz w:val="24"/>
                <w:szCs w:val="36"/>
              </w:rPr>
              <w:t xml:space="preserve"> = 0; ; ++</w:t>
            </w:r>
            <w:proofErr w:type="spellStart"/>
            <w:r w:rsidRPr="00ED523F">
              <w:rPr>
                <w:rFonts w:ascii="Consolas" w:hAnsi="Consolas" w:cs="Consolas"/>
                <w:color w:val="000000"/>
                <w:kern w:val="0"/>
                <w:sz w:val="24"/>
                <w:szCs w:val="36"/>
              </w:rPr>
              <w:t>binCount</w:t>
            </w:r>
            <w:proofErr w:type="spellEnd"/>
            <w:r w:rsidRPr="00ED523F">
              <w:rPr>
                <w:rFonts w:ascii="Consolas" w:hAnsi="Consolas" w:cs="Consolas"/>
                <w:color w:val="000000"/>
                <w:kern w:val="0"/>
                <w:sz w:val="24"/>
                <w:szCs w:val="36"/>
              </w:rPr>
              <w:t>)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w:t>
            </w:r>
            <w:r w:rsidRPr="00ED523F">
              <w:rPr>
                <w:rFonts w:ascii="Consolas" w:hAnsi="Consolas" w:cs="Consolas"/>
                <w:color w:val="3F7F5F"/>
                <w:kern w:val="0"/>
                <w:sz w:val="24"/>
                <w:szCs w:val="36"/>
              </w:rPr>
              <w:t>向后循环</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((e = </w:t>
            </w:r>
            <w:proofErr w:type="spellStart"/>
            <w:r w:rsidRPr="00ED523F">
              <w:rPr>
                <w:rFonts w:ascii="Consolas" w:hAnsi="Consolas" w:cs="Consolas"/>
                <w:color w:val="000000"/>
                <w:kern w:val="0"/>
                <w:sz w:val="24"/>
                <w:szCs w:val="36"/>
              </w:rPr>
              <w:t>p.next</w:t>
            </w:r>
            <w:proofErr w:type="spellEnd"/>
            <w:r w:rsidRPr="00ED523F">
              <w:rPr>
                <w:rFonts w:ascii="Consolas" w:hAnsi="Consolas" w:cs="Consolas"/>
                <w:color w:val="000000"/>
                <w:kern w:val="0"/>
                <w:sz w:val="24"/>
                <w:szCs w:val="36"/>
              </w:rPr>
              <w:t xml:space="preserve">)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lastRenderedPageBreak/>
              <w:t xml:space="preserve">                 </w:t>
            </w:r>
            <w:proofErr w:type="spellStart"/>
            <w:r w:rsidRPr="00ED523F">
              <w:rPr>
                <w:rFonts w:ascii="Consolas" w:hAnsi="Consolas" w:cs="Consolas"/>
                <w:color w:val="000000"/>
                <w:kern w:val="0"/>
                <w:sz w:val="24"/>
                <w:szCs w:val="36"/>
              </w:rPr>
              <w:t>p.next</w:t>
            </w:r>
            <w:proofErr w:type="spellEnd"/>
            <w:r w:rsidRPr="00ED523F">
              <w:rPr>
                <w:rFonts w:ascii="Consolas" w:hAnsi="Consolas" w:cs="Consolas"/>
                <w:color w:val="000000"/>
                <w:kern w:val="0"/>
                <w:sz w:val="24"/>
                <w:szCs w:val="36"/>
              </w:rPr>
              <w:t xml:space="preserve"> = </w:t>
            </w:r>
            <w:proofErr w:type="spellStart"/>
            <w:r w:rsidRPr="00ED523F">
              <w:rPr>
                <w:rFonts w:ascii="Consolas" w:hAnsi="Consolas" w:cs="Consolas"/>
                <w:color w:val="000000"/>
                <w:kern w:val="0"/>
                <w:sz w:val="24"/>
                <w:szCs w:val="36"/>
              </w:rPr>
              <w:t>newNode</w:t>
            </w:r>
            <w:proofErr w:type="spellEnd"/>
            <w:r w:rsidRPr="00ED523F">
              <w:rPr>
                <w:rFonts w:ascii="Consolas" w:hAnsi="Consolas" w:cs="Consolas"/>
                <w:color w:val="000000"/>
                <w:kern w:val="0"/>
                <w:sz w:val="24"/>
                <w:szCs w:val="36"/>
              </w:rPr>
              <w:t xml:space="preserve">(hash, key, value,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链表比较长，需要树化，</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由于初始即为</w:t>
            </w:r>
            <w:proofErr w:type="spellStart"/>
            <w:r w:rsidRPr="00ED523F">
              <w:rPr>
                <w:rFonts w:ascii="Consolas" w:hAnsi="Consolas" w:cs="Consolas"/>
                <w:color w:val="3F7F5F"/>
                <w:kern w:val="0"/>
                <w:sz w:val="24"/>
                <w:szCs w:val="36"/>
              </w:rPr>
              <w:t>p.next</w:t>
            </w:r>
            <w:proofErr w:type="spellEnd"/>
            <w:r w:rsidRPr="00ED523F">
              <w:rPr>
                <w:rFonts w:ascii="Consolas" w:hAnsi="Consolas" w:cs="Consolas"/>
                <w:color w:val="3F7F5F"/>
                <w:kern w:val="0"/>
                <w:sz w:val="24"/>
                <w:szCs w:val="36"/>
              </w:rPr>
              <w:t>，所以当插入第</w:t>
            </w:r>
            <w:r w:rsidRPr="00ED523F">
              <w:rPr>
                <w:rFonts w:ascii="Consolas" w:hAnsi="Consolas" w:cs="Consolas"/>
                <w:color w:val="3F7F5F"/>
                <w:kern w:val="0"/>
                <w:sz w:val="24"/>
                <w:szCs w:val="36"/>
              </w:rPr>
              <w:t>9</w:t>
            </w:r>
            <w:r w:rsidRPr="00ED523F">
              <w:rPr>
                <w:rFonts w:ascii="Consolas" w:hAnsi="Consolas" w:cs="Consolas"/>
                <w:color w:val="3F7F5F"/>
                <w:kern w:val="0"/>
                <w:sz w:val="24"/>
                <w:szCs w:val="36"/>
              </w:rPr>
              <w:t>个元素才</w:t>
            </w:r>
            <w:proofErr w:type="gramStart"/>
            <w:r w:rsidRPr="00ED523F">
              <w:rPr>
                <w:rFonts w:ascii="Consolas" w:hAnsi="Consolas" w:cs="Consolas"/>
                <w:color w:val="3F7F5F"/>
                <w:kern w:val="0"/>
                <w:sz w:val="24"/>
                <w:szCs w:val="36"/>
              </w:rPr>
              <w:t>会树化</w:t>
            </w:r>
            <w:proofErr w:type="gramEnd"/>
          </w:p>
          <w:p w:rsidR="00ED523F" w:rsidRPr="00ED523F" w:rsidRDefault="00ED523F" w:rsidP="00ED523F">
            <w:pPr>
              <w:autoSpaceDE w:val="0"/>
              <w:autoSpaceDN w:val="0"/>
              <w:adjustRightInd w:val="0"/>
              <w:jc w:val="left"/>
              <w:rPr>
                <w:rFonts w:ascii="Consolas" w:hAnsi="Consolas" w:cs="Consolas"/>
                <w:kern w:val="0"/>
                <w:sz w:val="24"/>
                <w:szCs w:val="36"/>
              </w:rPr>
            </w:pPr>
            <w:r>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binCount</w:t>
            </w:r>
            <w:proofErr w:type="spellEnd"/>
            <w:r w:rsidRPr="00ED523F">
              <w:rPr>
                <w:rFonts w:ascii="Consolas" w:hAnsi="Consolas" w:cs="Consolas"/>
                <w:color w:val="000000"/>
                <w:kern w:val="0"/>
                <w:sz w:val="24"/>
                <w:szCs w:val="36"/>
              </w:rPr>
              <w:t xml:space="preserve"> &gt;= TREEIFY_THRESHOLD - 1) </w:t>
            </w:r>
            <w:r w:rsidRPr="00ED523F">
              <w:rPr>
                <w:rFonts w:ascii="Consolas" w:hAnsi="Consolas" w:cs="Consolas"/>
                <w:color w:val="3F7F5F"/>
                <w:kern w:val="0"/>
                <w:sz w:val="24"/>
                <w:szCs w:val="36"/>
              </w:rPr>
              <w:t>// -1 for 1st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treeifyBin</w:t>
            </w:r>
            <w:proofErr w:type="spellEnd"/>
            <w:r w:rsidRPr="00ED523F">
              <w:rPr>
                <w:rFonts w:ascii="Consolas" w:hAnsi="Consolas" w:cs="Consolas"/>
                <w:color w:val="000000"/>
                <w:kern w:val="0"/>
                <w:sz w:val="24"/>
                <w:szCs w:val="36"/>
              </w:rPr>
              <w:t>(tab, hash);</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break</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找到了对应元素，就可以停止了</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e.hash</w:t>
            </w:r>
            <w:proofErr w:type="spellEnd"/>
            <w:r w:rsidRPr="00ED523F">
              <w:rPr>
                <w:rFonts w:ascii="Consolas" w:hAnsi="Consolas" w:cs="Consolas"/>
                <w:color w:val="000000"/>
                <w:kern w:val="0"/>
                <w:sz w:val="24"/>
                <w:szCs w:val="36"/>
              </w:rPr>
              <w:t xml:space="preserve"> == hash &amp;&amp;</w:t>
            </w:r>
          </w:p>
          <w:p w:rsidR="00ED523F" w:rsidRPr="00ED523F" w:rsidRDefault="00ED523F" w:rsidP="00ED523F">
            <w:pPr>
              <w:autoSpaceDE w:val="0"/>
              <w:autoSpaceDN w:val="0"/>
              <w:adjustRightInd w:val="0"/>
              <w:jc w:val="left"/>
              <w:rPr>
                <w:rFonts w:ascii="Consolas" w:hAnsi="Consolas" w:cs="Consolas"/>
                <w:kern w:val="0"/>
                <w:sz w:val="24"/>
                <w:szCs w:val="36"/>
              </w:rPr>
            </w:pPr>
            <w:r>
              <w:rPr>
                <w:rFonts w:ascii="Consolas" w:hAnsi="Consolas" w:cs="Consolas"/>
                <w:color w:val="000000"/>
                <w:kern w:val="0"/>
                <w:sz w:val="24"/>
                <w:szCs w:val="36"/>
              </w:rPr>
              <w:t xml:space="preserve">             </w:t>
            </w:r>
            <w:r w:rsidRPr="00ED523F">
              <w:rPr>
                <w:rFonts w:ascii="Consolas" w:hAnsi="Consolas" w:cs="Consolas"/>
                <w:color w:val="000000"/>
                <w:kern w:val="0"/>
                <w:sz w:val="24"/>
                <w:szCs w:val="36"/>
              </w:rPr>
              <w:t xml:space="preserve">((k = </w:t>
            </w:r>
            <w:proofErr w:type="spellStart"/>
            <w:r w:rsidRPr="00ED523F">
              <w:rPr>
                <w:rFonts w:ascii="Consolas" w:hAnsi="Consolas" w:cs="Consolas"/>
                <w:color w:val="000000"/>
                <w:kern w:val="0"/>
                <w:sz w:val="24"/>
                <w:szCs w:val="36"/>
              </w:rPr>
              <w:t>e.key</w:t>
            </w:r>
            <w:proofErr w:type="spellEnd"/>
            <w:r w:rsidRPr="00ED523F">
              <w:rPr>
                <w:rFonts w:ascii="Consolas" w:hAnsi="Consolas" w:cs="Consolas"/>
                <w:color w:val="000000"/>
                <w:kern w:val="0"/>
                <w:sz w:val="24"/>
                <w:szCs w:val="36"/>
              </w:rPr>
              <w:t xml:space="preserve">) == key || (key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 xml:space="preserve"> &amp;&amp; </w:t>
            </w:r>
            <w:proofErr w:type="spellStart"/>
            <w:r w:rsidRPr="00ED523F">
              <w:rPr>
                <w:rFonts w:ascii="Consolas" w:hAnsi="Consolas" w:cs="Consolas"/>
                <w:color w:val="000000"/>
                <w:kern w:val="0"/>
                <w:sz w:val="24"/>
                <w:szCs w:val="36"/>
              </w:rPr>
              <w:t>key.equals</w:t>
            </w:r>
            <w:proofErr w:type="spellEnd"/>
            <w:r w:rsidRPr="00ED523F">
              <w:rPr>
                <w:rFonts w:ascii="Consolas" w:hAnsi="Consolas" w:cs="Consolas"/>
                <w:color w:val="000000"/>
                <w:kern w:val="0"/>
                <w:sz w:val="24"/>
                <w:szCs w:val="36"/>
              </w:rPr>
              <w:t>(k))))</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break</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继续向后</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p = e;</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e</w:t>
            </w:r>
            <w:r w:rsidRPr="00ED523F">
              <w:rPr>
                <w:rFonts w:ascii="Consolas" w:hAnsi="Consolas" w:cs="Consolas"/>
                <w:color w:val="3F7F5F"/>
                <w:kern w:val="0"/>
                <w:sz w:val="24"/>
                <w:szCs w:val="36"/>
              </w:rPr>
              <w:t>就是被替换出来的元素，这时候就是修改元素值</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(e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 xml:space="preserve">) { </w:t>
            </w:r>
            <w:r w:rsidRPr="00ED523F">
              <w:rPr>
                <w:rFonts w:ascii="Consolas" w:hAnsi="Consolas" w:cs="Consolas"/>
                <w:color w:val="3F7F5F"/>
                <w:kern w:val="0"/>
                <w:sz w:val="24"/>
                <w:szCs w:val="36"/>
              </w:rPr>
              <w:t>// existing mapping for key</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V </w:t>
            </w:r>
            <w:proofErr w:type="spellStart"/>
            <w:r w:rsidRPr="00ED523F">
              <w:rPr>
                <w:rFonts w:ascii="Consolas" w:hAnsi="Consolas" w:cs="Consolas"/>
                <w:color w:val="000000"/>
                <w:kern w:val="0"/>
                <w:sz w:val="24"/>
                <w:szCs w:val="36"/>
              </w:rPr>
              <w:t>oldValue</w:t>
            </w:r>
            <w:proofErr w:type="spellEnd"/>
            <w:r w:rsidRPr="00ED523F">
              <w:rPr>
                <w:rFonts w:ascii="Consolas" w:hAnsi="Consolas" w:cs="Consolas"/>
                <w:color w:val="000000"/>
                <w:kern w:val="0"/>
                <w:sz w:val="24"/>
                <w:szCs w:val="36"/>
              </w:rPr>
              <w:t xml:space="preserve"> = </w:t>
            </w:r>
            <w:proofErr w:type="spellStart"/>
            <w:r w:rsidRPr="00ED523F">
              <w:rPr>
                <w:rFonts w:ascii="Consolas" w:hAnsi="Consolas" w:cs="Consolas"/>
                <w:color w:val="000000"/>
                <w:kern w:val="0"/>
                <w:sz w:val="24"/>
                <w:szCs w:val="36"/>
              </w:rPr>
              <w:t>e.value</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onlyIfAbsent</w:t>
            </w:r>
            <w:proofErr w:type="spellEnd"/>
            <w:r w:rsidRPr="00ED523F">
              <w:rPr>
                <w:rFonts w:ascii="Consolas" w:hAnsi="Consolas" w:cs="Consolas"/>
                <w:color w:val="000000"/>
                <w:kern w:val="0"/>
                <w:sz w:val="24"/>
                <w:szCs w:val="36"/>
              </w:rPr>
              <w:t xml:space="preserve"> || </w:t>
            </w:r>
            <w:proofErr w:type="spellStart"/>
            <w:r w:rsidRPr="00ED523F">
              <w:rPr>
                <w:rFonts w:ascii="Consolas" w:hAnsi="Consolas" w:cs="Consolas"/>
                <w:color w:val="000000"/>
                <w:kern w:val="0"/>
                <w:sz w:val="24"/>
                <w:szCs w:val="36"/>
              </w:rPr>
              <w:t>oldValue</w:t>
            </w:r>
            <w:proofErr w:type="spellEnd"/>
            <w:r w:rsidRPr="00ED523F">
              <w:rPr>
                <w:rFonts w:ascii="Consolas" w:hAnsi="Consolas" w:cs="Consolas"/>
                <w:color w:val="000000"/>
                <w:kern w:val="0"/>
                <w:sz w:val="24"/>
                <w:szCs w:val="36"/>
              </w:rPr>
              <w:t xml:space="preserve"> ==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e.value</w:t>
            </w:r>
            <w:proofErr w:type="spellEnd"/>
            <w:r w:rsidRPr="00ED523F">
              <w:rPr>
                <w:rFonts w:ascii="Consolas" w:hAnsi="Consolas" w:cs="Consolas"/>
                <w:color w:val="000000"/>
                <w:kern w:val="0"/>
                <w:sz w:val="24"/>
                <w:szCs w:val="36"/>
              </w:rPr>
              <w:t xml:space="preserve"> = value;</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默认为空实现，允许我们修改完成后做一些操作</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afterNodeAccess</w:t>
            </w:r>
            <w:proofErr w:type="spellEnd"/>
            <w:r w:rsidRPr="00ED523F">
              <w:rPr>
                <w:rFonts w:ascii="Consolas" w:hAnsi="Consolas" w:cs="Consolas"/>
                <w:color w:val="000000"/>
                <w:kern w:val="0"/>
                <w:sz w:val="24"/>
                <w:szCs w:val="36"/>
              </w:rPr>
              <w:t>(e);</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return</w:t>
            </w: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oldValue</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modCount</w:t>
            </w:r>
            <w:proofErr w:type="spellEnd"/>
            <w:r w:rsidRPr="00ED523F">
              <w:rPr>
                <w:rFonts w:ascii="Consolas" w:hAnsi="Consolas" w:cs="Consolas"/>
                <w:color w:val="000000"/>
                <w:kern w:val="0"/>
                <w:sz w:val="24"/>
                <w:szCs w:val="36"/>
              </w:rPr>
              <w: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size</w:t>
            </w:r>
            <w:r w:rsidRPr="00ED523F">
              <w:rPr>
                <w:rFonts w:ascii="Consolas" w:hAnsi="Consolas" w:cs="Consolas"/>
                <w:color w:val="3F7F5F"/>
                <w:kern w:val="0"/>
                <w:sz w:val="24"/>
                <w:szCs w:val="36"/>
              </w:rPr>
              <w:t>太大，达到了</w:t>
            </w:r>
            <w:r w:rsidRPr="00ED523F">
              <w:rPr>
                <w:rFonts w:ascii="Consolas" w:hAnsi="Consolas" w:cs="Consolas"/>
                <w:color w:val="3F7F5F"/>
                <w:kern w:val="0"/>
                <w:sz w:val="24"/>
                <w:szCs w:val="36"/>
              </w:rPr>
              <w:t>capacity</w:t>
            </w:r>
            <w:r w:rsidRPr="00ED523F">
              <w:rPr>
                <w:rFonts w:ascii="Consolas" w:hAnsi="Consolas" w:cs="Consolas"/>
                <w:color w:val="3F7F5F"/>
                <w:kern w:val="0"/>
                <w:sz w:val="24"/>
                <w:szCs w:val="36"/>
              </w:rPr>
              <w:t>的</w:t>
            </w:r>
            <w:r w:rsidRPr="00ED523F">
              <w:rPr>
                <w:rFonts w:ascii="Consolas" w:hAnsi="Consolas" w:cs="Consolas"/>
                <w:color w:val="3F7F5F"/>
                <w:kern w:val="0"/>
                <w:sz w:val="24"/>
                <w:szCs w:val="36"/>
              </w:rPr>
              <w:t>0.75</w:t>
            </w:r>
            <w:r w:rsidRPr="00ED523F">
              <w:rPr>
                <w:rFonts w:ascii="Consolas" w:hAnsi="Consolas" w:cs="Consolas"/>
                <w:color w:val="3F7F5F"/>
                <w:kern w:val="0"/>
                <w:sz w:val="24"/>
                <w:szCs w:val="36"/>
              </w:rPr>
              <w:t>，需要扩容</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if</w:t>
            </w:r>
            <w:r w:rsidRPr="00ED523F">
              <w:rPr>
                <w:rFonts w:ascii="Consolas" w:hAnsi="Consolas" w:cs="Consolas"/>
                <w:color w:val="000000"/>
                <w:kern w:val="0"/>
                <w:sz w:val="24"/>
                <w:szCs w:val="36"/>
              </w:rPr>
              <w:t xml:space="preserve"> (++size &gt; threshold)</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resize();</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color w:val="3F7F5F"/>
                <w:kern w:val="0"/>
                <w:sz w:val="24"/>
                <w:szCs w:val="36"/>
              </w:rPr>
              <w:t xml:space="preserve">// </w:t>
            </w:r>
            <w:r w:rsidRPr="00ED523F">
              <w:rPr>
                <w:rFonts w:ascii="Consolas" w:hAnsi="Consolas" w:cs="Consolas"/>
                <w:color w:val="3F7F5F"/>
                <w:kern w:val="0"/>
                <w:sz w:val="24"/>
                <w:szCs w:val="36"/>
              </w:rPr>
              <w:t>默认也是空实现，允许我们插入完成后做一些操作</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proofErr w:type="spellStart"/>
            <w:r w:rsidRPr="00ED523F">
              <w:rPr>
                <w:rFonts w:ascii="Consolas" w:hAnsi="Consolas" w:cs="Consolas"/>
                <w:color w:val="000000"/>
                <w:kern w:val="0"/>
                <w:sz w:val="24"/>
                <w:szCs w:val="36"/>
              </w:rPr>
              <w:t>afterNodeInsertion</w:t>
            </w:r>
            <w:proofErr w:type="spellEnd"/>
            <w:r w:rsidRPr="00ED523F">
              <w:rPr>
                <w:rFonts w:ascii="Consolas" w:hAnsi="Consolas" w:cs="Consolas"/>
                <w:color w:val="000000"/>
                <w:kern w:val="0"/>
                <w:sz w:val="24"/>
                <w:szCs w:val="36"/>
              </w:rPr>
              <w:t>(evict);</w:t>
            </w:r>
          </w:p>
          <w:p w:rsidR="00ED523F"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return</w:t>
            </w:r>
            <w:r w:rsidRPr="00ED523F">
              <w:rPr>
                <w:rFonts w:ascii="Consolas" w:hAnsi="Consolas" w:cs="Consolas"/>
                <w:color w:val="000000"/>
                <w:kern w:val="0"/>
                <w:sz w:val="24"/>
                <w:szCs w:val="36"/>
              </w:rPr>
              <w:t xml:space="preserve"> </w:t>
            </w:r>
            <w:r w:rsidRPr="00ED523F">
              <w:rPr>
                <w:rFonts w:ascii="Consolas" w:hAnsi="Consolas" w:cs="Consolas"/>
                <w:b/>
                <w:bCs/>
                <w:color w:val="7F0055"/>
                <w:kern w:val="0"/>
                <w:sz w:val="24"/>
                <w:szCs w:val="36"/>
              </w:rPr>
              <w:t>null</w:t>
            </w:r>
            <w:r w:rsidRPr="00ED523F">
              <w:rPr>
                <w:rFonts w:ascii="Consolas" w:hAnsi="Consolas" w:cs="Consolas"/>
                <w:color w:val="000000"/>
                <w:kern w:val="0"/>
                <w:sz w:val="24"/>
                <w:szCs w:val="36"/>
              </w:rPr>
              <w:t>;</w:t>
            </w:r>
          </w:p>
          <w:p w:rsidR="00A774C4" w:rsidRPr="00ED523F" w:rsidRDefault="00ED523F" w:rsidP="00ED523F">
            <w:pPr>
              <w:autoSpaceDE w:val="0"/>
              <w:autoSpaceDN w:val="0"/>
              <w:adjustRightInd w:val="0"/>
              <w:jc w:val="left"/>
              <w:rPr>
                <w:rFonts w:ascii="Consolas" w:hAnsi="Consolas" w:cs="Consolas"/>
                <w:kern w:val="0"/>
                <w:sz w:val="24"/>
                <w:szCs w:val="36"/>
              </w:rPr>
            </w:pPr>
            <w:r w:rsidRPr="00ED523F">
              <w:rPr>
                <w:rFonts w:ascii="Consolas" w:hAnsi="Consolas" w:cs="Consolas"/>
                <w:color w:val="000000"/>
                <w:kern w:val="0"/>
                <w:sz w:val="24"/>
                <w:szCs w:val="36"/>
              </w:rPr>
              <w:t>}</w:t>
            </w:r>
          </w:p>
        </w:tc>
      </w:tr>
    </w:tbl>
    <w:p w:rsidR="0019593A" w:rsidRPr="009B7B5A" w:rsidRDefault="00AA4D76" w:rsidP="00671233">
      <w:pPr>
        <w:pStyle w:val="a7"/>
        <w:ind w:left="1697" w:firstLineChars="0" w:firstLine="0"/>
        <w:rPr>
          <w:color w:val="FF0000"/>
        </w:rPr>
      </w:pPr>
      <w:r w:rsidRPr="009B7B5A">
        <w:rPr>
          <w:rFonts w:hint="eastAsia"/>
          <w:color w:val="FF0000"/>
        </w:rPr>
        <w:lastRenderedPageBreak/>
        <w:t>1.</w:t>
      </w:r>
      <w:r w:rsidRPr="009B7B5A">
        <w:rPr>
          <w:rFonts w:hint="eastAsia"/>
          <w:color w:val="FF0000"/>
        </w:rPr>
        <w:t>如果</w:t>
      </w:r>
      <w:r w:rsidRPr="009B7B5A">
        <w:rPr>
          <w:rFonts w:hint="eastAsia"/>
          <w:color w:val="FF0000"/>
        </w:rPr>
        <w:t>HashMap</w:t>
      </w:r>
      <w:r w:rsidRPr="009B7B5A">
        <w:rPr>
          <w:rFonts w:hint="eastAsia"/>
          <w:color w:val="FF0000"/>
        </w:rPr>
        <w:t>未被初始化过，则初始化。</w:t>
      </w:r>
    </w:p>
    <w:p w:rsidR="00AA4D76" w:rsidRPr="009B7B5A" w:rsidRDefault="00AA4D76" w:rsidP="00671233">
      <w:pPr>
        <w:pStyle w:val="a7"/>
        <w:ind w:left="1697" w:firstLineChars="0" w:firstLine="0"/>
        <w:rPr>
          <w:color w:val="FF0000"/>
        </w:rPr>
      </w:pPr>
      <w:r w:rsidRPr="009B7B5A">
        <w:rPr>
          <w:rFonts w:hint="eastAsia"/>
          <w:color w:val="FF0000"/>
        </w:rPr>
        <w:t>2.</w:t>
      </w:r>
      <w:r w:rsidRPr="009B7B5A">
        <w:rPr>
          <w:rFonts w:hint="eastAsia"/>
          <w:color w:val="FF0000"/>
        </w:rPr>
        <w:t>对</w:t>
      </w:r>
      <w:r w:rsidRPr="009B7B5A">
        <w:rPr>
          <w:rFonts w:hint="eastAsia"/>
          <w:color w:val="FF0000"/>
        </w:rPr>
        <w:t>key</w:t>
      </w:r>
      <w:r w:rsidRPr="009B7B5A">
        <w:rPr>
          <w:rFonts w:hint="eastAsia"/>
          <w:color w:val="FF0000"/>
        </w:rPr>
        <w:t>求</w:t>
      </w:r>
      <w:r w:rsidRPr="009B7B5A">
        <w:rPr>
          <w:rFonts w:hint="eastAsia"/>
          <w:color w:val="FF0000"/>
        </w:rPr>
        <w:t>Hash</w:t>
      </w:r>
      <w:r w:rsidRPr="009B7B5A">
        <w:rPr>
          <w:rFonts w:hint="eastAsia"/>
          <w:color w:val="FF0000"/>
        </w:rPr>
        <w:t>值，然后再计算下标。</w:t>
      </w:r>
    </w:p>
    <w:p w:rsidR="008853C5" w:rsidRPr="009B7B5A" w:rsidRDefault="008853C5" w:rsidP="00671233">
      <w:pPr>
        <w:pStyle w:val="a7"/>
        <w:ind w:left="1697" w:firstLineChars="0" w:firstLine="0"/>
        <w:rPr>
          <w:color w:val="FF0000"/>
        </w:rPr>
      </w:pPr>
      <w:r w:rsidRPr="009B7B5A">
        <w:rPr>
          <w:rFonts w:hint="eastAsia"/>
          <w:color w:val="FF0000"/>
        </w:rPr>
        <w:t>3.</w:t>
      </w:r>
      <w:r w:rsidRPr="009B7B5A">
        <w:rPr>
          <w:rFonts w:hint="eastAsia"/>
          <w:color w:val="FF0000"/>
        </w:rPr>
        <w:t>如果没有碰撞，直接放入桶中。</w:t>
      </w:r>
    </w:p>
    <w:p w:rsidR="008853C5" w:rsidRPr="009B7B5A" w:rsidRDefault="008853C5" w:rsidP="00671233">
      <w:pPr>
        <w:pStyle w:val="a7"/>
        <w:ind w:left="1697" w:firstLineChars="0" w:firstLine="0"/>
        <w:rPr>
          <w:color w:val="FF0000"/>
        </w:rPr>
      </w:pPr>
      <w:r w:rsidRPr="009B7B5A">
        <w:rPr>
          <w:rFonts w:hint="eastAsia"/>
          <w:color w:val="FF0000"/>
        </w:rPr>
        <w:t>4.</w:t>
      </w:r>
      <w:r w:rsidRPr="009B7B5A">
        <w:rPr>
          <w:rFonts w:hint="eastAsia"/>
          <w:color w:val="FF0000"/>
        </w:rPr>
        <w:t>如果碰撞了，以链表的方式链接到后面。</w:t>
      </w:r>
      <w:r w:rsidR="00305BD5" w:rsidRPr="009B7B5A">
        <w:rPr>
          <w:rFonts w:hint="eastAsia"/>
          <w:color w:val="FF0000"/>
        </w:rPr>
        <w:t>（即数组这个位置已经有元素）</w:t>
      </w:r>
    </w:p>
    <w:p w:rsidR="008853C5" w:rsidRPr="009B7B5A" w:rsidRDefault="008853C5" w:rsidP="00671233">
      <w:pPr>
        <w:pStyle w:val="a7"/>
        <w:ind w:left="1697" w:firstLineChars="0" w:firstLine="0"/>
        <w:rPr>
          <w:color w:val="FF0000"/>
        </w:rPr>
      </w:pPr>
      <w:r w:rsidRPr="009B7B5A">
        <w:rPr>
          <w:rFonts w:hint="eastAsia"/>
          <w:color w:val="FF0000"/>
        </w:rPr>
        <w:t>5.</w:t>
      </w:r>
      <w:r w:rsidRPr="009B7B5A">
        <w:rPr>
          <w:rFonts w:hint="eastAsia"/>
          <w:color w:val="FF0000"/>
        </w:rPr>
        <w:t>如果链表长度超过阀值，则把链表转成红黑树。</w:t>
      </w:r>
    </w:p>
    <w:p w:rsidR="008853C5" w:rsidRPr="009B7B5A" w:rsidRDefault="008853C5" w:rsidP="00671233">
      <w:pPr>
        <w:pStyle w:val="a7"/>
        <w:ind w:left="1697" w:firstLineChars="0" w:firstLine="0"/>
        <w:rPr>
          <w:color w:val="FF0000"/>
        </w:rPr>
      </w:pPr>
      <w:r w:rsidRPr="009B7B5A">
        <w:rPr>
          <w:rFonts w:hint="eastAsia"/>
          <w:color w:val="FF0000"/>
        </w:rPr>
        <w:t>6.</w:t>
      </w:r>
      <w:r w:rsidRPr="009B7B5A">
        <w:rPr>
          <w:rFonts w:hint="eastAsia"/>
          <w:color w:val="FF0000"/>
        </w:rPr>
        <w:t>如果链表长度低于</w:t>
      </w:r>
      <w:r w:rsidRPr="009B7B5A">
        <w:rPr>
          <w:rFonts w:hint="eastAsia"/>
          <w:color w:val="FF0000"/>
        </w:rPr>
        <w:t>6</w:t>
      </w:r>
      <w:r w:rsidRPr="009B7B5A">
        <w:rPr>
          <w:rFonts w:hint="eastAsia"/>
          <w:color w:val="FF0000"/>
        </w:rPr>
        <w:t>，则把红黑树转回链表。</w:t>
      </w:r>
    </w:p>
    <w:p w:rsidR="008853C5" w:rsidRPr="009B7B5A" w:rsidRDefault="008853C5" w:rsidP="00671233">
      <w:pPr>
        <w:pStyle w:val="a7"/>
        <w:ind w:left="1697" w:firstLineChars="0" w:firstLine="0"/>
        <w:rPr>
          <w:color w:val="FF0000"/>
        </w:rPr>
      </w:pPr>
      <w:r w:rsidRPr="009B7B5A">
        <w:rPr>
          <w:rFonts w:hint="eastAsia"/>
          <w:color w:val="FF0000"/>
        </w:rPr>
        <w:t>7.</w:t>
      </w:r>
      <w:r w:rsidRPr="009B7B5A">
        <w:rPr>
          <w:rFonts w:hint="eastAsia"/>
          <w:color w:val="FF0000"/>
        </w:rPr>
        <w:t>如果节点已经存在则替换旧值</w:t>
      </w:r>
    </w:p>
    <w:p w:rsidR="008853C5" w:rsidRPr="009B7B5A" w:rsidRDefault="008853C5" w:rsidP="00671233">
      <w:pPr>
        <w:pStyle w:val="a7"/>
        <w:ind w:left="1697" w:firstLineChars="0" w:firstLine="0"/>
        <w:rPr>
          <w:color w:val="FF0000"/>
        </w:rPr>
      </w:pPr>
      <w:r w:rsidRPr="009B7B5A">
        <w:rPr>
          <w:rFonts w:hint="eastAsia"/>
          <w:color w:val="FF0000"/>
        </w:rPr>
        <w:t>8.</w:t>
      </w:r>
      <w:proofErr w:type="gramStart"/>
      <w:r w:rsidRPr="009B7B5A">
        <w:rPr>
          <w:rFonts w:hint="eastAsia"/>
          <w:color w:val="FF0000"/>
        </w:rPr>
        <w:t>如果桶满了</w:t>
      </w:r>
      <w:proofErr w:type="gramEnd"/>
      <w:r w:rsidRPr="009B7B5A">
        <w:rPr>
          <w:rFonts w:hint="eastAsia"/>
          <w:color w:val="FF0000"/>
        </w:rPr>
        <w:t>(</w:t>
      </w:r>
      <w:r w:rsidRPr="009B7B5A">
        <w:rPr>
          <w:rFonts w:hint="eastAsia"/>
          <w:color w:val="FF0000"/>
        </w:rPr>
        <w:t>容量</w:t>
      </w:r>
      <w:r w:rsidRPr="009B7B5A">
        <w:rPr>
          <w:rFonts w:hint="eastAsia"/>
          <w:color w:val="FF0000"/>
        </w:rPr>
        <w:t>16*</w:t>
      </w:r>
      <w:r w:rsidRPr="009B7B5A">
        <w:rPr>
          <w:rFonts w:hint="eastAsia"/>
          <w:color w:val="FF0000"/>
        </w:rPr>
        <w:t>加载因子</w:t>
      </w:r>
      <w:r w:rsidRPr="009B7B5A">
        <w:rPr>
          <w:rFonts w:hint="eastAsia"/>
          <w:color w:val="FF0000"/>
        </w:rPr>
        <w:t>0.75),</w:t>
      </w:r>
      <w:r w:rsidRPr="009B7B5A">
        <w:rPr>
          <w:rFonts w:hint="eastAsia"/>
          <w:color w:val="FF0000"/>
        </w:rPr>
        <w:t>就需要</w:t>
      </w:r>
      <w:r w:rsidRPr="009B7B5A">
        <w:rPr>
          <w:rFonts w:hint="eastAsia"/>
          <w:color w:val="FF0000"/>
        </w:rPr>
        <w:t>resize(</w:t>
      </w:r>
      <w:r w:rsidRPr="009B7B5A">
        <w:rPr>
          <w:rFonts w:hint="eastAsia"/>
          <w:color w:val="FF0000"/>
        </w:rPr>
        <w:t>扩容</w:t>
      </w:r>
      <w:r w:rsidRPr="009B7B5A">
        <w:rPr>
          <w:rFonts w:hint="eastAsia"/>
          <w:color w:val="FF0000"/>
        </w:rPr>
        <w:t>2</w:t>
      </w:r>
      <w:r w:rsidRPr="009B7B5A">
        <w:rPr>
          <w:rFonts w:hint="eastAsia"/>
          <w:color w:val="FF0000"/>
        </w:rPr>
        <w:t>倍后重排</w:t>
      </w:r>
      <w:r w:rsidRPr="009B7B5A">
        <w:rPr>
          <w:rFonts w:hint="eastAsia"/>
          <w:color w:val="FF0000"/>
        </w:rPr>
        <w:t>)</w:t>
      </w:r>
    </w:p>
    <w:p w:rsidR="008853C5" w:rsidRDefault="001258AA" w:rsidP="00671233">
      <w:pPr>
        <w:pStyle w:val="a7"/>
        <w:ind w:left="1697" w:firstLineChars="0" w:firstLine="0"/>
      </w:pPr>
      <w:r>
        <w:rPr>
          <w:noProof/>
        </w:rPr>
        <w:lastRenderedPageBreak/>
        <w:drawing>
          <wp:inline distT="0" distB="0" distL="0" distR="0" wp14:anchorId="28FD4BB7" wp14:editId="086BEBE7">
            <wp:extent cx="5115465" cy="4024284"/>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27299" cy="4033594"/>
                    </a:xfrm>
                    <a:prstGeom prst="rect">
                      <a:avLst/>
                    </a:prstGeom>
                  </pic:spPr>
                </pic:pic>
              </a:graphicData>
            </a:graphic>
          </wp:inline>
        </w:drawing>
      </w:r>
    </w:p>
    <w:p w:rsidR="00074C24" w:rsidRDefault="00074C24" w:rsidP="00074C24">
      <w:pPr>
        <w:pStyle w:val="a7"/>
        <w:ind w:left="840" w:firstLineChars="0" w:firstLine="0"/>
      </w:pPr>
      <w:r>
        <w:rPr>
          <w:rFonts w:hint="eastAsia"/>
        </w:rPr>
        <w:tab/>
      </w:r>
      <w:r w:rsidRPr="00074C24">
        <w:t>HashMap</w:t>
      </w:r>
      <w:r w:rsidRPr="00074C24">
        <w:t>由数组</w:t>
      </w:r>
      <w:r w:rsidRPr="00074C24">
        <w:t>+</w:t>
      </w:r>
      <w:r w:rsidRPr="00074C24">
        <w:t>链表组成的，数组是</w:t>
      </w:r>
      <w:r w:rsidRPr="00074C24">
        <w:t>HashMap</w:t>
      </w:r>
      <w:r w:rsidRPr="00074C24">
        <w:t>的主体，链表则是主要为了解</w:t>
      </w:r>
      <w:r>
        <w:rPr>
          <w:rFonts w:hint="eastAsia"/>
        </w:rPr>
        <w:tab/>
      </w:r>
      <w:r w:rsidRPr="00074C24">
        <w:t>决哈希冲突而存在的，如果定位到的数组位置不含链表</w:t>
      </w:r>
      <w:r w:rsidRPr="00074C24">
        <w:t>(</w:t>
      </w:r>
      <w:r w:rsidRPr="00074C24">
        <w:t>当前</w:t>
      </w:r>
      <w:r w:rsidRPr="00074C24">
        <w:t>Node</w:t>
      </w:r>
      <w:r w:rsidRPr="00074C24">
        <w:t>的</w:t>
      </w:r>
      <w:r w:rsidRPr="00074C24">
        <w:t>next</w:t>
      </w:r>
      <w:r w:rsidRPr="00074C24">
        <w:t>为</w:t>
      </w:r>
      <w:r>
        <w:rPr>
          <w:rFonts w:hint="eastAsia"/>
        </w:rPr>
        <w:tab/>
      </w:r>
      <w:r w:rsidRPr="00074C24">
        <w:t>null),</w:t>
      </w:r>
      <w:r w:rsidRPr="00074C24">
        <w:t>那么对于查找，添加等操作很快，仅需一次寻址即可；如果定位到的数</w:t>
      </w:r>
      <w:r>
        <w:rPr>
          <w:rFonts w:hint="eastAsia"/>
        </w:rPr>
        <w:tab/>
      </w:r>
      <w:r w:rsidRPr="00074C24">
        <w:t>组位置包含链表，对于添加操作，其时间复杂度为</w:t>
      </w:r>
      <w:r w:rsidRPr="00074C24">
        <w:t>O(n)</w:t>
      </w:r>
      <w:r w:rsidRPr="00074C24">
        <w:t>，首先遍历链表，存在</w:t>
      </w:r>
      <w:r>
        <w:rPr>
          <w:rFonts w:hint="eastAsia"/>
        </w:rPr>
        <w:tab/>
      </w:r>
      <w:r w:rsidRPr="00074C24">
        <w:t>即覆盖，否则新增；对于查找操作来讲，仍需遍历链表，然后通过</w:t>
      </w:r>
      <w:r w:rsidRPr="00074C24">
        <w:t>key</w:t>
      </w:r>
      <w:r w:rsidRPr="00074C24">
        <w:t>对象的</w:t>
      </w:r>
      <w:r>
        <w:rPr>
          <w:rFonts w:hint="eastAsia"/>
        </w:rPr>
        <w:tab/>
      </w:r>
      <w:r w:rsidRPr="00074C24">
        <w:t>equals</w:t>
      </w:r>
      <w:r w:rsidRPr="00074C24">
        <w:t>方法逐一比对查找。所以，性能考虑，</w:t>
      </w:r>
      <w:r w:rsidRPr="00074C24">
        <w:t>HashMap</w:t>
      </w:r>
      <w:r w:rsidRPr="00074C24">
        <w:t>中的链表出现越少，性</w:t>
      </w:r>
      <w:r>
        <w:rPr>
          <w:rFonts w:hint="eastAsia"/>
        </w:rPr>
        <w:tab/>
      </w:r>
      <w:r w:rsidRPr="00074C24">
        <w:t>能才会越好。</w:t>
      </w:r>
    </w:p>
    <w:p w:rsidR="006756D5" w:rsidRDefault="006756D5" w:rsidP="00671233">
      <w:pPr>
        <w:pStyle w:val="a7"/>
        <w:ind w:left="1697" w:firstLineChars="0" w:firstLine="0"/>
        <w:rPr>
          <w:b/>
          <w:bCs/>
        </w:rPr>
      </w:pPr>
      <w:r w:rsidRPr="006756D5">
        <w:rPr>
          <w:rFonts w:hint="eastAsia"/>
          <w:b/>
          <w:bCs/>
        </w:rPr>
        <w:t>get</w:t>
      </w:r>
      <w:r w:rsidRPr="006756D5">
        <w:rPr>
          <w:rFonts w:hint="eastAsia"/>
          <w:b/>
          <w:bCs/>
        </w:rPr>
        <w:t>操作</w:t>
      </w:r>
    </w:p>
    <w:p w:rsidR="00CF6B30" w:rsidRDefault="00120273" w:rsidP="00120273">
      <w:pPr>
        <w:pStyle w:val="a7"/>
        <w:ind w:left="840" w:firstLineChars="0" w:firstLine="0"/>
      </w:pPr>
      <w:r>
        <w:rPr>
          <w:rFonts w:hint="eastAsia"/>
        </w:rPr>
        <w:tab/>
      </w:r>
      <w:r w:rsidR="00CF6B30" w:rsidRPr="00CF6B30">
        <w:rPr>
          <w:rFonts w:hint="eastAsia"/>
        </w:rPr>
        <w:t xml:space="preserve">　　当我们调用</w:t>
      </w:r>
      <w:r w:rsidR="00CF6B30" w:rsidRPr="00CF6B30">
        <w:rPr>
          <w:rFonts w:hint="eastAsia"/>
        </w:rPr>
        <w:t>get()</w:t>
      </w:r>
      <w:r w:rsidR="00CF6B30" w:rsidRPr="00CF6B30">
        <w:rPr>
          <w:rFonts w:hint="eastAsia"/>
        </w:rPr>
        <w:t>方法，</w:t>
      </w:r>
      <w:r w:rsidR="00CF6B30" w:rsidRPr="00CF6B30">
        <w:rPr>
          <w:rFonts w:hint="eastAsia"/>
        </w:rPr>
        <w:t>HashMap</w:t>
      </w:r>
      <w:r w:rsidR="00CF6B30" w:rsidRPr="00CF6B30">
        <w:rPr>
          <w:rFonts w:hint="eastAsia"/>
        </w:rPr>
        <w:t>会使用</w:t>
      </w:r>
      <w:proofErr w:type="gramStart"/>
      <w:r w:rsidR="00CF6B30" w:rsidRPr="00CF6B30">
        <w:rPr>
          <w:rFonts w:hint="eastAsia"/>
        </w:rPr>
        <w:t>键对象</w:t>
      </w:r>
      <w:proofErr w:type="gramEnd"/>
      <w:r w:rsidR="00CF6B30" w:rsidRPr="00CF6B30">
        <w:rPr>
          <w:rFonts w:hint="eastAsia"/>
        </w:rPr>
        <w:t>的</w:t>
      </w:r>
      <w:proofErr w:type="spellStart"/>
      <w:r w:rsidR="00CF6B30" w:rsidRPr="00CF6B30">
        <w:rPr>
          <w:rFonts w:hint="eastAsia"/>
        </w:rPr>
        <w:t>hashcode</w:t>
      </w:r>
      <w:proofErr w:type="spellEnd"/>
      <w:r w:rsidR="00CF6B30" w:rsidRPr="00CF6B30">
        <w:rPr>
          <w:rFonts w:hint="eastAsia"/>
        </w:rPr>
        <w:t>找到</w:t>
      </w:r>
      <w:r w:rsidR="00CF6B30" w:rsidRPr="00CF6B30">
        <w:rPr>
          <w:rFonts w:hint="eastAsia"/>
        </w:rPr>
        <w:t>bucket</w:t>
      </w:r>
      <w:r w:rsidR="00CF6B30">
        <w:rPr>
          <w:rFonts w:hint="eastAsia"/>
        </w:rPr>
        <w:tab/>
      </w:r>
      <w:r w:rsidR="00CF6B30" w:rsidRPr="00CF6B30">
        <w:rPr>
          <w:rFonts w:hint="eastAsia"/>
        </w:rPr>
        <w:t>位置，然后</w:t>
      </w:r>
      <w:proofErr w:type="gramStart"/>
      <w:r w:rsidR="00CF6B30" w:rsidRPr="00CF6B30">
        <w:rPr>
          <w:rFonts w:hint="eastAsia"/>
        </w:rPr>
        <w:t>获取值</w:t>
      </w:r>
      <w:proofErr w:type="gramEnd"/>
      <w:r w:rsidR="00CF6B30" w:rsidRPr="00CF6B30">
        <w:rPr>
          <w:rFonts w:hint="eastAsia"/>
        </w:rPr>
        <w:t>对象。如果有两个</w:t>
      </w:r>
      <w:proofErr w:type="gramStart"/>
      <w:r w:rsidR="00CF6B30" w:rsidRPr="00CF6B30">
        <w:rPr>
          <w:rFonts w:hint="eastAsia"/>
        </w:rPr>
        <w:t>值对象</w:t>
      </w:r>
      <w:proofErr w:type="gramEnd"/>
      <w:r w:rsidR="00CF6B30" w:rsidRPr="00CF6B30">
        <w:rPr>
          <w:rFonts w:hint="eastAsia"/>
        </w:rPr>
        <w:t>储存在同一个</w:t>
      </w:r>
      <w:r w:rsidR="00CF6B30" w:rsidRPr="00CF6B30">
        <w:rPr>
          <w:rFonts w:hint="eastAsia"/>
        </w:rPr>
        <w:t>bucket</w:t>
      </w:r>
      <w:r w:rsidR="00CF6B30" w:rsidRPr="00CF6B30">
        <w:rPr>
          <w:rFonts w:hint="eastAsia"/>
        </w:rPr>
        <w:t>，将会遍历</w:t>
      </w:r>
      <w:r w:rsidR="00CF6B30">
        <w:rPr>
          <w:rFonts w:hint="eastAsia"/>
        </w:rPr>
        <w:tab/>
      </w:r>
      <w:r w:rsidR="00CF6B30" w:rsidRPr="00CF6B30">
        <w:rPr>
          <w:rFonts w:hint="eastAsia"/>
        </w:rPr>
        <w:t>LinkedList</w:t>
      </w:r>
      <w:r w:rsidR="00CF6B30" w:rsidRPr="00CF6B30">
        <w:rPr>
          <w:rFonts w:hint="eastAsia"/>
        </w:rPr>
        <w:t>直到</w:t>
      </w:r>
      <w:proofErr w:type="gramStart"/>
      <w:r w:rsidR="00CF6B30" w:rsidRPr="00CF6B30">
        <w:rPr>
          <w:rFonts w:hint="eastAsia"/>
        </w:rPr>
        <w:t>找到值</w:t>
      </w:r>
      <w:proofErr w:type="gramEnd"/>
      <w:r w:rsidR="00CF6B30" w:rsidRPr="00CF6B30">
        <w:rPr>
          <w:rFonts w:hint="eastAsia"/>
        </w:rPr>
        <w:t>对象。找到</w:t>
      </w:r>
      <w:r w:rsidR="00CF6B30" w:rsidRPr="00CF6B30">
        <w:rPr>
          <w:rFonts w:hint="eastAsia"/>
        </w:rPr>
        <w:t>bucket</w:t>
      </w:r>
      <w:r w:rsidR="00CF6B30" w:rsidRPr="00CF6B30">
        <w:rPr>
          <w:rFonts w:hint="eastAsia"/>
        </w:rPr>
        <w:t>位置之后，会调用</w:t>
      </w:r>
      <w:proofErr w:type="spellStart"/>
      <w:r w:rsidR="00CF6B30" w:rsidRPr="00CF6B30">
        <w:rPr>
          <w:rFonts w:hint="eastAsia"/>
        </w:rPr>
        <w:t>keys.equals</w:t>
      </w:r>
      <w:proofErr w:type="spellEnd"/>
      <w:r w:rsidR="00CF6B30" w:rsidRPr="00CF6B30">
        <w:rPr>
          <w:rFonts w:hint="eastAsia"/>
        </w:rPr>
        <w:t>()</w:t>
      </w:r>
      <w:r w:rsidR="00CF6B30" w:rsidRPr="00CF6B30">
        <w:rPr>
          <w:rFonts w:hint="eastAsia"/>
        </w:rPr>
        <w:t>方法去</w:t>
      </w:r>
      <w:r w:rsidR="00CF6B30">
        <w:rPr>
          <w:rFonts w:hint="eastAsia"/>
        </w:rPr>
        <w:tab/>
      </w:r>
      <w:r w:rsidR="00CF6B30" w:rsidRPr="00CF6B30">
        <w:rPr>
          <w:rFonts w:hint="eastAsia"/>
        </w:rPr>
        <w:t>找到</w:t>
      </w:r>
      <w:r w:rsidR="00CF6B30" w:rsidRPr="00CF6B30">
        <w:rPr>
          <w:rFonts w:hint="eastAsia"/>
        </w:rPr>
        <w:t>LinkedList</w:t>
      </w:r>
      <w:r w:rsidR="00CF6B30" w:rsidRPr="00CF6B30">
        <w:rPr>
          <w:rFonts w:hint="eastAsia"/>
        </w:rPr>
        <w:t>中正确的节点，最终找到要找的值对象。</w:t>
      </w:r>
    </w:p>
    <w:p w:rsidR="00120273" w:rsidRDefault="00CF6B30" w:rsidP="00120273">
      <w:pPr>
        <w:pStyle w:val="a7"/>
        <w:ind w:left="840" w:firstLineChars="0" w:firstLine="0"/>
      </w:pPr>
      <w:r>
        <w:rPr>
          <w:rFonts w:hint="eastAsia"/>
        </w:rPr>
        <w:tab/>
      </w:r>
      <w:r w:rsidR="00120273">
        <w:rPr>
          <w:rFonts w:hint="eastAsia"/>
        </w:rPr>
        <w:t>get</w:t>
      </w:r>
      <w:r w:rsidR="00120273">
        <w:rPr>
          <w:rFonts w:hint="eastAsia"/>
        </w:rPr>
        <w:t>方法源码</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20273" w:rsidRPr="00120273" w:rsidTr="00367C67">
        <w:tc>
          <w:tcPr>
            <w:tcW w:w="8522" w:type="dxa"/>
          </w:tcPr>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hint="eastAsia"/>
                <w:color w:val="3F7F5F"/>
                <w:kern w:val="0"/>
                <w:sz w:val="24"/>
                <w:szCs w:val="36"/>
              </w:rPr>
              <w:t xml:space="preserve"> </w:t>
            </w:r>
            <w:r w:rsidRPr="00120273">
              <w:rPr>
                <w:rFonts w:ascii="Consolas" w:hAnsi="Consolas" w:cs="Consolas"/>
                <w:color w:val="3F5FBF"/>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3F5FBF"/>
                <w:kern w:val="0"/>
                <w:sz w:val="24"/>
                <w:szCs w:val="36"/>
              </w:rPr>
              <w:t xml:space="preserve"> * </w:t>
            </w:r>
            <w:r w:rsidRPr="00120273">
              <w:rPr>
                <w:rFonts w:ascii="Consolas" w:hAnsi="Consolas" w:cs="Consolas"/>
                <w:color w:val="3F5FBF"/>
                <w:kern w:val="0"/>
                <w:sz w:val="24"/>
                <w:szCs w:val="36"/>
              </w:rPr>
              <w:t>传入</w:t>
            </w:r>
            <w:r w:rsidRPr="00120273">
              <w:rPr>
                <w:rFonts w:ascii="Consolas" w:hAnsi="Consolas" w:cs="Consolas"/>
                <w:color w:val="3F5FBF"/>
                <w:kern w:val="0"/>
                <w:sz w:val="24"/>
                <w:szCs w:val="36"/>
              </w:rPr>
              <w:t>key</w:t>
            </w:r>
            <w:r w:rsidRPr="00120273">
              <w:rPr>
                <w:rFonts w:ascii="Consolas" w:hAnsi="Consolas" w:cs="Consolas"/>
                <w:color w:val="3F5FBF"/>
                <w:kern w:val="0"/>
                <w:sz w:val="24"/>
                <w:szCs w:val="36"/>
              </w:rPr>
              <w:t>值返回</w:t>
            </w:r>
            <w:r w:rsidRPr="00120273">
              <w:rPr>
                <w:rFonts w:ascii="Consolas" w:hAnsi="Consolas" w:cs="Consolas"/>
                <w:color w:val="3F5FBF"/>
                <w:kern w:val="0"/>
                <w:sz w:val="24"/>
                <w:szCs w:val="36"/>
              </w:rPr>
              <w:t>value</w:t>
            </w:r>
            <w:r w:rsidRPr="00120273">
              <w:rPr>
                <w:rFonts w:ascii="Consolas" w:hAnsi="Consolas" w:cs="Consolas"/>
                <w:color w:val="3F5FBF"/>
                <w:kern w:val="0"/>
                <w:sz w:val="24"/>
                <w:szCs w:val="36"/>
              </w:rPr>
              <w:t>值</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3F5FBF"/>
                <w:kern w:val="0"/>
                <w:sz w:val="24"/>
                <w:szCs w:val="36"/>
              </w:rPr>
              <w:t xml:space="preserve"> * </w:t>
            </w:r>
            <w:r w:rsidRPr="00120273">
              <w:rPr>
                <w:rFonts w:ascii="Consolas" w:hAnsi="Consolas" w:cs="Consolas"/>
                <w:color w:val="3F5FBF"/>
                <w:kern w:val="0"/>
                <w:sz w:val="24"/>
                <w:szCs w:val="36"/>
              </w:rPr>
              <w:t>若不存在则返回</w:t>
            </w:r>
            <w:r w:rsidRPr="00120273">
              <w:rPr>
                <w:rFonts w:ascii="Consolas" w:hAnsi="Consolas" w:cs="Consolas"/>
                <w:color w:val="3F5FBF"/>
                <w:kern w:val="0"/>
                <w:sz w:val="24"/>
                <w:szCs w:val="36"/>
              </w:rPr>
              <w:t>null</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3F5FBF"/>
                <w:kern w:val="0"/>
                <w:sz w:val="24"/>
                <w:szCs w:val="36"/>
              </w:rPr>
              <w:t xml:space="preserve"> */</w:t>
            </w:r>
            <w:r w:rsidRPr="00120273">
              <w:rPr>
                <w:rFonts w:ascii="Consolas" w:hAnsi="Consolas" w:cs="Consolas"/>
                <w:color w:val="000000"/>
                <w:kern w:val="0"/>
                <w:sz w:val="24"/>
                <w:szCs w:val="36"/>
              </w:rPr>
              <w:t xml:space="preserve">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public</w:t>
            </w:r>
            <w:r w:rsidRPr="00120273">
              <w:rPr>
                <w:rFonts w:ascii="Consolas" w:hAnsi="Consolas" w:cs="Consolas"/>
                <w:color w:val="000000"/>
                <w:kern w:val="0"/>
                <w:sz w:val="24"/>
                <w:szCs w:val="36"/>
              </w:rPr>
              <w:t xml:space="preserve"> V get(Object </w:t>
            </w:r>
            <w:r w:rsidRPr="00120273">
              <w:rPr>
                <w:rFonts w:ascii="Consolas" w:hAnsi="Consolas" w:cs="Consolas"/>
                <w:color w:val="6A3E3E"/>
                <w:kern w:val="0"/>
                <w:sz w:val="24"/>
                <w:szCs w:val="36"/>
              </w:rPr>
              <w:t>key</w:t>
            </w:r>
            <w:r w:rsidRPr="00120273">
              <w:rPr>
                <w:rFonts w:ascii="Consolas" w:hAnsi="Consolas" w:cs="Consolas"/>
                <w:color w:val="000000"/>
                <w:kern w:val="0"/>
                <w:sz w:val="24"/>
                <w:szCs w:val="36"/>
              </w:rPr>
              <w:t>)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Node&lt;K,V&gt; </w:t>
            </w:r>
            <w:r w:rsidRPr="00120273">
              <w:rPr>
                <w:rFonts w:ascii="Consolas" w:hAnsi="Consolas" w:cs="Consolas"/>
                <w:color w:val="6A3E3E"/>
                <w:kern w:val="0"/>
                <w:sz w:val="24"/>
                <w:szCs w:val="36"/>
              </w:rPr>
              <w:t>e</w:t>
            </w:r>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return</w:t>
            </w:r>
            <w:r w:rsidRPr="00120273">
              <w:rPr>
                <w:rFonts w:ascii="Consolas" w:hAnsi="Consolas" w:cs="Consolas"/>
                <w:color w:val="000000"/>
                <w:kern w:val="0"/>
                <w:sz w:val="24"/>
                <w:szCs w:val="36"/>
              </w:rPr>
              <w:t xml:space="preserve"> (</w:t>
            </w:r>
            <w:r w:rsidRPr="00120273">
              <w:rPr>
                <w:rFonts w:ascii="Consolas" w:hAnsi="Consolas" w:cs="Consolas"/>
                <w:color w:val="6A3E3E"/>
                <w:kern w:val="0"/>
                <w:sz w:val="24"/>
                <w:szCs w:val="36"/>
              </w:rPr>
              <w:t>e</w:t>
            </w:r>
            <w:r w:rsidRPr="00120273">
              <w:rPr>
                <w:rFonts w:ascii="Consolas" w:hAnsi="Consolas" w:cs="Consolas"/>
                <w:color w:val="000000"/>
                <w:kern w:val="0"/>
                <w:sz w:val="24"/>
                <w:szCs w:val="36"/>
              </w:rPr>
              <w:t xml:space="preserve"> = </w:t>
            </w:r>
            <w:proofErr w:type="spellStart"/>
            <w:r w:rsidRPr="00120273">
              <w:rPr>
                <w:rFonts w:ascii="Consolas" w:hAnsi="Consolas" w:cs="Consolas"/>
                <w:color w:val="000000"/>
                <w:kern w:val="0"/>
                <w:sz w:val="24"/>
                <w:szCs w:val="36"/>
              </w:rPr>
              <w:t>getNode</w:t>
            </w:r>
            <w:proofErr w:type="spellEnd"/>
            <w:r w:rsidRPr="00120273">
              <w:rPr>
                <w:rFonts w:ascii="Consolas" w:hAnsi="Consolas" w:cs="Consolas"/>
                <w:color w:val="000000"/>
                <w:kern w:val="0"/>
                <w:sz w:val="24"/>
                <w:szCs w:val="36"/>
              </w:rPr>
              <w:t>(hash(</w:t>
            </w:r>
            <w:r w:rsidRPr="00120273">
              <w:rPr>
                <w:rFonts w:ascii="Consolas" w:hAnsi="Consolas" w:cs="Consolas"/>
                <w:color w:val="6A3E3E"/>
                <w:kern w:val="0"/>
                <w:sz w:val="24"/>
                <w:szCs w:val="36"/>
              </w:rPr>
              <w:t>key</w:t>
            </w:r>
            <w:r w:rsidRPr="00120273">
              <w:rPr>
                <w:rFonts w:ascii="Consolas" w:hAnsi="Consolas" w:cs="Consolas"/>
                <w:color w:val="000000"/>
                <w:kern w:val="0"/>
                <w:sz w:val="24"/>
                <w:szCs w:val="36"/>
              </w:rPr>
              <w:t xml:space="preserve">), </w:t>
            </w:r>
            <w:r w:rsidRPr="00120273">
              <w:rPr>
                <w:rFonts w:ascii="Consolas" w:hAnsi="Consolas" w:cs="Consolas"/>
                <w:color w:val="6A3E3E"/>
                <w:kern w:val="0"/>
                <w:sz w:val="24"/>
                <w:szCs w:val="36"/>
              </w:rPr>
              <w:t>key</w:t>
            </w:r>
            <w:r w:rsidRPr="00120273">
              <w:rPr>
                <w:rFonts w:ascii="Consolas" w:hAnsi="Consolas" w:cs="Consolas"/>
                <w:color w:val="000000"/>
                <w:kern w:val="0"/>
                <w:sz w:val="24"/>
                <w:szCs w:val="36"/>
              </w:rPr>
              <w:t xml:space="preserve">)) == </w:t>
            </w:r>
            <w:proofErr w:type="gramStart"/>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xml:space="preserve"> ?</w:t>
            </w:r>
            <w:proofErr w:type="gramEnd"/>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xml:space="preserve"> : </w:t>
            </w:r>
            <w:proofErr w:type="spellStart"/>
            <w:r w:rsidRPr="00120273">
              <w:rPr>
                <w:rFonts w:ascii="Consolas" w:hAnsi="Consolas" w:cs="Consolas"/>
                <w:color w:val="6A3E3E"/>
                <w:kern w:val="0"/>
                <w:sz w:val="24"/>
                <w:szCs w:val="36"/>
              </w:rPr>
              <w:t>e</w:t>
            </w:r>
            <w:r w:rsidRPr="00120273">
              <w:rPr>
                <w:rFonts w:ascii="Consolas" w:hAnsi="Consolas" w:cs="Consolas"/>
                <w:color w:val="000000"/>
                <w:kern w:val="0"/>
                <w:sz w:val="24"/>
                <w:szCs w:val="36"/>
              </w:rPr>
              <w:t>.value</w:t>
            </w:r>
            <w:proofErr w:type="spellEnd"/>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具体实现</w:t>
            </w:r>
            <w:r w:rsidRPr="00120273">
              <w:rPr>
                <w:rFonts w:ascii="Consolas" w:hAnsi="Consolas" w:cs="Consolas"/>
                <w:color w:val="3F7F5F"/>
                <w:kern w:val="0"/>
                <w:sz w:val="24"/>
                <w:szCs w:val="36"/>
              </w:rPr>
              <w:t xml:space="preserve">get-value </w:t>
            </w:r>
            <w:r w:rsidRPr="00120273">
              <w:rPr>
                <w:rFonts w:ascii="Consolas" w:hAnsi="Consolas" w:cs="Consolas"/>
                <w:color w:val="3F7F5F"/>
                <w:kern w:val="0"/>
                <w:sz w:val="24"/>
                <w:szCs w:val="36"/>
              </w:rPr>
              <w:t>方法</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final</w:t>
            </w:r>
            <w:r w:rsidRPr="00120273">
              <w:rPr>
                <w:rFonts w:ascii="Consolas" w:hAnsi="Consolas" w:cs="Consolas"/>
                <w:color w:val="000000"/>
                <w:kern w:val="0"/>
                <w:sz w:val="24"/>
                <w:szCs w:val="36"/>
              </w:rPr>
              <w:t xml:space="preserve"> Node&lt;K,V&gt; </w:t>
            </w:r>
            <w:proofErr w:type="spellStart"/>
            <w:r w:rsidRPr="00120273">
              <w:rPr>
                <w:rFonts w:ascii="Consolas" w:hAnsi="Consolas" w:cs="Consolas"/>
                <w:color w:val="000000"/>
                <w:kern w:val="0"/>
                <w:sz w:val="24"/>
                <w:szCs w:val="36"/>
              </w:rPr>
              <w:t>getNode</w:t>
            </w:r>
            <w:proofErr w:type="spellEnd"/>
            <w:r w:rsidRPr="00120273">
              <w:rPr>
                <w:rFonts w:ascii="Consolas" w:hAnsi="Consolas" w:cs="Consolas"/>
                <w:color w:val="000000"/>
                <w:kern w:val="0"/>
                <w:sz w:val="24"/>
                <w:szCs w:val="36"/>
              </w:rPr>
              <w:t>(</w:t>
            </w:r>
            <w:r w:rsidRPr="00120273">
              <w:rPr>
                <w:rFonts w:ascii="Consolas" w:hAnsi="Consolas" w:cs="Consolas"/>
                <w:b/>
                <w:bCs/>
                <w:color w:val="7F0055"/>
                <w:kern w:val="0"/>
                <w:sz w:val="24"/>
                <w:szCs w:val="36"/>
              </w:rPr>
              <w:t>int</w:t>
            </w:r>
            <w:r w:rsidRPr="00120273">
              <w:rPr>
                <w:rFonts w:ascii="Consolas" w:hAnsi="Consolas" w:cs="Consolas"/>
                <w:color w:val="000000"/>
                <w:kern w:val="0"/>
                <w:sz w:val="24"/>
                <w:szCs w:val="36"/>
              </w:rPr>
              <w:t xml:space="preserve"> hash, Object key)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Node&lt;K,V&gt;[] tab; Node&lt;K,V&gt; first, e; </w:t>
            </w:r>
            <w:r w:rsidRPr="00120273">
              <w:rPr>
                <w:rFonts w:ascii="Consolas" w:hAnsi="Consolas" w:cs="Consolas"/>
                <w:b/>
                <w:bCs/>
                <w:color w:val="7F0055"/>
                <w:kern w:val="0"/>
                <w:sz w:val="24"/>
                <w:szCs w:val="36"/>
              </w:rPr>
              <w:t>int</w:t>
            </w:r>
            <w:r w:rsidRPr="00120273">
              <w:rPr>
                <w:rFonts w:ascii="Consolas" w:hAnsi="Consolas" w:cs="Consolas"/>
                <w:color w:val="000000"/>
                <w:kern w:val="0"/>
                <w:sz w:val="24"/>
                <w:szCs w:val="36"/>
              </w:rPr>
              <w:t xml:space="preserve"> n; K </w:t>
            </w:r>
            <w:proofErr w:type="spellStart"/>
            <w:r w:rsidRPr="00120273">
              <w:rPr>
                <w:rFonts w:ascii="Consolas" w:hAnsi="Consolas" w:cs="Consolas"/>
                <w:color w:val="000000"/>
                <w:kern w:val="0"/>
                <w:sz w:val="24"/>
                <w:szCs w:val="36"/>
              </w:rPr>
              <w:t>k</w:t>
            </w:r>
            <w:proofErr w:type="spellEnd"/>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proofErr w:type="gramStart"/>
            <w:r w:rsidRPr="00120273">
              <w:rPr>
                <w:rFonts w:ascii="Consolas" w:hAnsi="Consolas" w:cs="Consolas"/>
                <w:color w:val="3F7F5F"/>
                <w:kern w:val="0"/>
                <w:sz w:val="24"/>
                <w:szCs w:val="36"/>
              </w:rPr>
              <w:t>若表不</w:t>
            </w:r>
            <w:proofErr w:type="gramEnd"/>
            <w:r w:rsidRPr="00120273">
              <w:rPr>
                <w:rFonts w:ascii="Consolas" w:hAnsi="Consolas" w:cs="Consolas"/>
                <w:color w:val="3F7F5F"/>
                <w:kern w:val="0"/>
                <w:sz w:val="24"/>
                <w:szCs w:val="36"/>
              </w:rPr>
              <w:t>为空且长度不为</w:t>
            </w:r>
            <w:r w:rsidRPr="00120273">
              <w:rPr>
                <w:rFonts w:ascii="Consolas" w:hAnsi="Consolas" w:cs="Consolas"/>
                <w:color w:val="3F7F5F"/>
                <w:kern w:val="0"/>
                <w:sz w:val="24"/>
                <w:szCs w:val="36"/>
              </w:rPr>
              <w:t xml:space="preserve">0 </w:t>
            </w:r>
            <w:r w:rsidRPr="00120273">
              <w:rPr>
                <w:rFonts w:ascii="Consolas" w:hAnsi="Consolas" w:cs="Consolas"/>
                <w:color w:val="3F7F5F"/>
                <w:kern w:val="0"/>
                <w:sz w:val="24"/>
                <w:szCs w:val="36"/>
              </w:rPr>
              <w:t>且指定位置</w:t>
            </w:r>
            <w:r w:rsidRPr="00120273">
              <w:rPr>
                <w:rFonts w:ascii="Consolas" w:hAnsi="Consolas" w:cs="Consolas"/>
                <w:color w:val="3F7F5F"/>
                <w:kern w:val="0"/>
                <w:sz w:val="24"/>
                <w:szCs w:val="36"/>
              </w:rPr>
              <w:t>hash</w:t>
            </w:r>
            <w:r w:rsidRPr="00120273">
              <w:rPr>
                <w:rFonts w:ascii="Consolas" w:hAnsi="Consolas" w:cs="Consolas"/>
                <w:color w:val="3F7F5F"/>
                <w:kern w:val="0"/>
                <w:sz w:val="24"/>
                <w:szCs w:val="36"/>
              </w:rPr>
              <w:t>表内有元素</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lastRenderedPageBreak/>
              <w:t xml:space="preserve">    </w:t>
            </w:r>
            <w:r w:rsidRPr="00120273">
              <w:rPr>
                <w:rFonts w:ascii="Consolas" w:hAnsi="Consolas" w:cs="Consolas"/>
                <w:b/>
                <w:bCs/>
                <w:color w:val="7F0055"/>
                <w:kern w:val="0"/>
                <w:sz w:val="24"/>
                <w:szCs w:val="36"/>
              </w:rPr>
              <w:t>if</w:t>
            </w:r>
            <w:r w:rsidRPr="00120273">
              <w:rPr>
                <w:rFonts w:ascii="Consolas" w:hAnsi="Consolas" w:cs="Consolas"/>
                <w:color w:val="000000"/>
                <w:kern w:val="0"/>
                <w:sz w:val="24"/>
                <w:szCs w:val="36"/>
              </w:rPr>
              <w:t xml:space="preserve"> ((tab = table) !=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xml:space="preserve"> &amp;&amp; (n = </w:t>
            </w:r>
            <w:proofErr w:type="spellStart"/>
            <w:r w:rsidRPr="00120273">
              <w:rPr>
                <w:rFonts w:ascii="Consolas" w:hAnsi="Consolas" w:cs="Consolas"/>
                <w:color w:val="000000"/>
                <w:kern w:val="0"/>
                <w:sz w:val="24"/>
                <w:szCs w:val="36"/>
              </w:rPr>
              <w:t>tab.length</w:t>
            </w:r>
            <w:proofErr w:type="spellEnd"/>
            <w:r w:rsidRPr="00120273">
              <w:rPr>
                <w:rFonts w:ascii="Consolas" w:hAnsi="Consolas" w:cs="Consolas"/>
                <w:color w:val="000000"/>
                <w:kern w:val="0"/>
                <w:sz w:val="24"/>
                <w:szCs w:val="36"/>
              </w:rPr>
              <w:t xml:space="preserve">) &gt; 0 &amp;&amp; (first = tab[(n - 1) &amp; hash]) !=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若</w:t>
            </w:r>
            <w:r w:rsidRPr="00120273">
              <w:rPr>
                <w:rFonts w:ascii="Consolas" w:hAnsi="Consolas" w:cs="Consolas"/>
                <w:color w:val="3F7F5F"/>
                <w:kern w:val="0"/>
                <w:sz w:val="24"/>
                <w:szCs w:val="36"/>
              </w:rPr>
              <w:t>key</w:t>
            </w:r>
            <w:r w:rsidRPr="00120273">
              <w:rPr>
                <w:rFonts w:ascii="Consolas" w:hAnsi="Consolas" w:cs="Consolas"/>
                <w:color w:val="3F7F5F"/>
                <w:kern w:val="0"/>
                <w:sz w:val="24"/>
                <w:szCs w:val="36"/>
              </w:rPr>
              <w:t>值相同</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返回该节点</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if</w:t>
            </w:r>
            <w:r w:rsidRPr="00120273">
              <w:rPr>
                <w:rFonts w:ascii="Consolas" w:hAnsi="Consolas" w:cs="Consolas"/>
                <w:color w:val="000000"/>
                <w:kern w:val="0"/>
                <w:sz w:val="24"/>
                <w:szCs w:val="36"/>
              </w:rPr>
              <w:t xml:space="preserve"> (</w:t>
            </w:r>
            <w:proofErr w:type="spellStart"/>
            <w:r w:rsidRPr="00120273">
              <w:rPr>
                <w:rFonts w:ascii="Consolas" w:hAnsi="Consolas" w:cs="Consolas"/>
                <w:color w:val="000000"/>
                <w:kern w:val="0"/>
                <w:sz w:val="24"/>
                <w:szCs w:val="36"/>
              </w:rPr>
              <w:t>first.hash</w:t>
            </w:r>
            <w:proofErr w:type="spellEnd"/>
            <w:r w:rsidRPr="00120273">
              <w:rPr>
                <w:rFonts w:ascii="Consolas" w:hAnsi="Consolas" w:cs="Consolas"/>
                <w:color w:val="000000"/>
                <w:kern w:val="0"/>
                <w:sz w:val="24"/>
                <w:szCs w:val="36"/>
              </w:rPr>
              <w:t xml:space="preserve"> == hash &amp;&amp; </w:t>
            </w:r>
            <w:r w:rsidRPr="00120273">
              <w:rPr>
                <w:rFonts w:ascii="Consolas" w:hAnsi="Consolas" w:cs="Consolas"/>
                <w:color w:val="3F7F5F"/>
                <w:kern w:val="0"/>
                <w:sz w:val="24"/>
                <w:szCs w:val="36"/>
              </w:rPr>
              <w:t xml:space="preserve">// always check first node((k = </w:t>
            </w:r>
            <w:proofErr w:type="spellStart"/>
            <w:r w:rsidRPr="00120273">
              <w:rPr>
                <w:rFonts w:ascii="Consolas" w:hAnsi="Consolas" w:cs="Consolas"/>
                <w:color w:val="3F7F5F"/>
                <w:kern w:val="0"/>
                <w:sz w:val="24"/>
                <w:szCs w:val="36"/>
              </w:rPr>
              <w:t>first.key</w:t>
            </w:r>
            <w:proofErr w:type="spellEnd"/>
            <w:r w:rsidRPr="00120273">
              <w:rPr>
                <w:rFonts w:ascii="Consolas" w:hAnsi="Consolas" w:cs="Consolas"/>
                <w:color w:val="3F7F5F"/>
                <w:kern w:val="0"/>
                <w:sz w:val="24"/>
                <w:szCs w:val="36"/>
              </w:rPr>
              <w:t xml:space="preserve">) == key || (key != null &amp;&amp; </w:t>
            </w:r>
            <w:proofErr w:type="spellStart"/>
            <w:r w:rsidRPr="00120273">
              <w:rPr>
                <w:rFonts w:ascii="Consolas" w:hAnsi="Consolas" w:cs="Consolas"/>
                <w:color w:val="3F7F5F"/>
                <w:kern w:val="0"/>
                <w:sz w:val="24"/>
                <w:szCs w:val="36"/>
              </w:rPr>
              <w:t>key.equals</w:t>
            </w:r>
            <w:proofErr w:type="spellEnd"/>
            <w:r w:rsidRPr="00120273">
              <w:rPr>
                <w:rFonts w:ascii="Consolas" w:hAnsi="Consolas" w:cs="Consolas"/>
                <w:color w:val="3F7F5F"/>
                <w:kern w:val="0"/>
                <w:sz w:val="24"/>
                <w:szCs w:val="36"/>
              </w:rPr>
              <w:t>(k))))</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return</w:t>
            </w:r>
            <w:r w:rsidRPr="00120273">
              <w:rPr>
                <w:rFonts w:ascii="Consolas" w:hAnsi="Consolas" w:cs="Consolas"/>
                <w:color w:val="000000"/>
                <w:kern w:val="0"/>
                <w:sz w:val="24"/>
                <w:szCs w:val="36"/>
              </w:rPr>
              <w:t xml:space="preserve"> first;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若该节点有下一个节点</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且该节点属于红黑树节点</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按照红黑树高效查找</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if</w:t>
            </w:r>
            <w:r w:rsidRPr="00120273">
              <w:rPr>
                <w:rFonts w:ascii="Consolas" w:hAnsi="Consolas" w:cs="Consolas"/>
                <w:color w:val="000000"/>
                <w:kern w:val="0"/>
                <w:sz w:val="24"/>
                <w:szCs w:val="36"/>
              </w:rPr>
              <w:t xml:space="preserve"> ((e = </w:t>
            </w:r>
            <w:proofErr w:type="spellStart"/>
            <w:r w:rsidRPr="00120273">
              <w:rPr>
                <w:rFonts w:ascii="Consolas" w:hAnsi="Consolas" w:cs="Consolas"/>
                <w:color w:val="000000"/>
                <w:kern w:val="0"/>
                <w:sz w:val="24"/>
                <w:szCs w:val="36"/>
              </w:rPr>
              <w:t>first.next</w:t>
            </w:r>
            <w:proofErr w:type="spellEnd"/>
            <w:r w:rsidRPr="00120273">
              <w:rPr>
                <w:rFonts w:ascii="Consolas" w:hAnsi="Consolas" w:cs="Consolas"/>
                <w:color w:val="000000"/>
                <w:kern w:val="0"/>
                <w:sz w:val="24"/>
                <w:szCs w:val="36"/>
              </w:rPr>
              <w:t xml:space="preserve">) !=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if</w:t>
            </w:r>
            <w:r w:rsidRPr="00120273">
              <w:rPr>
                <w:rFonts w:ascii="Consolas" w:hAnsi="Consolas" w:cs="Consolas"/>
                <w:color w:val="000000"/>
                <w:kern w:val="0"/>
                <w:sz w:val="24"/>
                <w:szCs w:val="36"/>
              </w:rPr>
              <w:t xml:space="preserve"> (first </w:t>
            </w:r>
            <w:proofErr w:type="spellStart"/>
            <w:r w:rsidRPr="00120273">
              <w:rPr>
                <w:rFonts w:ascii="Consolas" w:hAnsi="Consolas" w:cs="Consolas"/>
                <w:b/>
                <w:bCs/>
                <w:color w:val="7F0055"/>
                <w:kern w:val="0"/>
                <w:sz w:val="24"/>
                <w:szCs w:val="36"/>
              </w:rPr>
              <w:t>instanceof</w:t>
            </w:r>
            <w:proofErr w:type="spellEnd"/>
            <w:r w:rsidRPr="00120273">
              <w:rPr>
                <w:rFonts w:ascii="Consolas" w:hAnsi="Consolas" w:cs="Consolas"/>
                <w:color w:val="000000"/>
                <w:kern w:val="0"/>
                <w:sz w:val="24"/>
                <w:szCs w:val="36"/>
              </w:rPr>
              <w:t xml:space="preserve"> </w:t>
            </w:r>
            <w:proofErr w:type="spellStart"/>
            <w:r w:rsidRPr="00120273">
              <w:rPr>
                <w:rFonts w:ascii="Consolas" w:hAnsi="Consolas" w:cs="Consolas"/>
                <w:color w:val="000000"/>
                <w:kern w:val="0"/>
                <w:sz w:val="24"/>
                <w:szCs w:val="36"/>
              </w:rPr>
              <w:t>TreeNode</w:t>
            </w:r>
            <w:proofErr w:type="spellEnd"/>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return</w:t>
            </w:r>
            <w:r w:rsidRPr="00120273">
              <w:rPr>
                <w:rFonts w:ascii="Consolas" w:hAnsi="Consolas" w:cs="Consolas"/>
                <w:color w:val="000000"/>
                <w:kern w:val="0"/>
                <w:sz w:val="24"/>
                <w:szCs w:val="36"/>
              </w:rPr>
              <w:t xml:space="preserve"> ((</w:t>
            </w:r>
            <w:proofErr w:type="spellStart"/>
            <w:r w:rsidRPr="00120273">
              <w:rPr>
                <w:rFonts w:ascii="Consolas" w:hAnsi="Consolas" w:cs="Consolas"/>
                <w:color w:val="000000"/>
                <w:kern w:val="0"/>
                <w:sz w:val="24"/>
                <w:szCs w:val="36"/>
              </w:rPr>
              <w:t>TreeNode</w:t>
            </w:r>
            <w:proofErr w:type="spellEnd"/>
            <w:r w:rsidRPr="00120273">
              <w:rPr>
                <w:rFonts w:ascii="Consolas" w:hAnsi="Consolas" w:cs="Consolas"/>
                <w:color w:val="000000"/>
                <w:kern w:val="0"/>
                <w:sz w:val="24"/>
                <w:szCs w:val="36"/>
              </w:rPr>
              <w:t>&lt;K,V&gt;)first).</w:t>
            </w:r>
            <w:proofErr w:type="spellStart"/>
            <w:r w:rsidRPr="00120273">
              <w:rPr>
                <w:rFonts w:ascii="Consolas" w:hAnsi="Consolas" w:cs="Consolas"/>
                <w:color w:val="000000"/>
                <w:kern w:val="0"/>
                <w:sz w:val="24"/>
                <w:szCs w:val="36"/>
              </w:rPr>
              <w:t>getTreeNode</w:t>
            </w:r>
            <w:proofErr w:type="spellEnd"/>
            <w:r w:rsidRPr="00120273">
              <w:rPr>
                <w:rFonts w:ascii="Consolas" w:hAnsi="Consolas" w:cs="Consolas"/>
                <w:color w:val="000000"/>
                <w:kern w:val="0"/>
                <w:sz w:val="24"/>
                <w:szCs w:val="36"/>
              </w:rPr>
              <w:t>(hash, key);</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直到下一个节点为空</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循环</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对比</w:t>
            </w:r>
            <w:r w:rsidRPr="00120273">
              <w:rPr>
                <w:rFonts w:ascii="Consolas" w:hAnsi="Consolas" w:cs="Consolas"/>
                <w:color w:val="3F7F5F"/>
                <w:kern w:val="0"/>
                <w:sz w:val="24"/>
                <w:szCs w:val="36"/>
              </w:rPr>
              <w:t>key</w:t>
            </w:r>
            <w:r w:rsidRPr="00120273">
              <w:rPr>
                <w:rFonts w:ascii="Consolas" w:hAnsi="Consolas" w:cs="Consolas"/>
                <w:color w:val="3F7F5F"/>
                <w:kern w:val="0"/>
                <w:sz w:val="24"/>
                <w:szCs w:val="36"/>
              </w:rPr>
              <w:t>值</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do</w:t>
            </w:r>
            <w:r w:rsidRPr="00120273">
              <w:rPr>
                <w:rFonts w:ascii="Consolas" w:hAnsi="Consolas" w:cs="Consolas"/>
                <w:color w:val="000000"/>
                <w:kern w:val="0"/>
                <w:sz w:val="24"/>
                <w:szCs w:val="36"/>
              </w:rPr>
              <w:t xml:space="preserve">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if</w:t>
            </w:r>
            <w:r w:rsidRPr="00120273">
              <w:rPr>
                <w:rFonts w:ascii="Consolas" w:hAnsi="Consolas" w:cs="Consolas"/>
                <w:color w:val="000000"/>
                <w:kern w:val="0"/>
                <w:sz w:val="24"/>
                <w:szCs w:val="36"/>
              </w:rPr>
              <w:t xml:space="preserve"> (</w:t>
            </w:r>
            <w:proofErr w:type="spellStart"/>
            <w:r w:rsidRPr="00120273">
              <w:rPr>
                <w:rFonts w:ascii="Consolas" w:hAnsi="Consolas" w:cs="Consolas"/>
                <w:color w:val="000000"/>
                <w:kern w:val="0"/>
                <w:sz w:val="24"/>
                <w:szCs w:val="36"/>
              </w:rPr>
              <w:t>e.hash</w:t>
            </w:r>
            <w:proofErr w:type="spellEnd"/>
            <w:r w:rsidRPr="00120273">
              <w:rPr>
                <w:rFonts w:ascii="Consolas" w:hAnsi="Consolas" w:cs="Consolas"/>
                <w:color w:val="000000"/>
                <w:kern w:val="0"/>
                <w:sz w:val="24"/>
                <w:szCs w:val="36"/>
              </w:rPr>
              <w:t xml:space="preserve"> == hash &amp;&amp;</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((k = </w:t>
            </w:r>
            <w:proofErr w:type="spellStart"/>
            <w:r w:rsidRPr="00120273">
              <w:rPr>
                <w:rFonts w:ascii="Consolas" w:hAnsi="Consolas" w:cs="Consolas"/>
                <w:color w:val="000000"/>
                <w:kern w:val="0"/>
                <w:sz w:val="24"/>
                <w:szCs w:val="36"/>
              </w:rPr>
              <w:t>e.key</w:t>
            </w:r>
            <w:proofErr w:type="spellEnd"/>
            <w:r w:rsidRPr="00120273">
              <w:rPr>
                <w:rFonts w:ascii="Consolas" w:hAnsi="Consolas" w:cs="Consolas"/>
                <w:color w:val="000000"/>
                <w:kern w:val="0"/>
                <w:sz w:val="24"/>
                <w:szCs w:val="36"/>
              </w:rPr>
              <w:t xml:space="preserve">) == key || (key !=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 xml:space="preserve"> &amp;&amp; </w:t>
            </w:r>
            <w:proofErr w:type="spellStart"/>
            <w:r w:rsidRPr="00120273">
              <w:rPr>
                <w:rFonts w:ascii="Consolas" w:hAnsi="Consolas" w:cs="Consolas"/>
                <w:color w:val="000000"/>
                <w:kern w:val="0"/>
                <w:sz w:val="24"/>
                <w:szCs w:val="36"/>
              </w:rPr>
              <w:t>key.equals</w:t>
            </w:r>
            <w:proofErr w:type="spellEnd"/>
            <w:r w:rsidRPr="00120273">
              <w:rPr>
                <w:rFonts w:ascii="Consolas" w:hAnsi="Consolas" w:cs="Consolas"/>
                <w:color w:val="000000"/>
                <w:kern w:val="0"/>
                <w:sz w:val="24"/>
                <w:szCs w:val="36"/>
              </w:rPr>
              <w:t>(k))))</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return</w:t>
            </w:r>
            <w:r w:rsidRPr="00120273">
              <w:rPr>
                <w:rFonts w:ascii="Consolas" w:hAnsi="Consolas" w:cs="Consolas"/>
                <w:color w:val="000000"/>
                <w:kern w:val="0"/>
                <w:sz w:val="24"/>
                <w:szCs w:val="36"/>
              </w:rPr>
              <w:t xml:space="preserve"> e;</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 </w:t>
            </w:r>
            <w:r w:rsidRPr="00120273">
              <w:rPr>
                <w:rFonts w:ascii="Consolas" w:hAnsi="Consolas" w:cs="Consolas"/>
                <w:b/>
                <w:bCs/>
                <w:color w:val="7F0055"/>
                <w:kern w:val="0"/>
                <w:sz w:val="24"/>
                <w:szCs w:val="36"/>
              </w:rPr>
              <w:t>while</w:t>
            </w:r>
            <w:r w:rsidRPr="00120273">
              <w:rPr>
                <w:rFonts w:ascii="Consolas" w:hAnsi="Consolas" w:cs="Consolas"/>
                <w:color w:val="000000"/>
                <w:kern w:val="0"/>
                <w:sz w:val="24"/>
                <w:szCs w:val="36"/>
              </w:rPr>
              <w:t xml:space="preserve"> ((e = </w:t>
            </w:r>
            <w:proofErr w:type="spellStart"/>
            <w:r w:rsidRPr="00120273">
              <w:rPr>
                <w:rFonts w:ascii="Consolas" w:hAnsi="Consolas" w:cs="Consolas"/>
                <w:color w:val="000000"/>
                <w:kern w:val="0"/>
                <w:sz w:val="24"/>
                <w:szCs w:val="36"/>
              </w:rPr>
              <w:t>e.next</w:t>
            </w:r>
            <w:proofErr w:type="spellEnd"/>
            <w:r w:rsidRPr="00120273">
              <w:rPr>
                <w:rFonts w:ascii="Consolas" w:hAnsi="Consolas" w:cs="Consolas"/>
                <w:color w:val="000000"/>
                <w:kern w:val="0"/>
                <w:sz w:val="24"/>
                <w:szCs w:val="36"/>
              </w:rPr>
              <w:t xml:space="preserve">) !=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若数组不存在</w:t>
            </w:r>
            <w:r w:rsidRPr="00120273">
              <w:rPr>
                <w:rFonts w:ascii="Consolas" w:hAnsi="Consolas" w:cs="Consolas"/>
                <w:color w:val="3F7F5F"/>
                <w:kern w:val="0"/>
                <w:sz w:val="24"/>
                <w:szCs w:val="36"/>
              </w:rPr>
              <w:t>hash</w:t>
            </w:r>
            <w:r w:rsidRPr="00120273">
              <w:rPr>
                <w:rFonts w:ascii="Consolas" w:hAnsi="Consolas" w:cs="Consolas"/>
                <w:color w:val="3F7F5F"/>
                <w:kern w:val="0"/>
                <w:sz w:val="24"/>
                <w:szCs w:val="36"/>
              </w:rPr>
              <w:t>算法的值</w:t>
            </w:r>
            <w:r w:rsidRPr="00120273">
              <w:rPr>
                <w:rFonts w:ascii="Consolas" w:hAnsi="Consolas" w:cs="Consolas"/>
                <w:color w:val="3F7F5F"/>
                <w:kern w:val="0"/>
                <w:sz w:val="24"/>
                <w:szCs w:val="36"/>
              </w:rPr>
              <w:t xml:space="preserve"> </w:t>
            </w:r>
            <w:r w:rsidRPr="00120273">
              <w:rPr>
                <w:rFonts w:ascii="Consolas" w:hAnsi="Consolas" w:cs="Consolas"/>
                <w:color w:val="3F7F5F"/>
                <w:kern w:val="0"/>
                <w:sz w:val="24"/>
                <w:szCs w:val="36"/>
              </w:rPr>
              <w:t>返回</w:t>
            </w:r>
            <w:r w:rsidRPr="00120273">
              <w:rPr>
                <w:rFonts w:ascii="Consolas" w:hAnsi="Consolas" w:cs="Consolas"/>
                <w:color w:val="3F7F5F"/>
                <w:kern w:val="0"/>
                <w:sz w:val="24"/>
                <w:szCs w:val="36"/>
              </w:rPr>
              <w:t>null</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return</w:t>
            </w:r>
            <w:r w:rsidRPr="00120273">
              <w:rPr>
                <w:rFonts w:ascii="Consolas" w:hAnsi="Consolas" w:cs="Consolas"/>
                <w:color w:val="000000"/>
                <w:kern w:val="0"/>
                <w:sz w:val="24"/>
                <w:szCs w:val="36"/>
              </w:rPr>
              <w:t xml:space="preserve"> </w:t>
            </w:r>
            <w:r w:rsidRPr="00120273">
              <w:rPr>
                <w:rFonts w:ascii="Consolas" w:hAnsi="Consolas" w:cs="Consolas"/>
                <w:b/>
                <w:bCs/>
                <w:color w:val="7F0055"/>
                <w:kern w:val="0"/>
                <w:sz w:val="24"/>
                <w:szCs w:val="36"/>
              </w:rPr>
              <w:t>null</w:t>
            </w:r>
            <w:r w:rsidRPr="00120273">
              <w:rPr>
                <w:rFonts w:ascii="Consolas" w:hAnsi="Consolas" w:cs="Consolas"/>
                <w:color w:val="000000"/>
                <w:kern w:val="0"/>
                <w:sz w:val="24"/>
                <w:szCs w:val="36"/>
              </w:rPr>
              <w:t>;</w:t>
            </w:r>
          </w:p>
          <w:p w:rsidR="00120273" w:rsidRPr="00120273" w:rsidRDefault="00120273" w:rsidP="00120273">
            <w:pPr>
              <w:autoSpaceDE w:val="0"/>
              <w:autoSpaceDN w:val="0"/>
              <w:adjustRightInd w:val="0"/>
              <w:jc w:val="left"/>
              <w:rPr>
                <w:rFonts w:ascii="Consolas" w:hAnsi="Consolas" w:cs="Consolas"/>
                <w:kern w:val="0"/>
                <w:sz w:val="24"/>
                <w:szCs w:val="36"/>
              </w:rPr>
            </w:pPr>
            <w:r w:rsidRPr="00120273">
              <w:rPr>
                <w:rFonts w:ascii="Consolas" w:hAnsi="Consolas" w:cs="Consolas"/>
                <w:color w:val="000000"/>
                <w:kern w:val="0"/>
                <w:sz w:val="24"/>
                <w:szCs w:val="36"/>
              </w:rPr>
              <w:t>}</w:t>
            </w:r>
          </w:p>
        </w:tc>
      </w:tr>
    </w:tbl>
    <w:p w:rsidR="0097260C" w:rsidRDefault="000C69A2" w:rsidP="00671233">
      <w:pPr>
        <w:pStyle w:val="a7"/>
        <w:ind w:left="1697" w:firstLineChars="0" w:firstLine="0"/>
      </w:pPr>
      <w:r>
        <w:rPr>
          <w:rFonts w:hint="eastAsia"/>
        </w:rPr>
        <w:lastRenderedPageBreak/>
        <w:t>HashMap</w:t>
      </w:r>
      <w:r>
        <w:rPr>
          <w:rFonts w:hint="eastAsia"/>
        </w:rPr>
        <w:t>优化：</w:t>
      </w:r>
      <w:r w:rsidR="00615CA9">
        <w:rPr>
          <w:rFonts w:hint="eastAsia"/>
        </w:rPr>
        <w:t>如何有效减少碰撞，尽量让元素落在数组结构上。</w:t>
      </w:r>
    </w:p>
    <w:p w:rsidR="00615CA9" w:rsidRDefault="00615CA9" w:rsidP="00671233">
      <w:pPr>
        <w:pStyle w:val="a7"/>
        <w:ind w:left="1697" w:firstLineChars="0" w:firstLine="0"/>
      </w:pPr>
      <w:r>
        <w:rPr>
          <w:rFonts w:hint="eastAsia"/>
        </w:rPr>
        <w:t>1.</w:t>
      </w:r>
      <w:r>
        <w:rPr>
          <w:rFonts w:hint="eastAsia"/>
        </w:rPr>
        <w:t>搅动函数：促使元素位置分布均匀，减少碰撞机率</w:t>
      </w:r>
    </w:p>
    <w:p w:rsidR="00615CA9" w:rsidRDefault="00615CA9" w:rsidP="00671233">
      <w:pPr>
        <w:pStyle w:val="a7"/>
        <w:ind w:left="1697" w:firstLineChars="0" w:firstLine="0"/>
      </w:pPr>
      <w:r>
        <w:rPr>
          <w:rFonts w:hint="eastAsia"/>
        </w:rPr>
        <w:t>2.</w:t>
      </w:r>
      <w:r>
        <w:rPr>
          <w:rFonts w:hint="eastAsia"/>
        </w:rPr>
        <w:t>使用</w:t>
      </w:r>
      <w:r>
        <w:rPr>
          <w:rFonts w:hint="eastAsia"/>
        </w:rPr>
        <w:t>final</w:t>
      </w:r>
      <w:r>
        <w:rPr>
          <w:rFonts w:hint="eastAsia"/>
        </w:rPr>
        <w:t>对象，并采用合适的</w:t>
      </w:r>
      <w:r>
        <w:rPr>
          <w:rFonts w:hint="eastAsia"/>
        </w:rPr>
        <w:t>equals()</w:t>
      </w:r>
      <w:r>
        <w:rPr>
          <w:rFonts w:hint="eastAsia"/>
        </w:rPr>
        <w:t>和</w:t>
      </w:r>
      <w:proofErr w:type="spellStart"/>
      <w:r>
        <w:rPr>
          <w:rFonts w:hint="eastAsia"/>
        </w:rPr>
        <w:t>hashCode</w:t>
      </w:r>
      <w:proofErr w:type="spellEnd"/>
      <w:r>
        <w:rPr>
          <w:rFonts w:hint="eastAsia"/>
        </w:rPr>
        <w:t>()</w:t>
      </w:r>
      <w:r>
        <w:rPr>
          <w:rFonts w:hint="eastAsia"/>
        </w:rPr>
        <w:t>方法</w:t>
      </w:r>
    </w:p>
    <w:p w:rsidR="0011483A" w:rsidRDefault="0011483A" w:rsidP="00671233">
      <w:pPr>
        <w:pStyle w:val="a7"/>
        <w:ind w:left="1697" w:firstLineChars="0" w:firstLine="0"/>
      </w:pPr>
      <w:r>
        <w:rPr>
          <w:rFonts w:hint="eastAsia"/>
        </w:rPr>
        <w:t>HashMap:</w:t>
      </w:r>
      <w:r>
        <w:rPr>
          <w:rFonts w:hint="eastAsia"/>
        </w:rPr>
        <w:t>扩容问题</w:t>
      </w:r>
    </w:p>
    <w:p w:rsidR="0011483A" w:rsidRDefault="0011483A" w:rsidP="00671233">
      <w:pPr>
        <w:pStyle w:val="a7"/>
        <w:ind w:left="1697" w:firstLineChars="0" w:firstLine="0"/>
      </w:pPr>
      <w:r>
        <w:rPr>
          <w:rFonts w:hint="eastAsia"/>
        </w:rPr>
        <w:t>1.</w:t>
      </w:r>
      <w:r>
        <w:rPr>
          <w:rFonts w:hint="eastAsia"/>
        </w:rPr>
        <w:t>在多线程环境下，调整大小会存在条件竞争，容易造成死锁</w:t>
      </w:r>
      <w:r w:rsidR="00B901BB">
        <w:rPr>
          <w:rFonts w:hint="eastAsia"/>
        </w:rPr>
        <w:t>，不建议在多线程环境下使用</w:t>
      </w:r>
      <w:r w:rsidR="00B901BB">
        <w:rPr>
          <w:rFonts w:hint="eastAsia"/>
        </w:rPr>
        <w:t>HashMap</w:t>
      </w:r>
    </w:p>
    <w:p w:rsidR="00261452" w:rsidRDefault="0011483A" w:rsidP="008A05E6">
      <w:pPr>
        <w:pStyle w:val="a7"/>
        <w:ind w:left="1697" w:firstLineChars="0" w:firstLine="0"/>
      </w:pPr>
      <w:r>
        <w:rPr>
          <w:rFonts w:hint="eastAsia"/>
        </w:rPr>
        <w:t>2.rehashing</w:t>
      </w:r>
      <w:r>
        <w:rPr>
          <w:rFonts w:hint="eastAsia"/>
        </w:rPr>
        <w:t>是一个比较耗时的过程。</w:t>
      </w:r>
    </w:p>
    <w:p w:rsidR="000C38F2" w:rsidRDefault="000C38F2" w:rsidP="00910C30">
      <w:pPr>
        <w:pStyle w:val="a7"/>
        <w:numPr>
          <w:ilvl w:val="0"/>
          <w:numId w:val="10"/>
        </w:numPr>
        <w:ind w:firstLineChars="0"/>
        <w:outlineLvl w:val="2"/>
        <w:rPr>
          <w:b/>
        </w:rPr>
      </w:pPr>
      <w:r>
        <w:rPr>
          <w:rFonts w:hint="eastAsia"/>
          <w:b/>
        </w:rPr>
        <w:t>HashMap(</w:t>
      </w:r>
      <w:r>
        <w:rPr>
          <w:rFonts w:hint="eastAsia"/>
          <w:b/>
        </w:rPr>
        <w:t>简洁回答</w:t>
      </w:r>
      <w:r>
        <w:rPr>
          <w:rFonts w:hint="eastAsia"/>
          <w:b/>
        </w:rPr>
        <w:t>)</w:t>
      </w:r>
    </w:p>
    <w:p w:rsidR="000C38F2" w:rsidRDefault="000C38F2" w:rsidP="000C38F2">
      <w:pPr>
        <w:pStyle w:val="a7"/>
        <w:ind w:left="1697" w:firstLineChars="0" w:firstLine="0"/>
      </w:pPr>
      <w:r>
        <w:rPr>
          <w:rFonts w:hint="eastAsia"/>
        </w:rPr>
        <w:t>HashMap</w:t>
      </w:r>
      <w:r>
        <w:rPr>
          <w:rFonts w:hint="eastAsia"/>
        </w:rPr>
        <w:t>底层就是一个数组结构，数组中的每一项又是一个链表。</w:t>
      </w:r>
    </w:p>
    <w:p w:rsidR="000C38F2" w:rsidRDefault="000C38F2" w:rsidP="000C38F2">
      <w:pPr>
        <w:pStyle w:val="a7"/>
        <w:ind w:left="1697" w:firstLineChars="0" w:firstLine="0"/>
      </w:pPr>
      <w:r>
        <w:rPr>
          <w:rFonts w:hint="eastAsia"/>
        </w:rPr>
        <w:t>当新建一个</w:t>
      </w:r>
      <w:r>
        <w:rPr>
          <w:rFonts w:hint="eastAsia"/>
        </w:rPr>
        <w:t>HashMap</w:t>
      </w:r>
      <w:r>
        <w:rPr>
          <w:rFonts w:hint="eastAsia"/>
        </w:rPr>
        <w:t>的时候，就会初始化一个数组。</w:t>
      </w:r>
    </w:p>
    <w:p w:rsidR="000C38F2" w:rsidRDefault="000C38F2" w:rsidP="000C38F2">
      <w:pPr>
        <w:pStyle w:val="a7"/>
        <w:ind w:left="1697" w:firstLineChars="0" w:firstLine="0"/>
      </w:pPr>
      <w:r>
        <w:rPr>
          <w:rFonts w:hint="eastAsia"/>
        </w:rPr>
        <w:t>Entry</w:t>
      </w:r>
      <w:r>
        <w:rPr>
          <w:rFonts w:hint="eastAsia"/>
        </w:rPr>
        <w:t>就是数组中的元素，每个</w:t>
      </w:r>
      <w:r>
        <w:rPr>
          <w:rFonts w:hint="eastAsia"/>
        </w:rPr>
        <w:t xml:space="preserve">Entry </w:t>
      </w:r>
      <w:r>
        <w:rPr>
          <w:rFonts w:hint="eastAsia"/>
        </w:rPr>
        <w:t>其实就是一个</w:t>
      </w:r>
      <w:r>
        <w:rPr>
          <w:rFonts w:hint="eastAsia"/>
        </w:rPr>
        <w:t>key-value</w:t>
      </w:r>
      <w:r>
        <w:rPr>
          <w:rFonts w:hint="eastAsia"/>
        </w:rPr>
        <w:t>对，</w:t>
      </w:r>
    </w:p>
    <w:p w:rsidR="000C38F2" w:rsidRDefault="000C38F2" w:rsidP="000C38F2">
      <w:pPr>
        <w:pStyle w:val="a7"/>
        <w:ind w:left="1697" w:firstLineChars="0" w:firstLine="0"/>
      </w:pPr>
      <w:r>
        <w:rPr>
          <w:rFonts w:hint="eastAsia"/>
        </w:rPr>
        <w:t>它持有一个指向下一个元素的引用，这就构成了链表。</w:t>
      </w:r>
    </w:p>
    <w:p w:rsidR="000C38F2" w:rsidRDefault="000C38F2" w:rsidP="000C38F2">
      <w:pPr>
        <w:pStyle w:val="a7"/>
        <w:ind w:left="1697" w:firstLineChars="0" w:firstLine="0"/>
      </w:pPr>
      <w:r>
        <w:rPr>
          <w:rFonts w:hint="eastAsia"/>
        </w:rPr>
        <w:t xml:space="preserve">HashMap </w:t>
      </w:r>
      <w:r>
        <w:rPr>
          <w:rFonts w:hint="eastAsia"/>
        </w:rPr>
        <w:t>在底层将</w:t>
      </w:r>
      <w:r>
        <w:rPr>
          <w:rFonts w:hint="eastAsia"/>
        </w:rPr>
        <w:t xml:space="preserve"> key-value </w:t>
      </w:r>
      <w:r>
        <w:rPr>
          <w:rFonts w:hint="eastAsia"/>
        </w:rPr>
        <w:t>当成一个整体进行处理，这个整体就是一个</w:t>
      </w:r>
      <w:r w:rsidR="007C38FE">
        <w:rPr>
          <w:rFonts w:hint="eastAsia"/>
        </w:rPr>
        <w:t>Entry</w:t>
      </w:r>
      <w:r>
        <w:rPr>
          <w:rFonts w:hint="eastAsia"/>
        </w:rPr>
        <w:t>对象。</w:t>
      </w:r>
    </w:p>
    <w:p w:rsidR="000C38F2" w:rsidRDefault="000C38F2" w:rsidP="000C38F2">
      <w:pPr>
        <w:pStyle w:val="a7"/>
        <w:ind w:left="1697" w:firstLineChars="0" w:firstLine="0"/>
      </w:pPr>
      <w:r>
        <w:rPr>
          <w:rFonts w:hint="eastAsia"/>
        </w:rPr>
        <w:t xml:space="preserve">HashMap </w:t>
      </w:r>
      <w:r>
        <w:rPr>
          <w:rFonts w:hint="eastAsia"/>
        </w:rPr>
        <w:t>底层采用一个</w:t>
      </w:r>
      <w:r>
        <w:rPr>
          <w:rFonts w:hint="eastAsia"/>
        </w:rPr>
        <w:t xml:space="preserve"> Entry[] </w:t>
      </w:r>
      <w:r>
        <w:rPr>
          <w:rFonts w:hint="eastAsia"/>
        </w:rPr>
        <w:t>数组来保存所有的</w:t>
      </w:r>
      <w:r w:rsidR="007C38FE">
        <w:rPr>
          <w:rFonts w:hint="eastAsia"/>
        </w:rPr>
        <w:t>key-value</w:t>
      </w:r>
      <w:r>
        <w:rPr>
          <w:rFonts w:hint="eastAsia"/>
        </w:rPr>
        <w:t>对，</w:t>
      </w:r>
    </w:p>
    <w:p w:rsidR="000C38F2" w:rsidRDefault="000C38F2" w:rsidP="000C38F2">
      <w:pPr>
        <w:pStyle w:val="a7"/>
        <w:ind w:left="1697" w:firstLineChars="0" w:firstLine="0"/>
      </w:pPr>
      <w:r>
        <w:rPr>
          <w:rFonts w:hint="eastAsia"/>
        </w:rPr>
        <w:t>当需要存储一个</w:t>
      </w:r>
      <w:r w:rsidR="007C38FE">
        <w:rPr>
          <w:rFonts w:hint="eastAsia"/>
        </w:rPr>
        <w:t>Entry</w:t>
      </w:r>
      <w:r>
        <w:rPr>
          <w:rFonts w:hint="eastAsia"/>
        </w:rPr>
        <w:t>对象时，会根据</w:t>
      </w:r>
      <w:r>
        <w:rPr>
          <w:rFonts w:hint="eastAsia"/>
        </w:rPr>
        <w:t>hash</w:t>
      </w:r>
      <w:r>
        <w:rPr>
          <w:rFonts w:hint="eastAsia"/>
        </w:rPr>
        <w:t>算法来决定其在数组中的存储位置，</w:t>
      </w:r>
    </w:p>
    <w:p w:rsidR="000C38F2" w:rsidRDefault="000C38F2" w:rsidP="000C38F2">
      <w:pPr>
        <w:pStyle w:val="a7"/>
        <w:ind w:left="1697" w:firstLineChars="0" w:firstLine="0"/>
      </w:pPr>
      <w:r>
        <w:rPr>
          <w:rFonts w:hint="eastAsia"/>
        </w:rPr>
        <w:t>再根据</w:t>
      </w:r>
      <w:r>
        <w:rPr>
          <w:rFonts w:hint="eastAsia"/>
        </w:rPr>
        <w:t>equals</w:t>
      </w:r>
      <w:r>
        <w:rPr>
          <w:rFonts w:hint="eastAsia"/>
        </w:rPr>
        <w:t>方法决定其在该数组位置上的链表中的存储位置；当需要取出一个</w:t>
      </w:r>
      <w:r>
        <w:rPr>
          <w:rFonts w:hint="eastAsia"/>
        </w:rPr>
        <w:t>Entry</w:t>
      </w:r>
      <w:r>
        <w:rPr>
          <w:rFonts w:hint="eastAsia"/>
        </w:rPr>
        <w:t>时，</w:t>
      </w:r>
    </w:p>
    <w:p w:rsidR="000C38F2" w:rsidRDefault="000C38F2" w:rsidP="000C38F2">
      <w:pPr>
        <w:pStyle w:val="a7"/>
        <w:ind w:left="1697" w:firstLineChars="0" w:firstLine="0"/>
      </w:pPr>
      <w:r>
        <w:rPr>
          <w:rFonts w:hint="eastAsia"/>
        </w:rPr>
        <w:t>也会根据</w:t>
      </w:r>
      <w:r>
        <w:rPr>
          <w:rFonts w:hint="eastAsia"/>
        </w:rPr>
        <w:t>hash</w:t>
      </w:r>
      <w:r>
        <w:rPr>
          <w:rFonts w:hint="eastAsia"/>
        </w:rPr>
        <w:t>算法找到其在数组中的存储位置，再根据</w:t>
      </w:r>
      <w:r>
        <w:rPr>
          <w:rFonts w:hint="eastAsia"/>
        </w:rPr>
        <w:t>equals</w:t>
      </w:r>
      <w:r>
        <w:rPr>
          <w:rFonts w:hint="eastAsia"/>
        </w:rPr>
        <w:t>方法从该位置上的链表中取出该</w:t>
      </w:r>
      <w:r>
        <w:rPr>
          <w:rFonts w:hint="eastAsia"/>
        </w:rPr>
        <w:t>Entry</w:t>
      </w:r>
      <w:r>
        <w:rPr>
          <w:rFonts w:hint="eastAsia"/>
        </w:rPr>
        <w:t>。</w:t>
      </w:r>
    </w:p>
    <w:p w:rsidR="000C38F2" w:rsidRPr="00A24D20" w:rsidRDefault="000C38F2" w:rsidP="000C38F2">
      <w:pPr>
        <w:pStyle w:val="a7"/>
        <w:ind w:left="1697" w:firstLineChars="0" w:firstLine="0"/>
      </w:pPr>
      <w:r>
        <w:rPr>
          <w:rFonts w:hint="eastAsia"/>
        </w:rPr>
        <w:t>默认是构建一个初始容量为</w:t>
      </w:r>
      <w:r>
        <w:rPr>
          <w:rFonts w:hint="eastAsia"/>
        </w:rPr>
        <w:t xml:space="preserve"> 16</w:t>
      </w:r>
      <w:r>
        <w:rPr>
          <w:rFonts w:hint="eastAsia"/>
        </w:rPr>
        <w:t>，负载因子为</w:t>
      </w:r>
      <w:r>
        <w:rPr>
          <w:rFonts w:hint="eastAsia"/>
        </w:rPr>
        <w:t xml:space="preserve"> 0.75 </w:t>
      </w:r>
      <w:r>
        <w:rPr>
          <w:rFonts w:hint="eastAsia"/>
        </w:rPr>
        <w:t>的</w:t>
      </w:r>
      <w:r>
        <w:rPr>
          <w:rFonts w:hint="eastAsia"/>
        </w:rPr>
        <w:t xml:space="preserve"> HashMap</w:t>
      </w:r>
      <w:r>
        <w:rPr>
          <w:rFonts w:hint="eastAsia"/>
        </w:rPr>
        <w:t>。</w:t>
      </w:r>
    </w:p>
    <w:p w:rsidR="000C38F2" w:rsidRDefault="007C38FE" w:rsidP="000C38F2">
      <w:pPr>
        <w:pStyle w:val="a7"/>
        <w:ind w:left="1697" w:firstLineChars="0" w:firstLine="0"/>
      </w:pPr>
      <w:r>
        <w:rPr>
          <w:rFonts w:hint="eastAsia"/>
        </w:rPr>
        <w:t>也就是说</w:t>
      </w:r>
      <w:r w:rsidR="000C38F2">
        <w:rPr>
          <w:rFonts w:hint="eastAsia"/>
        </w:rPr>
        <w:t>默认情况下，数组大小为</w:t>
      </w:r>
      <w:r w:rsidR="000C38F2">
        <w:rPr>
          <w:rFonts w:hint="eastAsia"/>
        </w:rPr>
        <w:t>16</w:t>
      </w:r>
      <w:r>
        <w:rPr>
          <w:rFonts w:hint="eastAsia"/>
        </w:rPr>
        <w:t>，</w:t>
      </w:r>
      <w:r w:rsidR="000C38F2">
        <w:rPr>
          <w:rFonts w:hint="eastAsia"/>
        </w:rPr>
        <w:t>当</w:t>
      </w:r>
      <w:r w:rsidR="000C38F2">
        <w:rPr>
          <w:rFonts w:hint="eastAsia"/>
        </w:rPr>
        <w:t>HashMap</w:t>
      </w:r>
      <w:r w:rsidR="000C38F2">
        <w:rPr>
          <w:rFonts w:hint="eastAsia"/>
        </w:rPr>
        <w:t>中元素个数超过</w:t>
      </w:r>
      <w:r w:rsidR="000C38F2">
        <w:rPr>
          <w:rFonts w:hint="eastAsia"/>
        </w:rPr>
        <w:t>16*0.75=12</w:t>
      </w:r>
      <w:r w:rsidR="000C38F2">
        <w:rPr>
          <w:rFonts w:hint="eastAsia"/>
        </w:rPr>
        <w:t>的时候，</w:t>
      </w:r>
    </w:p>
    <w:p w:rsidR="000C38F2" w:rsidRDefault="000C38F2" w:rsidP="000C38F2">
      <w:pPr>
        <w:pStyle w:val="a7"/>
        <w:ind w:left="1697" w:firstLineChars="0" w:firstLine="0"/>
      </w:pPr>
      <w:r>
        <w:rPr>
          <w:rFonts w:hint="eastAsia"/>
        </w:rPr>
        <w:t>就把数组的大小扩展为</w:t>
      </w:r>
      <w:r>
        <w:rPr>
          <w:rFonts w:hint="eastAsia"/>
        </w:rPr>
        <w:t xml:space="preserve"> 2*16=32</w:t>
      </w:r>
      <w:r>
        <w:rPr>
          <w:rFonts w:hint="eastAsia"/>
        </w:rPr>
        <w:t>，即扩大一倍，然后重新计算每个元素在数组中的位置，</w:t>
      </w:r>
    </w:p>
    <w:p w:rsidR="000C38F2" w:rsidRDefault="000C38F2" w:rsidP="000C38F2">
      <w:pPr>
        <w:pStyle w:val="a7"/>
        <w:ind w:left="1697" w:firstLineChars="0" w:firstLine="0"/>
      </w:pPr>
      <w:r>
        <w:rPr>
          <w:rFonts w:hint="eastAsia"/>
        </w:rPr>
        <w:lastRenderedPageBreak/>
        <w:t>而这是一个非常消耗性能的操作，所以如果我们已经预知</w:t>
      </w:r>
      <w:r>
        <w:rPr>
          <w:rFonts w:hint="eastAsia"/>
        </w:rPr>
        <w:t>HashMap</w:t>
      </w:r>
      <w:r>
        <w:rPr>
          <w:rFonts w:hint="eastAsia"/>
        </w:rPr>
        <w:t>中元素的个数，</w:t>
      </w:r>
    </w:p>
    <w:p w:rsidR="000C38F2" w:rsidRPr="000C38F2" w:rsidRDefault="000C38F2" w:rsidP="000C38F2">
      <w:pPr>
        <w:pStyle w:val="a7"/>
        <w:ind w:left="1697" w:firstLineChars="0" w:firstLine="0"/>
      </w:pPr>
      <w:r>
        <w:rPr>
          <w:rFonts w:hint="eastAsia"/>
        </w:rPr>
        <w:t>那么预设元素的个数能够有效的提高</w:t>
      </w:r>
      <w:r>
        <w:rPr>
          <w:rFonts w:hint="eastAsia"/>
        </w:rPr>
        <w:t>HashMap</w:t>
      </w:r>
      <w:r>
        <w:rPr>
          <w:rFonts w:hint="eastAsia"/>
        </w:rPr>
        <w:t>的性能。</w:t>
      </w:r>
    </w:p>
    <w:p w:rsidR="00910C30" w:rsidRDefault="004E5BA6" w:rsidP="00910C30">
      <w:pPr>
        <w:pStyle w:val="a7"/>
        <w:numPr>
          <w:ilvl w:val="0"/>
          <w:numId w:val="10"/>
        </w:numPr>
        <w:ind w:firstLineChars="0"/>
        <w:outlineLvl w:val="2"/>
        <w:rPr>
          <w:b/>
        </w:rPr>
      </w:pPr>
      <w:r>
        <w:rPr>
          <w:rFonts w:hint="eastAsia"/>
          <w:b/>
        </w:rPr>
        <w:t>如何让</w:t>
      </w:r>
      <w:r>
        <w:rPr>
          <w:rFonts w:hint="eastAsia"/>
          <w:b/>
        </w:rPr>
        <w:t>HashMap</w:t>
      </w:r>
      <w:r>
        <w:rPr>
          <w:rFonts w:hint="eastAsia"/>
          <w:b/>
        </w:rPr>
        <w:t>变成线程安全</w:t>
      </w:r>
    </w:p>
    <w:p w:rsidR="004E5BA6" w:rsidRPr="00570D41" w:rsidRDefault="00911B86" w:rsidP="008A56DF">
      <w:pPr>
        <w:pStyle w:val="a7"/>
        <w:ind w:left="1697" w:firstLineChars="0" w:firstLine="0"/>
      </w:pPr>
      <w:r w:rsidRPr="00911B86">
        <w:rPr>
          <w:rFonts w:hint="eastAsia"/>
        </w:rPr>
        <w:t>可以使用</w:t>
      </w:r>
      <w:r w:rsidRPr="00911B86">
        <w:rPr>
          <w:rFonts w:hint="eastAsia"/>
        </w:rPr>
        <w:t>Collections</w:t>
      </w:r>
      <w:r w:rsidRPr="00911B86">
        <w:rPr>
          <w:rFonts w:hint="eastAsia"/>
        </w:rPr>
        <w:t>类的</w:t>
      </w:r>
      <w:proofErr w:type="spellStart"/>
      <w:r w:rsidRPr="00911B86">
        <w:t>synchronizedMap</w:t>
      </w:r>
      <w:proofErr w:type="spellEnd"/>
      <w:r>
        <w:rPr>
          <w:rFonts w:hint="eastAsia"/>
        </w:rPr>
        <w:t>()</w:t>
      </w:r>
      <w:r>
        <w:rPr>
          <w:rFonts w:hint="eastAsia"/>
        </w:rPr>
        <w:t>方法对</w:t>
      </w:r>
      <w:proofErr w:type="spellStart"/>
      <w:r>
        <w:rPr>
          <w:rFonts w:hint="eastAsia"/>
        </w:rPr>
        <w:t>HasnMap</w:t>
      </w:r>
      <w:proofErr w:type="spellEnd"/>
      <w:r>
        <w:rPr>
          <w:rFonts w:hint="eastAsia"/>
        </w:rPr>
        <w:t>进行包装。</w:t>
      </w:r>
      <w:r w:rsidR="00570D41">
        <w:rPr>
          <w:rFonts w:hint="eastAsia"/>
        </w:rPr>
        <w:t>不建议使用，效率低。可以使用</w:t>
      </w:r>
      <w:proofErr w:type="spellStart"/>
      <w:r w:rsidR="00570D41" w:rsidRPr="00570D41">
        <w:t>ConcurrentHashMap</w:t>
      </w:r>
      <w:proofErr w:type="spellEnd"/>
    </w:p>
    <w:p w:rsidR="00230E03" w:rsidRDefault="00230E03" w:rsidP="00230E03">
      <w:pPr>
        <w:pStyle w:val="a7"/>
        <w:ind w:left="840" w:firstLineChars="0" w:firstLine="0"/>
      </w:pPr>
      <w:r>
        <w:rPr>
          <w:rFonts w:hint="eastAsia"/>
        </w:rPr>
        <w:tab/>
      </w:r>
      <w:r w:rsidR="00EE5197" w:rsidRPr="00EE5197">
        <w:t>SafeHashMapDemo</w:t>
      </w:r>
      <w:r w:rsidR="00EE5197">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30E03" w:rsidRPr="00FB2E01" w:rsidTr="00367C67">
        <w:tc>
          <w:tcPr>
            <w:tcW w:w="8522" w:type="dxa"/>
          </w:tcPr>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b/>
                <w:bCs/>
                <w:color w:val="7F0055"/>
                <w:kern w:val="0"/>
                <w:sz w:val="24"/>
                <w:szCs w:val="36"/>
              </w:rPr>
              <w:t>package</w:t>
            </w: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com.xjo.collection</w:t>
            </w:r>
            <w:proofErr w:type="spellEnd"/>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b/>
                <w:bCs/>
                <w:color w:val="7F0055"/>
                <w:kern w:val="0"/>
                <w:sz w:val="24"/>
                <w:szCs w:val="36"/>
              </w:rPr>
              <w:t>import</w:t>
            </w: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java.util.Collections</w:t>
            </w:r>
            <w:proofErr w:type="spellEnd"/>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b/>
                <w:bCs/>
                <w:color w:val="7F0055"/>
                <w:kern w:val="0"/>
                <w:sz w:val="24"/>
                <w:szCs w:val="36"/>
              </w:rPr>
              <w:t>import</w:t>
            </w: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java.util.HashMap</w:t>
            </w:r>
            <w:proofErr w:type="spellEnd"/>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b/>
                <w:bCs/>
                <w:color w:val="7F0055"/>
                <w:kern w:val="0"/>
                <w:sz w:val="24"/>
                <w:szCs w:val="36"/>
              </w:rPr>
              <w:t>import</w:t>
            </w: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java.util.Map</w:t>
            </w:r>
            <w:proofErr w:type="spellEnd"/>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b/>
                <w:bCs/>
                <w:color w:val="7F0055"/>
                <w:kern w:val="0"/>
                <w:sz w:val="24"/>
                <w:szCs w:val="36"/>
              </w:rPr>
              <w:t>public</w:t>
            </w:r>
            <w:r w:rsidRPr="00FB2E01">
              <w:rPr>
                <w:rFonts w:ascii="Consolas" w:hAnsi="Consolas" w:cs="Consolas"/>
                <w:color w:val="000000"/>
                <w:kern w:val="0"/>
                <w:sz w:val="24"/>
                <w:szCs w:val="36"/>
              </w:rPr>
              <w:t xml:space="preserve"> </w:t>
            </w:r>
            <w:r w:rsidRPr="00FB2E01">
              <w:rPr>
                <w:rFonts w:ascii="Consolas" w:hAnsi="Consolas" w:cs="Consolas"/>
                <w:b/>
                <w:bCs/>
                <w:color w:val="7F0055"/>
                <w:kern w:val="0"/>
                <w:sz w:val="24"/>
                <w:szCs w:val="36"/>
              </w:rPr>
              <w:t>class</w:t>
            </w: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SafeHashMapDemo</w:t>
            </w:r>
            <w:proofErr w:type="spellEnd"/>
            <w:r w:rsidRPr="00FB2E01">
              <w:rPr>
                <w:rFonts w:ascii="Consolas" w:hAnsi="Consolas" w:cs="Consolas"/>
                <w:color w:val="000000"/>
                <w:kern w:val="0"/>
                <w:sz w:val="24"/>
                <w:szCs w:val="36"/>
              </w:rPr>
              <w:t xml:space="preserve"> {</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w:t>
            </w:r>
            <w:r w:rsidRPr="00FB2E01">
              <w:rPr>
                <w:rFonts w:ascii="Consolas" w:hAnsi="Consolas" w:cs="Consolas"/>
                <w:b/>
                <w:bCs/>
                <w:color w:val="7F0055"/>
                <w:kern w:val="0"/>
                <w:sz w:val="24"/>
                <w:szCs w:val="36"/>
              </w:rPr>
              <w:t>public</w:t>
            </w:r>
            <w:r w:rsidRPr="00FB2E01">
              <w:rPr>
                <w:rFonts w:ascii="Consolas" w:hAnsi="Consolas" w:cs="Consolas"/>
                <w:color w:val="000000"/>
                <w:kern w:val="0"/>
                <w:sz w:val="24"/>
                <w:szCs w:val="36"/>
              </w:rPr>
              <w:t xml:space="preserve"> </w:t>
            </w:r>
            <w:r w:rsidRPr="00FB2E01">
              <w:rPr>
                <w:rFonts w:ascii="Consolas" w:hAnsi="Consolas" w:cs="Consolas"/>
                <w:b/>
                <w:bCs/>
                <w:color w:val="7F0055"/>
                <w:kern w:val="0"/>
                <w:sz w:val="24"/>
                <w:szCs w:val="36"/>
              </w:rPr>
              <w:t>static</w:t>
            </w:r>
            <w:r w:rsidRPr="00FB2E01">
              <w:rPr>
                <w:rFonts w:ascii="Consolas" w:hAnsi="Consolas" w:cs="Consolas"/>
                <w:color w:val="000000"/>
                <w:kern w:val="0"/>
                <w:sz w:val="24"/>
                <w:szCs w:val="36"/>
              </w:rPr>
              <w:t xml:space="preserve"> </w:t>
            </w:r>
            <w:r w:rsidRPr="00FB2E01">
              <w:rPr>
                <w:rFonts w:ascii="Consolas" w:hAnsi="Consolas" w:cs="Consolas"/>
                <w:b/>
                <w:bCs/>
                <w:color w:val="7F0055"/>
                <w:kern w:val="0"/>
                <w:sz w:val="24"/>
                <w:szCs w:val="36"/>
              </w:rPr>
              <w:t>void</w:t>
            </w:r>
            <w:r w:rsidRPr="00FB2E01">
              <w:rPr>
                <w:rFonts w:ascii="Consolas" w:hAnsi="Consolas" w:cs="Consolas"/>
                <w:color w:val="000000"/>
                <w:kern w:val="0"/>
                <w:sz w:val="24"/>
                <w:szCs w:val="36"/>
              </w:rPr>
              <w:t xml:space="preserve"> main(String[] </w:t>
            </w:r>
            <w:proofErr w:type="spellStart"/>
            <w:r w:rsidRPr="00FB2E01">
              <w:rPr>
                <w:rFonts w:ascii="Consolas" w:hAnsi="Consolas" w:cs="Consolas"/>
                <w:color w:val="6A3E3E"/>
                <w:kern w:val="0"/>
                <w:sz w:val="24"/>
                <w:szCs w:val="36"/>
              </w:rPr>
              <w:t>args</w:t>
            </w:r>
            <w:proofErr w:type="spellEnd"/>
            <w:r w:rsidRPr="00FB2E01">
              <w:rPr>
                <w:rFonts w:ascii="Consolas" w:hAnsi="Consolas" w:cs="Consolas"/>
                <w:color w:val="000000"/>
                <w:kern w:val="0"/>
                <w:sz w:val="24"/>
                <w:szCs w:val="36"/>
              </w:rPr>
              <w:t>) {</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Map </w:t>
            </w:r>
            <w:proofErr w:type="spellStart"/>
            <w:r w:rsidRPr="00FB2E01">
              <w:rPr>
                <w:rFonts w:ascii="Consolas" w:hAnsi="Consolas" w:cs="Consolas"/>
                <w:color w:val="000000"/>
                <w:kern w:val="0"/>
                <w:sz w:val="24"/>
                <w:szCs w:val="36"/>
              </w:rPr>
              <w:t>hashMap</w:t>
            </w:r>
            <w:proofErr w:type="spellEnd"/>
            <w:r w:rsidRPr="00FB2E01">
              <w:rPr>
                <w:rFonts w:ascii="Consolas" w:hAnsi="Consolas" w:cs="Consolas"/>
                <w:color w:val="000000"/>
                <w:kern w:val="0"/>
                <w:sz w:val="24"/>
                <w:szCs w:val="36"/>
              </w:rPr>
              <w:t xml:space="preserve"> = </w:t>
            </w:r>
            <w:r w:rsidRPr="00FB2E01">
              <w:rPr>
                <w:rFonts w:ascii="Consolas" w:hAnsi="Consolas" w:cs="Consolas"/>
                <w:b/>
                <w:bCs/>
                <w:color w:val="7F0055"/>
                <w:kern w:val="0"/>
                <w:sz w:val="24"/>
                <w:szCs w:val="36"/>
              </w:rPr>
              <w:t>new</w:t>
            </w:r>
            <w:r w:rsidRPr="00FB2E01">
              <w:rPr>
                <w:rFonts w:ascii="Consolas" w:hAnsi="Consolas" w:cs="Consolas"/>
                <w:color w:val="000000"/>
                <w:kern w:val="0"/>
                <w:sz w:val="24"/>
                <w:szCs w:val="36"/>
              </w:rPr>
              <w:t xml:space="preserve"> HashMap();</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Map </w:t>
            </w:r>
            <w:proofErr w:type="spellStart"/>
            <w:r w:rsidRPr="00FB2E01">
              <w:rPr>
                <w:rFonts w:ascii="Consolas" w:hAnsi="Consolas" w:cs="Consolas"/>
                <w:color w:val="6A3E3E"/>
                <w:kern w:val="0"/>
                <w:sz w:val="24"/>
                <w:szCs w:val="36"/>
              </w:rPr>
              <w:t>safeHashMap</w:t>
            </w:r>
            <w:proofErr w:type="spellEnd"/>
            <w:r w:rsidRPr="00FB2E01">
              <w:rPr>
                <w:rFonts w:ascii="Consolas" w:hAnsi="Consolas" w:cs="Consolas"/>
                <w:color w:val="000000"/>
                <w:kern w:val="0"/>
                <w:sz w:val="24"/>
                <w:szCs w:val="36"/>
              </w:rPr>
              <w:t xml:space="preserve"> = </w:t>
            </w:r>
            <w:proofErr w:type="spellStart"/>
            <w:r w:rsidRPr="00FB2E01">
              <w:rPr>
                <w:rFonts w:ascii="Consolas" w:hAnsi="Consolas" w:cs="Consolas"/>
                <w:color w:val="000000"/>
                <w:kern w:val="0"/>
                <w:sz w:val="24"/>
                <w:szCs w:val="36"/>
              </w:rPr>
              <w:t>Collections.</w:t>
            </w:r>
            <w:r w:rsidRPr="00FB2E01">
              <w:rPr>
                <w:rFonts w:ascii="Consolas" w:hAnsi="Consolas" w:cs="Consolas"/>
                <w:i/>
                <w:iCs/>
                <w:color w:val="000000"/>
                <w:kern w:val="0"/>
                <w:sz w:val="24"/>
                <w:szCs w:val="36"/>
              </w:rPr>
              <w:t>synchronizedMap</w:t>
            </w:r>
            <w:proofErr w:type="spellEnd"/>
            <w:r w:rsidRPr="00FB2E01">
              <w:rPr>
                <w:rFonts w:ascii="Consolas" w:hAnsi="Consolas" w:cs="Consolas"/>
                <w:color w:val="000000"/>
                <w:kern w:val="0"/>
                <w:sz w:val="24"/>
                <w:szCs w:val="36"/>
              </w:rPr>
              <w:t>(</w:t>
            </w:r>
            <w:proofErr w:type="spellStart"/>
            <w:r w:rsidRPr="00FB2E01">
              <w:rPr>
                <w:rFonts w:ascii="Consolas" w:hAnsi="Consolas" w:cs="Consolas"/>
                <w:color w:val="6A3E3E"/>
                <w:kern w:val="0"/>
                <w:sz w:val="24"/>
                <w:szCs w:val="36"/>
              </w:rPr>
              <w:t>hashMap</w:t>
            </w:r>
            <w:proofErr w:type="spellEnd"/>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w:t>
            </w:r>
            <w:proofErr w:type="spellStart"/>
            <w:r w:rsidRPr="00FB2E01">
              <w:rPr>
                <w:rFonts w:ascii="Consolas" w:hAnsi="Consolas" w:cs="Consolas"/>
                <w:color w:val="6A3E3E"/>
                <w:kern w:val="0"/>
                <w:sz w:val="24"/>
                <w:szCs w:val="36"/>
              </w:rPr>
              <w:t>safeHashMap</w:t>
            </w:r>
            <w:r w:rsidRPr="00FB2E01">
              <w:rPr>
                <w:rFonts w:ascii="Consolas" w:hAnsi="Consolas" w:cs="Consolas"/>
                <w:color w:val="000000"/>
                <w:kern w:val="0"/>
                <w:sz w:val="24"/>
                <w:szCs w:val="36"/>
              </w:rPr>
              <w:t>.</w:t>
            </w:r>
            <w:r w:rsidRPr="00FB2E01">
              <w:rPr>
                <w:rFonts w:ascii="Consolas" w:hAnsi="Consolas" w:cs="Consolas"/>
                <w:color w:val="000000"/>
                <w:kern w:val="0"/>
                <w:sz w:val="24"/>
                <w:szCs w:val="36"/>
                <w:highlight w:val="lightGray"/>
              </w:rPr>
              <w:t>put</w:t>
            </w:r>
            <w:proofErr w:type="spellEnd"/>
            <w:r w:rsidRPr="00FB2E01">
              <w:rPr>
                <w:rFonts w:ascii="Consolas" w:hAnsi="Consolas" w:cs="Consolas"/>
                <w:color w:val="000000"/>
                <w:kern w:val="0"/>
                <w:sz w:val="24"/>
                <w:szCs w:val="36"/>
              </w:rPr>
              <w:t>(</w:t>
            </w:r>
            <w:r w:rsidRPr="00FB2E01">
              <w:rPr>
                <w:rFonts w:ascii="Consolas" w:hAnsi="Consolas" w:cs="Consolas"/>
                <w:color w:val="2A00FF"/>
                <w:kern w:val="0"/>
                <w:sz w:val="24"/>
                <w:szCs w:val="36"/>
              </w:rPr>
              <w:t>"aa"</w:t>
            </w:r>
            <w:r w:rsidRPr="00FB2E01">
              <w:rPr>
                <w:rFonts w:ascii="Consolas" w:hAnsi="Consolas" w:cs="Consolas"/>
                <w:color w:val="000000"/>
                <w:kern w:val="0"/>
                <w:sz w:val="24"/>
                <w:szCs w:val="36"/>
              </w:rPr>
              <w:t>,</w:t>
            </w:r>
            <w:r w:rsidRPr="00FB2E01">
              <w:rPr>
                <w:rFonts w:ascii="Consolas" w:hAnsi="Consolas" w:cs="Consolas"/>
                <w:color w:val="2A00FF"/>
                <w:kern w:val="0"/>
                <w:sz w:val="24"/>
                <w:szCs w:val="36"/>
              </w:rPr>
              <w:t>"1"</w:t>
            </w:r>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w:t>
            </w:r>
            <w:proofErr w:type="spellStart"/>
            <w:r w:rsidRPr="00FB2E01">
              <w:rPr>
                <w:rFonts w:ascii="Consolas" w:hAnsi="Consolas" w:cs="Consolas"/>
                <w:color w:val="6A3E3E"/>
                <w:kern w:val="0"/>
                <w:sz w:val="24"/>
                <w:szCs w:val="36"/>
              </w:rPr>
              <w:t>safeHashMap</w:t>
            </w:r>
            <w:r w:rsidRPr="00FB2E01">
              <w:rPr>
                <w:rFonts w:ascii="Consolas" w:hAnsi="Consolas" w:cs="Consolas"/>
                <w:color w:val="000000"/>
                <w:kern w:val="0"/>
                <w:sz w:val="24"/>
                <w:szCs w:val="36"/>
              </w:rPr>
              <w:t>.</w:t>
            </w:r>
            <w:r w:rsidRPr="00FB2E01">
              <w:rPr>
                <w:rFonts w:ascii="Consolas" w:hAnsi="Consolas" w:cs="Consolas"/>
                <w:color w:val="000000"/>
                <w:kern w:val="0"/>
                <w:sz w:val="24"/>
                <w:szCs w:val="36"/>
                <w:highlight w:val="lightGray"/>
              </w:rPr>
              <w:t>put</w:t>
            </w:r>
            <w:proofErr w:type="spellEnd"/>
            <w:r w:rsidRPr="00FB2E01">
              <w:rPr>
                <w:rFonts w:ascii="Consolas" w:hAnsi="Consolas" w:cs="Consolas"/>
                <w:color w:val="000000"/>
                <w:kern w:val="0"/>
                <w:sz w:val="24"/>
                <w:szCs w:val="36"/>
              </w:rPr>
              <w:t>(</w:t>
            </w:r>
            <w:r w:rsidRPr="00FB2E01">
              <w:rPr>
                <w:rFonts w:ascii="Consolas" w:hAnsi="Consolas" w:cs="Consolas"/>
                <w:color w:val="2A00FF"/>
                <w:kern w:val="0"/>
                <w:sz w:val="24"/>
                <w:szCs w:val="36"/>
              </w:rPr>
              <w:t>"bb"</w:t>
            </w:r>
            <w:r w:rsidRPr="00FB2E01">
              <w:rPr>
                <w:rFonts w:ascii="Consolas" w:hAnsi="Consolas" w:cs="Consolas"/>
                <w:color w:val="000000"/>
                <w:kern w:val="0"/>
                <w:sz w:val="24"/>
                <w:szCs w:val="36"/>
              </w:rPr>
              <w:t>,</w:t>
            </w:r>
            <w:r w:rsidRPr="00FB2E01">
              <w:rPr>
                <w:rFonts w:ascii="Consolas" w:hAnsi="Consolas" w:cs="Consolas"/>
                <w:color w:val="2A00FF"/>
                <w:kern w:val="0"/>
                <w:sz w:val="24"/>
                <w:szCs w:val="36"/>
              </w:rPr>
              <w:t>"2"</w:t>
            </w:r>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w:t>
            </w:r>
            <w:proofErr w:type="spellStart"/>
            <w:r w:rsidRPr="00FB2E01">
              <w:rPr>
                <w:rFonts w:ascii="Consolas" w:hAnsi="Consolas" w:cs="Consolas"/>
                <w:color w:val="000000"/>
                <w:kern w:val="0"/>
                <w:sz w:val="24"/>
                <w:szCs w:val="36"/>
              </w:rPr>
              <w:t>System.</w:t>
            </w:r>
            <w:r w:rsidRPr="00FB2E01">
              <w:rPr>
                <w:rFonts w:ascii="Consolas" w:hAnsi="Consolas" w:cs="Consolas"/>
                <w:b/>
                <w:bCs/>
                <w:i/>
                <w:iCs/>
                <w:color w:val="0000C0"/>
                <w:kern w:val="0"/>
                <w:sz w:val="24"/>
                <w:szCs w:val="36"/>
              </w:rPr>
              <w:t>out</w:t>
            </w:r>
            <w:r w:rsidRPr="00FB2E01">
              <w:rPr>
                <w:rFonts w:ascii="Consolas" w:hAnsi="Consolas" w:cs="Consolas"/>
                <w:color w:val="000000"/>
                <w:kern w:val="0"/>
                <w:sz w:val="24"/>
                <w:szCs w:val="36"/>
              </w:rPr>
              <w:t>.println</w:t>
            </w:r>
            <w:proofErr w:type="spellEnd"/>
            <w:r w:rsidRPr="00FB2E01">
              <w:rPr>
                <w:rFonts w:ascii="Consolas" w:hAnsi="Consolas" w:cs="Consolas"/>
                <w:color w:val="000000"/>
                <w:kern w:val="0"/>
                <w:sz w:val="24"/>
                <w:szCs w:val="36"/>
              </w:rPr>
              <w:t>(</w:t>
            </w:r>
            <w:proofErr w:type="spellStart"/>
            <w:r w:rsidRPr="00FB2E01">
              <w:rPr>
                <w:rFonts w:ascii="Consolas" w:hAnsi="Consolas" w:cs="Consolas"/>
                <w:color w:val="6A3E3E"/>
                <w:kern w:val="0"/>
                <w:sz w:val="24"/>
                <w:szCs w:val="36"/>
              </w:rPr>
              <w:t>safeHashMap</w:t>
            </w:r>
            <w:r w:rsidRPr="00FB2E01">
              <w:rPr>
                <w:rFonts w:ascii="Consolas" w:hAnsi="Consolas" w:cs="Consolas"/>
                <w:color w:val="000000"/>
                <w:kern w:val="0"/>
                <w:sz w:val="24"/>
                <w:szCs w:val="36"/>
              </w:rPr>
              <w:t>.get</w:t>
            </w:r>
            <w:proofErr w:type="spellEnd"/>
            <w:r w:rsidRPr="00FB2E01">
              <w:rPr>
                <w:rFonts w:ascii="Consolas" w:hAnsi="Consolas" w:cs="Consolas"/>
                <w:color w:val="000000"/>
                <w:kern w:val="0"/>
                <w:sz w:val="24"/>
                <w:szCs w:val="36"/>
              </w:rPr>
              <w:t>(</w:t>
            </w:r>
            <w:r w:rsidRPr="00FB2E01">
              <w:rPr>
                <w:rFonts w:ascii="Consolas" w:hAnsi="Consolas" w:cs="Consolas"/>
                <w:color w:val="2A00FF"/>
                <w:kern w:val="0"/>
                <w:sz w:val="24"/>
                <w:szCs w:val="36"/>
              </w:rPr>
              <w:t>"bb"</w:t>
            </w:r>
            <w:r w:rsidRPr="00FB2E01">
              <w:rPr>
                <w:rFonts w:ascii="Consolas" w:hAnsi="Consolas" w:cs="Consolas"/>
                <w:color w:val="000000"/>
                <w:kern w:val="0"/>
                <w:sz w:val="24"/>
                <w:szCs w:val="36"/>
              </w:rPr>
              <w:t>));</w:t>
            </w:r>
          </w:p>
          <w:p w:rsidR="00FB2E01" w:rsidRPr="00FB2E01" w:rsidRDefault="00FB2E01" w:rsidP="00FB2E01">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 xml:space="preserve">    }</w:t>
            </w:r>
          </w:p>
          <w:p w:rsidR="00230E03" w:rsidRPr="00FB2E01" w:rsidRDefault="00FB2E01" w:rsidP="00367C67">
            <w:pPr>
              <w:autoSpaceDE w:val="0"/>
              <w:autoSpaceDN w:val="0"/>
              <w:adjustRightInd w:val="0"/>
              <w:jc w:val="left"/>
              <w:rPr>
                <w:rFonts w:ascii="Consolas" w:hAnsi="Consolas" w:cs="Consolas"/>
                <w:kern w:val="0"/>
                <w:sz w:val="24"/>
                <w:szCs w:val="36"/>
              </w:rPr>
            </w:pPr>
            <w:r w:rsidRPr="00FB2E01">
              <w:rPr>
                <w:rFonts w:ascii="Consolas" w:hAnsi="Consolas" w:cs="Consolas"/>
                <w:color w:val="000000"/>
                <w:kern w:val="0"/>
                <w:sz w:val="24"/>
                <w:szCs w:val="36"/>
              </w:rPr>
              <w:t>}</w:t>
            </w:r>
          </w:p>
        </w:tc>
      </w:tr>
    </w:tbl>
    <w:p w:rsidR="007E7D09" w:rsidRPr="00B7775E" w:rsidRDefault="000B048C" w:rsidP="000B048C">
      <w:pPr>
        <w:pStyle w:val="a7"/>
        <w:numPr>
          <w:ilvl w:val="0"/>
          <w:numId w:val="10"/>
        </w:numPr>
        <w:ind w:firstLineChars="0"/>
        <w:outlineLvl w:val="2"/>
        <w:rPr>
          <w:color w:val="FF0000"/>
        </w:rPr>
      </w:pPr>
      <w:proofErr w:type="spellStart"/>
      <w:r w:rsidRPr="00B7775E">
        <w:rPr>
          <w:b/>
          <w:color w:val="FF0000"/>
        </w:rPr>
        <w:t>ConcurrentHashMap</w:t>
      </w:r>
      <w:proofErr w:type="spellEnd"/>
    </w:p>
    <w:p w:rsidR="00DC1560" w:rsidRDefault="00FD444E" w:rsidP="001629F9">
      <w:pPr>
        <w:pStyle w:val="a7"/>
        <w:ind w:left="1697" w:firstLineChars="0" w:firstLine="0"/>
      </w:pPr>
      <w:r>
        <w:rPr>
          <w:rFonts w:hint="eastAsia"/>
        </w:rPr>
        <w:t>因为</w:t>
      </w:r>
      <w:proofErr w:type="spellStart"/>
      <w:r>
        <w:rPr>
          <w:rFonts w:hint="eastAsia"/>
        </w:rPr>
        <w:t>hashtable</w:t>
      </w:r>
      <w:proofErr w:type="spellEnd"/>
      <w:r>
        <w:rPr>
          <w:rFonts w:hint="eastAsia"/>
        </w:rPr>
        <w:t>在多线程环境下，多个线程要竞争同一把对象锁，效率低。所以在</w:t>
      </w:r>
      <w:r>
        <w:rPr>
          <w:rFonts w:hint="eastAsia"/>
        </w:rPr>
        <w:t>jdk5</w:t>
      </w:r>
      <w:r>
        <w:rPr>
          <w:rFonts w:hint="eastAsia"/>
        </w:rPr>
        <w:t>之后，</w:t>
      </w:r>
      <w:proofErr w:type="spellStart"/>
      <w:r w:rsidR="001629F9" w:rsidRPr="001629F9">
        <w:t>ConcurrentHashMap</w:t>
      </w:r>
      <w:proofErr w:type="spellEnd"/>
      <w:r w:rsidR="009177E3">
        <w:rPr>
          <w:rFonts w:hint="eastAsia"/>
        </w:rPr>
        <w:t>出现。</w:t>
      </w:r>
    </w:p>
    <w:p w:rsidR="00044BCF" w:rsidRDefault="001D5CBC" w:rsidP="001629F9">
      <w:pPr>
        <w:pStyle w:val="a7"/>
        <w:ind w:left="1697" w:firstLineChars="0" w:firstLine="0"/>
      </w:pPr>
      <w:r>
        <w:rPr>
          <w:rFonts w:hint="eastAsia"/>
        </w:rPr>
        <w:t>原理：</w:t>
      </w:r>
      <w:r w:rsidR="005102E1">
        <w:rPr>
          <w:rFonts w:hint="eastAsia"/>
        </w:rPr>
        <w:t>通过锁细粒度化，</w:t>
      </w:r>
      <w:proofErr w:type="gramStart"/>
      <w:r w:rsidR="005102E1">
        <w:rPr>
          <w:rFonts w:hint="eastAsia"/>
        </w:rPr>
        <w:t>将整锁拆解成</w:t>
      </w:r>
      <w:proofErr w:type="gramEnd"/>
      <w:r w:rsidR="005102E1">
        <w:rPr>
          <w:rFonts w:hint="eastAsia"/>
        </w:rPr>
        <w:t>多个</w:t>
      </w:r>
      <w:proofErr w:type="gramStart"/>
      <w:r w:rsidR="005102E1">
        <w:rPr>
          <w:rFonts w:hint="eastAsia"/>
        </w:rPr>
        <w:t>锁进行</w:t>
      </w:r>
      <w:proofErr w:type="gramEnd"/>
      <w:r w:rsidR="005102E1">
        <w:rPr>
          <w:rFonts w:hint="eastAsia"/>
        </w:rPr>
        <w:t>优化。</w:t>
      </w:r>
    </w:p>
    <w:p w:rsidR="00583A24" w:rsidRDefault="00316054" w:rsidP="001629F9">
      <w:pPr>
        <w:pStyle w:val="a7"/>
        <w:ind w:left="1697" w:firstLineChars="0" w:firstLine="0"/>
      </w:pPr>
      <w:r>
        <w:rPr>
          <w:rFonts w:hint="eastAsia"/>
        </w:rPr>
        <w:t>早期的</w:t>
      </w:r>
      <w:proofErr w:type="spellStart"/>
      <w:r>
        <w:rPr>
          <w:rFonts w:hint="eastAsia"/>
        </w:rPr>
        <w:t>ConcurrentHashMap</w:t>
      </w:r>
      <w:proofErr w:type="spellEnd"/>
      <w:r>
        <w:rPr>
          <w:rFonts w:hint="eastAsia"/>
        </w:rPr>
        <w:t>:</w:t>
      </w:r>
      <w:r>
        <w:rPr>
          <w:rFonts w:hint="eastAsia"/>
        </w:rPr>
        <w:t>通过分段锁</w:t>
      </w:r>
      <w:r>
        <w:rPr>
          <w:rFonts w:hint="eastAsia"/>
        </w:rPr>
        <w:t>Segment</w:t>
      </w:r>
      <w:r>
        <w:rPr>
          <w:rFonts w:hint="eastAsia"/>
        </w:rPr>
        <w:t>实现，将锁分段存储，为每一段数据分配一把锁。当一个线程占用一把</w:t>
      </w:r>
      <w:proofErr w:type="gramStart"/>
      <w:r>
        <w:rPr>
          <w:rFonts w:hint="eastAsia"/>
        </w:rPr>
        <w:t>锁访问</w:t>
      </w:r>
      <w:proofErr w:type="gramEnd"/>
      <w:r>
        <w:rPr>
          <w:rFonts w:hint="eastAsia"/>
        </w:rPr>
        <w:t>其中的一段数据时，位于其它</w:t>
      </w:r>
      <w:r>
        <w:rPr>
          <w:rFonts w:hint="eastAsia"/>
        </w:rPr>
        <w:t>segment</w:t>
      </w:r>
      <w:r>
        <w:rPr>
          <w:rFonts w:hint="eastAsia"/>
        </w:rPr>
        <w:t>中的数据也可以被其它线程访问。</w:t>
      </w:r>
      <w:r w:rsidR="00C03C0C">
        <w:rPr>
          <w:rFonts w:hint="eastAsia"/>
        </w:rPr>
        <w:t>默认分配</w:t>
      </w:r>
      <w:r w:rsidR="00C03C0C">
        <w:rPr>
          <w:rFonts w:hint="eastAsia"/>
        </w:rPr>
        <w:t>16</w:t>
      </w:r>
      <w:r w:rsidR="00C03C0C">
        <w:rPr>
          <w:rFonts w:hint="eastAsia"/>
        </w:rPr>
        <w:t>个</w:t>
      </w:r>
      <w:r w:rsidR="00C03C0C">
        <w:rPr>
          <w:rFonts w:hint="eastAsia"/>
        </w:rPr>
        <w:t>segment</w:t>
      </w:r>
      <w:r w:rsidR="00641E6F">
        <w:rPr>
          <w:rFonts w:hint="eastAsia"/>
        </w:rPr>
        <w:t>,</w:t>
      </w:r>
      <w:r w:rsidR="00641E6F">
        <w:rPr>
          <w:rFonts w:hint="eastAsia"/>
        </w:rPr>
        <w:t>实际上就是将</w:t>
      </w:r>
      <w:proofErr w:type="spellStart"/>
      <w:r w:rsidR="00641E6F">
        <w:rPr>
          <w:rFonts w:hint="eastAsia"/>
        </w:rPr>
        <w:t>hashMap</w:t>
      </w:r>
      <w:proofErr w:type="spellEnd"/>
      <w:r w:rsidR="00641E6F">
        <w:rPr>
          <w:rFonts w:hint="eastAsia"/>
        </w:rPr>
        <w:t>数据由原来</w:t>
      </w:r>
      <w:r w:rsidR="00641E6F">
        <w:rPr>
          <w:rFonts w:hint="eastAsia"/>
        </w:rPr>
        <w:t>1</w:t>
      </w:r>
      <w:r w:rsidR="00641E6F">
        <w:rPr>
          <w:rFonts w:hint="eastAsia"/>
        </w:rPr>
        <w:t>个数组拆分成</w:t>
      </w:r>
      <w:r w:rsidR="00641E6F">
        <w:rPr>
          <w:rFonts w:hint="eastAsia"/>
        </w:rPr>
        <w:t>16</w:t>
      </w:r>
      <w:r w:rsidR="00641E6F">
        <w:rPr>
          <w:rFonts w:hint="eastAsia"/>
        </w:rPr>
        <w:t>个子数组，每个子数组分配一把锁。</w:t>
      </w:r>
      <w:r w:rsidR="00DB60A7">
        <w:rPr>
          <w:rFonts w:hint="eastAsia"/>
        </w:rPr>
        <w:t>线程在获取到某把分段锁（</w:t>
      </w:r>
      <w:r w:rsidR="00DB60A7">
        <w:rPr>
          <w:rFonts w:hint="eastAsia"/>
        </w:rPr>
        <w:t>7</w:t>
      </w:r>
      <w:r w:rsidR="00DB60A7">
        <w:rPr>
          <w:rFonts w:hint="eastAsia"/>
        </w:rPr>
        <w:t>号）后才可以操作这个子数组，而其它线程要操作该子数组时，只能被阻塞。但是其它线程可以操作不是</w:t>
      </w:r>
      <w:r w:rsidR="00DB60A7">
        <w:rPr>
          <w:rFonts w:hint="eastAsia"/>
        </w:rPr>
        <w:t>7</w:t>
      </w:r>
      <w:r w:rsidR="00DB60A7">
        <w:rPr>
          <w:rFonts w:hint="eastAsia"/>
        </w:rPr>
        <w:t>号</w:t>
      </w:r>
      <w:r w:rsidR="00DB60A7">
        <w:rPr>
          <w:rFonts w:hint="eastAsia"/>
        </w:rPr>
        <w:t>segment</w:t>
      </w:r>
      <w:r w:rsidR="00DB60A7">
        <w:rPr>
          <w:rFonts w:hint="eastAsia"/>
        </w:rPr>
        <w:t>的子数组。</w:t>
      </w:r>
    </w:p>
    <w:p w:rsidR="00583A24" w:rsidRDefault="00554750" w:rsidP="001629F9">
      <w:pPr>
        <w:pStyle w:val="a7"/>
        <w:ind w:left="1697" w:firstLineChars="0" w:firstLine="0"/>
      </w:pPr>
      <w:r>
        <w:rPr>
          <w:noProof/>
        </w:rPr>
        <w:lastRenderedPageBreak/>
        <w:drawing>
          <wp:inline distT="0" distB="0" distL="0" distR="0" wp14:anchorId="43515A10" wp14:editId="55AA8E32">
            <wp:extent cx="4738264" cy="3351883"/>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35983" cy="3350270"/>
                    </a:xfrm>
                    <a:prstGeom prst="rect">
                      <a:avLst/>
                    </a:prstGeom>
                  </pic:spPr>
                </pic:pic>
              </a:graphicData>
            </a:graphic>
          </wp:inline>
        </w:drawing>
      </w:r>
    </w:p>
    <w:p w:rsidR="00554750" w:rsidRDefault="00220198" w:rsidP="00220198">
      <w:pPr>
        <w:pStyle w:val="a7"/>
        <w:tabs>
          <w:tab w:val="left" w:pos="1276"/>
        </w:tabs>
        <w:ind w:leftChars="3" w:left="850" w:hangingChars="402" w:hanging="844"/>
      </w:pPr>
      <w:r>
        <w:rPr>
          <w:rFonts w:hint="eastAsia"/>
        </w:rPr>
        <w:tab/>
      </w:r>
      <w:r>
        <w:rPr>
          <w:rFonts w:hint="eastAsia"/>
        </w:rPr>
        <w:tab/>
      </w:r>
      <w:r>
        <w:rPr>
          <w:rFonts w:hint="eastAsia"/>
        </w:rPr>
        <w:tab/>
      </w:r>
      <w:r w:rsidR="00E42201">
        <w:rPr>
          <w:rFonts w:hint="eastAsia"/>
        </w:rPr>
        <w:t>JDK8</w:t>
      </w:r>
      <w:r w:rsidR="00E42201">
        <w:rPr>
          <w:rFonts w:hint="eastAsia"/>
        </w:rPr>
        <w:t>以后，采用</w:t>
      </w:r>
      <w:proofErr w:type="spellStart"/>
      <w:r w:rsidR="00E42201">
        <w:rPr>
          <w:rFonts w:hint="eastAsia"/>
        </w:rPr>
        <w:t>CAS+synchronized</w:t>
      </w:r>
      <w:proofErr w:type="spellEnd"/>
      <w:proofErr w:type="gramStart"/>
      <w:r w:rsidR="00E42201">
        <w:rPr>
          <w:rFonts w:hint="eastAsia"/>
        </w:rPr>
        <w:t>使锁更细化</w:t>
      </w:r>
      <w:proofErr w:type="gramEnd"/>
      <w:r w:rsidR="00E42201">
        <w:rPr>
          <w:rFonts w:hint="eastAsia"/>
        </w:rPr>
        <w:t>。</w:t>
      </w:r>
    </w:p>
    <w:p w:rsidR="008E61AC" w:rsidRDefault="00E74B28" w:rsidP="001629F9">
      <w:pPr>
        <w:pStyle w:val="a7"/>
        <w:ind w:left="1697" w:firstLineChars="0" w:firstLine="0"/>
      </w:pPr>
      <w:r>
        <w:rPr>
          <w:noProof/>
        </w:rPr>
        <w:drawing>
          <wp:inline distT="0" distB="0" distL="0" distR="0" wp14:anchorId="0F2A9B33" wp14:editId="783B64D8">
            <wp:extent cx="3852873" cy="367665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52873" cy="3676650"/>
                    </a:xfrm>
                    <a:prstGeom prst="rect">
                      <a:avLst/>
                    </a:prstGeom>
                  </pic:spPr>
                </pic:pic>
              </a:graphicData>
            </a:graphic>
          </wp:inline>
        </w:drawing>
      </w:r>
    </w:p>
    <w:p w:rsidR="00E74B28" w:rsidRDefault="009633C2" w:rsidP="001629F9">
      <w:pPr>
        <w:pStyle w:val="a7"/>
        <w:ind w:left="1697" w:firstLineChars="0" w:firstLine="0"/>
      </w:pPr>
      <w:r>
        <w:rPr>
          <w:rFonts w:hint="eastAsia"/>
        </w:rPr>
        <w:t>synchronized</w:t>
      </w:r>
      <w:r>
        <w:rPr>
          <w:rFonts w:hint="eastAsia"/>
        </w:rPr>
        <w:t>只锁定当前链表或红黑树的首结点。</w:t>
      </w:r>
      <w:r w:rsidR="00367C67">
        <w:rPr>
          <w:rFonts w:hint="eastAsia"/>
        </w:rPr>
        <w:t>这样只要</w:t>
      </w:r>
      <w:r w:rsidR="00367C67">
        <w:rPr>
          <w:rFonts w:hint="eastAsia"/>
        </w:rPr>
        <w:t>hash</w:t>
      </w:r>
      <w:r w:rsidR="00367C67">
        <w:rPr>
          <w:rFonts w:hint="eastAsia"/>
        </w:rPr>
        <w:t>不冲突，就不会产生并发。</w:t>
      </w:r>
    </w:p>
    <w:p w:rsidR="00367C67" w:rsidRDefault="00367C67" w:rsidP="001629F9">
      <w:pPr>
        <w:pStyle w:val="a7"/>
        <w:ind w:left="1697" w:firstLineChars="0" w:firstLine="0"/>
      </w:pPr>
      <w:proofErr w:type="spellStart"/>
      <w:r>
        <w:rPr>
          <w:rFonts w:hint="eastAsia"/>
        </w:rPr>
        <w:t>ConcurrentHashMap:put</w:t>
      </w:r>
      <w:proofErr w:type="spellEnd"/>
      <w:r>
        <w:rPr>
          <w:rFonts w:hint="eastAsia"/>
        </w:rPr>
        <w:t>方法逻辑</w:t>
      </w:r>
    </w:p>
    <w:p w:rsidR="00367C67" w:rsidRDefault="00367C67" w:rsidP="001629F9">
      <w:pPr>
        <w:pStyle w:val="a7"/>
        <w:ind w:left="1697" w:firstLineChars="0" w:firstLine="0"/>
      </w:pPr>
      <w:r>
        <w:rPr>
          <w:rFonts w:hint="eastAsia"/>
        </w:rPr>
        <w:t>1.</w:t>
      </w:r>
      <w:r>
        <w:rPr>
          <w:rFonts w:hint="eastAsia"/>
        </w:rPr>
        <w:t>判断</w:t>
      </w:r>
      <w:r>
        <w:rPr>
          <w:rFonts w:hint="eastAsia"/>
        </w:rPr>
        <w:t>Node[]</w:t>
      </w:r>
      <w:r>
        <w:rPr>
          <w:rFonts w:hint="eastAsia"/>
        </w:rPr>
        <w:t>数组是否初始化，没有则进行初始化操作。</w:t>
      </w:r>
    </w:p>
    <w:p w:rsidR="00367C67" w:rsidRDefault="00367C67" w:rsidP="001629F9">
      <w:pPr>
        <w:pStyle w:val="a7"/>
        <w:ind w:left="1697" w:firstLineChars="0" w:firstLine="0"/>
      </w:pPr>
      <w:r>
        <w:rPr>
          <w:rFonts w:hint="eastAsia"/>
        </w:rPr>
        <w:t>2.</w:t>
      </w:r>
      <w:r>
        <w:rPr>
          <w:rFonts w:hint="eastAsia"/>
        </w:rPr>
        <w:t>通过</w:t>
      </w:r>
      <w:r>
        <w:rPr>
          <w:rFonts w:hint="eastAsia"/>
        </w:rPr>
        <w:t>hash</w:t>
      </w:r>
      <w:r>
        <w:rPr>
          <w:rFonts w:hint="eastAsia"/>
        </w:rPr>
        <w:t>定位数组的索引坐标，是否有</w:t>
      </w:r>
      <w:r>
        <w:rPr>
          <w:rFonts w:hint="eastAsia"/>
        </w:rPr>
        <w:t>Node</w:t>
      </w:r>
      <w:r>
        <w:rPr>
          <w:rFonts w:hint="eastAsia"/>
        </w:rPr>
        <w:t>节点，如果没有则使用</w:t>
      </w:r>
      <w:r>
        <w:rPr>
          <w:rFonts w:hint="eastAsia"/>
        </w:rPr>
        <w:t>CAS</w:t>
      </w:r>
      <w:r>
        <w:rPr>
          <w:rFonts w:hint="eastAsia"/>
        </w:rPr>
        <w:t>进行添加（链表的头节点），添加失败则进入下次循环。</w:t>
      </w:r>
    </w:p>
    <w:p w:rsidR="00367C67" w:rsidRDefault="00367C67" w:rsidP="001629F9">
      <w:pPr>
        <w:pStyle w:val="a7"/>
        <w:ind w:left="1697" w:firstLineChars="0" w:firstLine="0"/>
      </w:pPr>
      <w:r>
        <w:rPr>
          <w:rFonts w:hint="eastAsia"/>
        </w:rPr>
        <w:t>3.</w:t>
      </w:r>
      <w:r>
        <w:rPr>
          <w:rFonts w:hint="eastAsia"/>
        </w:rPr>
        <w:t>检查到内部有其它线程正在扩容，则帮助它一起扩容。</w:t>
      </w:r>
    </w:p>
    <w:p w:rsidR="00367C67" w:rsidRDefault="00367C67" w:rsidP="001629F9">
      <w:pPr>
        <w:pStyle w:val="a7"/>
        <w:ind w:left="1697" w:firstLineChars="0" w:firstLine="0"/>
      </w:pPr>
      <w:r>
        <w:rPr>
          <w:rFonts w:hint="eastAsia"/>
        </w:rPr>
        <w:t>4.</w:t>
      </w:r>
      <w:r>
        <w:rPr>
          <w:rFonts w:hint="eastAsia"/>
        </w:rPr>
        <w:t>如果</w:t>
      </w:r>
      <w:r>
        <w:rPr>
          <w:rFonts w:hint="eastAsia"/>
        </w:rPr>
        <w:t>f!=null</w:t>
      </w:r>
      <w:r w:rsidR="00A47B68">
        <w:rPr>
          <w:rFonts w:hint="eastAsia"/>
        </w:rPr>
        <w:t>，则使用</w:t>
      </w:r>
      <w:r w:rsidR="00A47B68">
        <w:rPr>
          <w:rFonts w:hint="eastAsia"/>
        </w:rPr>
        <w:t>synchronized</w:t>
      </w:r>
      <w:r w:rsidR="00A47B68">
        <w:rPr>
          <w:rFonts w:hint="eastAsia"/>
        </w:rPr>
        <w:t>锁住</w:t>
      </w:r>
      <w:r w:rsidR="00A47B68">
        <w:rPr>
          <w:rFonts w:hint="eastAsia"/>
        </w:rPr>
        <w:t>f</w:t>
      </w:r>
      <w:r w:rsidR="00A47B68">
        <w:rPr>
          <w:rFonts w:hint="eastAsia"/>
        </w:rPr>
        <w:t>元素（链表或红黑二叉树的头元素）</w:t>
      </w:r>
    </w:p>
    <w:p w:rsidR="00A47B68" w:rsidRDefault="00A47B68" w:rsidP="001629F9">
      <w:pPr>
        <w:pStyle w:val="a7"/>
        <w:ind w:left="1697" w:firstLineChars="0" w:firstLine="0"/>
      </w:pPr>
      <w:r>
        <w:rPr>
          <w:rFonts w:hint="eastAsia"/>
        </w:rPr>
        <w:lastRenderedPageBreak/>
        <w:t>如果是</w:t>
      </w:r>
      <w:r>
        <w:rPr>
          <w:rFonts w:hint="eastAsia"/>
        </w:rPr>
        <w:t>N</w:t>
      </w:r>
      <w:r>
        <w:t>o</w:t>
      </w:r>
      <w:r>
        <w:rPr>
          <w:rFonts w:hint="eastAsia"/>
        </w:rPr>
        <w:t>de(</w:t>
      </w:r>
      <w:r>
        <w:rPr>
          <w:rFonts w:hint="eastAsia"/>
        </w:rPr>
        <w:t>链表结构</w:t>
      </w:r>
      <w:r>
        <w:rPr>
          <w:rFonts w:hint="eastAsia"/>
        </w:rPr>
        <w:t>)</w:t>
      </w:r>
      <w:r>
        <w:rPr>
          <w:rFonts w:hint="eastAsia"/>
        </w:rPr>
        <w:t>则执行链表的添加操作。</w:t>
      </w:r>
    </w:p>
    <w:p w:rsidR="00A47B68" w:rsidRDefault="00A47B68" w:rsidP="001629F9">
      <w:pPr>
        <w:pStyle w:val="a7"/>
        <w:ind w:left="1697" w:firstLineChars="0" w:firstLine="0"/>
      </w:pPr>
      <w:r>
        <w:rPr>
          <w:rFonts w:hint="eastAsia"/>
        </w:rPr>
        <w:t>如果是</w:t>
      </w:r>
      <w:proofErr w:type="spellStart"/>
      <w:r>
        <w:rPr>
          <w:rFonts w:hint="eastAsia"/>
        </w:rPr>
        <w:t>TreeNode</w:t>
      </w:r>
      <w:proofErr w:type="spellEnd"/>
      <w:r>
        <w:rPr>
          <w:rFonts w:hint="eastAsia"/>
        </w:rPr>
        <w:t>(</w:t>
      </w:r>
      <w:r>
        <w:rPr>
          <w:rFonts w:hint="eastAsia"/>
        </w:rPr>
        <w:t>树型结构</w:t>
      </w:r>
      <w:r>
        <w:rPr>
          <w:rFonts w:hint="eastAsia"/>
        </w:rPr>
        <w:t>)</w:t>
      </w:r>
      <w:r>
        <w:rPr>
          <w:rFonts w:hint="eastAsia"/>
        </w:rPr>
        <w:t>则执行树添加操作。</w:t>
      </w:r>
    </w:p>
    <w:p w:rsidR="00A47B68" w:rsidRDefault="00A47B68" w:rsidP="001629F9">
      <w:pPr>
        <w:pStyle w:val="a7"/>
        <w:ind w:left="1697" w:firstLineChars="0" w:firstLine="0"/>
      </w:pPr>
      <w:r>
        <w:rPr>
          <w:rFonts w:hint="eastAsia"/>
        </w:rPr>
        <w:t>5.</w:t>
      </w:r>
      <w:r>
        <w:rPr>
          <w:rFonts w:hint="eastAsia"/>
        </w:rPr>
        <w:t>判断链表长度是否已经到达默认临界值</w:t>
      </w:r>
      <w:r>
        <w:rPr>
          <w:rFonts w:hint="eastAsia"/>
        </w:rPr>
        <w:t>8</w:t>
      </w:r>
      <w:r>
        <w:rPr>
          <w:rFonts w:hint="eastAsia"/>
        </w:rPr>
        <w:t>，当超过就将链表转为树结构。</w:t>
      </w:r>
    </w:p>
    <w:p w:rsidR="00C510D7" w:rsidRDefault="00C510D7" w:rsidP="001629F9">
      <w:pPr>
        <w:pStyle w:val="a7"/>
        <w:ind w:left="1697" w:firstLineChars="0" w:firstLine="0"/>
      </w:pPr>
      <w:r>
        <w:rPr>
          <w:rFonts w:hint="eastAsia"/>
        </w:rPr>
        <w:t>总结：</w:t>
      </w:r>
    </w:p>
    <w:p w:rsidR="00C510D7" w:rsidRDefault="00CE674B" w:rsidP="001629F9">
      <w:pPr>
        <w:pStyle w:val="a7"/>
        <w:ind w:left="1697" w:firstLineChars="0" w:firstLine="0"/>
      </w:pPr>
      <w:proofErr w:type="spellStart"/>
      <w:r>
        <w:rPr>
          <w:rFonts w:hint="eastAsia"/>
        </w:rPr>
        <w:t>ConcurrentHashMap</w:t>
      </w:r>
      <w:proofErr w:type="spellEnd"/>
      <w:r>
        <w:rPr>
          <w:rFonts w:hint="eastAsia"/>
        </w:rPr>
        <w:t>总结：比起</w:t>
      </w:r>
      <w:r>
        <w:rPr>
          <w:rFonts w:hint="eastAsia"/>
        </w:rPr>
        <w:t>Segment</w:t>
      </w:r>
      <w:r>
        <w:rPr>
          <w:rFonts w:hint="eastAsia"/>
        </w:rPr>
        <w:t>，</w:t>
      </w:r>
      <w:proofErr w:type="gramStart"/>
      <w:r>
        <w:rPr>
          <w:rFonts w:hint="eastAsia"/>
        </w:rPr>
        <w:t>锁拆得</w:t>
      </w:r>
      <w:proofErr w:type="gramEnd"/>
      <w:r>
        <w:rPr>
          <w:rFonts w:hint="eastAsia"/>
        </w:rPr>
        <w:t>更细</w:t>
      </w:r>
    </w:p>
    <w:p w:rsidR="00CE674B" w:rsidRDefault="00CE674B" w:rsidP="001629F9">
      <w:pPr>
        <w:pStyle w:val="a7"/>
        <w:ind w:left="1697" w:firstLineChars="0" w:firstLine="0"/>
      </w:pPr>
      <w:r>
        <w:rPr>
          <w:rFonts w:hint="eastAsia"/>
        </w:rPr>
        <w:t>首先使用无锁操作</w:t>
      </w:r>
      <w:r>
        <w:rPr>
          <w:rFonts w:hint="eastAsia"/>
        </w:rPr>
        <w:t>CAS</w:t>
      </w:r>
      <w:r>
        <w:rPr>
          <w:rFonts w:hint="eastAsia"/>
        </w:rPr>
        <w:t>插入头节点，如果有别的线程占用则失败，循环重试。</w:t>
      </w:r>
    </w:p>
    <w:p w:rsidR="00CE674B" w:rsidRDefault="00CE674B" w:rsidP="001629F9">
      <w:pPr>
        <w:pStyle w:val="a7"/>
        <w:ind w:left="1697" w:firstLineChars="0" w:firstLine="0"/>
      </w:pPr>
      <w:r>
        <w:rPr>
          <w:rFonts w:hint="eastAsia"/>
        </w:rPr>
        <w:t>如果头节点已经存在，则使用</w:t>
      </w:r>
      <w:r>
        <w:rPr>
          <w:rFonts w:hint="eastAsia"/>
        </w:rPr>
        <w:t>synchronized</w:t>
      </w:r>
      <w:r>
        <w:rPr>
          <w:rFonts w:hint="eastAsia"/>
        </w:rPr>
        <w:t>获取头节点的同步锁，再操作。</w:t>
      </w:r>
    </w:p>
    <w:p w:rsidR="00CE674B" w:rsidRPr="00B7775E" w:rsidRDefault="00826C07" w:rsidP="00826C07">
      <w:pPr>
        <w:pStyle w:val="a7"/>
        <w:numPr>
          <w:ilvl w:val="0"/>
          <w:numId w:val="10"/>
        </w:numPr>
        <w:ind w:firstLineChars="0"/>
        <w:outlineLvl w:val="2"/>
        <w:rPr>
          <w:color w:val="FF0000"/>
        </w:rPr>
      </w:pPr>
      <w:r w:rsidRPr="00B7775E">
        <w:rPr>
          <w:rFonts w:hint="eastAsia"/>
          <w:color w:val="FF0000"/>
        </w:rPr>
        <w:t>HashMap</w:t>
      </w:r>
      <w:r w:rsidRPr="00B7775E">
        <w:rPr>
          <w:rFonts w:hint="eastAsia"/>
          <w:color w:val="FF0000"/>
        </w:rPr>
        <w:t>、</w:t>
      </w:r>
      <w:proofErr w:type="spellStart"/>
      <w:r w:rsidRPr="00B7775E">
        <w:rPr>
          <w:rFonts w:hint="eastAsia"/>
          <w:color w:val="FF0000"/>
        </w:rPr>
        <w:t>Hashtable</w:t>
      </w:r>
      <w:proofErr w:type="spellEnd"/>
      <w:r w:rsidRPr="00B7775E">
        <w:rPr>
          <w:rFonts w:hint="eastAsia"/>
          <w:color w:val="FF0000"/>
        </w:rPr>
        <w:t>、</w:t>
      </w:r>
      <w:proofErr w:type="spellStart"/>
      <w:r w:rsidRPr="00B7775E">
        <w:rPr>
          <w:rFonts w:hint="eastAsia"/>
          <w:color w:val="FF0000"/>
        </w:rPr>
        <w:t>Conc</w:t>
      </w:r>
      <w:r w:rsidR="00CA77F5" w:rsidRPr="00B7775E">
        <w:rPr>
          <w:rFonts w:hint="eastAsia"/>
          <w:color w:val="FF0000"/>
        </w:rPr>
        <w:t>urrentHashMap</w:t>
      </w:r>
      <w:proofErr w:type="spellEnd"/>
      <w:r w:rsidR="00CA77F5" w:rsidRPr="00B7775E">
        <w:rPr>
          <w:rFonts w:hint="eastAsia"/>
          <w:color w:val="FF0000"/>
        </w:rPr>
        <w:t>区别</w:t>
      </w:r>
    </w:p>
    <w:p w:rsidR="00CA77F5" w:rsidRDefault="00CD1780" w:rsidP="00093186">
      <w:pPr>
        <w:pStyle w:val="a7"/>
        <w:ind w:left="1697" w:firstLineChars="0" w:firstLine="0"/>
      </w:pPr>
      <w:r>
        <w:t>H</w:t>
      </w:r>
      <w:r>
        <w:rPr>
          <w:rFonts w:hint="eastAsia"/>
        </w:rPr>
        <w:t>ashMap</w:t>
      </w:r>
      <w:r>
        <w:rPr>
          <w:rFonts w:hint="eastAsia"/>
        </w:rPr>
        <w:t>线程不安全，数据</w:t>
      </w:r>
      <w:r>
        <w:rPr>
          <w:rFonts w:hint="eastAsia"/>
        </w:rPr>
        <w:t>+</w:t>
      </w:r>
      <w:r>
        <w:rPr>
          <w:rFonts w:hint="eastAsia"/>
        </w:rPr>
        <w:t>链表</w:t>
      </w:r>
      <w:r>
        <w:rPr>
          <w:rFonts w:hint="eastAsia"/>
        </w:rPr>
        <w:t>+</w:t>
      </w:r>
      <w:r>
        <w:rPr>
          <w:rFonts w:hint="eastAsia"/>
        </w:rPr>
        <w:t>红黑树</w:t>
      </w:r>
    </w:p>
    <w:p w:rsidR="00CD1780" w:rsidRDefault="00D04524" w:rsidP="00093186">
      <w:pPr>
        <w:pStyle w:val="a7"/>
        <w:ind w:left="1697" w:firstLineChars="0" w:firstLine="0"/>
      </w:pPr>
      <w:proofErr w:type="spellStart"/>
      <w:r>
        <w:rPr>
          <w:rFonts w:hint="eastAsia"/>
        </w:rPr>
        <w:t>HashTable</w:t>
      </w:r>
      <w:proofErr w:type="spellEnd"/>
      <w:r>
        <w:rPr>
          <w:rFonts w:hint="eastAsia"/>
        </w:rPr>
        <w:t>线程安全，锁住整个对象，数组</w:t>
      </w:r>
      <w:r>
        <w:rPr>
          <w:rFonts w:hint="eastAsia"/>
        </w:rPr>
        <w:t>+</w:t>
      </w:r>
      <w:r>
        <w:rPr>
          <w:rFonts w:hint="eastAsia"/>
        </w:rPr>
        <w:t>链表</w:t>
      </w:r>
    </w:p>
    <w:p w:rsidR="00D04524" w:rsidRDefault="00D04524" w:rsidP="00093186">
      <w:pPr>
        <w:pStyle w:val="a7"/>
        <w:ind w:left="1697" w:firstLineChars="0" w:firstLine="0"/>
      </w:pPr>
      <w:proofErr w:type="spellStart"/>
      <w:r>
        <w:rPr>
          <w:rFonts w:hint="eastAsia"/>
        </w:rPr>
        <w:t>ConcurrentHashMap</w:t>
      </w:r>
      <w:proofErr w:type="spellEnd"/>
      <w:r>
        <w:rPr>
          <w:rFonts w:hint="eastAsia"/>
        </w:rPr>
        <w:t>线程安全，</w:t>
      </w:r>
      <w:r>
        <w:rPr>
          <w:rFonts w:hint="eastAsia"/>
        </w:rPr>
        <w:t>CAS+</w:t>
      </w:r>
      <w:r>
        <w:rPr>
          <w:rFonts w:hint="eastAsia"/>
        </w:rPr>
        <w:t>同步锁，数组</w:t>
      </w:r>
      <w:r>
        <w:rPr>
          <w:rFonts w:hint="eastAsia"/>
        </w:rPr>
        <w:t>+</w:t>
      </w:r>
      <w:r>
        <w:rPr>
          <w:rFonts w:hint="eastAsia"/>
        </w:rPr>
        <w:t>链表</w:t>
      </w:r>
      <w:r>
        <w:rPr>
          <w:rFonts w:hint="eastAsia"/>
        </w:rPr>
        <w:t>+</w:t>
      </w:r>
      <w:r>
        <w:rPr>
          <w:rFonts w:hint="eastAsia"/>
        </w:rPr>
        <w:t>红黑树</w:t>
      </w:r>
    </w:p>
    <w:p w:rsidR="00A81DFA" w:rsidRPr="00A47B68" w:rsidRDefault="00A81DFA" w:rsidP="00093186">
      <w:pPr>
        <w:pStyle w:val="a7"/>
        <w:ind w:left="1697" w:firstLineChars="0" w:firstLine="0"/>
      </w:pPr>
      <w:r>
        <w:rPr>
          <w:rFonts w:hint="eastAsia"/>
        </w:rPr>
        <w:t>HashMap</w:t>
      </w:r>
      <w:r>
        <w:rPr>
          <w:rFonts w:hint="eastAsia"/>
        </w:rPr>
        <w:t>的</w:t>
      </w:r>
      <w:proofErr w:type="spellStart"/>
      <w:r>
        <w:rPr>
          <w:rFonts w:hint="eastAsia"/>
        </w:rPr>
        <w:t>key,value</w:t>
      </w:r>
      <w:proofErr w:type="spellEnd"/>
      <w:r>
        <w:rPr>
          <w:rFonts w:hint="eastAsia"/>
        </w:rPr>
        <w:t>都可以为</w:t>
      </w:r>
      <w:r>
        <w:rPr>
          <w:rFonts w:hint="eastAsia"/>
        </w:rPr>
        <w:t>null</w:t>
      </w:r>
      <w:r>
        <w:rPr>
          <w:rFonts w:hint="eastAsia"/>
        </w:rPr>
        <w:t>，而其它的两个类不支持。</w:t>
      </w:r>
    </w:p>
    <w:p w:rsidR="00543B41" w:rsidRDefault="00543B41" w:rsidP="00254DCB">
      <w:pPr>
        <w:pStyle w:val="a7"/>
        <w:numPr>
          <w:ilvl w:val="0"/>
          <w:numId w:val="10"/>
        </w:numPr>
        <w:ind w:firstLineChars="0"/>
        <w:outlineLvl w:val="2"/>
        <w:rPr>
          <w:b/>
        </w:rPr>
      </w:pPr>
      <w:bookmarkStart w:id="18" w:name="t61"/>
      <w:bookmarkStart w:id="19" w:name="t62"/>
      <w:bookmarkStart w:id="20" w:name="t63"/>
      <w:bookmarkStart w:id="21" w:name="t64"/>
      <w:bookmarkEnd w:id="18"/>
      <w:bookmarkEnd w:id="19"/>
      <w:bookmarkEnd w:id="20"/>
      <w:bookmarkEnd w:id="21"/>
      <w:r w:rsidRPr="00C31B66">
        <w:rPr>
          <w:rFonts w:hint="eastAsia"/>
          <w:b/>
        </w:rPr>
        <w:t>数组和链表分别比较适合用于什么场景，为什么？</w:t>
      </w:r>
    </w:p>
    <w:p w:rsidR="00543B41" w:rsidRPr="001D2398" w:rsidRDefault="00543B41" w:rsidP="00543B41">
      <w:pPr>
        <w:pStyle w:val="a7"/>
        <w:ind w:left="1697" w:firstLineChars="0" w:firstLine="0"/>
        <w:rPr>
          <w:b/>
        </w:rPr>
      </w:pPr>
      <w:r w:rsidRPr="001D2398">
        <w:rPr>
          <w:rFonts w:hint="eastAsia"/>
          <w:b/>
        </w:rPr>
        <w:t>数组和链表简介</w:t>
      </w:r>
    </w:p>
    <w:p w:rsidR="00543B41" w:rsidRPr="001D2398" w:rsidRDefault="00543B41" w:rsidP="00543B41">
      <w:pPr>
        <w:pStyle w:val="a7"/>
        <w:ind w:left="1697" w:firstLineChars="0" w:firstLine="0"/>
      </w:pPr>
      <w:r w:rsidRPr="001D2398">
        <w:rPr>
          <w:rFonts w:hint="eastAsia"/>
        </w:rPr>
        <w:t>在计算机中要对给定的数据集进行若干处理，首要任务是把数据集的一部分（当数据量非常大时，可能只能一部分一部分地读取数据到内存中来处理）或全部存储到内存中，然后再对内存中的数据进行各种处理。</w:t>
      </w:r>
    </w:p>
    <w:p w:rsidR="00543B41" w:rsidRPr="001D2398" w:rsidRDefault="00543B41" w:rsidP="00543B41">
      <w:pPr>
        <w:pStyle w:val="a7"/>
        <w:ind w:left="1697" w:firstLineChars="0" w:firstLine="0"/>
      </w:pPr>
      <w:r w:rsidRPr="001D2398">
        <w:rPr>
          <w:rFonts w:hint="eastAsia"/>
        </w:rPr>
        <w:t>例如，对于数据集</w:t>
      </w:r>
      <w:r w:rsidRPr="001D2398">
        <w:rPr>
          <w:rFonts w:hint="eastAsia"/>
        </w:rPr>
        <w:t xml:space="preserve"> S{1</w:t>
      </w:r>
      <w:r w:rsidRPr="001D2398">
        <w:rPr>
          <w:rFonts w:hint="eastAsia"/>
        </w:rPr>
        <w:t>，</w:t>
      </w:r>
      <w:r w:rsidRPr="001D2398">
        <w:rPr>
          <w:rFonts w:hint="eastAsia"/>
        </w:rPr>
        <w:t>2</w:t>
      </w:r>
      <w:r w:rsidRPr="001D2398">
        <w:rPr>
          <w:rFonts w:hint="eastAsia"/>
        </w:rPr>
        <w:t>，</w:t>
      </w:r>
      <w:r w:rsidRPr="001D2398">
        <w:rPr>
          <w:rFonts w:hint="eastAsia"/>
        </w:rPr>
        <w:t>3</w:t>
      </w:r>
      <w:r w:rsidRPr="001D2398">
        <w:rPr>
          <w:rFonts w:hint="eastAsia"/>
        </w:rPr>
        <w:t>，</w:t>
      </w:r>
      <w:r w:rsidRPr="001D2398">
        <w:rPr>
          <w:rFonts w:hint="eastAsia"/>
        </w:rPr>
        <w:t>4</w:t>
      </w:r>
      <w:r w:rsidRPr="001D2398">
        <w:rPr>
          <w:rFonts w:hint="eastAsia"/>
        </w:rPr>
        <w:t>，</w:t>
      </w:r>
      <w:r w:rsidRPr="001D2398">
        <w:rPr>
          <w:rFonts w:hint="eastAsia"/>
        </w:rPr>
        <w:t>5</w:t>
      </w:r>
      <w:r w:rsidRPr="001D2398">
        <w:rPr>
          <w:rFonts w:hint="eastAsia"/>
        </w:rPr>
        <w:t>，</w:t>
      </w:r>
      <w:r w:rsidRPr="001D2398">
        <w:rPr>
          <w:rFonts w:hint="eastAsia"/>
        </w:rPr>
        <w:t>6}</w:t>
      </w:r>
      <w:r w:rsidRPr="001D2398">
        <w:rPr>
          <w:rFonts w:hint="eastAsia"/>
        </w:rPr>
        <w:t>，要求</w:t>
      </w:r>
      <w:r w:rsidRPr="001D2398">
        <w:rPr>
          <w:rFonts w:hint="eastAsia"/>
        </w:rPr>
        <w:t xml:space="preserve"> S </w:t>
      </w:r>
      <w:r w:rsidRPr="001D2398">
        <w:rPr>
          <w:rFonts w:hint="eastAsia"/>
        </w:rPr>
        <w:t>中元素的和，首先要把数据存储到内存中，然后再将内存中的数据相加。</w:t>
      </w:r>
    </w:p>
    <w:p w:rsidR="00543B41" w:rsidRPr="001D2398" w:rsidRDefault="00543B41" w:rsidP="00543B41">
      <w:pPr>
        <w:pStyle w:val="a7"/>
        <w:ind w:left="1697" w:firstLineChars="0" w:firstLine="0"/>
      </w:pPr>
      <w:r w:rsidRPr="001D2398">
        <w:rPr>
          <w:rFonts w:hint="eastAsia"/>
        </w:rPr>
        <w:t>当内存空间中有足够大的连续空间时，可以把数据连续的存放在内存中，各种编程语言中的数组一般都是按这种方式存储的（也可能有例外），如图</w:t>
      </w:r>
      <w:r w:rsidRPr="001D2398">
        <w:rPr>
          <w:rFonts w:hint="eastAsia"/>
        </w:rPr>
        <w:t xml:space="preserve"> 1</w:t>
      </w:r>
      <w:r w:rsidRPr="001D2398">
        <w:rPr>
          <w:rFonts w:hint="eastAsia"/>
        </w:rPr>
        <w:t>（</w:t>
      </w:r>
      <w:r w:rsidRPr="001D2398">
        <w:rPr>
          <w:rFonts w:hint="eastAsia"/>
        </w:rPr>
        <w:t>b</w:t>
      </w:r>
      <w:r w:rsidRPr="001D2398">
        <w:rPr>
          <w:rFonts w:hint="eastAsia"/>
        </w:rPr>
        <w:t>）；当内存中只有一些离散的可用空间时，</w:t>
      </w:r>
      <w:proofErr w:type="gramStart"/>
      <w:r w:rsidRPr="001D2398">
        <w:rPr>
          <w:rFonts w:hint="eastAsia"/>
        </w:rPr>
        <w:t>想连续</w:t>
      </w:r>
      <w:proofErr w:type="gramEnd"/>
      <w:r w:rsidRPr="001D2398">
        <w:rPr>
          <w:rFonts w:hint="eastAsia"/>
        </w:rPr>
        <w:t>存储数据就非常困难了，</w:t>
      </w:r>
      <w:r w:rsidRPr="001D2398">
        <w:rPr>
          <w:rFonts w:hint="eastAsia"/>
        </w:rPr>
        <w:t xml:space="preserve"> </w:t>
      </w:r>
      <w:r w:rsidRPr="001D2398">
        <w:rPr>
          <w:rFonts w:hint="eastAsia"/>
        </w:rPr>
        <w:t>这时能想到的一种解决方式是移动内存中的数据，把离散的空间聚集成连续的一块大空间，如图</w:t>
      </w:r>
      <w:r w:rsidRPr="001D2398">
        <w:rPr>
          <w:rFonts w:hint="eastAsia"/>
        </w:rPr>
        <w:t xml:space="preserve"> 1</w:t>
      </w:r>
      <w:r w:rsidRPr="001D2398">
        <w:rPr>
          <w:rFonts w:hint="eastAsia"/>
        </w:rPr>
        <w:t>（</w:t>
      </w:r>
      <w:r w:rsidRPr="001D2398">
        <w:rPr>
          <w:rFonts w:hint="eastAsia"/>
        </w:rPr>
        <w:t>c</w:t>
      </w:r>
      <w:r w:rsidRPr="001D2398">
        <w:rPr>
          <w:rFonts w:hint="eastAsia"/>
        </w:rPr>
        <w:t>）所示，这样做当然也可以，但是这种情况因为可能要移动别人的数据，所以会存在一些困难，移动的过程中也有可能会把一些别人的重要数据给丢失。另外一种，不影响别人的数据存储方式是把数据集中的数据分开离散地存储到这些不连续空间中，</w:t>
      </w:r>
      <w:r w:rsidRPr="001D2398">
        <w:rPr>
          <w:rFonts w:hint="eastAsia"/>
        </w:rPr>
        <w:t xml:space="preserve"> </w:t>
      </w:r>
      <w:r w:rsidRPr="001D2398">
        <w:rPr>
          <w:rFonts w:hint="eastAsia"/>
        </w:rPr>
        <w:t>如图（</w:t>
      </w:r>
      <w:r w:rsidRPr="001D2398">
        <w:rPr>
          <w:rFonts w:hint="eastAsia"/>
        </w:rPr>
        <w:t>d</w:t>
      </w:r>
      <w:r w:rsidRPr="001D2398">
        <w:rPr>
          <w:rFonts w:hint="eastAsia"/>
        </w:rPr>
        <w:t>）。这时为了能把数据集中的所有数据联系起来，需要在前一块数据的存储空间中记录下一块数据的地址，这样只要知道第一块内存空间的地址就能环环相扣地把数据</w:t>
      </w:r>
      <w:proofErr w:type="gramStart"/>
      <w:r w:rsidRPr="001D2398">
        <w:rPr>
          <w:rFonts w:hint="eastAsia"/>
        </w:rPr>
        <w:t>集整体</w:t>
      </w:r>
      <w:proofErr w:type="gramEnd"/>
      <w:r w:rsidRPr="001D2398">
        <w:rPr>
          <w:rFonts w:hint="eastAsia"/>
        </w:rPr>
        <w:t>联系在一起了。</w:t>
      </w:r>
      <w:r w:rsidRPr="001D2398">
        <w:rPr>
          <w:rFonts w:hint="eastAsia"/>
        </w:rPr>
        <w:t>C/C++</w:t>
      </w:r>
      <w:r w:rsidRPr="001D2398">
        <w:rPr>
          <w:rFonts w:hint="eastAsia"/>
        </w:rPr>
        <w:t>中用指针实现的链表就是这种存储形式。</w:t>
      </w:r>
    </w:p>
    <w:p w:rsidR="00543B41" w:rsidRDefault="00543B41" w:rsidP="00543B41">
      <w:pPr>
        <w:pStyle w:val="a7"/>
        <w:ind w:left="1697" w:firstLineChars="0" w:firstLine="0"/>
        <w:rPr>
          <w:b/>
        </w:rPr>
      </w:pPr>
      <w:r>
        <w:rPr>
          <w:noProof/>
          <w:sz w:val="20"/>
        </w:rPr>
        <w:drawing>
          <wp:inline distT="0" distB="0" distL="0" distR="0" wp14:anchorId="1AF4EBAA" wp14:editId="41019021">
            <wp:extent cx="5104883" cy="2137719"/>
            <wp:effectExtent l="0" t="0" r="0" b="0"/>
            <wp:docPr id="12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2.jpeg"/>
                    <pic:cNvPicPr/>
                  </pic:nvPicPr>
                  <pic:blipFill>
                    <a:blip r:embed="rId44" cstate="print"/>
                    <a:stretch>
                      <a:fillRect/>
                    </a:stretch>
                  </pic:blipFill>
                  <pic:spPr>
                    <a:xfrm>
                      <a:off x="0" y="0"/>
                      <a:ext cx="5106551" cy="2138417"/>
                    </a:xfrm>
                    <a:prstGeom prst="rect">
                      <a:avLst/>
                    </a:prstGeom>
                  </pic:spPr>
                </pic:pic>
              </a:graphicData>
            </a:graphic>
          </wp:inline>
        </w:drawing>
      </w:r>
    </w:p>
    <w:p w:rsidR="00543B41" w:rsidRDefault="00543B41" w:rsidP="00543B41">
      <w:pPr>
        <w:pStyle w:val="a7"/>
        <w:ind w:left="1697" w:firstLineChars="0" w:firstLine="0"/>
      </w:pPr>
      <w:r w:rsidRPr="002662AE">
        <w:rPr>
          <w:rFonts w:hint="eastAsia"/>
        </w:rPr>
        <w:t>由上可知，内存中的存储形式可以分为连续存储和离散存储两种。因此，数据的物理存储结构就有连续存储和离散存储两种，它们对应了我们通常所说的数组和链表，</w:t>
      </w:r>
    </w:p>
    <w:p w:rsidR="00543B41" w:rsidRPr="00E25B8F" w:rsidRDefault="00543B41" w:rsidP="00543B41">
      <w:pPr>
        <w:pStyle w:val="a7"/>
        <w:ind w:left="1697" w:firstLineChars="0" w:firstLine="0"/>
        <w:rPr>
          <w:b/>
        </w:rPr>
      </w:pPr>
      <w:r w:rsidRPr="00E25B8F">
        <w:rPr>
          <w:rFonts w:hint="eastAsia"/>
          <w:b/>
        </w:rPr>
        <w:t>数组和链表的区别</w:t>
      </w:r>
    </w:p>
    <w:p w:rsidR="00543B41" w:rsidRPr="00E25B8F" w:rsidRDefault="00543B41" w:rsidP="00543B41">
      <w:pPr>
        <w:pStyle w:val="a7"/>
        <w:ind w:left="1697" w:firstLineChars="0" w:firstLine="0"/>
      </w:pPr>
      <w:r w:rsidRPr="00E25B8F">
        <w:rPr>
          <w:rFonts w:hint="eastAsia"/>
        </w:rPr>
        <w:t>数组是将元素在内存中连续存储的；它的优点：因为数据是连续存储的，内存地址连续，</w:t>
      </w:r>
      <w:r w:rsidRPr="00E25B8F">
        <w:rPr>
          <w:rFonts w:hint="eastAsia"/>
        </w:rPr>
        <w:lastRenderedPageBreak/>
        <w:t>所以在查找数据的时候效率比较高；它的缺点：在存储之前，我们需要申请一块连续的内存空间，并且在编译的时候就必须确定好它的空间的大小。在运行的时候空间的大小是无法随着你的需要进行增加和减少而改变的，当数据</w:t>
      </w:r>
      <w:proofErr w:type="gramStart"/>
      <w:r w:rsidRPr="00E25B8F">
        <w:rPr>
          <w:rFonts w:hint="eastAsia"/>
        </w:rPr>
        <w:t>两比较</w:t>
      </w:r>
      <w:proofErr w:type="gramEnd"/>
      <w:r w:rsidRPr="00E25B8F">
        <w:rPr>
          <w:rFonts w:hint="eastAsia"/>
        </w:rPr>
        <w:t>大的时候，有可能会出现越界的情况，数据比较小的时候，又有可能会浪费掉内存空间。在改变数据个数时，增加、插入、删除数据效率比较低链表是动态申请内存空间，不需要像数组需要提前申请好内存的大小，链表只需在用的时候申请就可以，根据需</w:t>
      </w:r>
    </w:p>
    <w:p w:rsidR="00543B41" w:rsidRPr="00E25B8F" w:rsidRDefault="00543B41" w:rsidP="00543B41">
      <w:pPr>
        <w:pStyle w:val="a7"/>
        <w:ind w:left="1697" w:firstLineChars="0" w:firstLine="0"/>
      </w:pPr>
      <w:r w:rsidRPr="00E25B8F">
        <w:rPr>
          <w:rFonts w:hint="eastAsia"/>
        </w:rPr>
        <w:t>要来动态申请或者删除内存空间，对于数据增加和删除以及插入比数组灵活。还有就是链表中数据在内存中可以在任意的位置，通过应用来关联数据（就是通过存在元素的指针来联系）</w:t>
      </w:r>
    </w:p>
    <w:p w:rsidR="00543B41" w:rsidRPr="00E25B8F" w:rsidRDefault="00543B41" w:rsidP="00543B41">
      <w:pPr>
        <w:pStyle w:val="a7"/>
        <w:ind w:left="1697" w:firstLineChars="0" w:firstLine="0"/>
        <w:rPr>
          <w:b/>
        </w:rPr>
      </w:pPr>
      <w:r w:rsidRPr="00E25B8F">
        <w:rPr>
          <w:rFonts w:hint="eastAsia"/>
          <w:b/>
        </w:rPr>
        <w:t>链表和数组使用场景</w:t>
      </w:r>
    </w:p>
    <w:p w:rsidR="00543B41" w:rsidRPr="00E25B8F" w:rsidRDefault="00543B41" w:rsidP="00543B41">
      <w:pPr>
        <w:pStyle w:val="a7"/>
        <w:ind w:left="1697" w:firstLineChars="0" w:firstLine="0"/>
      </w:pPr>
      <w:r w:rsidRPr="00E25B8F">
        <w:rPr>
          <w:rFonts w:hint="eastAsia"/>
        </w:rPr>
        <w:t>数组应用场景：数据比较少；经常做的运算是按序号访问数据元素；数组更容易实现，任何高级语言都支持；构建的线性表较稳定。</w:t>
      </w:r>
    </w:p>
    <w:p w:rsidR="00543B41" w:rsidRPr="00E25B8F" w:rsidRDefault="00543B41" w:rsidP="00543B41">
      <w:pPr>
        <w:pStyle w:val="a7"/>
        <w:ind w:left="1697" w:firstLineChars="0" w:firstLine="0"/>
      </w:pPr>
      <w:r w:rsidRPr="00E25B8F">
        <w:rPr>
          <w:rFonts w:hint="eastAsia"/>
        </w:rPr>
        <w:t>链表应用场景：对线性表的长度或者规模难以估计；频繁做插入删除操作；构建动态性比较强的线性表。</w:t>
      </w:r>
    </w:p>
    <w:p w:rsidR="009458C8" w:rsidRDefault="00482164" w:rsidP="00254DCB">
      <w:pPr>
        <w:pStyle w:val="a7"/>
        <w:numPr>
          <w:ilvl w:val="0"/>
          <w:numId w:val="10"/>
        </w:numPr>
        <w:ind w:left="1140" w:firstLineChars="0" w:firstLine="0"/>
        <w:outlineLvl w:val="2"/>
      </w:pPr>
      <w:bookmarkStart w:id="22" w:name="t67"/>
      <w:bookmarkEnd w:id="22"/>
      <w:r w:rsidRPr="00482164">
        <w:rPr>
          <w:rFonts w:hint="eastAsia"/>
          <w:b/>
          <w:color w:val="FF0000"/>
        </w:rPr>
        <w:t>Collections</w:t>
      </w:r>
      <w:r w:rsidRPr="00482164">
        <w:rPr>
          <w:rFonts w:hint="eastAsia"/>
          <w:b/>
          <w:color w:val="FF0000"/>
        </w:rPr>
        <w:t>和</w:t>
      </w:r>
      <w:r w:rsidRPr="00482164">
        <w:rPr>
          <w:rFonts w:hint="eastAsia"/>
          <w:b/>
          <w:color w:val="FF0000"/>
        </w:rPr>
        <w:t>Collection</w:t>
      </w:r>
      <w:r w:rsidRPr="00482164">
        <w:rPr>
          <w:rFonts w:hint="eastAsia"/>
          <w:b/>
          <w:color w:val="FF0000"/>
        </w:rPr>
        <w:t>的区别</w:t>
      </w:r>
    </w:p>
    <w:p w:rsidR="009458C8" w:rsidRDefault="00482164" w:rsidP="009458C8">
      <w:pPr>
        <w:pStyle w:val="a7"/>
        <w:ind w:left="1140" w:firstLineChars="0" w:firstLine="0"/>
        <w:rPr>
          <w:color w:val="000000" w:themeColor="text1"/>
        </w:rPr>
      </w:pPr>
      <w:r w:rsidRPr="009458C8">
        <w:rPr>
          <w:rFonts w:hint="eastAsia"/>
          <w:color w:val="000000" w:themeColor="text1"/>
        </w:rPr>
        <w:t>Collection</w:t>
      </w:r>
      <w:r w:rsidRPr="009458C8">
        <w:rPr>
          <w:rFonts w:hint="eastAsia"/>
          <w:color w:val="000000" w:themeColor="text1"/>
        </w:rPr>
        <w:t>是个</w:t>
      </w:r>
      <w:proofErr w:type="spellStart"/>
      <w:r w:rsidRPr="009458C8">
        <w:rPr>
          <w:rFonts w:hint="eastAsia"/>
          <w:color w:val="000000" w:themeColor="text1"/>
        </w:rPr>
        <w:t>java.util</w:t>
      </w:r>
      <w:proofErr w:type="spellEnd"/>
      <w:r w:rsidRPr="009458C8">
        <w:rPr>
          <w:rFonts w:hint="eastAsia"/>
          <w:color w:val="000000" w:themeColor="text1"/>
        </w:rPr>
        <w:t>下的接口，它是各种集合结构的父接口，定义了集合对象的基本操作方法。</w:t>
      </w:r>
    </w:p>
    <w:p w:rsidR="00482164" w:rsidRPr="003F6E5D" w:rsidRDefault="00482164" w:rsidP="009458C8">
      <w:pPr>
        <w:pStyle w:val="a7"/>
        <w:ind w:left="1140" w:firstLineChars="0" w:firstLine="0"/>
      </w:pPr>
      <w:r w:rsidRPr="009458C8">
        <w:rPr>
          <w:rFonts w:hint="eastAsia"/>
          <w:color w:val="000000" w:themeColor="text1"/>
        </w:rPr>
        <w:t>Collections</w:t>
      </w:r>
      <w:r w:rsidRPr="009458C8">
        <w:rPr>
          <w:rFonts w:hint="eastAsia"/>
          <w:color w:val="000000" w:themeColor="text1"/>
        </w:rPr>
        <w:t>是个</w:t>
      </w:r>
      <w:proofErr w:type="spellStart"/>
      <w:r w:rsidRPr="009458C8">
        <w:rPr>
          <w:rFonts w:hint="eastAsia"/>
          <w:color w:val="000000" w:themeColor="text1"/>
        </w:rPr>
        <w:t>java.util</w:t>
      </w:r>
      <w:proofErr w:type="spellEnd"/>
      <w:r w:rsidRPr="009458C8">
        <w:rPr>
          <w:rFonts w:hint="eastAsia"/>
          <w:color w:val="000000" w:themeColor="text1"/>
        </w:rPr>
        <w:t>下的工具类，它包含有各种有关集合操作的静态方法，主要是针对集合类的一个帮助</w:t>
      </w:r>
      <w:proofErr w:type="gramStart"/>
      <w:r w:rsidRPr="009458C8">
        <w:rPr>
          <w:rFonts w:hint="eastAsia"/>
          <w:color w:val="000000" w:themeColor="text1"/>
        </w:rPr>
        <w:t>类或者</w:t>
      </w:r>
      <w:proofErr w:type="gramEnd"/>
      <w:r w:rsidRPr="009458C8">
        <w:rPr>
          <w:rFonts w:hint="eastAsia"/>
          <w:color w:val="000000" w:themeColor="text1"/>
        </w:rPr>
        <w:t>叫包装类，它提供一系列对各种集合的搜索，排序，线程安全化等操作方法。</w:t>
      </w:r>
    </w:p>
    <w:p w:rsidR="00917F0A" w:rsidRPr="00917F0A" w:rsidRDefault="00917F0A" w:rsidP="00254DCB">
      <w:pPr>
        <w:pStyle w:val="a7"/>
        <w:numPr>
          <w:ilvl w:val="0"/>
          <w:numId w:val="10"/>
        </w:numPr>
        <w:ind w:left="1140" w:firstLineChars="0" w:firstLine="0"/>
        <w:outlineLvl w:val="2"/>
      </w:pPr>
      <w:r w:rsidRPr="00917F0A">
        <w:rPr>
          <w:rFonts w:hint="eastAsia"/>
          <w:b/>
          <w:color w:val="FF0000"/>
        </w:rPr>
        <w:t>Comparable</w:t>
      </w:r>
      <w:r w:rsidRPr="00917F0A">
        <w:rPr>
          <w:rFonts w:hint="eastAsia"/>
          <w:b/>
          <w:color w:val="FF0000"/>
        </w:rPr>
        <w:t>和</w:t>
      </w:r>
      <w:r w:rsidRPr="00917F0A">
        <w:rPr>
          <w:rFonts w:hint="eastAsia"/>
          <w:b/>
          <w:color w:val="FF0000"/>
        </w:rPr>
        <w:t>Comparator</w:t>
      </w:r>
      <w:r w:rsidRPr="00917F0A">
        <w:rPr>
          <w:rFonts w:hint="eastAsia"/>
          <w:b/>
          <w:color w:val="FF0000"/>
        </w:rPr>
        <w:t>接口是干什么的？列出它们的区别。</w:t>
      </w:r>
    </w:p>
    <w:p w:rsidR="00917F0A" w:rsidRDefault="00917F0A" w:rsidP="00917F0A">
      <w:pPr>
        <w:pStyle w:val="a7"/>
        <w:ind w:left="1260"/>
      </w:pPr>
      <w:r>
        <w:rPr>
          <w:rFonts w:hint="eastAsia"/>
        </w:rPr>
        <w:t xml:space="preserve">Java </w:t>
      </w:r>
      <w:r>
        <w:rPr>
          <w:rFonts w:hint="eastAsia"/>
        </w:rPr>
        <w:t>提供了只包含一个</w:t>
      </w:r>
      <w:r>
        <w:rPr>
          <w:rFonts w:hint="eastAsia"/>
        </w:rPr>
        <w:t xml:space="preserve"> </w:t>
      </w:r>
      <w:proofErr w:type="spellStart"/>
      <w:r>
        <w:rPr>
          <w:rFonts w:hint="eastAsia"/>
        </w:rPr>
        <w:t>compareTo</w:t>
      </w:r>
      <w:proofErr w:type="spellEnd"/>
      <w:r>
        <w:rPr>
          <w:rFonts w:hint="eastAsia"/>
        </w:rPr>
        <w:t>()</w:t>
      </w:r>
      <w:r>
        <w:rPr>
          <w:rFonts w:hint="eastAsia"/>
        </w:rPr>
        <w:t>方法的</w:t>
      </w:r>
      <w:r>
        <w:rPr>
          <w:rFonts w:hint="eastAsia"/>
        </w:rPr>
        <w:t xml:space="preserve"> Comparable </w:t>
      </w:r>
      <w:r>
        <w:rPr>
          <w:rFonts w:hint="eastAsia"/>
        </w:rPr>
        <w:t>接口。这个方法可以个给两个对象排序。具体来说，它返回负数，</w:t>
      </w:r>
      <w:r>
        <w:rPr>
          <w:rFonts w:hint="eastAsia"/>
        </w:rPr>
        <w:t>0</w:t>
      </w:r>
      <w:r>
        <w:rPr>
          <w:rFonts w:hint="eastAsia"/>
        </w:rPr>
        <w:t>，正数来表明输入对象小于，等于，大于已经存在的对象。</w:t>
      </w:r>
    </w:p>
    <w:p w:rsidR="00917F0A" w:rsidRDefault="00917F0A" w:rsidP="00917F0A">
      <w:pPr>
        <w:pStyle w:val="a7"/>
        <w:ind w:left="1260"/>
      </w:pPr>
      <w:r>
        <w:rPr>
          <w:rFonts w:hint="eastAsia"/>
        </w:rPr>
        <w:t xml:space="preserve">Java </w:t>
      </w:r>
      <w:r>
        <w:rPr>
          <w:rFonts w:hint="eastAsia"/>
        </w:rPr>
        <w:t>提供了包含</w:t>
      </w:r>
      <w:r>
        <w:rPr>
          <w:rFonts w:hint="eastAsia"/>
        </w:rPr>
        <w:t xml:space="preserve"> compare()</w:t>
      </w:r>
      <w:r>
        <w:rPr>
          <w:rFonts w:hint="eastAsia"/>
        </w:rPr>
        <w:t>和</w:t>
      </w:r>
      <w:r>
        <w:rPr>
          <w:rFonts w:hint="eastAsia"/>
        </w:rPr>
        <w:t xml:space="preserve"> equals()</w:t>
      </w:r>
      <w:r>
        <w:rPr>
          <w:rFonts w:hint="eastAsia"/>
        </w:rPr>
        <w:t>两个方法的</w:t>
      </w:r>
      <w:r>
        <w:rPr>
          <w:rFonts w:hint="eastAsia"/>
        </w:rPr>
        <w:t xml:space="preserve"> Comparator </w:t>
      </w:r>
      <w:r>
        <w:rPr>
          <w:rFonts w:hint="eastAsia"/>
        </w:rPr>
        <w:t>接口。</w:t>
      </w:r>
      <w:r>
        <w:rPr>
          <w:rFonts w:hint="eastAsia"/>
        </w:rPr>
        <w:t>compare()</w:t>
      </w:r>
      <w:r>
        <w:rPr>
          <w:rFonts w:hint="eastAsia"/>
        </w:rPr>
        <w:t>方法用来给两个输入参数排序，返回负数，</w:t>
      </w:r>
      <w:r>
        <w:rPr>
          <w:rFonts w:hint="eastAsia"/>
        </w:rPr>
        <w:t>0</w:t>
      </w:r>
      <w:r>
        <w:rPr>
          <w:rFonts w:hint="eastAsia"/>
        </w:rPr>
        <w:t>，正数表明第一个参数是小于，等于，大于第二个参数。</w:t>
      </w:r>
      <w:r>
        <w:rPr>
          <w:rFonts w:hint="eastAsia"/>
        </w:rPr>
        <w:t>equals()</w:t>
      </w:r>
      <w:r>
        <w:rPr>
          <w:rFonts w:hint="eastAsia"/>
        </w:rPr>
        <w:t>方法需要一个对象作为参数，它用来决定输入参数是否和</w:t>
      </w:r>
      <w:r>
        <w:rPr>
          <w:rFonts w:hint="eastAsia"/>
        </w:rPr>
        <w:t xml:space="preserve"> comparator </w:t>
      </w:r>
      <w:r>
        <w:rPr>
          <w:rFonts w:hint="eastAsia"/>
        </w:rPr>
        <w:t>相等。只有当输入参数也是一个</w:t>
      </w:r>
      <w:r>
        <w:rPr>
          <w:rFonts w:hint="eastAsia"/>
        </w:rPr>
        <w:t xml:space="preserve"> comparator </w:t>
      </w:r>
      <w:r>
        <w:rPr>
          <w:rFonts w:hint="eastAsia"/>
        </w:rPr>
        <w:t>并且输入参数和当前</w:t>
      </w:r>
      <w:r>
        <w:rPr>
          <w:rFonts w:hint="eastAsia"/>
        </w:rPr>
        <w:t xml:space="preserve"> comparator </w:t>
      </w:r>
      <w:r>
        <w:rPr>
          <w:rFonts w:hint="eastAsia"/>
        </w:rPr>
        <w:t>的排序结果是相同的时候，这个方法才返回</w:t>
      </w:r>
      <w:r>
        <w:rPr>
          <w:rFonts w:hint="eastAsia"/>
        </w:rPr>
        <w:t xml:space="preserve"> true</w:t>
      </w:r>
      <w:r>
        <w:rPr>
          <w:rFonts w:hint="eastAsia"/>
        </w:rPr>
        <w:t>。</w:t>
      </w:r>
    </w:p>
    <w:p w:rsidR="008B1E3B" w:rsidRDefault="008B1E3B" w:rsidP="008B1E3B">
      <w:pPr>
        <w:pStyle w:val="a7"/>
        <w:ind w:left="840" w:firstLineChars="0" w:firstLine="0"/>
      </w:pPr>
      <w:r>
        <w:rPr>
          <w:rFonts w:hint="eastAsia"/>
        </w:rPr>
        <w:tab/>
      </w:r>
      <w:r w:rsidR="001B1AFB" w:rsidRPr="001B1AFB">
        <w:t>Customer</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B1E3B" w:rsidRPr="001B1AFB" w:rsidTr="00367C67">
        <w:tc>
          <w:tcPr>
            <w:tcW w:w="8522" w:type="dxa"/>
          </w:tcPr>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b/>
                <w:bCs/>
                <w:color w:val="7F0055"/>
                <w:kern w:val="0"/>
                <w:sz w:val="24"/>
                <w:szCs w:val="36"/>
              </w:rPr>
              <w:t>package</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com.xjo.collection</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b/>
                <w:bCs/>
                <w:color w:val="7F0055"/>
                <w:kern w:val="0"/>
                <w:sz w:val="24"/>
                <w:szCs w:val="36"/>
              </w:rPr>
              <w:t>import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java.util.HashSet</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b/>
                <w:bCs/>
                <w:color w:val="7F0055"/>
                <w:kern w:val="0"/>
                <w:sz w:val="24"/>
                <w:szCs w:val="36"/>
              </w:rPr>
              <w:t>import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java.util.Set</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b/>
                <w:bCs/>
                <w:color w:val="7F0055"/>
                <w:kern w:val="0"/>
                <w:sz w:val="24"/>
                <w:szCs w:val="36"/>
              </w:rPr>
              <w:t>import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java.util.TreeSet</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class</w:t>
            </w:r>
            <w:r w:rsidRPr="001B1AFB">
              <w:rPr>
                <w:rFonts w:ascii="Consolas" w:hAnsi="Consolas" w:cs="Consolas"/>
                <w:color w:val="000000"/>
                <w:kern w:val="0"/>
                <w:sz w:val="24"/>
                <w:szCs w:val="36"/>
              </w:rPr>
              <w:t xml:space="preserve"> Customer </w:t>
            </w:r>
            <w:r w:rsidRPr="001B1AFB">
              <w:rPr>
                <w:rFonts w:ascii="Consolas" w:hAnsi="Consolas" w:cs="Consolas"/>
                <w:b/>
                <w:bCs/>
                <w:color w:val="7F0055"/>
                <w:kern w:val="0"/>
                <w:sz w:val="24"/>
                <w:szCs w:val="36"/>
              </w:rPr>
              <w:t>implements</w:t>
            </w:r>
            <w:r w:rsidRPr="001B1AFB">
              <w:rPr>
                <w:rFonts w:ascii="Consolas" w:hAnsi="Consolas" w:cs="Consolas"/>
                <w:color w:val="000000"/>
                <w:kern w:val="0"/>
                <w:sz w:val="24"/>
                <w:szCs w:val="36"/>
              </w:rPr>
              <w:t xml:space="preserve"> Comparable{</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private</w:t>
            </w:r>
            <w:r w:rsidRPr="001B1AFB">
              <w:rPr>
                <w:rFonts w:ascii="Consolas" w:hAnsi="Consolas" w:cs="Consolas"/>
                <w:color w:val="000000"/>
                <w:kern w:val="0"/>
                <w:sz w:val="24"/>
                <w:szCs w:val="36"/>
              </w:rPr>
              <w:t xml:space="preserve"> String </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private</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r w:rsidRPr="001B1AFB">
              <w:rPr>
                <w:rFonts w:ascii="Consolas" w:hAnsi="Consolas" w:cs="Consolas"/>
                <w:color w:val="0000C0"/>
                <w:kern w:val="0"/>
                <w:sz w:val="24"/>
                <w:szCs w:val="36"/>
              </w:rPr>
              <w:t>age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Customer(String </w:t>
            </w:r>
            <w:r w:rsidRPr="001B1AFB">
              <w:rPr>
                <w:rFonts w:ascii="Consolas" w:hAnsi="Consolas" w:cs="Consolas"/>
                <w:color w:val="6A3E3E"/>
                <w:kern w:val="0"/>
                <w:sz w:val="24"/>
                <w:szCs w:val="36"/>
              </w:rPr>
              <w:t>name</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age</w:t>
            </w:r>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age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name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getAge</w:t>
            </w:r>
            <w:proofErr w:type="spellEnd"/>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color w:val="0000C0"/>
                <w:kern w:val="0"/>
                <w:sz w:val="24"/>
                <w:szCs w:val="36"/>
              </w:rPr>
              <w:t>age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void</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setAge</w:t>
            </w:r>
            <w:proofErr w:type="spellEnd"/>
            <w:r w:rsidRPr="001B1AFB">
              <w:rPr>
                <w:rFonts w:ascii="Consolas" w:hAnsi="Consolas" w:cs="Consolas"/>
                <w:color w:val="000000"/>
                <w:kern w:val="0"/>
                <w:sz w:val="24"/>
                <w:szCs w:val="36"/>
              </w:rPr>
              <w:t>(</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age</w:t>
            </w:r>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age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String </w:t>
            </w:r>
            <w:proofErr w:type="spellStart"/>
            <w:r w:rsidRPr="001B1AFB">
              <w:rPr>
                <w:rFonts w:ascii="Consolas" w:hAnsi="Consolas" w:cs="Consolas"/>
                <w:color w:val="000000"/>
                <w:kern w:val="0"/>
                <w:sz w:val="24"/>
                <w:szCs w:val="36"/>
              </w:rPr>
              <w:t>getName</w:t>
            </w:r>
            <w:proofErr w:type="spellEnd"/>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void</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setName</w:t>
            </w:r>
            <w:proofErr w:type="spellEnd"/>
            <w:r w:rsidRPr="001B1AFB">
              <w:rPr>
                <w:rFonts w:ascii="Consolas" w:hAnsi="Consolas" w:cs="Consolas"/>
                <w:color w:val="000000"/>
                <w:kern w:val="0"/>
                <w:sz w:val="24"/>
                <w:szCs w:val="36"/>
              </w:rPr>
              <w:t xml:space="preserve">(String </w:t>
            </w:r>
            <w:r w:rsidRPr="001B1AFB">
              <w:rPr>
                <w:rFonts w:ascii="Consolas" w:hAnsi="Consolas" w:cs="Consolas"/>
                <w:color w:val="6A3E3E"/>
                <w:kern w:val="0"/>
                <w:sz w:val="24"/>
                <w:szCs w:val="36"/>
              </w:rPr>
              <w:t>name</w:t>
            </w:r>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name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646464"/>
                <w:kern w:val="0"/>
                <w:sz w:val="24"/>
                <w:szCs w:val="36"/>
              </w:rPr>
              <w:t>@Override</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boolean</w:t>
            </w:r>
            <w:proofErr w:type="spellEnd"/>
            <w:r w:rsidRPr="001B1AFB">
              <w:rPr>
                <w:rFonts w:ascii="Consolas" w:hAnsi="Consolas" w:cs="Consolas"/>
                <w:color w:val="000000"/>
                <w:kern w:val="0"/>
                <w:sz w:val="24"/>
                <w:szCs w:val="36"/>
              </w:rPr>
              <w:t xml:space="preserve"> equals(Object </w:t>
            </w:r>
            <w:r w:rsidRPr="001B1AFB">
              <w:rPr>
                <w:rFonts w:ascii="Consolas" w:hAnsi="Consolas" w:cs="Consolas"/>
                <w:color w:val="6A3E3E"/>
                <w:kern w:val="0"/>
                <w:sz w:val="24"/>
                <w:szCs w:val="36"/>
              </w:rPr>
              <w:t>obj</w:t>
            </w:r>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obj</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true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obj</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instanceof</w:t>
            </w:r>
            <w:proofErr w:type="spellEnd"/>
            <w:r w:rsidRPr="001B1AFB">
              <w:rPr>
                <w:rFonts w:ascii="Consolas" w:hAnsi="Consolas" w:cs="Consolas"/>
                <w:color w:val="000000"/>
                <w:kern w:val="0"/>
                <w:sz w:val="24"/>
                <w:szCs w:val="36"/>
              </w:rPr>
              <w:t xml:space="preserve"> Customer))</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false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final</w:t>
            </w:r>
            <w:r w:rsidRPr="001B1AFB">
              <w:rPr>
                <w:rFonts w:ascii="Consolas" w:hAnsi="Consolas" w:cs="Consolas"/>
                <w:color w:val="000000"/>
                <w:kern w:val="0"/>
                <w:sz w:val="24"/>
                <w:szCs w:val="36"/>
              </w:rPr>
              <w:t xml:space="preserve"> Customer </w:t>
            </w:r>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 xml:space="preserve"> = (Customer) </w:t>
            </w:r>
            <w:r w:rsidRPr="001B1AFB">
              <w:rPr>
                <w:rFonts w:ascii="Consolas" w:hAnsi="Consolas" w:cs="Consolas"/>
                <w:color w:val="6A3E3E"/>
                <w:kern w:val="0"/>
                <w:sz w:val="24"/>
                <w:szCs w:val="36"/>
              </w:rPr>
              <w:t>obj</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.equals</w:t>
            </w:r>
            <w:proofErr w:type="spellEnd"/>
            <w:r w:rsidRPr="001B1AFB">
              <w:rPr>
                <w:rFonts w:ascii="Consolas" w:hAnsi="Consolas" w:cs="Consolas"/>
                <w:color w:val="000000"/>
                <w:kern w:val="0"/>
                <w:sz w:val="24"/>
                <w:szCs w:val="36"/>
              </w:rPr>
              <w:t>(</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.getName</w:t>
            </w:r>
            <w:proofErr w:type="spellEnd"/>
            <w:r w:rsidRPr="001B1AFB">
              <w:rPr>
                <w:rFonts w:ascii="Consolas" w:hAnsi="Consolas" w:cs="Consolas"/>
                <w:color w:val="000000"/>
                <w:kern w:val="0"/>
                <w:sz w:val="24"/>
                <w:szCs w:val="36"/>
              </w:rPr>
              <w:t xml:space="preserve">()) &amp;&amp;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 xml:space="preserve"> == </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.getAge</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true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else</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false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646464"/>
                <w:kern w:val="0"/>
                <w:sz w:val="24"/>
                <w:szCs w:val="36"/>
              </w:rPr>
              <w:t>@Override</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compareTo</w:t>
            </w:r>
            <w:proofErr w:type="spellEnd"/>
            <w:r w:rsidRPr="001B1AFB">
              <w:rPr>
                <w:rFonts w:ascii="Consolas" w:hAnsi="Consolas" w:cs="Consolas"/>
                <w:color w:val="000000"/>
                <w:kern w:val="0"/>
                <w:sz w:val="24"/>
                <w:szCs w:val="36"/>
              </w:rPr>
              <w:t xml:space="preserve">(Object </w:t>
            </w:r>
            <w:r w:rsidRPr="001B1AFB">
              <w:rPr>
                <w:rFonts w:ascii="Consolas" w:hAnsi="Consolas" w:cs="Consolas"/>
                <w:color w:val="6A3E3E"/>
                <w:kern w:val="0"/>
                <w:sz w:val="24"/>
                <w:szCs w:val="36"/>
              </w:rPr>
              <w:t>o</w:t>
            </w:r>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Customer </w:t>
            </w:r>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 xml:space="preserve"> = (Customer) </w:t>
            </w:r>
            <w:r w:rsidRPr="001B1AFB">
              <w:rPr>
                <w:rFonts w:ascii="Consolas" w:hAnsi="Consolas" w:cs="Consolas"/>
                <w:color w:val="6A3E3E"/>
                <w:kern w:val="0"/>
                <w:sz w:val="24"/>
                <w:szCs w:val="36"/>
              </w:rPr>
              <w:t>o</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3F7F5F"/>
                <w:kern w:val="0"/>
                <w:sz w:val="24"/>
                <w:szCs w:val="36"/>
              </w:rPr>
              <w:t xml:space="preserve">// </w:t>
            </w:r>
            <w:r w:rsidRPr="001B1AFB">
              <w:rPr>
                <w:rFonts w:ascii="Consolas" w:hAnsi="Consolas" w:cs="Consolas"/>
                <w:color w:val="3F7F5F"/>
                <w:kern w:val="0"/>
                <w:sz w:val="24"/>
                <w:szCs w:val="36"/>
              </w:rPr>
              <w:t>先按照</w:t>
            </w:r>
            <w:r w:rsidRPr="001B1AFB">
              <w:rPr>
                <w:rFonts w:ascii="Consolas" w:hAnsi="Consolas" w:cs="Consolas"/>
                <w:color w:val="3F7F5F"/>
                <w:kern w:val="0"/>
                <w:sz w:val="24"/>
                <w:szCs w:val="36"/>
              </w:rPr>
              <w:t>name</w:t>
            </w:r>
            <w:r w:rsidRPr="001B1AFB">
              <w:rPr>
                <w:rFonts w:ascii="Consolas" w:hAnsi="Consolas" w:cs="Consolas"/>
                <w:color w:val="3F7F5F"/>
                <w:kern w:val="0"/>
                <w:sz w:val="24"/>
                <w:szCs w:val="36"/>
              </w:rPr>
              <w:t>属性排序</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.compareTo</w:t>
            </w:r>
            <w:proofErr w:type="spellEnd"/>
            <w:r w:rsidRPr="001B1AFB">
              <w:rPr>
                <w:rFonts w:ascii="Consolas" w:hAnsi="Consolas" w:cs="Consolas"/>
                <w:color w:val="000000"/>
                <w:kern w:val="0"/>
                <w:sz w:val="24"/>
                <w:szCs w:val="36"/>
              </w:rPr>
              <w:t>(</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.getName</w:t>
            </w:r>
            <w:proofErr w:type="spellEnd"/>
            <w:r w:rsidRPr="001B1AFB">
              <w:rPr>
                <w:rFonts w:ascii="Consolas" w:hAnsi="Consolas" w:cs="Consolas"/>
                <w:color w:val="000000"/>
                <w:kern w:val="0"/>
                <w:sz w:val="24"/>
                <w:szCs w:val="36"/>
              </w:rPr>
              <w:t>()) &gt; 0)</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1;</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.compareTo</w:t>
            </w:r>
            <w:proofErr w:type="spellEnd"/>
            <w:r w:rsidRPr="001B1AFB">
              <w:rPr>
                <w:rFonts w:ascii="Consolas" w:hAnsi="Consolas" w:cs="Consolas"/>
                <w:color w:val="000000"/>
                <w:kern w:val="0"/>
                <w:sz w:val="24"/>
                <w:szCs w:val="36"/>
              </w:rPr>
              <w:t>(</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.getName</w:t>
            </w:r>
            <w:proofErr w:type="spellEnd"/>
            <w:r w:rsidRPr="001B1AFB">
              <w:rPr>
                <w:rFonts w:ascii="Consolas" w:hAnsi="Consolas" w:cs="Consolas"/>
                <w:color w:val="000000"/>
                <w:kern w:val="0"/>
                <w:sz w:val="24"/>
                <w:szCs w:val="36"/>
              </w:rPr>
              <w:t>()) &lt; 0)</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-1;</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3F7F5F"/>
                <w:kern w:val="0"/>
                <w:sz w:val="24"/>
                <w:szCs w:val="36"/>
              </w:rPr>
              <w:t xml:space="preserve">// </w:t>
            </w:r>
            <w:r w:rsidRPr="001B1AFB">
              <w:rPr>
                <w:rFonts w:ascii="Consolas" w:hAnsi="Consolas" w:cs="Consolas"/>
                <w:color w:val="3F7F5F"/>
                <w:kern w:val="0"/>
                <w:sz w:val="24"/>
                <w:szCs w:val="36"/>
              </w:rPr>
              <w:t>在按照</w:t>
            </w:r>
            <w:r w:rsidRPr="001B1AFB">
              <w:rPr>
                <w:rFonts w:ascii="Consolas" w:hAnsi="Consolas" w:cs="Consolas"/>
                <w:color w:val="3F7F5F"/>
                <w:kern w:val="0"/>
                <w:sz w:val="24"/>
                <w:szCs w:val="36"/>
              </w:rPr>
              <w:t>age</w:t>
            </w:r>
            <w:r w:rsidRPr="001B1AFB">
              <w:rPr>
                <w:rFonts w:ascii="Consolas" w:hAnsi="Consolas" w:cs="Consolas"/>
                <w:color w:val="3F7F5F"/>
                <w:kern w:val="0"/>
                <w:sz w:val="24"/>
                <w:szCs w:val="36"/>
              </w:rPr>
              <w:t>属性排序</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 xml:space="preserve"> &gt; </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.getAge</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1;</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lastRenderedPageBreak/>
              <w:t xml:space="preserve">        </w:t>
            </w:r>
            <w:r w:rsidRPr="001B1AFB">
              <w:rPr>
                <w:rFonts w:ascii="Consolas" w:hAnsi="Consolas" w:cs="Consolas"/>
                <w:b/>
                <w:bCs/>
                <w:color w:val="7F0055"/>
                <w:kern w:val="0"/>
                <w:sz w:val="24"/>
                <w:szCs w:val="36"/>
              </w:rPr>
              <w:t>if</w:t>
            </w:r>
            <w:r w:rsidRPr="001B1AFB">
              <w:rPr>
                <w:rFonts w:ascii="Consolas" w:hAnsi="Consolas" w:cs="Consolas"/>
                <w:color w:val="000000"/>
                <w:kern w:val="0"/>
                <w:sz w:val="24"/>
                <w:szCs w:val="36"/>
              </w:rPr>
              <w:t xml:space="preserve"> (</w:t>
            </w:r>
            <w:proofErr w:type="spellStart"/>
            <w:r w:rsidRPr="001B1AFB">
              <w:rPr>
                <w:rFonts w:ascii="Consolas" w:hAnsi="Consolas" w:cs="Consolas"/>
                <w:b/>
                <w:bCs/>
                <w:color w:val="7F0055"/>
                <w:kern w:val="0"/>
                <w:sz w:val="24"/>
                <w:szCs w:val="36"/>
              </w:rPr>
              <w:t>this</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 xml:space="preserve"> &lt; </w:t>
            </w:r>
            <w:proofErr w:type="spellStart"/>
            <w:r w:rsidRPr="001B1AFB">
              <w:rPr>
                <w:rFonts w:ascii="Consolas" w:hAnsi="Consolas" w:cs="Consolas"/>
                <w:color w:val="6A3E3E"/>
                <w:kern w:val="0"/>
                <w:sz w:val="24"/>
                <w:szCs w:val="36"/>
              </w:rPr>
              <w:t>other</w:t>
            </w:r>
            <w:r w:rsidRPr="001B1AFB">
              <w:rPr>
                <w:rFonts w:ascii="Consolas" w:hAnsi="Consolas" w:cs="Consolas"/>
                <w:color w:val="000000"/>
                <w:kern w:val="0"/>
                <w:sz w:val="24"/>
                <w:szCs w:val="36"/>
              </w:rPr>
              <w:t>.getAge</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-1;</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0;</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646464"/>
                <w:kern w:val="0"/>
                <w:sz w:val="24"/>
                <w:szCs w:val="36"/>
              </w:rPr>
              <w:t>@Override</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hashCode</w:t>
            </w:r>
            <w:proofErr w:type="spellEnd"/>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int</w:t>
            </w: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result</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result</w:t>
            </w:r>
            <w:r w:rsidRPr="001B1AFB">
              <w:rPr>
                <w:rFonts w:ascii="Consolas" w:hAnsi="Consolas" w:cs="Consolas"/>
                <w:color w:val="000000"/>
                <w:kern w:val="0"/>
                <w:sz w:val="24"/>
                <w:szCs w:val="36"/>
              </w:rPr>
              <w:t xml:space="preserve"> = (</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 xml:space="preserve"> == </w:t>
            </w:r>
            <w:r w:rsidRPr="001B1AFB">
              <w:rPr>
                <w:rFonts w:ascii="Consolas" w:hAnsi="Consolas" w:cs="Consolas"/>
                <w:b/>
                <w:bCs/>
                <w:color w:val="7F0055"/>
                <w:kern w:val="0"/>
                <w:sz w:val="24"/>
                <w:szCs w:val="36"/>
              </w:rPr>
              <w:t>null</w:t>
            </w:r>
            <w:r w:rsidRPr="001B1AFB">
              <w:rPr>
                <w:rFonts w:ascii="Consolas" w:hAnsi="Consolas" w:cs="Consolas"/>
                <w:color w:val="000000"/>
                <w:kern w:val="0"/>
                <w:sz w:val="24"/>
                <w:szCs w:val="36"/>
              </w:rPr>
              <w:t xml:space="preserve"> ? 0 : </w:t>
            </w:r>
            <w:proofErr w:type="spellStart"/>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.hashCode</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result</w:t>
            </w:r>
            <w:r w:rsidRPr="001B1AFB">
              <w:rPr>
                <w:rFonts w:ascii="Consolas" w:hAnsi="Consolas" w:cs="Consolas"/>
                <w:color w:val="000000"/>
                <w:kern w:val="0"/>
                <w:sz w:val="24"/>
                <w:szCs w:val="36"/>
              </w:rPr>
              <w:t xml:space="preserve"> = 29 * </w:t>
            </w:r>
            <w:r w:rsidRPr="001B1AFB">
              <w:rPr>
                <w:rFonts w:ascii="Consolas" w:hAnsi="Consolas" w:cs="Consolas"/>
                <w:color w:val="6A3E3E"/>
                <w:kern w:val="0"/>
                <w:sz w:val="24"/>
                <w:szCs w:val="36"/>
              </w:rPr>
              <w:t>result</w:t>
            </w:r>
            <w:r w:rsidRPr="001B1AFB">
              <w:rPr>
                <w:rFonts w:ascii="Consolas" w:hAnsi="Consolas" w:cs="Consolas"/>
                <w:color w:val="000000"/>
                <w:kern w:val="0"/>
                <w:sz w:val="24"/>
                <w:szCs w:val="36"/>
              </w:rPr>
              <w:t xml:space="preserve"> + </w:t>
            </w:r>
            <w:r w:rsidRPr="001B1AFB">
              <w:rPr>
                <w:rFonts w:ascii="Consolas" w:hAnsi="Consolas" w:cs="Consolas"/>
                <w:color w:val="0000C0"/>
                <w:kern w:val="0"/>
                <w:sz w:val="24"/>
                <w:szCs w:val="36"/>
              </w:rPr>
              <w:t>age</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return</w:t>
            </w:r>
            <w:r w:rsidRPr="001B1AFB">
              <w:rPr>
                <w:rFonts w:ascii="Consolas" w:hAnsi="Consolas" w:cs="Consolas"/>
                <w:color w:val="000000"/>
                <w:kern w:val="0"/>
                <w:sz w:val="24"/>
                <w:szCs w:val="36"/>
              </w:rPr>
              <w:t xml:space="preserve"> </w:t>
            </w:r>
            <w:r w:rsidRPr="001B1AFB">
              <w:rPr>
                <w:rFonts w:ascii="Consolas" w:hAnsi="Consolas" w:cs="Consolas"/>
                <w:color w:val="6A3E3E"/>
                <w:kern w:val="0"/>
                <w:sz w:val="24"/>
                <w:szCs w:val="36"/>
              </w:rPr>
              <w:t>result</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public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static</w:t>
            </w: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void</w:t>
            </w:r>
            <w:r w:rsidRPr="001B1AFB">
              <w:rPr>
                <w:rFonts w:ascii="Consolas" w:hAnsi="Consolas" w:cs="Consolas"/>
                <w:color w:val="000000"/>
                <w:kern w:val="0"/>
                <w:sz w:val="24"/>
                <w:szCs w:val="36"/>
              </w:rPr>
              <w:t xml:space="preserve"> main(String[] </w:t>
            </w:r>
            <w:proofErr w:type="spellStart"/>
            <w:r w:rsidRPr="001B1AFB">
              <w:rPr>
                <w:rFonts w:ascii="Consolas" w:hAnsi="Consolas" w:cs="Consolas"/>
                <w:color w:val="6A3E3E"/>
                <w:kern w:val="0"/>
                <w:sz w:val="24"/>
                <w:szCs w:val="36"/>
              </w:rPr>
              <w:t>args</w:t>
            </w:r>
            <w:proofErr w:type="spellEnd"/>
            <w:r w:rsidRPr="001B1AFB">
              <w:rPr>
                <w:rFonts w:ascii="Consolas" w:hAnsi="Consolas" w:cs="Consolas"/>
                <w:color w:val="000000"/>
                <w:kern w:val="0"/>
                <w:sz w:val="24"/>
                <w:szCs w:val="36"/>
              </w:rPr>
              <w:t>)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Set&lt;Customer&gt; </w:t>
            </w:r>
            <w:r w:rsidRPr="001B1AFB">
              <w:rPr>
                <w:rFonts w:ascii="Consolas" w:hAnsi="Consolas" w:cs="Consolas"/>
                <w:color w:val="6A3E3E"/>
                <w:kern w:val="0"/>
                <w:sz w:val="24"/>
                <w:szCs w:val="36"/>
              </w:rPr>
              <w:t>set</w:t>
            </w:r>
            <w:r w:rsidRPr="001B1AFB">
              <w:rPr>
                <w:rFonts w:ascii="Consolas" w:hAnsi="Consolas" w:cs="Consolas"/>
                <w:color w:val="000000"/>
                <w:kern w:val="0"/>
                <w:sz w:val="24"/>
                <w:szCs w:val="36"/>
              </w:rPr>
              <w:t xml:space="preserve"> = </w:t>
            </w:r>
            <w:r w:rsidRPr="001B1AFB">
              <w:rPr>
                <w:rFonts w:ascii="Consolas" w:hAnsi="Consolas" w:cs="Consolas"/>
                <w:b/>
                <w:bCs/>
                <w:color w:val="7F0055"/>
                <w:kern w:val="0"/>
                <w:sz w:val="24"/>
                <w:szCs w:val="36"/>
              </w:rPr>
              <w:t>new</w:t>
            </w: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TreeSet</w:t>
            </w:r>
            <w:proofErr w:type="spellEnd"/>
            <w:r w:rsidRPr="001B1AFB">
              <w:rPr>
                <w:rFonts w:ascii="Consolas" w:hAnsi="Consolas" w:cs="Consolas"/>
                <w:color w:val="000000"/>
                <w:kern w:val="0"/>
                <w:sz w:val="24"/>
                <w:szCs w:val="36"/>
              </w:rPr>
              <w:t>&lt;Customer&gt;();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Customer </w:t>
            </w:r>
            <w:r w:rsidRPr="001B1AFB">
              <w:rPr>
                <w:rFonts w:ascii="Consolas" w:hAnsi="Consolas" w:cs="Consolas"/>
                <w:color w:val="6A3E3E"/>
                <w:kern w:val="0"/>
                <w:sz w:val="24"/>
                <w:szCs w:val="36"/>
              </w:rPr>
              <w:t>customer1</w:t>
            </w:r>
            <w:r w:rsidRPr="001B1AFB">
              <w:rPr>
                <w:rFonts w:ascii="Consolas" w:hAnsi="Consolas" w:cs="Consolas"/>
                <w:color w:val="000000"/>
                <w:kern w:val="0"/>
                <w:sz w:val="24"/>
                <w:szCs w:val="36"/>
              </w:rPr>
              <w:t xml:space="preserve"> = </w:t>
            </w:r>
            <w:r w:rsidRPr="001B1AFB">
              <w:rPr>
                <w:rFonts w:ascii="Consolas" w:hAnsi="Consolas" w:cs="Consolas"/>
                <w:b/>
                <w:bCs/>
                <w:color w:val="7F0055"/>
                <w:kern w:val="0"/>
                <w:sz w:val="24"/>
                <w:szCs w:val="36"/>
              </w:rPr>
              <w:t>new</w:t>
            </w:r>
            <w:r w:rsidRPr="001B1AFB">
              <w:rPr>
                <w:rFonts w:ascii="Consolas" w:hAnsi="Consolas" w:cs="Consolas"/>
                <w:color w:val="000000"/>
                <w:kern w:val="0"/>
                <w:sz w:val="24"/>
                <w:szCs w:val="36"/>
              </w:rPr>
              <w:t xml:space="preserve"> Customer(</w:t>
            </w:r>
            <w:r w:rsidRPr="001B1AFB">
              <w:rPr>
                <w:rFonts w:ascii="Consolas" w:hAnsi="Consolas" w:cs="Consolas"/>
                <w:color w:val="2A00FF"/>
                <w:kern w:val="0"/>
                <w:sz w:val="24"/>
                <w:szCs w:val="36"/>
              </w:rPr>
              <w:t>"Tom"</w:t>
            </w:r>
            <w:r w:rsidRPr="001B1AFB">
              <w:rPr>
                <w:rFonts w:ascii="Consolas" w:hAnsi="Consolas" w:cs="Consolas"/>
                <w:color w:val="000000"/>
                <w:kern w:val="0"/>
                <w:sz w:val="24"/>
                <w:szCs w:val="36"/>
              </w:rPr>
              <w:t>, 16);</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Customer </w:t>
            </w:r>
            <w:r w:rsidRPr="001B1AFB">
              <w:rPr>
                <w:rFonts w:ascii="Consolas" w:hAnsi="Consolas" w:cs="Consolas"/>
                <w:color w:val="6A3E3E"/>
                <w:kern w:val="0"/>
                <w:sz w:val="24"/>
                <w:szCs w:val="36"/>
              </w:rPr>
              <w:t>customer2</w:t>
            </w:r>
            <w:r w:rsidRPr="001B1AFB">
              <w:rPr>
                <w:rFonts w:ascii="Consolas" w:hAnsi="Consolas" w:cs="Consolas"/>
                <w:color w:val="000000"/>
                <w:kern w:val="0"/>
                <w:sz w:val="24"/>
                <w:szCs w:val="36"/>
              </w:rPr>
              <w:t xml:space="preserve"> = </w:t>
            </w:r>
            <w:r w:rsidRPr="001B1AFB">
              <w:rPr>
                <w:rFonts w:ascii="Consolas" w:hAnsi="Consolas" w:cs="Consolas"/>
                <w:b/>
                <w:bCs/>
                <w:color w:val="7F0055"/>
                <w:kern w:val="0"/>
                <w:sz w:val="24"/>
                <w:szCs w:val="36"/>
              </w:rPr>
              <w:t>new</w:t>
            </w:r>
            <w:r w:rsidRPr="001B1AFB">
              <w:rPr>
                <w:rFonts w:ascii="Consolas" w:hAnsi="Consolas" w:cs="Consolas"/>
                <w:color w:val="000000"/>
                <w:kern w:val="0"/>
                <w:sz w:val="24"/>
                <w:szCs w:val="36"/>
              </w:rPr>
              <w:t xml:space="preserve"> Customer(</w:t>
            </w:r>
            <w:r w:rsidRPr="001B1AFB">
              <w:rPr>
                <w:rFonts w:ascii="Consolas" w:hAnsi="Consolas" w:cs="Consolas"/>
                <w:color w:val="2A00FF"/>
                <w:kern w:val="0"/>
                <w:sz w:val="24"/>
                <w:szCs w:val="36"/>
              </w:rPr>
              <w:t>"jerry"</w:t>
            </w:r>
            <w:r w:rsidRPr="001B1AFB">
              <w:rPr>
                <w:rFonts w:ascii="Consolas" w:hAnsi="Consolas" w:cs="Consolas"/>
                <w:color w:val="000000"/>
                <w:kern w:val="0"/>
                <w:sz w:val="24"/>
                <w:szCs w:val="36"/>
              </w:rPr>
              <w:t>, 15);</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roofErr w:type="spellStart"/>
            <w:r w:rsidRPr="001B1AFB">
              <w:rPr>
                <w:rFonts w:ascii="Consolas" w:hAnsi="Consolas" w:cs="Consolas"/>
                <w:color w:val="6A3E3E"/>
                <w:kern w:val="0"/>
                <w:sz w:val="24"/>
                <w:szCs w:val="36"/>
              </w:rPr>
              <w:t>set</w:t>
            </w:r>
            <w:r w:rsidRPr="001B1AFB">
              <w:rPr>
                <w:rFonts w:ascii="Consolas" w:hAnsi="Consolas" w:cs="Consolas"/>
                <w:color w:val="000000"/>
                <w:kern w:val="0"/>
                <w:sz w:val="24"/>
                <w:szCs w:val="36"/>
              </w:rPr>
              <w:t>.add</w:t>
            </w:r>
            <w:proofErr w:type="spellEnd"/>
            <w:r w:rsidRPr="001B1AFB">
              <w:rPr>
                <w:rFonts w:ascii="Consolas" w:hAnsi="Consolas" w:cs="Consolas"/>
                <w:color w:val="000000"/>
                <w:kern w:val="0"/>
                <w:sz w:val="24"/>
                <w:szCs w:val="36"/>
              </w:rPr>
              <w:t>(</w:t>
            </w:r>
            <w:r w:rsidRPr="001B1AFB">
              <w:rPr>
                <w:rFonts w:ascii="Consolas" w:hAnsi="Consolas" w:cs="Consolas"/>
                <w:color w:val="6A3E3E"/>
                <w:kern w:val="0"/>
                <w:sz w:val="24"/>
                <w:szCs w:val="36"/>
              </w:rPr>
              <w:t>customer1</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roofErr w:type="spellStart"/>
            <w:r w:rsidRPr="001B1AFB">
              <w:rPr>
                <w:rFonts w:ascii="Consolas" w:hAnsi="Consolas" w:cs="Consolas"/>
                <w:color w:val="6A3E3E"/>
                <w:kern w:val="0"/>
                <w:sz w:val="24"/>
                <w:szCs w:val="36"/>
              </w:rPr>
              <w:t>set</w:t>
            </w:r>
            <w:r w:rsidRPr="001B1AFB">
              <w:rPr>
                <w:rFonts w:ascii="Consolas" w:hAnsi="Consolas" w:cs="Consolas"/>
                <w:color w:val="000000"/>
                <w:kern w:val="0"/>
                <w:sz w:val="24"/>
                <w:szCs w:val="36"/>
              </w:rPr>
              <w:t>.add</w:t>
            </w:r>
            <w:proofErr w:type="spellEnd"/>
            <w:r w:rsidRPr="001B1AFB">
              <w:rPr>
                <w:rFonts w:ascii="Consolas" w:hAnsi="Consolas" w:cs="Consolas"/>
                <w:color w:val="000000"/>
                <w:kern w:val="0"/>
                <w:sz w:val="24"/>
                <w:szCs w:val="36"/>
              </w:rPr>
              <w:t>(</w:t>
            </w:r>
            <w:r w:rsidRPr="001B1AFB">
              <w:rPr>
                <w:rFonts w:ascii="Consolas" w:hAnsi="Consolas" w:cs="Consolas"/>
                <w:color w:val="6A3E3E"/>
                <w:kern w:val="0"/>
                <w:sz w:val="24"/>
                <w:szCs w:val="36"/>
              </w:rPr>
              <w:t>customer2</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r w:rsidRPr="001B1AFB">
              <w:rPr>
                <w:rFonts w:ascii="Consolas" w:hAnsi="Consolas" w:cs="Consolas"/>
                <w:b/>
                <w:bCs/>
                <w:color w:val="7F0055"/>
                <w:kern w:val="0"/>
                <w:sz w:val="24"/>
                <w:szCs w:val="36"/>
              </w:rPr>
              <w:t>for</w:t>
            </w:r>
            <w:r w:rsidRPr="001B1AFB">
              <w:rPr>
                <w:rFonts w:ascii="Consolas" w:hAnsi="Consolas" w:cs="Consolas"/>
                <w:color w:val="000000"/>
                <w:kern w:val="0"/>
                <w:sz w:val="24"/>
                <w:szCs w:val="36"/>
              </w:rPr>
              <w:t xml:space="preserve">(Customer </w:t>
            </w:r>
            <w:r w:rsidRPr="001B1AFB">
              <w:rPr>
                <w:rFonts w:ascii="Consolas" w:hAnsi="Consolas" w:cs="Consolas"/>
                <w:color w:val="6A3E3E"/>
                <w:kern w:val="0"/>
                <w:sz w:val="24"/>
                <w:szCs w:val="36"/>
              </w:rPr>
              <w:t>c</w:t>
            </w:r>
            <w:r w:rsidRPr="001B1AFB">
              <w:rPr>
                <w:rFonts w:ascii="Consolas" w:hAnsi="Consolas" w:cs="Consolas"/>
                <w:color w:val="000000"/>
                <w:kern w:val="0"/>
                <w:sz w:val="24"/>
                <w:szCs w:val="36"/>
              </w:rPr>
              <w:t xml:space="preserve"> : </w:t>
            </w:r>
            <w:r w:rsidRPr="001B1AFB">
              <w:rPr>
                <w:rFonts w:ascii="Consolas" w:hAnsi="Consolas" w:cs="Consolas"/>
                <w:color w:val="6A3E3E"/>
                <w:kern w:val="0"/>
                <w:sz w:val="24"/>
                <w:szCs w:val="36"/>
              </w:rPr>
              <w:t>set</w:t>
            </w:r>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roofErr w:type="spellStart"/>
            <w:r w:rsidRPr="001B1AFB">
              <w:rPr>
                <w:rFonts w:ascii="Consolas" w:hAnsi="Consolas" w:cs="Consolas"/>
                <w:color w:val="000000"/>
                <w:kern w:val="0"/>
                <w:sz w:val="24"/>
                <w:szCs w:val="36"/>
              </w:rPr>
              <w:t>System.</w:t>
            </w:r>
            <w:r w:rsidRPr="001B1AFB">
              <w:rPr>
                <w:rFonts w:ascii="Consolas" w:hAnsi="Consolas" w:cs="Consolas"/>
                <w:b/>
                <w:bCs/>
                <w:i/>
                <w:iCs/>
                <w:color w:val="0000C0"/>
                <w:kern w:val="0"/>
                <w:sz w:val="24"/>
                <w:szCs w:val="36"/>
              </w:rPr>
              <w:t>out</w:t>
            </w:r>
            <w:r w:rsidRPr="001B1AFB">
              <w:rPr>
                <w:rFonts w:ascii="Consolas" w:hAnsi="Consolas" w:cs="Consolas"/>
                <w:color w:val="000000"/>
                <w:kern w:val="0"/>
                <w:sz w:val="24"/>
                <w:szCs w:val="36"/>
              </w:rPr>
              <w:t>.println</w:t>
            </w:r>
            <w:proofErr w:type="spellEnd"/>
            <w:r w:rsidRPr="001B1AFB">
              <w:rPr>
                <w:rFonts w:ascii="Consolas" w:hAnsi="Consolas" w:cs="Consolas"/>
                <w:color w:val="000000"/>
                <w:kern w:val="0"/>
                <w:sz w:val="24"/>
                <w:szCs w:val="36"/>
              </w:rPr>
              <w:t>(</w:t>
            </w:r>
            <w:r w:rsidRPr="001B1AFB">
              <w:rPr>
                <w:rFonts w:ascii="Consolas" w:hAnsi="Consolas" w:cs="Consolas"/>
                <w:color w:val="6A3E3E"/>
                <w:kern w:val="0"/>
                <w:sz w:val="24"/>
                <w:szCs w:val="36"/>
              </w:rPr>
              <w:t>c</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name</w:t>
            </w:r>
            <w:r w:rsidRPr="001B1AFB">
              <w:rPr>
                <w:rFonts w:ascii="Consolas" w:hAnsi="Consolas" w:cs="Consolas"/>
                <w:color w:val="000000"/>
                <w:kern w:val="0"/>
                <w:sz w:val="24"/>
                <w:szCs w:val="36"/>
              </w:rPr>
              <w:t xml:space="preserve"> + </w:t>
            </w:r>
            <w:r w:rsidRPr="001B1AFB">
              <w:rPr>
                <w:rFonts w:ascii="Consolas" w:hAnsi="Consolas" w:cs="Consolas"/>
                <w:color w:val="2A00FF"/>
                <w:kern w:val="0"/>
                <w:sz w:val="24"/>
                <w:szCs w:val="36"/>
              </w:rPr>
              <w:t>" "</w:t>
            </w:r>
            <w:r w:rsidRPr="001B1AFB">
              <w:rPr>
                <w:rFonts w:ascii="Consolas" w:hAnsi="Consolas" w:cs="Consolas"/>
                <w:color w:val="000000"/>
                <w:kern w:val="0"/>
                <w:sz w:val="24"/>
                <w:szCs w:val="36"/>
              </w:rPr>
              <w:t xml:space="preserve"> + </w:t>
            </w:r>
            <w:proofErr w:type="spellStart"/>
            <w:r w:rsidRPr="001B1AFB">
              <w:rPr>
                <w:rFonts w:ascii="Consolas" w:hAnsi="Consolas" w:cs="Consolas"/>
                <w:color w:val="6A3E3E"/>
                <w:kern w:val="0"/>
                <w:sz w:val="24"/>
                <w:szCs w:val="36"/>
              </w:rPr>
              <w:t>c</w:t>
            </w:r>
            <w:r w:rsidRPr="001B1AFB">
              <w:rPr>
                <w:rFonts w:ascii="Consolas" w:hAnsi="Consolas" w:cs="Consolas"/>
                <w:color w:val="000000"/>
                <w:kern w:val="0"/>
                <w:sz w:val="24"/>
                <w:szCs w:val="36"/>
              </w:rPr>
              <w:t>.</w:t>
            </w:r>
            <w:r w:rsidRPr="001B1AFB">
              <w:rPr>
                <w:rFonts w:ascii="Consolas" w:hAnsi="Consolas" w:cs="Consolas"/>
                <w:color w:val="0000C0"/>
                <w:kern w:val="0"/>
                <w:sz w:val="24"/>
                <w:szCs w:val="36"/>
              </w:rPr>
              <w:t>age</w:t>
            </w:r>
            <w:proofErr w:type="spellEnd"/>
            <w:r w:rsidRPr="001B1AFB">
              <w:rPr>
                <w:rFonts w:ascii="Consolas" w:hAnsi="Consolas" w:cs="Consolas"/>
                <w:color w:val="000000"/>
                <w:kern w:val="0"/>
                <w:sz w:val="24"/>
                <w:szCs w:val="36"/>
              </w:rPr>
              <w:t>);</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1B1AFB" w:rsidRPr="001B1AFB" w:rsidRDefault="001B1AFB" w:rsidP="001B1AFB">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 xml:space="preserve">    }</w:t>
            </w:r>
          </w:p>
          <w:p w:rsidR="008B1E3B" w:rsidRPr="001B1AFB" w:rsidRDefault="001B1AFB" w:rsidP="00367C67">
            <w:pPr>
              <w:autoSpaceDE w:val="0"/>
              <w:autoSpaceDN w:val="0"/>
              <w:adjustRightInd w:val="0"/>
              <w:jc w:val="left"/>
              <w:rPr>
                <w:rFonts w:ascii="Consolas" w:hAnsi="Consolas" w:cs="Consolas"/>
                <w:kern w:val="0"/>
                <w:sz w:val="24"/>
                <w:szCs w:val="36"/>
              </w:rPr>
            </w:pPr>
            <w:r w:rsidRPr="001B1AFB">
              <w:rPr>
                <w:rFonts w:ascii="Consolas" w:hAnsi="Consolas" w:cs="Consolas"/>
                <w:color w:val="000000"/>
                <w:kern w:val="0"/>
                <w:sz w:val="24"/>
                <w:szCs w:val="36"/>
              </w:rPr>
              <w:t>}</w:t>
            </w:r>
          </w:p>
        </w:tc>
      </w:tr>
    </w:tbl>
    <w:p w:rsidR="008B1E3B" w:rsidRDefault="008B1E3B" w:rsidP="008B1E3B">
      <w:pPr>
        <w:pStyle w:val="a7"/>
        <w:ind w:left="840" w:firstLineChars="0" w:firstLine="0"/>
      </w:pPr>
      <w:r>
        <w:rPr>
          <w:rFonts w:hint="eastAsia"/>
        </w:rPr>
        <w:lastRenderedPageBreak/>
        <w:tab/>
      </w:r>
      <w:r w:rsidR="00F374C7" w:rsidRPr="00F374C7">
        <w:t>CustomerComparator</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B1E3B" w:rsidRPr="00F374C7" w:rsidTr="00367C67">
        <w:tc>
          <w:tcPr>
            <w:tcW w:w="8522" w:type="dxa"/>
          </w:tcPr>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package</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com.xjo.collection</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import</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java.util.Comparator</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import</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java.util.Iterator</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import</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java.util.Set</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import</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java.util.TreeSet</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b/>
                <w:bCs/>
                <w:color w:val="7F0055"/>
                <w:kern w:val="0"/>
                <w:sz w:val="28"/>
                <w:szCs w:val="36"/>
              </w:rPr>
              <w:t>public</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class</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CustomerComparator</w:t>
            </w:r>
            <w:proofErr w:type="spellEnd"/>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implements</w:t>
            </w:r>
            <w:r w:rsidRPr="00F374C7">
              <w:rPr>
                <w:rFonts w:ascii="Consolas" w:hAnsi="Consolas" w:cs="Consolas"/>
                <w:color w:val="000000"/>
                <w:kern w:val="0"/>
                <w:sz w:val="28"/>
                <w:szCs w:val="36"/>
              </w:rPr>
              <w:t xml:space="preserve"> Comparator&lt;Customer&gt; {</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color w:val="646464"/>
                <w:kern w:val="0"/>
                <w:sz w:val="28"/>
                <w:szCs w:val="36"/>
              </w:rPr>
              <w:t>@Override</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lastRenderedPageBreak/>
              <w:t xml:space="preserve">    </w:t>
            </w:r>
            <w:r w:rsidRPr="00F374C7">
              <w:rPr>
                <w:rFonts w:ascii="Consolas" w:hAnsi="Consolas" w:cs="Consolas"/>
                <w:b/>
                <w:bCs/>
                <w:color w:val="7F0055"/>
                <w:kern w:val="0"/>
                <w:sz w:val="28"/>
                <w:szCs w:val="36"/>
              </w:rPr>
              <w:t>public</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int</w:t>
            </w:r>
            <w:r w:rsidRPr="00F374C7">
              <w:rPr>
                <w:rFonts w:ascii="Consolas" w:hAnsi="Consolas" w:cs="Consolas"/>
                <w:color w:val="000000"/>
                <w:kern w:val="0"/>
                <w:sz w:val="28"/>
                <w:szCs w:val="36"/>
              </w:rPr>
              <w:t xml:space="preserve"> compare(Customer </w:t>
            </w:r>
            <w:r w:rsidRPr="00F374C7">
              <w:rPr>
                <w:rFonts w:ascii="Consolas" w:hAnsi="Consolas" w:cs="Consolas"/>
                <w:color w:val="6A3E3E"/>
                <w:kern w:val="0"/>
                <w:sz w:val="28"/>
                <w:szCs w:val="36"/>
              </w:rPr>
              <w:t>c1</w:t>
            </w:r>
            <w:r w:rsidRPr="00F374C7">
              <w:rPr>
                <w:rFonts w:ascii="Consolas" w:hAnsi="Consolas" w:cs="Consolas"/>
                <w:color w:val="000000"/>
                <w:kern w:val="0"/>
                <w:sz w:val="28"/>
                <w:szCs w:val="36"/>
              </w:rPr>
              <w:t xml:space="preserve">, Customer </w:t>
            </w:r>
            <w:r w:rsidRPr="00F374C7">
              <w:rPr>
                <w:rFonts w:ascii="Consolas" w:hAnsi="Consolas" w:cs="Consolas"/>
                <w:color w:val="6A3E3E"/>
                <w:kern w:val="0"/>
                <w:sz w:val="28"/>
                <w:szCs w:val="36"/>
              </w:rPr>
              <w:t>c2</w:t>
            </w:r>
            <w:r w:rsidRPr="00F374C7">
              <w:rPr>
                <w:rFonts w:ascii="Consolas" w:hAnsi="Consolas" w:cs="Consolas"/>
                <w:color w:val="000000"/>
                <w:kern w:val="0"/>
                <w:sz w:val="28"/>
                <w:szCs w:val="36"/>
              </w:rPr>
              <w:t>) {</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if</w:t>
            </w:r>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c1</w:t>
            </w:r>
            <w:r w:rsidRPr="00F374C7">
              <w:rPr>
                <w:rFonts w:ascii="Consolas" w:hAnsi="Consolas" w:cs="Consolas"/>
                <w:color w:val="000000"/>
                <w:kern w:val="0"/>
                <w:sz w:val="28"/>
                <w:szCs w:val="36"/>
              </w:rPr>
              <w:t>.getName().</w:t>
            </w:r>
            <w:proofErr w:type="spellStart"/>
            <w:r w:rsidRPr="00F374C7">
              <w:rPr>
                <w:rFonts w:ascii="Consolas" w:hAnsi="Consolas" w:cs="Consolas"/>
                <w:color w:val="000000"/>
                <w:kern w:val="0"/>
                <w:sz w:val="28"/>
                <w:szCs w:val="36"/>
              </w:rPr>
              <w:t>compareTo</w:t>
            </w:r>
            <w:proofErr w:type="spellEnd"/>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c2</w:t>
            </w:r>
            <w:r w:rsidRPr="00F374C7">
              <w:rPr>
                <w:rFonts w:ascii="Consolas" w:hAnsi="Consolas" w:cs="Consolas"/>
                <w:color w:val="000000"/>
                <w:kern w:val="0"/>
                <w:sz w:val="28"/>
                <w:szCs w:val="36"/>
              </w:rPr>
              <w:t>.getName())&gt;0)</w:t>
            </w:r>
            <w:r w:rsidRPr="00F374C7">
              <w:rPr>
                <w:rFonts w:ascii="Consolas" w:hAnsi="Consolas" w:cs="Consolas"/>
                <w:b/>
                <w:bCs/>
                <w:color w:val="7F0055"/>
                <w:kern w:val="0"/>
                <w:sz w:val="28"/>
                <w:szCs w:val="36"/>
              </w:rPr>
              <w:t>return</w:t>
            </w:r>
            <w:r w:rsidRPr="00F374C7">
              <w:rPr>
                <w:rFonts w:ascii="Consolas" w:hAnsi="Consolas" w:cs="Consolas"/>
                <w:color w:val="000000"/>
                <w:kern w:val="0"/>
                <w:sz w:val="28"/>
                <w:szCs w:val="36"/>
              </w:rPr>
              <w:t xml:space="preserve"> -1;</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if</w:t>
            </w:r>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c1</w:t>
            </w:r>
            <w:r w:rsidRPr="00F374C7">
              <w:rPr>
                <w:rFonts w:ascii="Consolas" w:hAnsi="Consolas" w:cs="Consolas"/>
                <w:color w:val="000000"/>
                <w:kern w:val="0"/>
                <w:sz w:val="28"/>
                <w:szCs w:val="36"/>
              </w:rPr>
              <w:t>.getName().</w:t>
            </w:r>
            <w:proofErr w:type="spellStart"/>
            <w:r w:rsidRPr="00F374C7">
              <w:rPr>
                <w:rFonts w:ascii="Consolas" w:hAnsi="Consolas" w:cs="Consolas"/>
                <w:color w:val="000000"/>
                <w:kern w:val="0"/>
                <w:sz w:val="28"/>
                <w:szCs w:val="36"/>
              </w:rPr>
              <w:t>compareTo</w:t>
            </w:r>
            <w:proofErr w:type="spellEnd"/>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c2</w:t>
            </w:r>
            <w:r w:rsidRPr="00F374C7">
              <w:rPr>
                <w:rFonts w:ascii="Consolas" w:hAnsi="Consolas" w:cs="Consolas"/>
                <w:color w:val="000000"/>
                <w:kern w:val="0"/>
                <w:sz w:val="28"/>
                <w:szCs w:val="36"/>
              </w:rPr>
              <w:t>.getName())&lt;0)</w:t>
            </w:r>
            <w:r w:rsidRPr="00F374C7">
              <w:rPr>
                <w:rFonts w:ascii="Consolas" w:hAnsi="Consolas" w:cs="Consolas"/>
                <w:b/>
                <w:bCs/>
                <w:color w:val="7F0055"/>
                <w:kern w:val="0"/>
                <w:sz w:val="28"/>
                <w:szCs w:val="36"/>
              </w:rPr>
              <w:t>return</w:t>
            </w:r>
            <w:r w:rsidRPr="00F374C7">
              <w:rPr>
                <w:rFonts w:ascii="Consolas" w:hAnsi="Consolas" w:cs="Consolas"/>
                <w:color w:val="000000"/>
                <w:kern w:val="0"/>
                <w:sz w:val="28"/>
                <w:szCs w:val="36"/>
              </w:rPr>
              <w:t xml:space="preserve"> 1;</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return</w:t>
            </w:r>
            <w:r w:rsidRPr="00F374C7">
              <w:rPr>
                <w:rFonts w:ascii="Consolas" w:hAnsi="Consolas" w:cs="Consolas"/>
                <w:color w:val="000000"/>
                <w:kern w:val="0"/>
                <w:sz w:val="28"/>
                <w:szCs w:val="36"/>
              </w:rPr>
              <w:t xml:space="preserve"> 0;</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
          <w:p w:rsidR="00F374C7" w:rsidRPr="00F374C7" w:rsidRDefault="00F374C7" w:rsidP="00F374C7">
            <w:pPr>
              <w:autoSpaceDE w:val="0"/>
              <w:autoSpaceDN w:val="0"/>
              <w:adjustRightInd w:val="0"/>
              <w:jc w:val="left"/>
              <w:rPr>
                <w:rFonts w:ascii="Consolas" w:hAnsi="Consolas" w:cs="Consolas"/>
                <w:kern w:val="0"/>
                <w:sz w:val="28"/>
                <w:szCs w:val="36"/>
              </w:rPr>
            </w:pP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public</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static</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highlight w:val="lightGray"/>
              </w:rPr>
              <w:t>void</w:t>
            </w:r>
            <w:r w:rsidRPr="00F374C7">
              <w:rPr>
                <w:rFonts w:ascii="Consolas" w:hAnsi="Consolas" w:cs="Consolas"/>
                <w:color w:val="000000"/>
                <w:kern w:val="0"/>
                <w:sz w:val="28"/>
                <w:szCs w:val="36"/>
              </w:rPr>
              <w:t xml:space="preserve"> main(String </w:t>
            </w:r>
            <w:proofErr w:type="spellStart"/>
            <w:r w:rsidRPr="00F374C7">
              <w:rPr>
                <w:rFonts w:ascii="Consolas" w:hAnsi="Consolas" w:cs="Consolas"/>
                <w:color w:val="6A3E3E"/>
                <w:kern w:val="0"/>
                <w:sz w:val="28"/>
                <w:szCs w:val="36"/>
              </w:rPr>
              <w:t>args</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Set&lt;Customer&gt; </w:t>
            </w:r>
            <w:r w:rsidRPr="00F374C7">
              <w:rPr>
                <w:rFonts w:ascii="Consolas" w:hAnsi="Consolas" w:cs="Consolas"/>
                <w:color w:val="6A3E3E"/>
                <w:kern w:val="0"/>
                <w:sz w:val="28"/>
                <w:szCs w:val="36"/>
              </w:rPr>
              <w:t>set</w:t>
            </w:r>
            <w:r w:rsidRPr="00F374C7">
              <w:rPr>
                <w:rFonts w:ascii="Consolas" w:hAnsi="Consolas" w:cs="Consolas"/>
                <w:color w:val="000000"/>
                <w:kern w:val="0"/>
                <w:sz w:val="28"/>
                <w:szCs w:val="36"/>
              </w:rPr>
              <w:t xml:space="preserve"> = </w:t>
            </w:r>
            <w:r w:rsidRPr="00F374C7">
              <w:rPr>
                <w:rFonts w:ascii="Consolas" w:hAnsi="Consolas" w:cs="Consolas"/>
                <w:b/>
                <w:bCs/>
                <w:color w:val="7F0055"/>
                <w:kern w:val="0"/>
                <w:sz w:val="28"/>
                <w:szCs w:val="36"/>
              </w:rPr>
              <w:t>new</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TreeSet</w:t>
            </w:r>
            <w:proofErr w:type="spellEnd"/>
            <w:r w:rsidRPr="00F374C7">
              <w:rPr>
                <w:rFonts w:ascii="Consolas" w:hAnsi="Consolas" w:cs="Consolas"/>
                <w:color w:val="000000"/>
                <w:kern w:val="0"/>
                <w:sz w:val="28"/>
                <w:szCs w:val="36"/>
              </w:rPr>
              <w:t>&lt;Customer&gt;(</w:t>
            </w:r>
            <w:r w:rsidRPr="00F374C7">
              <w:rPr>
                <w:rFonts w:ascii="Consolas" w:hAnsi="Consolas" w:cs="Consolas"/>
                <w:b/>
                <w:bCs/>
                <w:color w:val="7F0055"/>
                <w:kern w:val="0"/>
                <w:sz w:val="28"/>
                <w:szCs w:val="36"/>
              </w:rPr>
              <w:t>new</w:t>
            </w: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CustomerComparator</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Customer </w:t>
            </w:r>
            <w:r w:rsidRPr="00F374C7">
              <w:rPr>
                <w:rFonts w:ascii="Consolas" w:hAnsi="Consolas" w:cs="Consolas"/>
                <w:color w:val="6A3E3E"/>
                <w:kern w:val="0"/>
                <w:sz w:val="28"/>
                <w:szCs w:val="36"/>
              </w:rPr>
              <w:t>customer1</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new</w:t>
            </w:r>
            <w:r w:rsidRPr="00F374C7">
              <w:rPr>
                <w:rFonts w:ascii="Consolas" w:hAnsi="Consolas" w:cs="Consolas"/>
                <w:color w:val="000000"/>
                <w:kern w:val="0"/>
                <w:sz w:val="28"/>
                <w:szCs w:val="36"/>
              </w:rPr>
              <w:t xml:space="preserve"> Customer(</w:t>
            </w:r>
            <w:r w:rsidRPr="00F374C7">
              <w:rPr>
                <w:rFonts w:ascii="Consolas" w:hAnsi="Consolas" w:cs="Consolas"/>
                <w:color w:val="2A00FF"/>
                <w:kern w:val="0"/>
                <w:sz w:val="28"/>
                <w:szCs w:val="36"/>
              </w:rPr>
              <w:t>"a"</w:t>
            </w:r>
            <w:r w:rsidRPr="00F374C7">
              <w:rPr>
                <w:rFonts w:ascii="Consolas" w:hAnsi="Consolas" w:cs="Consolas"/>
                <w:color w:val="000000"/>
                <w:kern w:val="0"/>
                <w:sz w:val="28"/>
                <w:szCs w:val="36"/>
              </w:rPr>
              <w:t>,5);</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Customer </w:t>
            </w:r>
            <w:r w:rsidRPr="00F374C7">
              <w:rPr>
                <w:rFonts w:ascii="Consolas" w:hAnsi="Consolas" w:cs="Consolas"/>
                <w:color w:val="6A3E3E"/>
                <w:kern w:val="0"/>
                <w:sz w:val="28"/>
                <w:szCs w:val="36"/>
              </w:rPr>
              <w:t>customer2</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new</w:t>
            </w:r>
            <w:r w:rsidRPr="00F374C7">
              <w:rPr>
                <w:rFonts w:ascii="Consolas" w:hAnsi="Consolas" w:cs="Consolas"/>
                <w:color w:val="000000"/>
                <w:kern w:val="0"/>
                <w:sz w:val="28"/>
                <w:szCs w:val="36"/>
              </w:rPr>
              <w:t xml:space="preserve"> Customer(</w:t>
            </w:r>
            <w:r w:rsidRPr="00F374C7">
              <w:rPr>
                <w:rFonts w:ascii="Consolas" w:hAnsi="Consolas" w:cs="Consolas"/>
                <w:color w:val="2A00FF"/>
                <w:kern w:val="0"/>
                <w:sz w:val="28"/>
                <w:szCs w:val="36"/>
              </w:rPr>
              <w:t>"b"</w:t>
            </w:r>
            <w:r w:rsidRPr="00F374C7">
              <w:rPr>
                <w:rFonts w:ascii="Consolas" w:hAnsi="Consolas" w:cs="Consolas"/>
                <w:color w:val="000000"/>
                <w:kern w:val="0"/>
                <w:sz w:val="28"/>
                <w:szCs w:val="36"/>
              </w:rPr>
              <w:t>,9);</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Customer </w:t>
            </w:r>
            <w:r w:rsidRPr="00F374C7">
              <w:rPr>
                <w:rFonts w:ascii="Consolas" w:hAnsi="Consolas" w:cs="Consolas"/>
                <w:color w:val="6A3E3E"/>
                <w:kern w:val="0"/>
                <w:sz w:val="28"/>
                <w:szCs w:val="36"/>
              </w:rPr>
              <w:t>customer3</w:t>
            </w: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new</w:t>
            </w:r>
            <w:r w:rsidRPr="00F374C7">
              <w:rPr>
                <w:rFonts w:ascii="Consolas" w:hAnsi="Consolas" w:cs="Consolas"/>
                <w:color w:val="000000"/>
                <w:kern w:val="0"/>
                <w:sz w:val="28"/>
                <w:szCs w:val="36"/>
              </w:rPr>
              <w:t xml:space="preserve"> Customer(</w:t>
            </w:r>
            <w:r w:rsidRPr="00F374C7">
              <w:rPr>
                <w:rFonts w:ascii="Consolas" w:hAnsi="Consolas" w:cs="Consolas"/>
                <w:color w:val="2A00FF"/>
                <w:kern w:val="0"/>
                <w:sz w:val="28"/>
                <w:szCs w:val="36"/>
              </w:rPr>
              <w:t>"c"</w:t>
            </w:r>
            <w:r w:rsidRPr="00F374C7">
              <w:rPr>
                <w:rFonts w:ascii="Consolas" w:hAnsi="Consolas" w:cs="Consolas"/>
                <w:color w:val="000000"/>
                <w:kern w:val="0"/>
                <w:sz w:val="28"/>
                <w:szCs w:val="36"/>
              </w:rPr>
              <w:t>,2);</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roofErr w:type="spellStart"/>
            <w:r w:rsidRPr="00F374C7">
              <w:rPr>
                <w:rFonts w:ascii="Consolas" w:hAnsi="Consolas" w:cs="Consolas"/>
                <w:color w:val="6A3E3E"/>
                <w:kern w:val="0"/>
                <w:sz w:val="28"/>
                <w:szCs w:val="36"/>
              </w:rPr>
              <w:t>set</w:t>
            </w:r>
            <w:r w:rsidRPr="00F374C7">
              <w:rPr>
                <w:rFonts w:ascii="Consolas" w:hAnsi="Consolas" w:cs="Consolas"/>
                <w:color w:val="000000"/>
                <w:kern w:val="0"/>
                <w:sz w:val="28"/>
                <w:szCs w:val="36"/>
              </w:rPr>
              <w:t>.add</w:t>
            </w:r>
            <w:proofErr w:type="spellEnd"/>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customer1</w:t>
            </w:r>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roofErr w:type="spellStart"/>
            <w:r w:rsidRPr="00F374C7">
              <w:rPr>
                <w:rFonts w:ascii="Consolas" w:hAnsi="Consolas" w:cs="Consolas"/>
                <w:color w:val="6A3E3E"/>
                <w:kern w:val="0"/>
                <w:sz w:val="28"/>
                <w:szCs w:val="36"/>
              </w:rPr>
              <w:t>set</w:t>
            </w:r>
            <w:r w:rsidRPr="00F374C7">
              <w:rPr>
                <w:rFonts w:ascii="Consolas" w:hAnsi="Consolas" w:cs="Consolas"/>
                <w:color w:val="000000"/>
                <w:kern w:val="0"/>
                <w:sz w:val="28"/>
                <w:szCs w:val="36"/>
              </w:rPr>
              <w:t>.add</w:t>
            </w:r>
            <w:proofErr w:type="spellEnd"/>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customer2</w:t>
            </w:r>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roofErr w:type="spellStart"/>
            <w:r w:rsidRPr="00F374C7">
              <w:rPr>
                <w:rFonts w:ascii="Consolas" w:hAnsi="Consolas" w:cs="Consolas"/>
                <w:color w:val="6A3E3E"/>
                <w:kern w:val="0"/>
                <w:sz w:val="28"/>
                <w:szCs w:val="36"/>
              </w:rPr>
              <w:t>set</w:t>
            </w:r>
            <w:r w:rsidRPr="00F374C7">
              <w:rPr>
                <w:rFonts w:ascii="Consolas" w:hAnsi="Consolas" w:cs="Consolas"/>
                <w:color w:val="000000"/>
                <w:kern w:val="0"/>
                <w:sz w:val="28"/>
                <w:szCs w:val="36"/>
              </w:rPr>
              <w:t>.add</w:t>
            </w:r>
            <w:proofErr w:type="spellEnd"/>
            <w:r w:rsidRPr="00F374C7">
              <w:rPr>
                <w:rFonts w:ascii="Consolas" w:hAnsi="Consolas" w:cs="Consolas"/>
                <w:color w:val="000000"/>
                <w:kern w:val="0"/>
                <w:sz w:val="28"/>
                <w:szCs w:val="36"/>
              </w:rPr>
              <w:t>(</w:t>
            </w:r>
            <w:r w:rsidRPr="00F374C7">
              <w:rPr>
                <w:rFonts w:ascii="Consolas" w:hAnsi="Consolas" w:cs="Consolas"/>
                <w:color w:val="6A3E3E"/>
                <w:kern w:val="0"/>
                <w:sz w:val="28"/>
                <w:szCs w:val="36"/>
              </w:rPr>
              <w:t>customer3</w:t>
            </w:r>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Iterator&lt;Customer&gt; </w:t>
            </w:r>
            <w:r w:rsidRPr="00F374C7">
              <w:rPr>
                <w:rFonts w:ascii="Consolas" w:hAnsi="Consolas" w:cs="Consolas"/>
                <w:color w:val="6A3E3E"/>
                <w:kern w:val="0"/>
                <w:sz w:val="28"/>
                <w:szCs w:val="36"/>
              </w:rPr>
              <w:t>it</w:t>
            </w:r>
            <w:r w:rsidRPr="00F374C7">
              <w:rPr>
                <w:rFonts w:ascii="Consolas" w:hAnsi="Consolas" w:cs="Consolas"/>
                <w:color w:val="000000"/>
                <w:kern w:val="0"/>
                <w:sz w:val="28"/>
                <w:szCs w:val="36"/>
              </w:rPr>
              <w:t xml:space="preserve"> = </w:t>
            </w:r>
            <w:proofErr w:type="spellStart"/>
            <w:r w:rsidRPr="00F374C7">
              <w:rPr>
                <w:rFonts w:ascii="Consolas" w:hAnsi="Consolas" w:cs="Consolas"/>
                <w:color w:val="6A3E3E"/>
                <w:kern w:val="0"/>
                <w:sz w:val="28"/>
                <w:szCs w:val="36"/>
              </w:rPr>
              <w:t>set</w:t>
            </w:r>
            <w:r w:rsidRPr="00F374C7">
              <w:rPr>
                <w:rFonts w:ascii="Consolas" w:hAnsi="Consolas" w:cs="Consolas"/>
                <w:color w:val="000000"/>
                <w:kern w:val="0"/>
                <w:sz w:val="28"/>
                <w:szCs w:val="36"/>
              </w:rPr>
              <w:t>.iterator</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b/>
                <w:bCs/>
                <w:color w:val="7F0055"/>
                <w:kern w:val="0"/>
                <w:sz w:val="28"/>
                <w:szCs w:val="36"/>
              </w:rPr>
              <w:t>while</w:t>
            </w:r>
            <w:r w:rsidRPr="00F374C7">
              <w:rPr>
                <w:rFonts w:ascii="Consolas" w:hAnsi="Consolas" w:cs="Consolas"/>
                <w:color w:val="000000"/>
                <w:kern w:val="0"/>
                <w:sz w:val="28"/>
                <w:szCs w:val="36"/>
              </w:rPr>
              <w:t>(</w:t>
            </w:r>
            <w:proofErr w:type="spellStart"/>
            <w:r w:rsidRPr="00F374C7">
              <w:rPr>
                <w:rFonts w:ascii="Consolas" w:hAnsi="Consolas" w:cs="Consolas"/>
                <w:color w:val="6A3E3E"/>
                <w:kern w:val="0"/>
                <w:sz w:val="28"/>
                <w:szCs w:val="36"/>
              </w:rPr>
              <w:t>it</w:t>
            </w:r>
            <w:r w:rsidRPr="00F374C7">
              <w:rPr>
                <w:rFonts w:ascii="Consolas" w:hAnsi="Consolas" w:cs="Consolas"/>
                <w:color w:val="000000"/>
                <w:kern w:val="0"/>
                <w:sz w:val="28"/>
                <w:szCs w:val="36"/>
              </w:rPr>
              <w:t>.hasNext</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Customer </w:t>
            </w:r>
            <w:proofErr w:type="spellStart"/>
            <w:r w:rsidRPr="00F374C7">
              <w:rPr>
                <w:rFonts w:ascii="Consolas" w:hAnsi="Consolas" w:cs="Consolas"/>
                <w:color w:val="6A3E3E"/>
                <w:kern w:val="0"/>
                <w:sz w:val="28"/>
                <w:szCs w:val="36"/>
              </w:rPr>
              <w:t>customer</w:t>
            </w:r>
            <w:proofErr w:type="spellEnd"/>
            <w:r w:rsidRPr="00F374C7">
              <w:rPr>
                <w:rFonts w:ascii="Consolas" w:hAnsi="Consolas" w:cs="Consolas"/>
                <w:color w:val="000000"/>
                <w:kern w:val="0"/>
                <w:sz w:val="28"/>
                <w:szCs w:val="36"/>
              </w:rPr>
              <w:t xml:space="preserve"> = </w:t>
            </w:r>
            <w:proofErr w:type="spellStart"/>
            <w:r w:rsidRPr="00F374C7">
              <w:rPr>
                <w:rFonts w:ascii="Consolas" w:hAnsi="Consolas" w:cs="Consolas"/>
                <w:color w:val="6A3E3E"/>
                <w:kern w:val="0"/>
                <w:sz w:val="28"/>
                <w:szCs w:val="36"/>
              </w:rPr>
              <w:t>it</w:t>
            </w:r>
            <w:r w:rsidRPr="00F374C7">
              <w:rPr>
                <w:rFonts w:ascii="Consolas" w:hAnsi="Consolas" w:cs="Consolas"/>
                <w:color w:val="000000"/>
                <w:kern w:val="0"/>
                <w:sz w:val="28"/>
                <w:szCs w:val="36"/>
              </w:rPr>
              <w:t>.next</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roofErr w:type="spellStart"/>
            <w:r w:rsidRPr="00F374C7">
              <w:rPr>
                <w:rFonts w:ascii="Consolas" w:hAnsi="Consolas" w:cs="Consolas"/>
                <w:color w:val="000000"/>
                <w:kern w:val="0"/>
                <w:sz w:val="28"/>
                <w:szCs w:val="36"/>
              </w:rPr>
              <w:t>System.</w:t>
            </w:r>
            <w:r w:rsidRPr="00F374C7">
              <w:rPr>
                <w:rFonts w:ascii="Consolas" w:hAnsi="Consolas" w:cs="Consolas"/>
                <w:b/>
                <w:bCs/>
                <w:i/>
                <w:iCs/>
                <w:color w:val="0000C0"/>
                <w:kern w:val="0"/>
                <w:sz w:val="28"/>
                <w:szCs w:val="36"/>
              </w:rPr>
              <w:t>out</w:t>
            </w:r>
            <w:r w:rsidRPr="00F374C7">
              <w:rPr>
                <w:rFonts w:ascii="Consolas" w:hAnsi="Consolas" w:cs="Consolas"/>
                <w:color w:val="000000"/>
                <w:kern w:val="0"/>
                <w:sz w:val="28"/>
                <w:szCs w:val="36"/>
              </w:rPr>
              <w:t>.println</w:t>
            </w:r>
            <w:proofErr w:type="spellEnd"/>
            <w:r w:rsidRPr="00F374C7">
              <w:rPr>
                <w:rFonts w:ascii="Consolas" w:hAnsi="Consolas" w:cs="Consolas"/>
                <w:color w:val="000000"/>
                <w:kern w:val="0"/>
                <w:sz w:val="28"/>
                <w:szCs w:val="36"/>
              </w:rPr>
              <w:t>(</w:t>
            </w:r>
            <w:proofErr w:type="spellStart"/>
            <w:r w:rsidRPr="00F374C7">
              <w:rPr>
                <w:rFonts w:ascii="Consolas" w:hAnsi="Consolas" w:cs="Consolas"/>
                <w:color w:val="6A3E3E"/>
                <w:kern w:val="0"/>
                <w:sz w:val="28"/>
                <w:szCs w:val="36"/>
              </w:rPr>
              <w:t>customer</w:t>
            </w:r>
            <w:r w:rsidRPr="00F374C7">
              <w:rPr>
                <w:rFonts w:ascii="Consolas" w:hAnsi="Consolas" w:cs="Consolas"/>
                <w:color w:val="000000"/>
                <w:kern w:val="0"/>
                <w:sz w:val="28"/>
                <w:szCs w:val="36"/>
              </w:rPr>
              <w:t>.getName</w:t>
            </w:r>
            <w:proofErr w:type="spellEnd"/>
            <w:r w:rsidRPr="00F374C7">
              <w:rPr>
                <w:rFonts w:ascii="Consolas" w:hAnsi="Consolas" w:cs="Consolas"/>
                <w:color w:val="000000"/>
                <w:kern w:val="0"/>
                <w:sz w:val="28"/>
                <w:szCs w:val="36"/>
              </w:rPr>
              <w:t>()+</w:t>
            </w:r>
            <w:r w:rsidRPr="00F374C7">
              <w:rPr>
                <w:rFonts w:ascii="Consolas" w:hAnsi="Consolas" w:cs="Consolas"/>
                <w:color w:val="2A00FF"/>
                <w:kern w:val="0"/>
                <w:sz w:val="28"/>
                <w:szCs w:val="36"/>
              </w:rPr>
              <w:t xml:space="preserve">" </w:t>
            </w:r>
            <w:r w:rsidRPr="00F374C7">
              <w:rPr>
                <w:rFonts w:ascii="Consolas" w:hAnsi="Consolas" w:cs="Consolas"/>
                <w:color w:val="2A00FF"/>
                <w:kern w:val="0"/>
                <w:sz w:val="28"/>
                <w:szCs w:val="36"/>
              </w:rPr>
              <w:lastRenderedPageBreak/>
              <w:t>"</w:t>
            </w:r>
            <w:r w:rsidRPr="00F374C7">
              <w:rPr>
                <w:rFonts w:ascii="Consolas" w:hAnsi="Consolas" w:cs="Consolas"/>
                <w:color w:val="000000"/>
                <w:kern w:val="0"/>
                <w:sz w:val="28"/>
                <w:szCs w:val="36"/>
              </w:rPr>
              <w:t>+</w:t>
            </w:r>
            <w:proofErr w:type="spellStart"/>
            <w:r w:rsidRPr="00F374C7">
              <w:rPr>
                <w:rFonts w:ascii="Consolas" w:hAnsi="Consolas" w:cs="Consolas"/>
                <w:color w:val="6A3E3E"/>
                <w:kern w:val="0"/>
                <w:sz w:val="28"/>
                <w:szCs w:val="36"/>
              </w:rPr>
              <w:t>customer</w:t>
            </w:r>
            <w:r w:rsidRPr="00F374C7">
              <w:rPr>
                <w:rFonts w:ascii="Consolas" w:hAnsi="Consolas" w:cs="Consolas"/>
                <w:color w:val="000000"/>
                <w:kern w:val="0"/>
                <w:sz w:val="28"/>
                <w:szCs w:val="36"/>
              </w:rPr>
              <w:t>.getAge</w:t>
            </w:r>
            <w:proofErr w:type="spellEnd"/>
            <w:r w:rsidRPr="00F374C7">
              <w:rPr>
                <w:rFonts w:ascii="Consolas" w:hAnsi="Consolas" w:cs="Consolas"/>
                <w:color w:val="000000"/>
                <w:kern w:val="0"/>
                <w:sz w:val="28"/>
                <w:szCs w:val="36"/>
              </w:rPr>
              <w:t>());</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p>
          <w:p w:rsidR="00F374C7" w:rsidRPr="00F374C7" w:rsidRDefault="00F374C7" w:rsidP="00F374C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 xml:space="preserve">    </w:t>
            </w:r>
            <w:r w:rsidRPr="00F374C7">
              <w:rPr>
                <w:rFonts w:ascii="Consolas" w:hAnsi="Consolas" w:cs="Consolas"/>
                <w:color w:val="000000"/>
                <w:kern w:val="0"/>
                <w:sz w:val="28"/>
                <w:szCs w:val="36"/>
                <w:highlight w:val="lightGray"/>
              </w:rPr>
              <w:t>}</w:t>
            </w:r>
          </w:p>
          <w:p w:rsidR="008B1E3B" w:rsidRPr="00F374C7" w:rsidRDefault="00F374C7" w:rsidP="00367C67">
            <w:pPr>
              <w:autoSpaceDE w:val="0"/>
              <w:autoSpaceDN w:val="0"/>
              <w:adjustRightInd w:val="0"/>
              <w:jc w:val="left"/>
              <w:rPr>
                <w:rFonts w:ascii="Consolas" w:hAnsi="Consolas" w:cs="Consolas"/>
                <w:kern w:val="0"/>
                <w:sz w:val="28"/>
                <w:szCs w:val="36"/>
              </w:rPr>
            </w:pPr>
            <w:r w:rsidRPr="00F374C7">
              <w:rPr>
                <w:rFonts w:ascii="Consolas" w:hAnsi="Consolas" w:cs="Consolas"/>
                <w:color w:val="000000"/>
                <w:kern w:val="0"/>
                <w:sz w:val="28"/>
                <w:szCs w:val="36"/>
              </w:rPr>
              <w:t>}</w:t>
            </w:r>
          </w:p>
        </w:tc>
      </w:tr>
    </w:tbl>
    <w:p w:rsidR="001033A5" w:rsidRPr="001033A5" w:rsidRDefault="001033A5" w:rsidP="00254DCB">
      <w:pPr>
        <w:pStyle w:val="a7"/>
        <w:numPr>
          <w:ilvl w:val="0"/>
          <w:numId w:val="10"/>
        </w:numPr>
        <w:ind w:left="1140" w:firstLineChars="0" w:firstLine="0"/>
        <w:outlineLvl w:val="2"/>
      </w:pPr>
      <w:r>
        <w:rPr>
          <w:rFonts w:hint="eastAsia"/>
          <w:b/>
          <w:color w:val="FF0000"/>
        </w:rPr>
        <w:lastRenderedPageBreak/>
        <w:t>集合中那些类是</w:t>
      </w:r>
      <w:r w:rsidRPr="001033A5">
        <w:rPr>
          <w:rFonts w:hint="eastAsia"/>
          <w:b/>
          <w:color w:val="FF0000"/>
        </w:rPr>
        <w:t>线程安全类，</w:t>
      </w:r>
      <w:r>
        <w:rPr>
          <w:rFonts w:hint="eastAsia"/>
          <w:b/>
          <w:color w:val="FF0000"/>
        </w:rPr>
        <w:t>哪些是</w:t>
      </w:r>
      <w:r w:rsidRPr="001033A5">
        <w:rPr>
          <w:rFonts w:hint="eastAsia"/>
          <w:b/>
          <w:color w:val="FF0000"/>
        </w:rPr>
        <w:t>不安全的，</w:t>
      </w:r>
      <w:r>
        <w:rPr>
          <w:rFonts w:hint="eastAsia"/>
          <w:b/>
          <w:color w:val="FF0000"/>
        </w:rPr>
        <w:t>哪些是支持排序的类</w:t>
      </w:r>
    </w:p>
    <w:p w:rsidR="001033A5" w:rsidRDefault="001033A5" w:rsidP="001033A5">
      <w:pPr>
        <w:pStyle w:val="a7"/>
        <w:ind w:left="1260" w:firstLineChars="0" w:firstLine="0"/>
      </w:pPr>
      <w:r>
        <w:rPr>
          <w:rFonts w:hint="eastAsia"/>
        </w:rPr>
        <w:t>线程安全类：</w:t>
      </w:r>
      <w:r>
        <w:rPr>
          <w:rFonts w:hint="eastAsia"/>
        </w:rPr>
        <w:t>Vector</w:t>
      </w:r>
      <w:r>
        <w:rPr>
          <w:rFonts w:hint="eastAsia"/>
        </w:rPr>
        <w:t>、</w:t>
      </w:r>
      <w:proofErr w:type="spellStart"/>
      <w:r>
        <w:rPr>
          <w:rFonts w:hint="eastAsia"/>
        </w:rPr>
        <w:t>Hashtable</w:t>
      </w:r>
      <w:proofErr w:type="spellEnd"/>
      <w:r>
        <w:rPr>
          <w:rFonts w:hint="eastAsia"/>
        </w:rPr>
        <w:t>、</w:t>
      </w:r>
      <w:r>
        <w:rPr>
          <w:rFonts w:hint="eastAsia"/>
        </w:rPr>
        <w:t>Stack</w:t>
      </w:r>
      <w:r>
        <w:rPr>
          <w:rFonts w:hint="eastAsia"/>
        </w:rPr>
        <w:t>。</w:t>
      </w:r>
    </w:p>
    <w:p w:rsidR="001033A5" w:rsidRDefault="001033A5" w:rsidP="001033A5">
      <w:pPr>
        <w:pStyle w:val="a7"/>
        <w:ind w:left="1260" w:firstLineChars="0" w:firstLine="0"/>
      </w:pPr>
      <w:r>
        <w:rPr>
          <w:rFonts w:hint="eastAsia"/>
        </w:rPr>
        <w:t>线程不安全的类：</w:t>
      </w:r>
      <w:proofErr w:type="spellStart"/>
      <w:r>
        <w:rPr>
          <w:rFonts w:hint="eastAsia"/>
        </w:rPr>
        <w:t>ArrayList</w:t>
      </w:r>
      <w:proofErr w:type="spellEnd"/>
      <w:r>
        <w:rPr>
          <w:rFonts w:hint="eastAsia"/>
        </w:rPr>
        <w:t>、</w:t>
      </w:r>
      <w:proofErr w:type="spellStart"/>
      <w:r>
        <w:rPr>
          <w:rFonts w:hint="eastAsia"/>
        </w:rPr>
        <w:t>Linkedlist</w:t>
      </w:r>
      <w:proofErr w:type="spellEnd"/>
      <w:r>
        <w:rPr>
          <w:rFonts w:hint="eastAsia"/>
        </w:rPr>
        <w:t>、</w:t>
      </w:r>
      <w:r>
        <w:rPr>
          <w:rFonts w:hint="eastAsia"/>
        </w:rPr>
        <w:t>HashSet</w:t>
      </w:r>
      <w:r>
        <w:rPr>
          <w:rFonts w:hint="eastAsia"/>
        </w:rPr>
        <w:t>、</w:t>
      </w:r>
      <w:proofErr w:type="spellStart"/>
      <w:r>
        <w:rPr>
          <w:rFonts w:hint="eastAsia"/>
        </w:rPr>
        <w:t>TreeSet</w:t>
      </w:r>
      <w:proofErr w:type="spellEnd"/>
      <w:r>
        <w:rPr>
          <w:rFonts w:hint="eastAsia"/>
        </w:rPr>
        <w:t>、</w:t>
      </w:r>
      <w:r>
        <w:rPr>
          <w:rFonts w:hint="eastAsia"/>
        </w:rPr>
        <w:t>HashMap</w:t>
      </w:r>
      <w:r>
        <w:rPr>
          <w:rFonts w:hint="eastAsia"/>
        </w:rPr>
        <w:t>、</w:t>
      </w:r>
      <w:proofErr w:type="spellStart"/>
      <w:r>
        <w:rPr>
          <w:rFonts w:hint="eastAsia"/>
        </w:rPr>
        <w:t>TreeMap</w:t>
      </w:r>
      <w:proofErr w:type="spellEnd"/>
    </w:p>
    <w:p w:rsidR="001033A5" w:rsidRDefault="001033A5" w:rsidP="001033A5">
      <w:pPr>
        <w:pStyle w:val="a7"/>
        <w:ind w:left="1260" w:firstLineChars="0" w:firstLine="0"/>
      </w:pPr>
      <w:r>
        <w:rPr>
          <w:rFonts w:hint="eastAsia"/>
        </w:rPr>
        <w:t>支持排序的类有</w:t>
      </w:r>
      <w:r>
        <w:rPr>
          <w:rFonts w:hint="eastAsia"/>
        </w:rPr>
        <w:t>HashSet</w:t>
      </w:r>
      <w:r>
        <w:rPr>
          <w:rFonts w:hint="eastAsia"/>
        </w:rPr>
        <w:t>、</w:t>
      </w:r>
      <w:proofErr w:type="spellStart"/>
      <w:r>
        <w:rPr>
          <w:rFonts w:hint="eastAsia"/>
        </w:rPr>
        <w:t>LinkedHashSet</w:t>
      </w:r>
      <w:proofErr w:type="spellEnd"/>
      <w:r>
        <w:rPr>
          <w:rFonts w:hint="eastAsia"/>
        </w:rPr>
        <w:t>、</w:t>
      </w:r>
      <w:proofErr w:type="spellStart"/>
      <w:r>
        <w:rPr>
          <w:rFonts w:hint="eastAsia"/>
        </w:rPr>
        <w:t>TreeSet</w:t>
      </w:r>
      <w:proofErr w:type="spellEnd"/>
      <w:r>
        <w:rPr>
          <w:rFonts w:hint="eastAsia"/>
        </w:rPr>
        <w:t>等（</w:t>
      </w:r>
      <w:r>
        <w:rPr>
          <w:rFonts w:hint="eastAsia"/>
        </w:rPr>
        <w:t>Set</w:t>
      </w:r>
      <w:r>
        <w:rPr>
          <w:rFonts w:hint="eastAsia"/>
        </w:rPr>
        <w:t>接口下的实现都支持排序）</w:t>
      </w:r>
    </w:p>
    <w:p w:rsidR="001033A5" w:rsidRPr="00870FC9" w:rsidRDefault="001033A5" w:rsidP="001033A5">
      <w:pPr>
        <w:pStyle w:val="a7"/>
        <w:ind w:left="1260" w:firstLineChars="0" w:firstLine="0"/>
      </w:pPr>
      <w:r>
        <w:rPr>
          <w:rFonts w:hint="eastAsia"/>
        </w:rPr>
        <w:t>此题主要考查集合框架的知识。在集合框架中</w:t>
      </w:r>
      <w:r>
        <w:rPr>
          <w:rFonts w:hint="eastAsia"/>
        </w:rPr>
        <w:t>Collection</w:t>
      </w:r>
      <w:r>
        <w:rPr>
          <w:rFonts w:hint="eastAsia"/>
        </w:rPr>
        <w:t>接口为集合的根类型，提供集合操作的常用</w:t>
      </w:r>
      <w:r>
        <w:rPr>
          <w:rFonts w:hint="eastAsia"/>
        </w:rPr>
        <w:t>API</w:t>
      </w:r>
      <w:r>
        <w:rPr>
          <w:rFonts w:hint="eastAsia"/>
        </w:rPr>
        <w:t>方法，该接口下派生出两个子接口，一个是不支持排序的</w:t>
      </w:r>
      <w:r>
        <w:rPr>
          <w:rFonts w:hint="eastAsia"/>
        </w:rPr>
        <w:t>List</w:t>
      </w:r>
      <w:r>
        <w:rPr>
          <w:rFonts w:hint="eastAsia"/>
        </w:rPr>
        <w:t>接口，一个是有自身排序的</w:t>
      </w:r>
      <w:r>
        <w:rPr>
          <w:rFonts w:hint="eastAsia"/>
        </w:rPr>
        <w:t>Set</w:t>
      </w:r>
      <w:r>
        <w:rPr>
          <w:rFonts w:hint="eastAsia"/>
        </w:rPr>
        <w:t>接口，所以回答排序与</w:t>
      </w:r>
      <w:proofErr w:type="gramStart"/>
      <w:r>
        <w:rPr>
          <w:rFonts w:hint="eastAsia"/>
        </w:rPr>
        <w:t>不</w:t>
      </w:r>
      <w:proofErr w:type="gramEnd"/>
      <w:r>
        <w:rPr>
          <w:rFonts w:hint="eastAsia"/>
        </w:rPr>
        <w:t>排序分别从两接口的实现中在作答。线程安全上来说，</w:t>
      </w:r>
      <w:r>
        <w:rPr>
          <w:rFonts w:hint="eastAsia"/>
        </w:rPr>
        <w:t>Vector</w:t>
      </w:r>
      <w:r>
        <w:rPr>
          <w:rFonts w:hint="eastAsia"/>
        </w:rPr>
        <w:t>类比同属于</w:t>
      </w:r>
      <w:r>
        <w:rPr>
          <w:rFonts w:hint="eastAsia"/>
        </w:rPr>
        <w:t>List</w:t>
      </w:r>
      <w:r>
        <w:rPr>
          <w:rFonts w:hint="eastAsia"/>
        </w:rPr>
        <w:t>接口的</w:t>
      </w:r>
      <w:proofErr w:type="spellStart"/>
      <w:r>
        <w:rPr>
          <w:rFonts w:hint="eastAsia"/>
        </w:rPr>
        <w:t>ArrayList</w:t>
      </w:r>
      <w:proofErr w:type="spellEnd"/>
      <w:r>
        <w:rPr>
          <w:rFonts w:hint="eastAsia"/>
        </w:rPr>
        <w:t>要早，是一个线程安全的类，在</w:t>
      </w:r>
      <w:r>
        <w:rPr>
          <w:rFonts w:hint="eastAsia"/>
        </w:rPr>
        <w:t>JDK1.2</w:t>
      </w:r>
      <w:r>
        <w:rPr>
          <w:rFonts w:hint="eastAsia"/>
        </w:rPr>
        <w:t>以后才推出一个异步的</w:t>
      </w:r>
      <w:proofErr w:type="spellStart"/>
      <w:r>
        <w:rPr>
          <w:rFonts w:hint="eastAsia"/>
        </w:rPr>
        <w:t>ArrayList</w:t>
      </w:r>
      <w:proofErr w:type="spellEnd"/>
      <w:r>
        <w:rPr>
          <w:rFonts w:hint="eastAsia"/>
        </w:rPr>
        <w:t>类，比</w:t>
      </w:r>
      <w:r>
        <w:rPr>
          <w:rFonts w:hint="eastAsia"/>
        </w:rPr>
        <w:t>Vector</w:t>
      </w:r>
      <w:r>
        <w:rPr>
          <w:rFonts w:hint="eastAsia"/>
        </w:rPr>
        <w:t>类效率高。同理</w:t>
      </w:r>
      <w:r>
        <w:rPr>
          <w:rFonts w:hint="eastAsia"/>
        </w:rPr>
        <w:t>Stack</w:t>
      </w:r>
      <w:r>
        <w:rPr>
          <w:rFonts w:hint="eastAsia"/>
        </w:rPr>
        <w:t>继承自</w:t>
      </w:r>
      <w:r>
        <w:rPr>
          <w:rFonts w:hint="eastAsia"/>
        </w:rPr>
        <w:t>Vector</w:t>
      </w:r>
      <w:r>
        <w:rPr>
          <w:rFonts w:hint="eastAsia"/>
        </w:rPr>
        <w:t>也线程安全的类，另外在在</w:t>
      </w:r>
      <w:r>
        <w:rPr>
          <w:rFonts w:hint="eastAsia"/>
        </w:rPr>
        <w:t>Map</w:t>
      </w:r>
      <w:r>
        <w:rPr>
          <w:rFonts w:hint="eastAsia"/>
        </w:rPr>
        <w:t>接口的实现在</w:t>
      </w:r>
      <w:proofErr w:type="spellStart"/>
      <w:r>
        <w:rPr>
          <w:rFonts w:hint="eastAsia"/>
        </w:rPr>
        <w:t>Hashtable</w:t>
      </w:r>
      <w:proofErr w:type="spellEnd"/>
      <w:r>
        <w:rPr>
          <w:rFonts w:hint="eastAsia"/>
        </w:rPr>
        <w:t>也是个线程安全的类。</w:t>
      </w:r>
    </w:p>
    <w:p w:rsidR="00427D95" w:rsidRPr="000855ED" w:rsidRDefault="003A202C" w:rsidP="00254DCB">
      <w:pPr>
        <w:pStyle w:val="a7"/>
        <w:numPr>
          <w:ilvl w:val="0"/>
          <w:numId w:val="10"/>
        </w:numPr>
        <w:ind w:firstLineChars="0"/>
        <w:outlineLvl w:val="2"/>
        <w:rPr>
          <w:b/>
        </w:rPr>
      </w:pPr>
      <w:r w:rsidRPr="000855ED">
        <w:rPr>
          <w:rFonts w:hint="eastAsia"/>
          <w:b/>
        </w:rPr>
        <w:t xml:space="preserve">HashMap </w:t>
      </w:r>
      <w:r w:rsidRPr="000855ED">
        <w:rPr>
          <w:rFonts w:hint="eastAsia"/>
          <w:b/>
        </w:rPr>
        <w:t>排序题</w:t>
      </w:r>
    </w:p>
    <w:p w:rsidR="002E6BA1" w:rsidRDefault="002E6BA1" w:rsidP="002E6BA1">
      <w:pPr>
        <w:pStyle w:val="a7"/>
        <w:ind w:left="1697" w:firstLineChars="0" w:firstLine="0"/>
      </w:pPr>
      <w:r>
        <w:rPr>
          <w:rFonts w:hint="eastAsia"/>
        </w:rPr>
        <w:t>已知一个</w:t>
      </w:r>
      <w:r>
        <w:rPr>
          <w:rFonts w:hint="eastAsia"/>
        </w:rPr>
        <w:t xml:space="preserve"> HashMap&lt;Integer</w:t>
      </w:r>
      <w:r>
        <w:rPr>
          <w:rFonts w:hint="eastAsia"/>
        </w:rPr>
        <w:t>，</w:t>
      </w:r>
      <w:r>
        <w:rPr>
          <w:rFonts w:hint="eastAsia"/>
        </w:rPr>
        <w:t>User&gt;</w:t>
      </w:r>
      <w:r>
        <w:rPr>
          <w:rFonts w:hint="eastAsia"/>
        </w:rPr>
        <w:t>集合，</w:t>
      </w:r>
      <w:r>
        <w:rPr>
          <w:rFonts w:hint="eastAsia"/>
        </w:rPr>
        <w:t xml:space="preserve"> User </w:t>
      </w:r>
      <w:r>
        <w:rPr>
          <w:rFonts w:hint="eastAsia"/>
        </w:rPr>
        <w:t>有</w:t>
      </w:r>
      <w:r>
        <w:rPr>
          <w:rFonts w:hint="eastAsia"/>
        </w:rPr>
        <w:t xml:space="preserve"> name</w:t>
      </w:r>
      <w:r>
        <w:rPr>
          <w:rFonts w:hint="eastAsia"/>
        </w:rPr>
        <w:t>（</w:t>
      </w:r>
      <w:r>
        <w:rPr>
          <w:rFonts w:hint="eastAsia"/>
        </w:rPr>
        <w:t>String</w:t>
      </w:r>
      <w:r>
        <w:rPr>
          <w:rFonts w:hint="eastAsia"/>
        </w:rPr>
        <w:t>）和</w:t>
      </w:r>
      <w:r>
        <w:rPr>
          <w:rFonts w:hint="eastAsia"/>
        </w:rPr>
        <w:t xml:space="preserve"> age</w:t>
      </w:r>
      <w:r>
        <w:rPr>
          <w:rFonts w:hint="eastAsia"/>
        </w:rPr>
        <w:t>（</w:t>
      </w:r>
      <w:r>
        <w:rPr>
          <w:rFonts w:hint="eastAsia"/>
        </w:rPr>
        <w:t>int</w:t>
      </w:r>
      <w:r>
        <w:rPr>
          <w:rFonts w:hint="eastAsia"/>
        </w:rPr>
        <w:t>）属性。请写一个方法实现对</w:t>
      </w:r>
      <w:r>
        <w:rPr>
          <w:rFonts w:hint="eastAsia"/>
        </w:rPr>
        <w:t xml:space="preserve">HashMap </w:t>
      </w:r>
      <w:r>
        <w:rPr>
          <w:rFonts w:hint="eastAsia"/>
        </w:rPr>
        <w:t>的排序功能，该方法接收</w:t>
      </w:r>
      <w:r>
        <w:rPr>
          <w:rFonts w:hint="eastAsia"/>
        </w:rPr>
        <w:t xml:space="preserve"> HashMap&lt;Integer</w:t>
      </w:r>
      <w:r>
        <w:rPr>
          <w:rFonts w:hint="eastAsia"/>
        </w:rPr>
        <w:t>，</w:t>
      </w:r>
      <w:r>
        <w:rPr>
          <w:rFonts w:hint="eastAsia"/>
        </w:rPr>
        <w:t>User&gt;</w:t>
      </w:r>
      <w:r>
        <w:rPr>
          <w:rFonts w:hint="eastAsia"/>
        </w:rPr>
        <w:t>为形参，返回类型为</w:t>
      </w:r>
      <w:r>
        <w:rPr>
          <w:rFonts w:hint="eastAsia"/>
        </w:rPr>
        <w:t xml:space="preserve"> HashMap&lt;Integer</w:t>
      </w:r>
      <w:r>
        <w:rPr>
          <w:rFonts w:hint="eastAsia"/>
        </w:rPr>
        <w:t>，</w:t>
      </w:r>
      <w:r>
        <w:rPr>
          <w:rFonts w:hint="eastAsia"/>
        </w:rPr>
        <w:t>User&gt;</w:t>
      </w:r>
      <w:r>
        <w:rPr>
          <w:rFonts w:hint="eastAsia"/>
        </w:rPr>
        <w:t>，</w:t>
      </w:r>
      <w:r>
        <w:rPr>
          <w:rFonts w:hint="eastAsia"/>
        </w:rPr>
        <w:t xml:space="preserve"> </w:t>
      </w:r>
      <w:r>
        <w:rPr>
          <w:rFonts w:hint="eastAsia"/>
        </w:rPr>
        <w:t>要求对</w:t>
      </w:r>
      <w:r>
        <w:rPr>
          <w:rFonts w:hint="eastAsia"/>
        </w:rPr>
        <w:t xml:space="preserve"> HashMap </w:t>
      </w:r>
      <w:r>
        <w:rPr>
          <w:rFonts w:hint="eastAsia"/>
        </w:rPr>
        <w:t>中的</w:t>
      </w:r>
      <w:r>
        <w:rPr>
          <w:rFonts w:hint="eastAsia"/>
        </w:rPr>
        <w:t xml:space="preserve"> User </w:t>
      </w:r>
      <w:r>
        <w:rPr>
          <w:rFonts w:hint="eastAsia"/>
        </w:rPr>
        <w:t>的</w:t>
      </w:r>
      <w:r>
        <w:rPr>
          <w:rFonts w:hint="eastAsia"/>
        </w:rPr>
        <w:t xml:space="preserve"> age </w:t>
      </w:r>
      <w:r>
        <w:rPr>
          <w:rFonts w:hint="eastAsia"/>
        </w:rPr>
        <w:t>倒序进行排序。排序时</w:t>
      </w:r>
      <w:r>
        <w:rPr>
          <w:rFonts w:hint="eastAsia"/>
        </w:rPr>
        <w:t xml:space="preserve"> key=value </w:t>
      </w:r>
      <w:r>
        <w:rPr>
          <w:rFonts w:hint="eastAsia"/>
        </w:rPr>
        <w:t>键值对不得拆散。</w:t>
      </w:r>
    </w:p>
    <w:p w:rsidR="00C01621" w:rsidRDefault="002E6BA1" w:rsidP="002E6BA1">
      <w:pPr>
        <w:pStyle w:val="a7"/>
        <w:ind w:left="1697" w:firstLineChars="0" w:firstLine="0"/>
      </w:pPr>
      <w:r>
        <w:rPr>
          <w:rFonts w:hint="eastAsia"/>
        </w:rPr>
        <w:t>注意：要做出这道题必须对集合的体系结构非常的熟悉。</w:t>
      </w:r>
      <w:r w:rsidR="00957666">
        <w:rPr>
          <w:rFonts w:hint="eastAsia"/>
        </w:rPr>
        <w:t>HashMap</w:t>
      </w:r>
      <w:r>
        <w:rPr>
          <w:rFonts w:hint="eastAsia"/>
        </w:rPr>
        <w:t>本身就是不可排序的，但是该道题偏偏让给</w:t>
      </w:r>
      <w:r>
        <w:rPr>
          <w:rFonts w:hint="eastAsia"/>
        </w:rPr>
        <w:t xml:space="preserve">HashMap </w:t>
      </w:r>
      <w:r>
        <w:rPr>
          <w:rFonts w:hint="eastAsia"/>
        </w:rPr>
        <w:t>排序，那我们就得想在</w:t>
      </w:r>
      <w:r>
        <w:rPr>
          <w:rFonts w:hint="eastAsia"/>
        </w:rPr>
        <w:t xml:space="preserve"> API </w:t>
      </w:r>
      <w:r>
        <w:rPr>
          <w:rFonts w:hint="eastAsia"/>
        </w:rPr>
        <w:t>中有没有这样的</w:t>
      </w:r>
      <w:r>
        <w:rPr>
          <w:rFonts w:hint="eastAsia"/>
        </w:rPr>
        <w:t xml:space="preserve"> Map </w:t>
      </w:r>
      <w:r>
        <w:rPr>
          <w:rFonts w:hint="eastAsia"/>
        </w:rPr>
        <w:t>结构是有序的，</w:t>
      </w:r>
      <w:proofErr w:type="spellStart"/>
      <w:r w:rsidRPr="00957666">
        <w:rPr>
          <w:rFonts w:hint="eastAsia"/>
          <w:shd w:val="pct15" w:color="auto" w:fill="FFFFFF"/>
        </w:rPr>
        <w:t>LinkedHashMap</w:t>
      </w:r>
      <w:proofErr w:type="spellEnd"/>
      <w:r>
        <w:rPr>
          <w:rFonts w:hint="eastAsia"/>
        </w:rPr>
        <w:t>，对的，就是他，他是</w:t>
      </w:r>
      <w:r>
        <w:rPr>
          <w:rFonts w:hint="eastAsia"/>
        </w:rPr>
        <w:t xml:space="preserve">Map </w:t>
      </w:r>
      <w:r>
        <w:rPr>
          <w:rFonts w:hint="eastAsia"/>
        </w:rPr>
        <w:t>结构，也是链表结构，有序的，更可喜的是他是</w:t>
      </w:r>
      <w:r>
        <w:rPr>
          <w:rFonts w:hint="eastAsia"/>
        </w:rPr>
        <w:t xml:space="preserve"> HashMap </w:t>
      </w:r>
      <w:r>
        <w:rPr>
          <w:rFonts w:hint="eastAsia"/>
        </w:rPr>
        <w:t>的子类，我们返回</w:t>
      </w:r>
      <w:r>
        <w:rPr>
          <w:rFonts w:hint="eastAsia"/>
        </w:rPr>
        <w:t xml:space="preserve"> </w:t>
      </w:r>
      <w:proofErr w:type="spellStart"/>
      <w:r>
        <w:rPr>
          <w:rFonts w:hint="eastAsia"/>
        </w:rPr>
        <w:t>LinkedHashMap</w:t>
      </w:r>
      <w:proofErr w:type="spellEnd"/>
      <w:r>
        <w:rPr>
          <w:rFonts w:hint="eastAsia"/>
        </w:rPr>
        <w:t>&lt;</w:t>
      </w:r>
      <w:proofErr w:type="spellStart"/>
      <w:r>
        <w:rPr>
          <w:rFonts w:hint="eastAsia"/>
        </w:rPr>
        <w:t>Integer,User</w:t>
      </w:r>
      <w:proofErr w:type="spellEnd"/>
      <w:r>
        <w:rPr>
          <w:rFonts w:hint="eastAsia"/>
        </w:rPr>
        <w:t>&gt;</w:t>
      </w:r>
      <w:r w:rsidR="00046954" w:rsidRPr="00046954">
        <w:rPr>
          <w:rFonts w:hint="eastAsia"/>
        </w:rPr>
        <w:t>即可，还符合面向接口（</w:t>
      </w:r>
      <w:proofErr w:type="gramStart"/>
      <w:r w:rsidR="00046954" w:rsidRPr="00046954">
        <w:rPr>
          <w:rFonts w:hint="eastAsia"/>
        </w:rPr>
        <w:t>父类编程</w:t>
      </w:r>
      <w:proofErr w:type="gramEnd"/>
      <w:r w:rsidR="00046954" w:rsidRPr="00046954">
        <w:rPr>
          <w:rFonts w:hint="eastAsia"/>
        </w:rPr>
        <w:t>的思想）。但凡是对集合的操作，我们应该保持一个原则就是能用</w:t>
      </w:r>
      <w:r w:rsidR="00046954" w:rsidRPr="00046954">
        <w:rPr>
          <w:rFonts w:hint="eastAsia"/>
        </w:rPr>
        <w:t xml:space="preserve"> JDK </w:t>
      </w:r>
      <w:r w:rsidR="00046954" w:rsidRPr="00046954">
        <w:rPr>
          <w:rFonts w:hint="eastAsia"/>
        </w:rPr>
        <w:t>中的</w:t>
      </w:r>
      <w:r w:rsidR="00046954" w:rsidRPr="00046954">
        <w:rPr>
          <w:rFonts w:hint="eastAsia"/>
        </w:rPr>
        <w:t xml:space="preserve"> API </w:t>
      </w:r>
      <w:r w:rsidR="00046954" w:rsidRPr="00046954">
        <w:rPr>
          <w:rFonts w:hint="eastAsia"/>
        </w:rPr>
        <w:t>就有</w:t>
      </w:r>
      <w:r w:rsidR="00046954" w:rsidRPr="00046954">
        <w:rPr>
          <w:rFonts w:hint="eastAsia"/>
        </w:rPr>
        <w:t xml:space="preserve"> JDK </w:t>
      </w:r>
      <w:r w:rsidR="00046954" w:rsidRPr="00046954">
        <w:rPr>
          <w:rFonts w:hint="eastAsia"/>
        </w:rPr>
        <w:t>中的</w:t>
      </w:r>
      <w:r w:rsidR="00046954" w:rsidRPr="00046954">
        <w:rPr>
          <w:rFonts w:hint="eastAsia"/>
        </w:rPr>
        <w:t xml:space="preserve"> API</w:t>
      </w:r>
      <w:r w:rsidR="00046954" w:rsidRPr="00046954">
        <w:rPr>
          <w:rFonts w:hint="eastAsia"/>
        </w:rPr>
        <w:t>，比如排序算法我们不应该去用冒泡或者选择，而是首先想到用</w:t>
      </w:r>
      <w:r w:rsidR="00046954" w:rsidRPr="00046954">
        <w:rPr>
          <w:rFonts w:hint="eastAsia"/>
        </w:rPr>
        <w:t xml:space="preserve"> Collections </w:t>
      </w:r>
      <w:r w:rsidR="00046954" w:rsidRPr="00046954">
        <w:rPr>
          <w:rFonts w:hint="eastAsia"/>
        </w:rPr>
        <w:t>集合工具类</w:t>
      </w:r>
    </w:p>
    <w:p w:rsidR="00501A5E" w:rsidRDefault="00501A5E" w:rsidP="00501A5E">
      <w:pPr>
        <w:pStyle w:val="a7"/>
        <w:ind w:left="840" w:firstLineChars="0" w:firstLine="0"/>
      </w:pPr>
      <w:r>
        <w:rPr>
          <w:rFonts w:hint="eastAsia"/>
        </w:rPr>
        <w:tab/>
      </w:r>
      <w:r>
        <w:rPr>
          <w:rFonts w:hint="eastAsia"/>
        </w:rPr>
        <w:tab/>
      </w:r>
      <w:r w:rsidR="005F14C4">
        <w:rPr>
          <w:rFonts w:hint="eastAsia"/>
        </w:rPr>
        <w:t>User.java</w:t>
      </w:r>
    </w:p>
    <w:tbl>
      <w:tblPr>
        <w:tblW w:w="8522"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01A5E" w:rsidRPr="00CD3C7A" w:rsidTr="00DA4B4C">
        <w:tc>
          <w:tcPr>
            <w:tcW w:w="8522" w:type="dxa"/>
          </w:tcPr>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class</w:t>
            </w:r>
            <w:r w:rsidRPr="00CD3C7A">
              <w:rPr>
                <w:rFonts w:ascii="Consolas" w:hAnsi="Consolas" w:cs="Consolas"/>
                <w:color w:val="000000"/>
                <w:kern w:val="0"/>
                <w:sz w:val="24"/>
                <w:szCs w:val="32"/>
              </w:rPr>
              <w:t xml:space="preserve"> User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private</w:t>
            </w:r>
            <w:r w:rsidRPr="00CD3C7A">
              <w:rPr>
                <w:rFonts w:ascii="Consolas" w:hAnsi="Consolas" w:cs="Consolas"/>
                <w:color w:val="000000"/>
                <w:kern w:val="0"/>
                <w:sz w:val="24"/>
                <w:szCs w:val="32"/>
              </w:rPr>
              <w:t xml:space="preserve"> String </w:t>
            </w:r>
            <w:r w:rsidRPr="00CD3C7A">
              <w:rPr>
                <w:rFonts w:ascii="Consolas" w:hAnsi="Consolas" w:cs="Consolas"/>
                <w:color w:val="0000C0"/>
                <w:kern w:val="0"/>
                <w:sz w:val="24"/>
                <w:szCs w:val="32"/>
              </w:rPr>
              <w:t>name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private</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int</w:t>
            </w:r>
            <w:r w:rsidRPr="00CD3C7A">
              <w:rPr>
                <w:rFonts w:ascii="Consolas" w:hAnsi="Consolas" w:cs="Consolas"/>
                <w:color w:val="000000"/>
                <w:kern w:val="0"/>
                <w:sz w:val="24"/>
                <w:szCs w:val="32"/>
              </w:rPr>
              <w:t xml:space="preserve"> </w:t>
            </w:r>
            <w:r w:rsidRPr="00CD3C7A">
              <w:rPr>
                <w:rFonts w:ascii="Consolas" w:hAnsi="Consolas" w:cs="Consolas"/>
                <w:color w:val="0000C0"/>
                <w:kern w:val="0"/>
                <w:sz w:val="24"/>
                <w:szCs w:val="32"/>
              </w:rPr>
              <w:t>age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String </w:t>
            </w:r>
            <w:proofErr w:type="spellStart"/>
            <w:r w:rsidRPr="00CD3C7A">
              <w:rPr>
                <w:rFonts w:ascii="Consolas" w:hAnsi="Consolas" w:cs="Consolas"/>
                <w:color w:val="000000"/>
                <w:kern w:val="0"/>
                <w:sz w:val="24"/>
                <w:szCs w:val="32"/>
              </w:rPr>
              <w:t>getName</w:t>
            </w:r>
            <w:proofErr w:type="spellEnd"/>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return</w:t>
            </w:r>
            <w:r w:rsidRPr="00CD3C7A">
              <w:rPr>
                <w:rFonts w:ascii="Consolas" w:hAnsi="Consolas" w:cs="Consolas"/>
                <w:color w:val="000000"/>
                <w:kern w:val="0"/>
                <w:sz w:val="24"/>
                <w:szCs w:val="32"/>
              </w:rPr>
              <w:t xml:space="preserve"> </w:t>
            </w:r>
            <w:r w:rsidRPr="00CD3C7A">
              <w:rPr>
                <w:rFonts w:ascii="Consolas" w:hAnsi="Consolas" w:cs="Consolas"/>
                <w:color w:val="0000C0"/>
                <w:kern w:val="0"/>
                <w:sz w:val="24"/>
                <w:szCs w:val="32"/>
              </w:rPr>
              <w:t>name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void</w:t>
            </w:r>
            <w:r w:rsidRPr="00CD3C7A">
              <w:rPr>
                <w:rFonts w:ascii="Consolas" w:hAnsi="Consolas" w:cs="Consolas"/>
                <w:color w:val="000000"/>
                <w:kern w:val="0"/>
                <w:sz w:val="24"/>
                <w:szCs w:val="32"/>
              </w:rPr>
              <w:t xml:space="preserve"> </w:t>
            </w:r>
            <w:proofErr w:type="spellStart"/>
            <w:r w:rsidRPr="00CD3C7A">
              <w:rPr>
                <w:rFonts w:ascii="Consolas" w:hAnsi="Consolas" w:cs="Consolas"/>
                <w:color w:val="000000"/>
                <w:kern w:val="0"/>
                <w:sz w:val="24"/>
                <w:szCs w:val="32"/>
              </w:rPr>
              <w:t>setName</w:t>
            </w:r>
            <w:proofErr w:type="spellEnd"/>
            <w:r w:rsidRPr="00CD3C7A">
              <w:rPr>
                <w:rFonts w:ascii="Consolas" w:hAnsi="Consolas" w:cs="Consolas"/>
                <w:color w:val="000000"/>
                <w:kern w:val="0"/>
                <w:sz w:val="24"/>
                <w:szCs w:val="32"/>
              </w:rPr>
              <w:t xml:space="preserve">(String </w:t>
            </w:r>
            <w:r w:rsidRPr="00CD3C7A">
              <w:rPr>
                <w:rFonts w:ascii="Consolas" w:hAnsi="Consolas" w:cs="Consolas"/>
                <w:color w:val="6A3E3E"/>
                <w:kern w:val="0"/>
                <w:sz w:val="24"/>
                <w:szCs w:val="32"/>
              </w:rPr>
              <w:t>name</w:t>
            </w:r>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this</w:t>
            </w:r>
            <w:r w:rsidRPr="00CD3C7A">
              <w:rPr>
                <w:rFonts w:ascii="Consolas" w:hAnsi="Consolas" w:cs="Consolas"/>
                <w:color w:val="000000"/>
                <w:kern w:val="0"/>
                <w:sz w:val="24"/>
                <w:szCs w:val="32"/>
              </w:rPr>
              <w:t>.</w:t>
            </w:r>
            <w:r w:rsidRPr="00CD3C7A">
              <w:rPr>
                <w:rFonts w:ascii="Consolas" w:hAnsi="Consolas" w:cs="Consolas"/>
                <w:color w:val="0000C0"/>
                <w:kern w:val="0"/>
                <w:sz w:val="24"/>
                <w:szCs w:val="32"/>
              </w:rPr>
              <w:t>name</w:t>
            </w:r>
            <w:r w:rsidRPr="00CD3C7A">
              <w:rPr>
                <w:rFonts w:ascii="Consolas" w:hAnsi="Consolas" w:cs="Consolas"/>
                <w:color w:val="000000"/>
                <w:kern w:val="0"/>
                <w:sz w:val="24"/>
                <w:szCs w:val="32"/>
              </w:rPr>
              <w:t xml:space="preserve"> = </w:t>
            </w:r>
            <w:r w:rsidRPr="00CD3C7A">
              <w:rPr>
                <w:rFonts w:ascii="Consolas" w:hAnsi="Consolas" w:cs="Consolas"/>
                <w:color w:val="6A3E3E"/>
                <w:kern w:val="0"/>
                <w:sz w:val="24"/>
                <w:szCs w:val="32"/>
              </w:rPr>
              <w:t>name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int</w:t>
            </w:r>
            <w:r w:rsidRPr="00CD3C7A">
              <w:rPr>
                <w:rFonts w:ascii="Consolas" w:hAnsi="Consolas" w:cs="Consolas"/>
                <w:color w:val="000000"/>
                <w:kern w:val="0"/>
                <w:sz w:val="24"/>
                <w:szCs w:val="32"/>
              </w:rPr>
              <w:t xml:space="preserve"> </w:t>
            </w:r>
            <w:proofErr w:type="spellStart"/>
            <w:r w:rsidRPr="00CD3C7A">
              <w:rPr>
                <w:rFonts w:ascii="Consolas" w:hAnsi="Consolas" w:cs="Consolas"/>
                <w:color w:val="000000"/>
                <w:kern w:val="0"/>
                <w:sz w:val="24"/>
                <w:szCs w:val="32"/>
              </w:rPr>
              <w:t>getAge</w:t>
            </w:r>
            <w:proofErr w:type="spellEnd"/>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return</w:t>
            </w:r>
            <w:r w:rsidRPr="00CD3C7A">
              <w:rPr>
                <w:rFonts w:ascii="Consolas" w:hAnsi="Consolas" w:cs="Consolas"/>
                <w:color w:val="000000"/>
                <w:kern w:val="0"/>
                <w:sz w:val="24"/>
                <w:szCs w:val="32"/>
              </w:rPr>
              <w:t xml:space="preserve"> </w:t>
            </w:r>
            <w:r w:rsidRPr="00CD3C7A">
              <w:rPr>
                <w:rFonts w:ascii="Consolas" w:hAnsi="Consolas" w:cs="Consolas"/>
                <w:color w:val="0000C0"/>
                <w:kern w:val="0"/>
                <w:sz w:val="24"/>
                <w:szCs w:val="32"/>
              </w:rPr>
              <w:t>age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void</w:t>
            </w:r>
            <w:r w:rsidRPr="00CD3C7A">
              <w:rPr>
                <w:rFonts w:ascii="Consolas" w:hAnsi="Consolas" w:cs="Consolas"/>
                <w:color w:val="000000"/>
                <w:kern w:val="0"/>
                <w:sz w:val="24"/>
                <w:szCs w:val="32"/>
              </w:rPr>
              <w:t xml:space="preserve"> </w:t>
            </w:r>
            <w:proofErr w:type="spellStart"/>
            <w:r w:rsidRPr="00CD3C7A">
              <w:rPr>
                <w:rFonts w:ascii="Consolas" w:hAnsi="Consolas" w:cs="Consolas"/>
                <w:color w:val="000000"/>
                <w:kern w:val="0"/>
                <w:sz w:val="24"/>
                <w:szCs w:val="32"/>
              </w:rPr>
              <w:t>setAge</w:t>
            </w:r>
            <w:proofErr w:type="spellEnd"/>
            <w:r w:rsidRPr="00CD3C7A">
              <w:rPr>
                <w:rFonts w:ascii="Consolas" w:hAnsi="Consolas" w:cs="Consolas"/>
                <w:color w:val="000000"/>
                <w:kern w:val="0"/>
                <w:sz w:val="24"/>
                <w:szCs w:val="32"/>
              </w:rPr>
              <w:t>(</w:t>
            </w:r>
            <w:r w:rsidRPr="00CD3C7A">
              <w:rPr>
                <w:rFonts w:ascii="Consolas" w:hAnsi="Consolas" w:cs="Consolas"/>
                <w:b/>
                <w:bCs/>
                <w:color w:val="7F0055"/>
                <w:kern w:val="0"/>
                <w:sz w:val="24"/>
                <w:szCs w:val="32"/>
              </w:rPr>
              <w:t>int</w:t>
            </w:r>
            <w:r w:rsidRPr="00CD3C7A">
              <w:rPr>
                <w:rFonts w:ascii="Consolas" w:hAnsi="Consolas" w:cs="Consolas"/>
                <w:color w:val="000000"/>
                <w:kern w:val="0"/>
                <w:sz w:val="24"/>
                <w:szCs w:val="32"/>
              </w:rPr>
              <w:t xml:space="preserve"> </w:t>
            </w:r>
            <w:r w:rsidRPr="00CD3C7A">
              <w:rPr>
                <w:rFonts w:ascii="Consolas" w:hAnsi="Consolas" w:cs="Consolas"/>
                <w:color w:val="6A3E3E"/>
                <w:kern w:val="0"/>
                <w:sz w:val="24"/>
                <w:szCs w:val="32"/>
              </w:rPr>
              <w:t>age</w:t>
            </w:r>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lastRenderedPageBreak/>
              <w:tab/>
            </w:r>
            <w:r w:rsidRPr="00CD3C7A">
              <w:rPr>
                <w:rFonts w:ascii="Consolas" w:hAnsi="Consolas" w:cs="Consolas"/>
                <w:color w:val="000000"/>
                <w:kern w:val="0"/>
                <w:sz w:val="24"/>
                <w:szCs w:val="32"/>
              </w:rPr>
              <w:tab/>
            </w:r>
            <w:proofErr w:type="spellStart"/>
            <w:r w:rsidRPr="00CD3C7A">
              <w:rPr>
                <w:rFonts w:ascii="Consolas" w:hAnsi="Consolas" w:cs="Consolas"/>
                <w:b/>
                <w:bCs/>
                <w:color w:val="7F0055"/>
                <w:kern w:val="0"/>
                <w:sz w:val="24"/>
                <w:szCs w:val="32"/>
              </w:rPr>
              <w:t>this</w:t>
            </w:r>
            <w:r w:rsidRPr="00CD3C7A">
              <w:rPr>
                <w:rFonts w:ascii="Consolas" w:hAnsi="Consolas" w:cs="Consolas"/>
                <w:color w:val="000000"/>
                <w:kern w:val="0"/>
                <w:sz w:val="24"/>
                <w:szCs w:val="32"/>
              </w:rPr>
              <w:t>.</w:t>
            </w:r>
            <w:r w:rsidRPr="00CD3C7A">
              <w:rPr>
                <w:rFonts w:ascii="Consolas" w:hAnsi="Consolas" w:cs="Consolas"/>
                <w:color w:val="0000C0"/>
                <w:kern w:val="0"/>
                <w:sz w:val="24"/>
                <w:szCs w:val="32"/>
              </w:rPr>
              <w:t>age</w:t>
            </w:r>
            <w:proofErr w:type="spellEnd"/>
            <w:r w:rsidRPr="00CD3C7A">
              <w:rPr>
                <w:rFonts w:ascii="Consolas" w:hAnsi="Consolas" w:cs="Consolas"/>
                <w:color w:val="000000"/>
                <w:kern w:val="0"/>
                <w:sz w:val="24"/>
                <w:szCs w:val="32"/>
              </w:rPr>
              <w:t xml:space="preserve"> = </w:t>
            </w:r>
            <w:r w:rsidRPr="00CD3C7A">
              <w:rPr>
                <w:rFonts w:ascii="Consolas" w:hAnsi="Consolas" w:cs="Consolas"/>
                <w:color w:val="6A3E3E"/>
                <w:kern w:val="0"/>
                <w:sz w:val="24"/>
                <w:szCs w:val="32"/>
              </w:rPr>
              <w:t>age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User(String </w:t>
            </w:r>
            <w:r w:rsidRPr="00CD3C7A">
              <w:rPr>
                <w:rFonts w:ascii="Consolas" w:hAnsi="Consolas" w:cs="Consolas"/>
                <w:color w:val="6A3E3E"/>
                <w:kern w:val="0"/>
                <w:sz w:val="24"/>
                <w:szCs w:val="32"/>
              </w:rPr>
              <w:t>name</w:t>
            </w:r>
            <w:r w:rsidRPr="00CD3C7A">
              <w:rPr>
                <w:rFonts w:ascii="Consolas" w:hAnsi="Consolas" w:cs="Consolas"/>
                <w:color w:val="000000"/>
                <w:kern w:val="0"/>
                <w:sz w:val="24"/>
                <w:szCs w:val="32"/>
              </w:rPr>
              <w:t xml:space="preserve">, </w:t>
            </w:r>
            <w:r w:rsidRPr="00CD3C7A">
              <w:rPr>
                <w:rFonts w:ascii="Consolas" w:hAnsi="Consolas" w:cs="Consolas"/>
                <w:b/>
                <w:bCs/>
                <w:color w:val="7F0055"/>
                <w:kern w:val="0"/>
                <w:sz w:val="24"/>
                <w:szCs w:val="32"/>
              </w:rPr>
              <w:t>int</w:t>
            </w:r>
            <w:r w:rsidRPr="00CD3C7A">
              <w:rPr>
                <w:rFonts w:ascii="Consolas" w:hAnsi="Consolas" w:cs="Consolas"/>
                <w:color w:val="000000"/>
                <w:kern w:val="0"/>
                <w:sz w:val="24"/>
                <w:szCs w:val="32"/>
              </w:rPr>
              <w:t xml:space="preserve"> </w:t>
            </w:r>
            <w:r w:rsidRPr="00CD3C7A">
              <w:rPr>
                <w:rFonts w:ascii="Consolas" w:hAnsi="Consolas" w:cs="Consolas"/>
                <w:color w:val="6A3E3E"/>
                <w:kern w:val="0"/>
                <w:sz w:val="24"/>
                <w:szCs w:val="32"/>
              </w:rPr>
              <w:t>age</w:t>
            </w:r>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super</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this</w:t>
            </w:r>
            <w:r w:rsidRPr="00CD3C7A">
              <w:rPr>
                <w:rFonts w:ascii="Consolas" w:hAnsi="Consolas" w:cs="Consolas"/>
                <w:color w:val="000000"/>
                <w:kern w:val="0"/>
                <w:sz w:val="24"/>
                <w:szCs w:val="32"/>
              </w:rPr>
              <w:t>.</w:t>
            </w:r>
            <w:r w:rsidRPr="00CD3C7A">
              <w:rPr>
                <w:rFonts w:ascii="Consolas" w:hAnsi="Consolas" w:cs="Consolas"/>
                <w:color w:val="0000C0"/>
                <w:kern w:val="0"/>
                <w:sz w:val="24"/>
                <w:szCs w:val="32"/>
              </w:rPr>
              <w:t>name</w:t>
            </w:r>
            <w:r w:rsidRPr="00CD3C7A">
              <w:rPr>
                <w:rFonts w:ascii="Consolas" w:hAnsi="Consolas" w:cs="Consolas"/>
                <w:color w:val="000000"/>
                <w:kern w:val="0"/>
                <w:sz w:val="24"/>
                <w:szCs w:val="32"/>
              </w:rPr>
              <w:t xml:space="preserve"> = </w:t>
            </w:r>
            <w:r w:rsidRPr="00CD3C7A">
              <w:rPr>
                <w:rFonts w:ascii="Consolas" w:hAnsi="Consolas" w:cs="Consolas"/>
                <w:color w:val="6A3E3E"/>
                <w:kern w:val="0"/>
                <w:sz w:val="24"/>
                <w:szCs w:val="32"/>
              </w:rPr>
              <w:t>name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proofErr w:type="spellStart"/>
            <w:r w:rsidRPr="00CD3C7A">
              <w:rPr>
                <w:rFonts w:ascii="Consolas" w:hAnsi="Consolas" w:cs="Consolas"/>
                <w:b/>
                <w:bCs/>
                <w:color w:val="7F0055"/>
                <w:kern w:val="0"/>
                <w:sz w:val="24"/>
                <w:szCs w:val="32"/>
              </w:rPr>
              <w:t>this</w:t>
            </w:r>
            <w:r w:rsidRPr="00CD3C7A">
              <w:rPr>
                <w:rFonts w:ascii="Consolas" w:hAnsi="Consolas" w:cs="Consolas"/>
                <w:color w:val="000000"/>
                <w:kern w:val="0"/>
                <w:sz w:val="24"/>
                <w:szCs w:val="32"/>
              </w:rPr>
              <w:t>.</w:t>
            </w:r>
            <w:r w:rsidRPr="00CD3C7A">
              <w:rPr>
                <w:rFonts w:ascii="Consolas" w:hAnsi="Consolas" w:cs="Consolas"/>
                <w:color w:val="0000C0"/>
                <w:kern w:val="0"/>
                <w:sz w:val="24"/>
                <w:szCs w:val="32"/>
              </w:rPr>
              <w:t>age</w:t>
            </w:r>
            <w:proofErr w:type="spellEnd"/>
            <w:r w:rsidRPr="00CD3C7A">
              <w:rPr>
                <w:rFonts w:ascii="Consolas" w:hAnsi="Consolas" w:cs="Consolas"/>
                <w:color w:val="000000"/>
                <w:kern w:val="0"/>
                <w:sz w:val="24"/>
                <w:szCs w:val="32"/>
              </w:rPr>
              <w:t xml:space="preserve"> = </w:t>
            </w:r>
            <w:r w:rsidRPr="00CD3C7A">
              <w:rPr>
                <w:rFonts w:ascii="Consolas" w:hAnsi="Consolas" w:cs="Consolas"/>
                <w:color w:val="6A3E3E"/>
                <w:kern w:val="0"/>
                <w:sz w:val="24"/>
                <w:szCs w:val="32"/>
              </w:rPr>
              <w:t>age</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646464"/>
                <w:kern w:val="0"/>
                <w:sz w:val="24"/>
                <w:szCs w:val="32"/>
              </w:rPr>
              <w:t>@Override</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public</w:t>
            </w:r>
            <w:r w:rsidRPr="00CD3C7A">
              <w:rPr>
                <w:rFonts w:ascii="Consolas" w:hAnsi="Consolas" w:cs="Consolas"/>
                <w:color w:val="000000"/>
                <w:kern w:val="0"/>
                <w:sz w:val="24"/>
                <w:szCs w:val="32"/>
              </w:rPr>
              <w:t xml:space="preserve"> String </w:t>
            </w:r>
            <w:proofErr w:type="spellStart"/>
            <w:r w:rsidRPr="00CD3C7A">
              <w:rPr>
                <w:rFonts w:ascii="Consolas" w:hAnsi="Consolas" w:cs="Consolas"/>
                <w:color w:val="000000"/>
                <w:kern w:val="0"/>
                <w:sz w:val="24"/>
                <w:szCs w:val="32"/>
              </w:rPr>
              <w:t>toString</w:t>
            </w:r>
            <w:proofErr w:type="spellEnd"/>
            <w:r w:rsidRPr="00CD3C7A">
              <w:rPr>
                <w:rFonts w:ascii="Consolas" w:hAnsi="Consolas" w:cs="Consolas"/>
                <w:color w:val="000000"/>
                <w:kern w:val="0"/>
                <w:sz w:val="24"/>
                <w:szCs w:val="32"/>
              </w:rPr>
              <w:t>() {</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r>
            <w:r w:rsidRPr="00CD3C7A">
              <w:rPr>
                <w:rFonts w:ascii="Consolas" w:hAnsi="Consolas" w:cs="Consolas"/>
                <w:color w:val="000000"/>
                <w:kern w:val="0"/>
                <w:sz w:val="24"/>
                <w:szCs w:val="32"/>
              </w:rPr>
              <w:tab/>
            </w:r>
            <w:r w:rsidRPr="00CD3C7A">
              <w:rPr>
                <w:rFonts w:ascii="Consolas" w:hAnsi="Consolas" w:cs="Consolas"/>
                <w:b/>
                <w:bCs/>
                <w:color w:val="7F0055"/>
                <w:kern w:val="0"/>
                <w:sz w:val="24"/>
                <w:szCs w:val="32"/>
              </w:rPr>
              <w:t>return</w:t>
            </w:r>
            <w:r w:rsidRPr="00CD3C7A">
              <w:rPr>
                <w:rFonts w:ascii="Consolas" w:hAnsi="Consolas" w:cs="Consolas"/>
                <w:color w:val="000000"/>
                <w:kern w:val="0"/>
                <w:sz w:val="24"/>
                <w:szCs w:val="32"/>
              </w:rPr>
              <w:t xml:space="preserve"> </w:t>
            </w:r>
            <w:r w:rsidRPr="00CD3C7A">
              <w:rPr>
                <w:rFonts w:ascii="Consolas" w:hAnsi="Consolas" w:cs="Consolas"/>
                <w:color w:val="2A00FF"/>
                <w:kern w:val="0"/>
                <w:sz w:val="24"/>
                <w:szCs w:val="32"/>
              </w:rPr>
              <w:t>"User [name="</w:t>
            </w:r>
            <w:r w:rsidRPr="00CD3C7A">
              <w:rPr>
                <w:rFonts w:ascii="Consolas" w:hAnsi="Consolas" w:cs="Consolas"/>
                <w:color w:val="000000"/>
                <w:kern w:val="0"/>
                <w:sz w:val="24"/>
                <w:szCs w:val="32"/>
              </w:rPr>
              <w:t xml:space="preserve"> + </w:t>
            </w:r>
            <w:r w:rsidRPr="00CD3C7A">
              <w:rPr>
                <w:rFonts w:ascii="Consolas" w:hAnsi="Consolas" w:cs="Consolas"/>
                <w:color w:val="0000C0"/>
                <w:kern w:val="0"/>
                <w:sz w:val="24"/>
                <w:szCs w:val="32"/>
              </w:rPr>
              <w:t>name</w:t>
            </w:r>
            <w:r w:rsidRPr="00CD3C7A">
              <w:rPr>
                <w:rFonts w:ascii="Consolas" w:hAnsi="Consolas" w:cs="Consolas"/>
                <w:color w:val="000000"/>
                <w:kern w:val="0"/>
                <w:sz w:val="24"/>
                <w:szCs w:val="32"/>
              </w:rPr>
              <w:t xml:space="preserve"> + </w:t>
            </w:r>
            <w:r w:rsidRPr="00CD3C7A">
              <w:rPr>
                <w:rFonts w:ascii="Consolas" w:hAnsi="Consolas" w:cs="Consolas"/>
                <w:color w:val="2A00FF"/>
                <w:kern w:val="0"/>
                <w:sz w:val="24"/>
                <w:szCs w:val="32"/>
              </w:rPr>
              <w:t>", age="</w:t>
            </w:r>
            <w:r w:rsidRPr="00CD3C7A">
              <w:rPr>
                <w:rFonts w:ascii="Consolas" w:hAnsi="Consolas" w:cs="Consolas"/>
                <w:color w:val="000000"/>
                <w:kern w:val="0"/>
                <w:sz w:val="24"/>
                <w:szCs w:val="32"/>
              </w:rPr>
              <w:t xml:space="preserve"> + </w:t>
            </w:r>
            <w:r w:rsidRPr="00CD3C7A">
              <w:rPr>
                <w:rFonts w:ascii="Consolas" w:hAnsi="Consolas" w:cs="Consolas"/>
                <w:color w:val="0000C0"/>
                <w:kern w:val="0"/>
                <w:sz w:val="24"/>
                <w:szCs w:val="32"/>
              </w:rPr>
              <w:t>age</w:t>
            </w:r>
            <w:r w:rsidRPr="00CD3C7A">
              <w:rPr>
                <w:rFonts w:ascii="Consolas" w:hAnsi="Consolas" w:cs="Consolas"/>
                <w:color w:val="000000"/>
                <w:kern w:val="0"/>
                <w:sz w:val="24"/>
                <w:szCs w:val="32"/>
              </w:rPr>
              <w:t xml:space="preserve"> + </w:t>
            </w:r>
            <w:r w:rsidRPr="00CD3C7A">
              <w:rPr>
                <w:rFonts w:ascii="Consolas" w:hAnsi="Consolas" w:cs="Consolas"/>
                <w:color w:val="2A00FF"/>
                <w:kern w:val="0"/>
                <w:sz w:val="24"/>
                <w:szCs w:val="32"/>
              </w:rPr>
              <w:t>"]"</w:t>
            </w:r>
            <w:r w:rsidRPr="00CD3C7A">
              <w:rPr>
                <w:rFonts w:ascii="Consolas" w:hAnsi="Consolas" w:cs="Consolas"/>
                <w:color w:val="000000"/>
                <w:kern w:val="0"/>
                <w:sz w:val="24"/>
                <w:szCs w:val="32"/>
              </w:rPr>
              <w:t>;</w:t>
            </w:r>
          </w:p>
          <w:p w:rsidR="005962C5" w:rsidRPr="00CD3C7A" w:rsidRDefault="005962C5" w:rsidP="005962C5">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ab/>
              <w:t>}</w:t>
            </w:r>
          </w:p>
          <w:p w:rsidR="00501A5E" w:rsidRPr="00CD3C7A" w:rsidRDefault="005962C5" w:rsidP="00CD3C7A">
            <w:pPr>
              <w:autoSpaceDE w:val="0"/>
              <w:autoSpaceDN w:val="0"/>
              <w:adjustRightInd w:val="0"/>
              <w:jc w:val="left"/>
              <w:rPr>
                <w:rFonts w:ascii="Consolas" w:hAnsi="Consolas" w:cs="Consolas"/>
                <w:kern w:val="0"/>
                <w:sz w:val="24"/>
                <w:szCs w:val="32"/>
              </w:rPr>
            </w:pPr>
            <w:r w:rsidRPr="00CD3C7A">
              <w:rPr>
                <w:rFonts w:ascii="Consolas" w:hAnsi="Consolas" w:cs="Consolas"/>
                <w:color w:val="000000"/>
                <w:kern w:val="0"/>
                <w:sz w:val="24"/>
                <w:szCs w:val="32"/>
              </w:rPr>
              <w:t>}</w:t>
            </w:r>
          </w:p>
        </w:tc>
      </w:tr>
    </w:tbl>
    <w:p w:rsidR="00501A5E" w:rsidRDefault="00501A5E" w:rsidP="00501A5E">
      <w:pPr>
        <w:pStyle w:val="a7"/>
        <w:ind w:left="840" w:firstLineChars="0" w:firstLine="0"/>
      </w:pPr>
      <w:r>
        <w:rPr>
          <w:rFonts w:hint="eastAsia"/>
        </w:rPr>
        <w:lastRenderedPageBreak/>
        <w:tab/>
      </w:r>
      <w:r>
        <w:rPr>
          <w:rFonts w:hint="eastAsia"/>
        </w:rPr>
        <w:tab/>
      </w:r>
      <w:r w:rsidR="00F6574C" w:rsidRPr="00F6574C">
        <w:t>HashMapTest</w:t>
      </w:r>
      <w:r w:rsidR="00F6574C">
        <w:rPr>
          <w:rFonts w:hint="eastAsia"/>
        </w:rPr>
        <w:t>.java</w:t>
      </w:r>
    </w:p>
    <w:tbl>
      <w:tblPr>
        <w:tblW w:w="8522" w:type="dxa"/>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01A5E" w:rsidRPr="00F6574C" w:rsidTr="00DA4B4C">
        <w:tc>
          <w:tcPr>
            <w:tcW w:w="8522" w:type="dxa"/>
          </w:tcPr>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java.util.ArrayList</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java.util.Collections</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java.util.Comparator</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java.util.HashMap</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java.util.LinkedHashMap</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java.util.List</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java.util.Map.Entry</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import</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java.util.Set</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b/>
                <w:bCs/>
                <w:color w:val="7F0055"/>
                <w:kern w:val="0"/>
                <w:sz w:val="24"/>
                <w:szCs w:val="32"/>
              </w:rPr>
              <w:t>public</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class</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HashMapTest</w:t>
            </w:r>
            <w:proofErr w:type="spellEnd"/>
            <w:r w:rsidRPr="00F6574C">
              <w:rPr>
                <w:rFonts w:ascii="Consolas" w:hAnsi="Consolas" w:cs="Consolas"/>
                <w:color w:val="000000"/>
                <w:kern w:val="0"/>
                <w:sz w:val="24"/>
                <w:szCs w:val="32"/>
              </w:rPr>
              <w:t xml:space="preserve">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public</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static</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void</w:t>
            </w:r>
            <w:r w:rsidRPr="00F6574C">
              <w:rPr>
                <w:rFonts w:ascii="Consolas" w:hAnsi="Consolas" w:cs="Consolas"/>
                <w:color w:val="000000"/>
                <w:kern w:val="0"/>
                <w:sz w:val="24"/>
                <w:szCs w:val="32"/>
              </w:rPr>
              <w:t xml:space="preserve"> </w:t>
            </w:r>
            <w:r w:rsidRPr="00F6574C">
              <w:rPr>
                <w:rFonts w:ascii="Consolas" w:hAnsi="Consolas" w:cs="Consolas"/>
                <w:color w:val="000000"/>
                <w:kern w:val="0"/>
                <w:sz w:val="24"/>
                <w:szCs w:val="32"/>
                <w:highlight w:val="lightGray"/>
              </w:rPr>
              <w:t>main</w:t>
            </w:r>
            <w:r w:rsidRPr="00F6574C">
              <w:rPr>
                <w:rFonts w:ascii="Consolas" w:hAnsi="Consolas" w:cs="Consolas"/>
                <w:color w:val="000000"/>
                <w:kern w:val="0"/>
                <w:sz w:val="24"/>
                <w:szCs w:val="32"/>
              </w:rPr>
              <w:t xml:space="preserve">(String[] </w:t>
            </w:r>
            <w:proofErr w:type="spellStart"/>
            <w:r w:rsidRPr="00F6574C">
              <w:rPr>
                <w:rFonts w:ascii="Consolas" w:hAnsi="Consolas" w:cs="Consolas"/>
                <w:color w:val="6A3E3E"/>
                <w:kern w:val="0"/>
                <w:sz w:val="24"/>
                <w:szCs w:val="32"/>
              </w:rPr>
              <w:t>args</w:t>
            </w:r>
            <w:proofErr w:type="spellEnd"/>
            <w:r w:rsidRPr="00F6574C">
              <w:rPr>
                <w:rFonts w:ascii="Consolas" w:hAnsi="Consolas" w:cs="Consolas"/>
                <w:color w:val="000000"/>
                <w:kern w:val="0"/>
                <w:sz w:val="24"/>
                <w:szCs w:val="32"/>
              </w:rPr>
              <w:t>)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 xml:space="preserve">HashMap&lt;Integer, User&gt; </w:t>
            </w:r>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 xml:space="preserve"> =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HashMap&lt;&gt;();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.put</w:t>
            </w:r>
            <w:proofErr w:type="spellEnd"/>
            <w:r w:rsidRPr="00F6574C">
              <w:rPr>
                <w:rFonts w:ascii="Consolas" w:hAnsi="Consolas" w:cs="Consolas"/>
                <w:color w:val="000000"/>
                <w:kern w:val="0"/>
                <w:sz w:val="24"/>
                <w:szCs w:val="32"/>
              </w:rPr>
              <w:t xml:space="preserve">(1,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User(</w:t>
            </w:r>
            <w:r w:rsidRPr="00F6574C">
              <w:rPr>
                <w:rFonts w:ascii="Consolas" w:hAnsi="Consolas" w:cs="Consolas"/>
                <w:color w:val="2A00FF"/>
                <w:kern w:val="0"/>
                <w:sz w:val="24"/>
                <w:szCs w:val="32"/>
              </w:rPr>
              <w:t>"</w:t>
            </w:r>
            <w:r w:rsidRPr="00F6574C">
              <w:rPr>
                <w:rFonts w:ascii="Consolas" w:hAnsi="Consolas" w:cs="Consolas"/>
                <w:color w:val="2A00FF"/>
                <w:kern w:val="0"/>
                <w:sz w:val="24"/>
                <w:szCs w:val="32"/>
              </w:rPr>
              <w:t>张三</w:t>
            </w:r>
            <w:r w:rsidRPr="00F6574C">
              <w:rPr>
                <w:rFonts w:ascii="Consolas" w:hAnsi="Consolas" w:cs="Consolas"/>
                <w:color w:val="2A00FF"/>
                <w:kern w:val="0"/>
                <w:sz w:val="24"/>
                <w:szCs w:val="32"/>
              </w:rPr>
              <w:t>"</w:t>
            </w:r>
            <w:r w:rsidRPr="00F6574C">
              <w:rPr>
                <w:rFonts w:ascii="Consolas" w:hAnsi="Consolas" w:cs="Consolas"/>
                <w:color w:val="000000"/>
                <w:kern w:val="0"/>
                <w:sz w:val="24"/>
                <w:szCs w:val="32"/>
              </w:rPr>
              <w:t>, 25));</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.put</w:t>
            </w:r>
            <w:proofErr w:type="spellEnd"/>
            <w:r w:rsidRPr="00F6574C">
              <w:rPr>
                <w:rFonts w:ascii="Consolas" w:hAnsi="Consolas" w:cs="Consolas"/>
                <w:color w:val="000000"/>
                <w:kern w:val="0"/>
                <w:sz w:val="24"/>
                <w:szCs w:val="32"/>
              </w:rPr>
              <w:t xml:space="preserve">(3,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User(</w:t>
            </w:r>
            <w:r w:rsidRPr="00F6574C">
              <w:rPr>
                <w:rFonts w:ascii="Consolas" w:hAnsi="Consolas" w:cs="Consolas"/>
                <w:color w:val="2A00FF"/>
                <w:kern w:val="0"/>
                <w:sz w:val="24"/>
                <w:szCs w:val="32"/>
              </w:rPr>
              <w:t>"</w:t>
            </w:r>
            <w:r w:rsidRPr="00F6574C">
              <w:rPr>
                <w:rFonts w:ascii="Consolas" w:hAnsi="Consolas" w:cs="Consolas"/>
                <w:color w:val="2A00FF"/>
                <w:kern w:val="0"/>
                <w:sz w:val="24"/>
                <w:szCs w:val="32"/>
              </w:rPr>
              <w:t>李四</w:t>
            </w:r>
            <w:r w:rsidRPr="00F6574C">
              <w:rPr>
                <w:rFonts w:ascii="Consolas" w:hAnsi="Consolas" w:cs="Consolas"/>
                <w:color w:val="2A00FF"/>
                <w:kern w:val="0"/>
                <w:sz w:val="24"/>
                <w:szCs w:val="32"/>
              </w:rPr>
              <w:t>"</w:t>
            </w:r>
            <w:r w:rsidRPr="00F6574C">
              <w:rPr>
                <w:rFonts w:ascii="Consolas" w:hAnsi="Consolas" w:cs="Consolas"/>
                <w:color w:val="000000"/>
                <w:kern w:val="0"/>
                <w:sz w:val="24"/>
                <w:szCs w:val="32"/>
              </w:rPr>
              <w:t>, 22));</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.put</w:t>
            </w:r>
            <w:proofErr w:type="spellEnd"/>
            <w:r w:rsidRPr="00F6574C">
              <w:rPr>
                <w:rFonts w:ascii="Consolas" w:hAnsi="Consolas" w:cs="Consolas"/>
                <w:color w:val="000000"/>
                <w:kern w:val="0"/>
                <w:sz w:val="24"/>
                <w:szCs w:val="32"/>
              </w:rPr>
              <w:t xml:space="preserve">(2,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User(</w:t>
            </w:r>
            <w:r w:rsidRPr="00F6574C">
              <w:rPr>
                <w:rFonts w:ascii="Consolas" w:hAnsi="Consolas" w:cs="Consolas"/>
                <w:color w:val="2A00FF"/>
                <w:kern w:val="0"/>
                <w:sz w:val="24"/>
                <w:szCs w:val="32"/>
              </w:rPr>
              <w:t>"</w:t>
            </w:r>
            <w:r w:rsidRPr="00F6574C">
              <w:rPr>
                <w:rFonts w:ascii="Consolas" w:hAnsi="Consolas" w:cs="Consolas"/>
                <w:color w:val="2A00FF"/>
                <w:kern w:val="0"/>
                <w:sz w:val="24"/>
                <w:szCs w:val="32"/>
              </w:rPr>
              <w:t>王五</w:t>
            </w:r>
            <w:r w:rsidRPr="00F6574C">
              <w:rPr>
                <w:rFonts w:ascii="Consolas" w:hAnsi="Consolas" w:cs="Consolas"/>
                <w:color w:val="2A00FF"/>
                <w:kern w:val="0"/>
                <w:sz w:val="24"/>
                <w:szCs w:val="32"/>
              </w:rPr>
              <w:t>"</w:t>
            </w:r>
            <w:r w:rsidRPr="00F6574C">
              <w:rPr>
                <w:rFonts w:ascii="Consolas" w:hAnsi="Consolas" w:cs="Consolas"/>
                <w:color w:val="000000"/>
                <w:kern w:val="0"/>
                <w:sz w:val="24"/>
                <w:szCs w:val="32"/>
              </w:rPr>
              <w:t>, 28));</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000000"/>
                <w:kern w:val="0"/>
                <w:sz w:val="24"/>
                <w:szCs w:val="32"/>
              </w:rPr>
              <w:t>System.</w:t>
            </w:r>
            <w:r w:rsidRPr="00F6574C">
              <w:rPr>
                <w:rFonts w:ascii="Consolas" w:hAnsi="Consolas" w:cs="Consolas"/>
                <w:b/>
                <w:bCs/>
                <w:i/>
                <w:iCs/>
                <w:color w:val="0000C0"/>
                <w:kern w:val="0"/>
                <w:sz w:val="24"/>
                <w:szCs w:val="32"/>
              </w:rPr>
              <w:t>out</w:t>
            </w:r>
            <w:r w:rsidRPr="00F6574C">
              <w:rPr>
                <w:rFonts w:ascii="Consolas" w:hAnsi="Consolas" w:cs="Consolas"/>
                <w:color w:val="000000"/>
                <w:kern w:val="0"/>
                <w:sz w:val="24"/>
                <w:szCs w:val="32"/>
              </w:rPr>
              <w:t>.println</w:t>
            </w:r>
            <w:proofErr w:type="spellEnd"/>
            <w:r w:rsidRPr="00F6574C">
              <w:rPr>
                <w:rFonts w:ascii="Consolas" w:hAnsi="Consolas" w:cs="Consolas"/>
                <w:color w:val="000000"/>
                <w:kern w:val="0"/>
                <w:sz w:val="24"/>
                <w:szCs w:val="32"/>
              </w:rPr>
              <w:t>(</w:t>
            </w:r>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 xml:space="preserve">HashMap&lt;Integer, User&gt; </w:t>
            </w:r>
            <w:proofErr w:type="spellStart"/>
            <w:r w:rsidRPr="00F6574C">
              <w:rPr>
                <w:rFonts w:ascii="Consolas" w:hAnsi="Consolas" w:cs="Consolas"/>
                <w:color w:val="6A3E3E"/>
                <w:kern w:val="0"/>
                <w:sz w:val="24"/>
                <w:szCs w:val="32"/>
              </w:rPr>
              <w:t>sortHashMap</w:t>
            </w:r>
            <w:proofErr w:type="spellEnd"/>
            <w:r w:rsidRPr="00F6574C">
              <w:rPr>
                <w:rFonts w:ascii="Consolas" w:hAnsi="Consolas" w:cs="Consolas"/>
                <w:color w:val="000000"/>
                <w:kern w:val="0"/>
                <w:sz w:val="24"/>
                <w:szCs w:val="32"/>
              </w:rPr>
              <w:t xml:space="preserve"> = </w:t>
            </w:r>
            <w:proofErr w:type="spellStart"/>
            <w:r w:rsidRPr="00F6574C">
              <w:rPr>
                <w:rFonts w:ascii="Consolas" w:hAnsi="Consolas" w:cs="Consolas"/>
                <w:i/>
                <w:iCs/>
                <w:color w:val="000000"/>
                <w:kern w:val="0"/>
                <w:sz w:val="24"/>
                <w:szCs w:val="32"/>
              </w:rPr>
              <w:t>sortHashMap</w:t>
            </w:r>
            <w:proofErr w:type="spellEnd"/>
            <w:r w:rsidRPr="00F6574C">
              <w:rPr>
                <w:rFonts w:ascii="Consolas" w:hAnsi="Consolas" w:cs="Consolas"/>
                <w:color w:val="000000"/>
                <w:kern w:val="0"/>
                <w:sz w:val="24"/>
                <w:szCs w:val="32"/>
              </w:rPr>
              <w:t>(</w:t>
            </w:r>
            <w:r w:rsidRPr="00F6574C">
              <w:rPr>
                <w:rFonts w:ascii="Consolas" w:hAnsi="Consolas" w:cs="Consolas"/>
                <w:color w:val="6A3E3E"/>
                <w:kern w:val="0"/>
                <w:sz w:val="24"/>
                <w:szCs w:val="32"/>
              </w:rPr>
              <w:t>users</w:t>
            </w:r>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000000"/>
                <w:kern w:val="0"/>
                <w:sz w:val="24"/>
                <w:szCs w:val="32"/>
              </w:rPr>
              <w:t>System.</w:t>
            </w:r>
            <w:r w:rsidRPr="00F6574C">
              <w:rPr>
                <w:rFonts w:ascii="Consolas" w:hAnsi="Consolas" w:cs="Consolas"/>
                <w:b/>
                <w:bCs/>
                <w:i/>
                <w:iCs/>
                <w:color w:val="0000C0"/>
                <w:kern w:val="0"/>
                <w:sz w:val="24"/>
                <w:szCs w:val="32"/>
              </w:rPr>
              <w:t>out</w:t>
            </w:r>
            <w:r w:rsidRPr="00F6574C">
              <w:rPr>
                <w:rFonts w:ascii="Consolas" w:hAnsi="Consolas" w:cs="Consolas"/>
                <w:color w:val="000000"/>
                <w:kern w:val="0"/>
                <w:sz w:val="24"/>
                <w:szCs w:val="32"/>
              </w:rPr>
              <w:t>.println</w:t>
            </w:r>
            <w:proofErr w:type="spellEnd"/>
            <w:r w:rsidRPr="00F6574C">
              <w:rPr>
                <w:rFonts w:ascii="Consolas" w:hAnsi="Consolas" w:cs="Consolas"/>
                <w:color w:val="000000"/>
                <w:kern w:val="0"/>
                <w:sz w:val="24"/>
                <w:szCs w:val="32"/>
              </w:rPr>
              <w:t>(</w:t>
            </w:r>
            <w:proofErr w:type="spellStart"/>
            <w:r w:rsidRPr="00F6574C">
              <w:rPr>
                <w:rFonts w:ascii="Consolas" w:hAnsi="Consolas" w:cs="Consolas"/>
                <w:color w:val="6A3E3E"/>
                <w:kern w:val="0"/>
                <w:sz w:val="24"/>
                <w:szCs w:val="32"/>
              </w:rPr>
              <w:t>sortHashMap</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5FBF"/>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3F5FBF"/>
                <w:kern w:val="0"/>
                <w:sz w:val="24"/>
                <w:szCs w:val="32"/>
              </w:rPr>
              <w:tab/>
            </w:r>
            <w:r w:rsidRPr="00F6574C">
              <w:rPr>
                <w:rFonts w:ascii="Consolas" w:hAnsi="Consolas" w:cs="Consolas"/>
                <w:color w:val="3F5FBF"/>
                <w:kern w:val="0"/>
                <w:sz w:val="24"/>
                <w:szCs w:val="32"/>
              </w:rPr>
              <w:tab/>
              <w:t xml:space="preserve"> * </w:t>
            </w:r>
            <w:r w:rsidRPr="00F6574C">
              <w:rPr>
                <w:rFonts w:ascii="Consolas" w:hAnsi="Consolas" w:cs="Consolas"/>
                <w:color w:val="3F5FBF"/>
                <w:kern w:val="0"/>
                <w:sz w:val="24"/>
                <w:szCs w:val="32"/>
              </w:rPr>
              <w:t>控制台输出内容</w:t>
            </w:r>
            <w:r w:rsidRPr="00F6574C">
              <w:rPr>
                <w:rFonts w:ascii="Consolas" w:hAnsi="Consolas" w:cs="Consolas"/>
                <w:color w:val="3F5FBF"/>
                <w:kern w:val="0"/>
                <w:sz w:val="24"/>
                <w:szCs w:val="32"/>
              </w:rPr>
              <w:t xml:space="preserve"> {1=User [name=</w:t>
            </w:r>
            <w:r w:rsidRPr="00F6574C">
              <w:rPr>
                <w:rFonts w:ascii="Consolas" w:hAnsi="Consolas" w:cs="Consolas"/>
                <w:color w:val="3F5FBF"/>
                <w:kern w:val="0"/>
                <w:sz w:val="24"/>
                <w:szCs w:val="32"/>
              </w:rPr>
              <w:t>张三</w:t>
            </w:r>
            <w:r w:rsidRPr="00F6574C">
              <w:rPr>
                <w:rFonts w:ascii="Consolas" w:hAnsi="Consolas" w:cs="Consolas"/>
                <w:color w:val="3F5FBF"/>
                <w:kern w:val="0"/>
                <w:sz w:val="24"/>
                <w:szCs w:val="32"/>
              </w:rPr>
              <w:t>, age=25], 2=User [name=</w:t>
            </w:r>
            <w:r w:rsidRPr="00F6574C">
              <w:rPr>
                <w:rFonts w:ascii="Consolas" w:hAnsi="Consolas" w:cs="Consolas"/>
                <w:color w:val="3F5FBF"/>
                <w:kern w:val="0"/>
                <w:sz w:val="24"/>
                <w:szCs w:val="32"/>
              </w:rPr>
              <w:t>王五</w:t>
            </w:r>
            <w:r w:rsidRPr="00F6574C">
              <w:rPr>
                <w:rFonts w:ascii="Consolas" w:hAnsi="Consolas" w:cs="Consolas"/>
                <w:color w:val="3F5FBF"/>
                <w:kern w:val="0"/>
                <w:sz w:val="24"/>
                <w:szCs w:val="32"/>
              </w:rPr>
              <w:t>, age=28], 3=User</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3F5FBF"/>
                <w:kern w:val="0"/>
                <w:sz w:val="24"/>
                <w:szCs w:val="32"/>
              </w:rPr>
              <w:tab/>
            </w:r>
            <w:r w:rsidRPr="00F6574C">
              <w:rPr>
                <w:rFonts w:ascii="Consolas" w:hAnsi="Consolas" w:cs="Consolas"/>
                <w:color w:val="3F5FBF"/>
                <w:kern w:val="0"/>
                <w:sz w:val="24"/>
                <w:szCs w:val="32"/>
              </w:rPr>
              <w:tab/>
              <w:t xml:space="preserve"> * [name=</w:t>
            </w:r>
            <w:r w:rsidRPr="00F6574C">
              <w:rPr>
                <w:rFonts w:ascii="Consolas" w:hAnsi="Consolas" w:cs="Consolas"/>
                <w:color w:val="3F5FBF"/>
                <w:kern w:val="0"/>
                <w:sz w:val="24"/>
                <w:szCs w:val="32"/>
              </w:rPr>
              <w:t>李四</w:t>
            </w:r>
            <w:r w:rsidRPr="00F6574C">
              <w:rPr>
                <w:rFonts w:ascii="Consolas" w:hAnsi="Consolas" w:cs="Consolas"/>
                <w:color w:val="3F5FBF"/>
                <w:kern w:val="0"/>
                <w:sz w:val="24"/>
                <w:szCs w:val="32"/>
              </w:rPr>
              <w:t>, age=22]} {2=User [name=</w:t>
            </w:r>
            <w:r w:rsidRPr="00F6574C">
              <w:rPr>
                <w:rFonts w:ascii="Consolas" w:hAnsi="Consolas" w:cs="Consolas"/>
                <w:color w:val="3F5FBF"/>
                <w:kern w:val="0"/>
                <w:sz w:val="24"/>
                <w:szCs w:val="32"/>
              </w:rPr>
              <w:t>王五</w:t>
            </w:r>
            <w:r w:rsidRPr="00F6574C">
              <w:rPr>
                <w:rFonts w:ascii="Consolas" w:hAnsi="Consolas" w:cs="Consolas"/>
                <w:color w:val="3F5FBF"/>
                <w:kern w:val="0"/>
                <w:sz w:val="24"/>
                <w:szCs w:val="32"/>
              </w:rPr>
              <w:t>, age=28], 1=User [name=</w:t>
            </w:r>
            <w:r w:rsidRPr="00F6574C">
              <w:rPr>
                <w:rFonts w:ascii="Consolas" w:hAnsi="Consolas" w:cs="Consolas"/>
                <w:color w:val="3F5FBF"/>
                <w:kern w:val="0"/>
                <w:sz w:val="24"/>
                <w:szCs w:val="32"/>
              </w:rPr>
              <w:t>张三</w:t>
            </w:r>
            <w:r w:rsidRPr="00F6574C">
              <w:rPr>
                <w:rFonts w:ascii="Consolas" w:hAnsi="Consolas" w:cs="Consolas"/>
                <w:color w:val="3F5FBF"/>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3F5FBF"/>
                <w:kern w:val="0"/>
                <w:sz w:val="24"/>
                <w:szCs w:val="32"/>
              </w:rPr>
              <w:tab/>
            </w:r>
            <w:r w:rsidRPr="00F6574C">
              <w:rPr>
                <w:rFonts w:ascii="Consolas" w:hAnsi="Consolas" w:cs="Consolas"/>
                <w:color w:val="3F5FBF"/>
                <w:kern w:val="0"/>
                <w:sz w:val="24"/>
                <w:szCs w:val="32"/>
              </w:rPr>
              <w:tab/>
              <w:t xml:space="preserve"> * age=25], 3=User [name=</w:t>
            </w:r>
            <w:r w:rsidRPr="00F6574C">
              <w:rPr>
                <w:rFonts w:ascii="Consolas" w:hAnsi="Consolas" w:cs="Consolas"/>
                <w:color w:val="3F5FBF"/>
                <w:kern w:val="0"/>
                <w:sz w:val="24"/>
                <w:szCs w:val="32"/>
              </w:rPr>
              <w:t>李四</w:t>
            </w:r>
            <w:r w:rsidRPr="00F6574C">
              <w:rPr>
                <w:rFonts w:ascii="Consolas" w:hAnsi="Consolas" w:cs="Consolas"/>
                <w:color w:val="3F5FBF"/>
                <w:kern w:val="0"/>
                <w:sz w:val="24"/>
                <w:szCs w:val="32"/>
              </w:rPr>
              <w:t>, age=22]} 14.</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3F5FBF"/>
                <w:kern w:val="0"/>
                <w:sz w:val="24"/>
                <w:szCs w:val="32"/>
              </w:rPr>
              <w:tab/>
            </w:r>
            <w:r w:rsidRPr="00F6574C">
              <w:rPr>
                <w:rFonts w:ascii="Consolas" w:hAnsi="Consolas" w:cs="Consolas"/>
                <w:color w:val="3F5FBF"/>
                <w:kern w:val="0"/>
                <w:sz w:val="24"/>
                <w:szCs w:val="32"/>
              </w:rPr>
              <w:tab/>
              <w:t xml:space="preserve">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t>}</w:t>
            </w:r>
          </w:p>
          <w:p w:rsidR="005962C5" w:rsidRPr="00F6574C" w:rsidRDefault="005962C5" w:rsidP="005962C5">
            <w:pPr>
              <w:autoSpaceDE w:val="0"/>
              <w:autoSpaceDN w:val="0"/>
              <w:adjustRightInd w:val="0"/>
              <w:jc w:val="left"/>
              <w:rPr>
                <w:rFonts w:ascii="Consolas" w:hAnsi="Consolas" w:cs="Consolas"/>
                <w:kern w:val="0"/>
                <w:sz w:val="24"/>
                <w:szCs w:val="32"/>
              </w:rPr>
            </w:pP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public</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static</w:t>
            </w:r>
            <w:r w:rsidRPr="00F6574C">
              <w:rPr>
                <w:rFonts w:ascii="Consolas" w:hAnsi="Consolas" w:cs="Consolas"/>
                <w:color w:val="000000"/>
                <w:kern w:val="0"/>
                <w:sz w:val="24"/>
                <w:szCs w:val="32"/>
              </w:rPr>
              <w:t xml:space="preserve"> HashMap&lt;Integer, User&gt; </w:t>
            </w:r>
            <w:proofErr w:type="spellStart"/>
            <w:r w:rsidRPr="00F6574C">
              <w:rPr>
                <w:rFonts w:ascii="Consolas" w:hAnsi="Consolas" w:cs="Consolas"/>
                <w:color w:val="000000"/>
                <w:kern w:val="0"/>
                <w:sz w:val="24"/>
                <w:szCs w:val="32"/>
              </w:rPr>
              <w:t>sortHashMap</w:t>
            </w:r>
            <w:proofErr w:type="spellEnd"/>
            <w:r w:rsidRPr="00F6574C">
              <w:rPr>
                <w:rFonts w:ascii="Consolas" w:hAnsi="Consolas" w:cs="Consolas"/>
                <w:color w:val="000000"/>
                <w:kern w:val="0"/>
                <w:sz w:val="24"/>
                <w:szCs w:val="32"/>
              </w:rPr>
              <w:t xml:space="preserve">(HashMap&lt;Integer, User&gt; </w:t>
            </w:r>
            <w:r w:rsidRPr="00F6574C">
              <w:rPr>
                <w:rFonts w:ascii="Consolas" w:hAnsi="Consolas" w:cs="Consolas"/>
                <w:color w:val="6A3E3E"/>
                <w:kern w:val="0"/>
                <w:sz w:val="24"/>
                <w:szCs w:val="32"/>
              </w:rPr>
              <w:t>map</w:t>
            </w:r>
            <w:r w:rsidRPr="00F6574C">
              <w:rPr>
                <w:rFonts w:ascii="Consolas" w:hAnsi="Consolas" w:cs="Consolas"/>
                <w:color w:val="000000"/>
                <w:kern w:val="0"/>
                <w:sz w:val="24"/>
                <w:szCs w:val="32"/>
              </w:rPr>
              <w:t>)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首先拿到</w:t>
            </w:r>
            <w:r w:rsidRPr="00F6574C">
              <w:rPr>
                <w:rFonts w:ascii="Consolas" w:hAnsi="Consolas" w:cs="Consolas"/>
                <w:color w:val="3F7F5F"/>
                <w:kern w:val="0"/>
                <w:sz w:val="24"/>
                <w:szCs w:val="32"/>
              </w:rPr>
              <w:t xml:space="preserve"> map </w:t>
            </w:r>
            <w:r w:rsidRPr="00F6574C">
              <w:rPr>
                <w:rFonts w:ascii="Consolas" w:hAnsi="Consolas" w:cs="Consolas"/>
                <w:color w:val="3F7F5F"/>
                <w:kern w:val="0"/>
                <w:sz w:val="24"/>
                <w:szCs w:val="32"/>
              </w:rPr>
              <w:t>的键值对集合</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 xml:space="preserve">Set&lt;Entry&lt;Integer, User&gt;&gt; </w:t>
            </w:r>
            <w:proofErr w:type="spellStart"/>
            <w:r w:rsidRPr="00F6574C">
              <w:rPr>
                <w:rFonts w:ascii="Consolas" w:hAnsi="Consolas" w:cs="Consolas"/>
                <w:color w:val="6A3E3E"/>
                <w:kern w:val="0"/>
                <w:sz w:val="24"/>
                <w:szCs w:val="32"/>
              </w:rPr>
              <w:t>entrySet</w:t>
            </w:r>
            <w:proofErr w:type="spellEnd"/>
            <w:r w:rsidRPr="00F6574C">
              <w:rPr>
                <w:rFonts w:ascii="Consolas" w:hAnsi="Consolas" w:cs="Consolas"/>
                <w:color w:val="000000"/>
                <w:kern w:val="0"/>
                <w:sz w:val="24"/>
                <w:szCs w:val="32"/>
              </w:rPr>
              <w:t xml:space="preserve"> = </w:t>
            </w:r>
            <w:proofErr w:type="spellStart"/>
            <w:r w:rsidRPr="00F6574C">
              <w:rPr>
                <w:rFonts w:ascii="Consolas" w:hAnsi="Consolas" w:cs="Consolas"/>
                <w:color w:val="6A3E3E"/>
                <w:kern w:val="0"/>
                <w:sz w:val="24"/>
                <w:szCs w:val="32"/>
              </w:rPr>
              <w:t>map</w:t>
            </w:r>
            <w:r w:rsidRPr="00F6574C">
              <w:rPr>
                <w:rFonts w:ascii="Consolas" w:hAnsi="Consolas" w:cs="Consolas"/>
                <w:color w:val="000000"/>
                <w:kern w:val="0"/>
                <w:sz w:val="24"/>
                <w:szCs w:val="32"/>
              </w:rPr>
              <w:t>.entrySet</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lastRenderedPageBreak/>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将</w:t>
            </w:r>
            <w:r w:rsidRPr="00F6574C">
              <w:rPr>
                <w:rFonts w:ascii="Consolas" w:hAnsi="Consolas" w:cs="Consolas"/>
                <w:color w:val="3F7F5F"/>
                <w:kern w:val="0"/>
                <w:sz w:val="24"/>
                <w:szCs w:val="32"/>
              </w:rPr>
              <w:t xml:space="preserve"> set </w:t>
            </w:r>
            <w:r w:rsidRPr="00F6574C">
              <w:rPr>
                <w:rFonts w:ascii="Consolas" w:hAnsi="Consolas" w:cs="Consolas"/>
                <w:color w:val="3F7F5F"/>
                <w:kern w:val="0"/>
                <w:sz w:val="24"/>
                <w:szCs w:val="32"/>
              </w:rPr>
              <w:t>集合转为</w:t>
            </w:r>
            <w:r w:rsidRPr="00F6574C">
              <w:rPr>
                <w:rFonts w:ascii="Consolas" w:hAnsi="Consolas" w:cs="Consolas"/>
                <w:color w:val="3F7F5F"/>
                <w:kern w:val="0"/>
                <w:sz w:val="24"/>
                <w:szCs w:val="32"/>
              </w:rPr>
              <w:t xml:space="preserve"> List </w:t>
            </w:r>
            <w:r w:rsidRPr="00F6574C">
              <w:rPr>
                <w:rFonts w:ascii="Consolas" w:hAnsi="Consolas" w:cs="Consolas"/>
                <w:color w:val="3F7F5F"/>
                <w:kern w:val="0"/>
                <w:sz w:val="24"/>
                <w:szCs w:val="32"/>
              </w:rPr>
              <w:t>集合，为什么，为了使用工具类的排序方</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 xml:space="preserve">List&lt;Entry&lt;Integer, User&gt;&gt; </w:t>
            </w:r>
            <w:r w:rsidRPr="00F6574C">
              <w:rPr>
                <w:rFonts w:ascii="Consolas" w:hAnsi="Consolas" w:cs="Consolas"/>
                <w:color w:val="6A3E3E"/>
                <w:kern w:val="0"/>
                <w:sz w:val="24"/>
                <w:szCs w:val="32"/>
              </w:rPr>
              <w:t>list</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ArrayList</w:t>
            </w:r>
            <w:proofErr w:type="spellEnd"/>
            <w:r w:rsidRPr="00F6574C">
              <w:rPr>
                <w:rFonts w:ascii="Consolas" w:hAnsi="Consolas" w:cs="Consolas"/>
                <w:color w:val="000000"/>
                <w:kern w:val="0"/>
                <w:sz w:val="24"/>
                <w:szCs w:val="32"/>
              </w:rPr>
              <w:t>&lt;Entry&lt;Integer, User&gt;&gt;(</w:t>
            </w:r>
            <w:proofErr w:type="spellStart"/>
            <w:r w:rsidRPr="00F6574C">
              <w:rPr>
                <w:rFonts w:ascii="Consolas" w:hAnsi="Consolas" w:cs="Consolas"/>
                <w:color w:val="6A3E3E"/>
                <w:kern w:val="0"/>
                <w:sz w:val="24"/>
                <w:szCs w:val="32"/>
              </w:rPr>
              <w:t>entrySet</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使用</w:t>
            </w:r>
            <w:r w:rsidRPr="00F6574C">
              <w:rPr>
                <w:rFonts w:ascii="Consolas" w:hAnsi="Consolas" w:cs="Consolas"/>
                <w:color w:val="3F7F5F"/>
                <w:kern w:val="0"/>
                <w:sz w:val="24"/>
                <w:szCs w:val="32"/>
              </w:rPr>
              <w:t xml:space="preserve"> Collections </w:t>
            </w:r>
            <w:r w:rsidRPr="00F6574C">
              <w:rPr>
                <w:rFonts w:ascii="Consolas" w:hAnsi="Consolas" w:cs="Consolas"/>
                <w:color w:val="3F7F5F"/>
                <w:kern w:val="0"/>
                <w:sz w:val="24"/>
                <w:szCs w:val="32"/>
              </w:rPr>
              <w:t>集合工具类对</w:t>
            </w:r>
            <w:r w:rsidRPr="00F6574C">
              <w:rPr>
                <w:rFonts w:ascii="Consolas" w:hAnsi="Consolas" w:cs="Consolas"/>
                <w:color w:val="3F7F5F"/>
                <w:kern w:val="0"/>
                <w:sz w:val="24"/>
                <w:szCs w:val="32"/>
              </w:rPr>
              <w:t xml:space="preserve"> list </w:t>
            </w:r>
            <w:r w:rsidRPr="00F6574C">
              <w:rPr>
                <w:rFonts w:ascii="Consolas" w:hAnsi="Consolas" w:cs="Consolas"/>
                <w:color w:val="3F7F5F"/>
                <w:kern w:val="0"/>
                <w:sz w:val="24"/>
                <w:szCs w:val="32"/>
              </w:rPr>
              <w:t>进行排序，排序规则使用匿名内部类来实现</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000000"/>
                <w:kern w:val="0"/>
                <w:sz w:val="24"/>
                <w:szCs w:val="32"/>
              </w:rPr>
              <w:t>Collections.</w:t>
            </w:r>
            <w:r w:rsidRPr="00F6574C">
              <w:rPr>
                <w:rFonts w:ascii="Consolas" w:hAnsi="Consolas" w:cs="Consolas"/>
                <w:i/>
                <w:iCs/>
                <w:color w:val="000000"/>
                <w:kern w:val="0"/>
                <w:sz w:val="24"/>
                <w:szCs w:val="32"/>
              </w:rPr>
              <w:t>sort</w:t>
            </w:r>
            <w:proofErr w:type="spellEnd"/>
            <w:r w:rsidRPr="00F6574C">
              <w:rPr>
                <w:rFonts w:ascii="Consolas" w:hAnsi="Consolas" w:cs="Consolas"/>
                <w:color w:val="000000"/>
                <w:kern w:val="0"/>
                <w:sz w:val="24"/>
                <w:szCs w:val="32"/>
              </w:rPr>
              <w:t>(</w:t>
            </w:r>
            <w:r w:rsidRPr="00F6574C">
              <w:rPr>
                <w:rFonts w:ascii="Consolas" w:hAnsi="Consolas" w:cs="Consolas"/>
                <w:color w:val="6A3E3E"/>
                <w:kern w:val="0"/>
                <w:sz w:val="24"/>
                <w:szCs w:val="32"/>
              </w:rPr>
              <w:t>list</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Comparator&lt;Entry&lt;Integer, User&gt;&gt;()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646464"/>
                <w:kern w:val="0"/>
                <w:sz w:val="24"/>
                <w:szCs w:val="32"/>
              </w:rPr>
              <w:t>@Override</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public</w:t>
            </w:r>
            <w:r w:rsidRPr="00F6574C">
              <w:rPr>
                <w:rFonts w:ascii="Consolas" w:hAnsi="Consolas" w:cs="Consolas"/>
                <w:color w:val="000000"/>
                <w:kern w:val="0"/>
                <w:sz w:val="24"/>
                <w:szCs w:val="32"/>
              </w:rPr>
              <w:t xml:space="preserve"> </w:t>
            </w:r>
            <w:r w:rsidRPr="00F6574C">
              <w:rPr>
                <w:rFonts w:ascii="Consolas" w:hAnsi="Consolas" w:cs="Consolas"/>
                <w:b/>
                <w:bCs/>
                <w:color w:val="7F0055"/>
                <w:kern w:val="0"/>
                <w:sz w:val="24"/>
                <w:szCs w:val="32"/>
              </w:rPr>
              <w:t>int</w:t>
            </w:r>
            <w:r w:rsidRPr="00F6574C">
              <w:rPr>
                <w:rFonts w:ascii="Consolas" w:hAnsi="Consolas" w:cs="Consolas"/>
                <w:color w:val="000000"/>
                <w:kern w:val="0"/>
                <w:sz w:val="24"/>
                <w:szCs w:val="32"/>
              </w:rPr>
              <w:t xml:space="preserve"> compare(Entry&lt;Integer, User&gt; </w:t>
            </w:r>
            <w:r w:rsidRPr="00F6574C">
              <w:rPr>
                <w:rFonts w:ascii="Consolas" w:hAnsi="Consolas" w:cs="Consolas"/>
                <w:color w:val="6A3E3E"/>
                <w:kern w:val="0"/>
                <w:sz w:val="24"/>
                <w:szCs w:val="32"/>
              </w:rPr>
              <w:t>o1</w:t>
            </w:r>
            <w:r w:rsidRPr="00F6574C">
              <w:rPr>
                <w:rFonts w:ascii="Consolas" w:hAnsi="Consolas" w:cs="Consolas"/>
                <w:color w:val="000000"/>
                <w:kern w:val="0"/>
                <w:sz w:val="24"/>
                <w:szCs w:val="32"/>
              </w:rPr>
              <w:t xml:space="preserve">, Entry&lt;Integer, User&gt; </w:t>
            </w:r>
            <w:r w:rsidRPr="00F6574C">
              <w:rPr>
                <w:rFonts w:ascii="Consolas" w:hAnsi="Consolas" w:cs="Consolas"/>
                <w:color w:val="6A3E3E"/>
                <w:kern w:val="0"/>
                <w:sz w:val="24"/>
                <w:szCs w:val="32"/>
              </w:rPr>
              <w:t>o2</w:t>
            </w:r>
            <w:r w:rsidRPr="00F6574C">
              <w:rPr>
                <w:rFonts w:ascii="Consolas" w:hAnsi="Consolas" w:cs="Consolas"/>
                <w:color w:val="000000"/>
                <w:kern w:val="0"/>
                <w:sz w:val="24"/>
                <w:szCs w:val="32"/>
              </w:rPr>
              <w:t>)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按照要求根据</w:t>
            </w:r>
            <w:r w:rsidRPr="00F6574C">
              <w:rPr>
                <w:rFonts w:ascii="Consolas" w:hAnsi="Consolas" w:cs="Consolas"/>
                <w:color w:val="3F7F5F"/>
                <w:kern w:val="0"/>
                <w:sz w:val="24"/>
                <w:szCs w:val="32"/>
              </w:rPr>
              <w:t xml:space="preserve"> User </w:t>
            </w:r>
            <w:r w:rsidRPr="00F6574C">
              <w:rPr>
                <w:rFonts w:ascii="Consolas" w:hAnsi="Consolas" w:cs="Consolas"/>
                <w:color w:val="3F7F5F"/>
                <w:kern w:val="0"/>
                <w:sz w:val="24"/>
                <w:szCs w:val="32"/>
              </w:rPr>
              <w:t>的</w:t>
            </w:r>
            <w:r w:rsidRPr="00F6574C">
              <w:rPr>
                <w:rFonts w:ascii="Consolas" w:hAnsi="Consolas" w:cs="Consolas"/>
                <w:color w:val="3F7F5F"/>
                <w:kern w:val="0"/>
                <w:sz w:val="24"/>
                <w:szCs w:val="32"/>
              </w:rPr>
              <w:t xml:space="preserve"> age </w:t>
            </w:r>
            <w:r w:rsidRPr="00F6574C">
              <w:rPr>
                <w:rFonts w:ascii="Consolas" w:hAnsi="Consolas" w:cs="Consolas"/>
                <w:color w:val="3F7F5F"/>
                <w:kern w:val="0"/>
                <w:sz w:val="24"/>
                <w:szCs w:val="32"/>
              </w:rPr>
              <w:t>的倒序进行排</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return</w:t>
            </w:r>
            <w:r w:rsidRPr="00F6574C">
              <w:rPr>
                <w:rFonts w:ascii="Consolas" w:hAnsi="Consolas" w:cs="Consolas"/>
                <w:color w:val="000000"/>
                <w:kern w:val="0"/>
                <w:sz w:val="24"/>
                <w:szCs w:val="32"/>
              </w:rPr>
              <w:t xml:space="preserve"> </w:t>
            </w:r>
            <w:r w:rsidRPr="00F6574C">
              <w:rPr>
                <w:rFonts w:ascii="Consolas" w:hAnsi="Consolas" w:cs="Consolas"/>
                <w:color w:val="6A3E3E"/>
                <w:kern w:val="0"/>
                <w:sz w:val="24"/>
                <w:szCs w:val="32"/>
              </w:rPr>
              <w:t>o2</w:t>
            </w:r>
            <w:r w:rsidRPr="00F6574C">
              <w:rPr>
                <w:rFonts w:ascii="Consolas" w:hAnsi="Consolas" w:cs="Consolas"/>
                <w:color w:val="000000"/>
                <w:kern w:val="0"/>
                <w:sz w:val="24"/>
                <w:szCs w:val="32"/>
              </w:rPr>
              <w:t>.getValue().</w:t>
            </w:r>
            <w:proofErr w:type="spellStart"/>
            <w:r w:rsidRPr="00F6574C">
              <w:rPr>
                <w:rFonts w:ascii="Consolas" w:hAnsi="Consolas" w:cs="Consolas"/>
                <w:color w:val="000000"/>
                <w:kern w:val="0"/>
                <w:sz w:val="24"/>
                <w:szCs w:val="32"/>
              </w:rPr>
              <w:t>getAge</w:t>
            </w:r>
            <w:proofErr w:type="spellEnd"/>
            <w:r w:rsidRPr="00F6574C">
              <w:rPr>
                <w:rFonts w:ascii="Consolas" w:hAnsi="Consolas" w:cs="Consolas"/>
                <w:color w:val="000000"/>
                <w:kern w:val="0"/>
                <w:sz w:val="24"/>
                <w:szCs w:val="32"/>
              </w:rPr>
              <w:t xml:space="preserve">() - </w:t>
            </w:r>
            <w:r w:rsidRPr="00F6574C">
              <w:rPr>
                <w:rFonts w:ascii="Consolas" w:hAnsi="Consolas" w:cs="Consolas"/>
                <w:color w:val="6A3E3E"/>
                <w:kern w:val="0"/>
                <w:sz w:val="24"/>
                <w:szCs w:val="32"/>
              </w:rPr>
              <w:t>o1</w:t>
            </w:r>
            <w:r w:rsidRPr="00F6574C">
              <w:rPr>
                <w:rFonts w:ascii="Consolas" w:hAnsi="Consolas" w:cs="Consolas"/>
                <w:color w:val="000000"/>
                <w:kern w:val="0"/>
                <w:sz w:val="24"/>
                <w:szCs w:val="32"/>
              </w:rPr>
              <w:t>.getValue().</w:t>
            </w:r>
            <w:proofErr w:type="spellStart"/>
            <w:r w:rsidRPr="00F6574C">
              <w:rPr>
                <w:rFonts w:ascii="Consolas" w:hAnsi="Consolas" w:cs="Consolas"/>
                <w:color w:val="000000"/>
                <w:kern w:val="0"/>
                <w:sz w:val="24"/>
                <w:szCs w:val="32"/>
              </w:rPr>
              <w:t>getAge</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创建一个新的有序的</w:t>
            </w:r>
            <w:r w:rsidRPr="00F6574C">
              <w:rPr>
                <w:rFonts w:ascii="Consolas" w:hAnsi="Consolas" w:cs="Consolas"/>
                <w:color w:val="3F7F5F"/>
                <w:kern w:val="0"/>
                <w:sz w:val="24"/>
                <w:szCs w:val="32"/>
              </w:rPr>
              <w:t xml:space="preserve"> HashMap </w:t>
            </w:r>
            <w:r w:rsidRPr="00F6574C">
              <w:rPr>
                <w:rFonts w:ascii="Consolas" w:hAnsi="Consolas" w:cs="Consolas"/>
                <w:color w:val="3F7F5F"/>
                <w:kern w:val="0"/>
                <w:sz w:val="24"/>
                <w:szCs w:val="32"/>
              </w:rPr>
              <w:t>子类的集合</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000000"/>
                <w:kern w:val="0"/>
                <w:sz w:val="24"/>
                <w:szCs w:val="32"/>
              </w:rPr>
              <w:t>LinkedHashMap</w:t>
            </w:r>
            <w:proofErr w:type="spellEnd"/>
            <w:r w:rsidRPr="00F6574C">
              <w:rPr>
                <w:rFonts w:ascii="Consolas" w:hAnsi="Consolas" w:cs="Consolas"/>
                <w:color w:val="000000"/>
                <w:kern w:val="0"/>
                <w:sz w:val="24"/>
                <w:szCs w:val="32"/>
              </w:rPr>
              <w:t xml:space="preserve">&lt;Integer, User&gt; </w:t>
            </w:r>
            <w:proofErr w:type="spellStart"/>
            <w:r w:rsidRPr="00F6574C">
              <w:rPr>
                <w:rFonts w:ascii="Consolas" w:hAnsi="Consolas" w:cs="Consolas"/>
                <w:color w:val="6A3E3E"/>
                <w:kern w:val="0"/>
                <w:sz w:val="24"/>
                <w:szCs w:val="32"/>
              </w:rPr>
              <w:t>linkedHashMap</w:t>
            </w:r>
            <w:proofErr w:type="spellEnd"/>
            <w:r w:rsidRPr="00F6574C">
              <w:rPr>
                <w:rFonts w:ascii="Consolas" w:hAnsi="Consolas" w:cs="Consolas"/>
                <w:color w:val="000000"/>
                <w:kern w:val="0"/>
                <w:sz w:val="24"/>
                <w:szCs w:val="32"/>
              </w:rPr>
              <w:t xml:space="preserve"> = </w:t>
            </w:r>
            <w:r w:rsidRPr="00F6574C">
              <w:rPr>
                <w:rFonts w:ascii="Consolas" w:hAnsi="Consolas" w:cs="Consolas"/>
                <w:b/>
                <w:bCs/>
                <w:color w:val="7F0055"/>
                <w:kern w:val="0"/>
                <w:sz w:val="24"/>
                <w:szCs w:val="32"/>
              </w:rPr>
              <w:t>new</w:t>
            </w:r>
            <w:r w:rsidRPr="00F6574C">
              <w:rPr>
                <w:rFonts w:ascii="Consolas" w:hAnsi="Consolas" w:cs="Consolas"/>
                <w:color w:val="000000"/>
                <w:kern w:val="0"/>
                <w:sz w:val="24"/>
                <w:szCs w:val="32"/>
              </w:rPr>
              <w:t xml:space="preserve"> </w:t>
            </w:r>
            <w:proofErr w:type="spellStart"/>
            <w:r w:rsidRPr="00F6574C">
              <w:rPr>
                <w:rFonts w:ascii="Consolas" w:hAnsi="Consolas" w:cs="Consolas"/>
                <w:color w:val="000000"/>
                <w:kern w:val="0"/>
                <w:sz w:val="24"/>
                <w:szCs w:val="32"/>
              </w:rPr>
              <w:t>LinkedHashMap</w:t>
            </w:r>
            <w:proofErr w:type="spellEnd"/>
            <w:r w:rsidRPr="00F6574C">
              <w:rPr>
                <w:rFonts w:ascii="Consolas" w:hAnsi="Consolas" w:cs="Consolas"/>
                <w:color w:val="000000"/>
                <w:kern w:val="0"/>
                <w:sz w:val="24"/>
                <w:szCs w:val="32"/>
              </w:rPr>
              <w:t>&lt;Integer, User&gt;();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将</w:t>
            </w:r>
            <w:r w:rsidRPr="00F6574C">
              <w:rPr>
                <w:rFonts w:ascii="Consolas" w:hAnsi="Consolas" w:cs="Consolas"/>
                <w:color w:val="3F7F5F"/>
                <w:kern w:val="0"/>
                <w:sz w:val="24"/>
                <w:szCs w:val="32"/>
              </w:rPr>
              <w:t xml:space="preserve"> List </w:t>
            </w:r>
            <w:r w:rsidRPr="00F6574C">
              <w:rPr>
                <w:rFonts w:ascii="Consolas" w:hAnsi="Consolas" w:cs="Consolas"/>
                <w:color w:val="3F7F5F"/>
                <w:kern w:val="0"/>
                <w:sz w:val="24"/>
                <w:szCs w:val="32"/>
              </w:rPr>
              <w:t>中的数据存储在</w:t>
            </w:r>
            <w:r w:rsidRPr="00F6574C">
              <w:rPr>
                <w:rFonts w:ascii="Consolas" w:hAnsi="Consolas" w:cs="Consolas"/>
                <w:color w:val="3F7F5F"/>
                <w:kern w:val="0"/>
                <w:sz w:val="24"/>
                <w:szCs w:val="32"/>
              </w:rPr>
              <w:t xml:space="preserve"> </w:t>
            </w:r>
            <w:proofErr w:type="spellStart"/>
            <w:r w:rsidRPr="00F6574C">
              <w:rPr>
                <w:rFonts w:ascii="Consolas" w:hAnsi="Consolas" w:cs="Consolas"/>
                <w:color w:val="3F7F5F"/>
                <w:kern w:val="0"/>
                <w:sz w:val="24"/>
                <w:szCs w:val="32"/>
              </w:rPr>
              <w:t>LinkedHashMap</w:t>
            </w:r>
            <w:proofErr w:type="spellEnd"/>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中</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for</w:t>
            </w:r>
            <w:r w:rsidRPr="00F6574C">
              <w:rPr>
                <w:rFonts w:ascii="Consolas" w:hAnsi="Consolas" w:cs="Consolas"/>
                <w:color w:val="000000"/>
                <w:kern w:val="0"/>
                <w:sz w:val="24"/>
                <w:szCs w:val="32"/>
              </w:rPr>
              <w:t xml:space="preserve"> (Entry&lt;Integer, User&gt; </w:t>
            </w:r>
            <w:r w:rsidRPr="00F6574C">
              <w:rPr>
                <w:rFonts w:ascii="Consolas" w:hAnsi="Consolas" w:cs="Consolas"/>
                <w:color w:val="6A3E3E"/>
                <w:kern w:val="0"/>
                <w:sz w:val="24"/>
                <w:szCs w:val="32"/>
              </w:rPr>
              <w:t>entry</w:t>
            </w:r>
            <w:r w:rsidRPr="00F6574C">
              <w:rPr>
                <w:rFonts w:ascii="Consolas" w:hAnsi="Consolas" w:cs="Consolas"/>
                <w:color w:val="000000"/>
                <w:kern w:val="0"/>
                <w:sz w:val="24"/>
                <w:szCs w:val="32"/>
              </w:rPr>
              <w:t xml:space="preserve"> : </w:t>
            </w:r>
            <w:r w:rsidRPr="00F6574C">
              <w:rPr>
                <w:rFonts w:ascii="Consolas" w:hAnsi="Consolas" w:cs="Consolas"/>
                <w:color w:val="6A3E3E"/>
                <w:kern w:val="0"/>
                <w:sz w:val="24"/>
                <w:szCs w:val="32"/>
              </w:rPr>
              <w:t>list</w:t>
            </w:r>
            <w:r w:rsidRPr="00F6574C">
              <w:rPr>
                <w:rFonts w:ascii="Consolas" w:hAnsi="Consolas" w:cs="Consolas"/>
                <w:color w:val="000000"/>
                <w:kern w:val="0"/>
                <w:sz w:val="24"/>
                <w:szCs w:val="32"/>
              </w:rPr>
              <w:t>) {</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proofErr w:type="spellStart"/>
            <w:r w:rsidRPr="00F6574C">
              <w:rPr>
                <w:rFonts w:ascii="Consolas" w:hAnsi="Consolas" w:cs="Consolas"/>
                <w:color w:val="6A3E3E"/>
                <w:kern w:val="0"/>
                <w:sz w:val="24"/>
                <w:szCs w:val="32"/>
              </w:rPr>
              <w:t>linkedHashMap</w:t>
            </w:r>
            <w:r w:rsidRPr="00F6574C">
              <w:rPr>
                <w:rFonts w:ascii="Consolas" w:hAnsi="Consolas" w:cs="Consolas"/>
                <w:color w:val="000000"/>
                <w:kern w:val="0"/>
                <w:sz w:val="24"/>
                <w:szCs w:val="32"/>
              </w:rPr>
              <w:t>.put</w:t>
            </w:r>
            <w:proofErr w:type="spellEnd"/>
            <w:r w:rsidRPr="00F6574C">
              <w:rPr>
                <w:rFonts w:ascii="Consolas" w:hAnsi="Consolas" w:cs="Consolas"/>
                <w:color w:val="000000"/>
                <w:kern w:val="0"/>
                <w:sz w:val="24"/>
                <w:szCs w:val="32"/>
              </w:rPr>
              <w:t>(</w:t>
            </w:r>
            <w:proofErr w:type="spellStart"/>
            <w:r w:rsidRPr="00F6574C">
              <w:rPr>
                <w:rFonts w:ascii="Consolas" w:hAnsi="Consolas" w:cs="Consolas"/>
                <w:color w:val="6A3E3E"/>
                <w:kern w:val="0"/>
                <w:sz w:val="24"/>
                <w:szCs w:val="32"/>
              </w:rPr>
              <w:t>entry</w:t>
            </w:r>
            <w:r w:rsidRPr="00F6574C">
              <w:rPr>
                <w:rFonts w:ascii="Consolas" w:hAnsi="Consolas" w:cs="Consolas"/>
                <w:color w:val="000000"/>
                <w:kern w:val="0"/>
                <w:sz w:val="24"/>
                <w:szCs w:val="32"/>
              </w:rPr>
              <w:t>.getKey</w:t>
            </w:r>
            <w:proofErr w:type="spellEnd"/>
            <w:r w:rsidRPr="00F6574C">
              <w:rPr>
                <w:rFonts w:ascii="Consolas" w:hAnsi="Consolas" w:cs="Consolas"/>
                <w:color w:val="000000"/>
                <w:kern w:val="0"/>
                <w:sz w:val="24"/>
                <w:szCs w:val="32"/>
              </w:rPr>
              <w:t xml:space="preserve">(), </w:t>
            </w:r>
            <w:proofErr w:type="spellStart"/>
            <w:r w:rsidRPr="00F6574C">
              <w:rPr>
                <w:rFonts w:ascii="Consolas" w:hAnsi="Consolas" w:cs="Consolas"/>
                <w:color w:val="6A3E3E"/>
                <w:kern w:val="0"/>
                <w:sz w:val="24"/>
                <w:szCs w:val="32"/>
              </w:rPr>
              <w:t>entry</w:t>
            </w:r>
            <w:r w:rsidRPr="00F6574C">
              <w:rPr>
                <w:rFonts w:ascii="Consolas" w:hAnsi="Consolas" w:cs="Consolas"/>
                <w:color w:val="000000"/>
                <w:kern w:val="0"/>
                <w:sz w:val="24"/>
                <w:szCs w:val="32"/>
              </w:rPr>
              <w:t>.getValue</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color w:val="3F7F5F"/>
                <w:kern w:val="0"/>
                <w:sz w:val="24"/>
                <w:szCs w:val="32"/>
              </w:rPr>
              <w:t xml:space="preserve">// </w:t>
            </w:r>
            <w:r w:rsidRPr="00F6574C">
              <w:rPr>
                <w:rFonts w:ascii="Consolas" w:hAnsi="Consolas" w:cs="Consolas"/>
                <w:color w:val="3F7F5F"/>
                <w:kern w:val="0"/>
                <w:sz w:val="24"/>
                <w:szCs w:val="32"/>
              </w:rPr>
              <w:t>返回结果</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r>
            <w:r w:rsidRPr="00F6574C">
              <w:rPr>
                <w:rFonts w:ascii="Consolas" w:hAnsi="Consolas" w:cs="Consolas"/>
                <w:color w:val="000000"/>
                <w:kern w:val="0"/>
                <w:sz w:val="24"/>
                <w:szCs w:val="32"/>
              </w:rPr>
              <w:tab/>
            </w:r>
            <w:r w:rsidRPr="00F6574C">
              <w:rPr>
                <w:rFonts w:ascii="Consolas" w:hAnsi="Consolas" w:cs="Consolas"/>
                <w:b/>
                <w:bCs/>
                <w:color w:val="7F0055"/>
                <w:kern w:val="0"/>
                <w:sz w:val="24"/>
                <w:szCs w:val="32"/>
              </w:rPr>
              <w:t>return</w:t>
            </w:r>
            <w:r w:rsidRPr="00F6574C">
              <w:rPr>
                <w:rFonts w:ascii="Consolas" w:hAnsi="Consolas" w:cs="Consolas"/>
                <w:color w:val="000000"/>
                <w:kern w:val="0"/>
                <w:sz w:val="24"/>
                <w:szCs w:val="32"/>
              </w:rPr>
              <w:t xml:space="preserve"> </w:t>
            </w:r>
            <w:proofErr w:type="spellStart"/>
            <w:r w:rsidRPr="00F6574C">
              <w:rPr>
                <w:rFonts w:ascii="Consolas" w:hAnsi="Consolas" w:cs="Consolas"/>
                <w:color w:val="6A3E3E"/>
                <w:kern w:val="0"/>
                <w:sz w:val="24"/>
                <w:szCs w:val="32"/>
              </w:rPr>
              <w:t>linkedHashMap</w:t>
            </w:r>
            <w:proofErr w:type="spellEnd"/>
            <w:r w:rsidRPr="00F6574C">
              <w:rPr>
                <w:rFonts w:ascii="Consolas" w:hAnsi="Consolas" w:cs="Consolas"/>
                <w:color w:val="000000"/>
                <w:kern w:val="0"/>
                <w:sz w:val="24"/>
                <w:szCs w:val="32"/>
              </w:rPr>
              <w:t>;</w:t>
            </w:r>
          </w:p>
          <w:p w:rsidR="005962C5"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ab/>
              <w:t>}</w:t>
            </w:r>
          </w:p>
          <w:p w:rsidR="00501A5E" w:rsidRPr="00F6574C" w:rsidRDefault="005962C5" w:rsidP="005962C5">
            <w:pPr>
              <w:autoSpaceDE w:val="0"/>
              <w:autoSpaceDN w:val="0"/>
              <w:adjustRightInd w:val="0"/>
              <w:jc w:val="left"/>
              <w:rPr>
                <w:rFonts w:ascii="Consolas" w:hAnsi="Consolas" w:cs="Consolas"/>
                <w:kern w:val="0"/>
                <w:sz w:val="24"/>
                <w:szCs w:val="32"/>
              </w:rPr>
            </w:pPr>
            <w:r w:rsidRPr="00F6574C">
              <w:rPr>
                <w:rFonts w:ascii="Consolas" w:hAnsi="Consolas" w:cs="Consolas"/>
                <w:color w:val="000000"/>
                <w:kern w:val="0"/>
                <w:sz w:val="24"/>
                <w:szCs w:val="32"/>
              </w:rPr>
              <w:t>}</w:t>
            </w:r>
          </w:p>
        </w:tc>
      </w:tr>
    </w:tbl>
    <w:p w:rsidR="00B404C6" w:rsidRPr="00B404C6" w:rsidRDefault="00B404C6" w:rsidP="00254DCB">
      <w:pPr>
        <w:pStyle w:val="a7"/>
        <w:numPr>
          <w:ilvl w:val="0"/>
          <w:numId w:val="10"/>
        </w:numPr>
        <w:ind w:firstLineChars="0"/>
        <w:outlineLvl w:val="2"/>
        <w:rPr>
          <w:b/>
        </w:rPr>
      </w:pPr>
      <w:r w:rsidRPr="00B404C6">
        <w:rPr>
          <w:rFonts w:hint="eastAsia"/>
          <w:b/>
        </w:rPr>
        <w:lastRenderedPageBreak/>
        <w:t>集合的安全性问题</w:t>
      </w:r>
    </w:p>
    <w:p w:rsidR="00B404C6" w:rsidRDefault="00B404C6" w:rsidP="00B404C6">
      <w:pPr>
        <w:pStyle w:val="a7"/>
        <w:ind w:left="1697" w:firstLineChars="0" w:firstLine="0"/>
      </w:pPr>
      <w:r>
        <w:rPr>
          <w:rFonts w:hint="eastAsia"/>
        </w:rPr>
        <w:t>请问</w:t>
      </w:r>
      <w:r>
        <w:rPr>
          <w:rFonts w:hint="eastAsia"/>
        </w:rPr>
        <w:t xml:space="preserve"> </w:t>
      </w:r>
      <w:proofErr w:type="spellStart"/>
      <w:r>
        <w:rPr>
          <w:rFonts w:hint="eastAsia"/>
        </w:rPr>
        <w:t>ArrayList</w:t>
      </w:r>
      <w:proofErr w:type="spellEnd"/>
      <w:r>
        <w:rPr>
          <w:rFonts w:hint="eastAsia"/>
        </w:rPr>
        <w:t>、</w:t>
      </w:r>
      <w:r>
        <w:rPr>
          <w:rFonts w:hint="eastAsia"/>
        </w:rPr>
        <w:t>HashSet</w:t>
      </w:r>
      <w:r>
        <w:rPr>
          <w:rFonts w:hint="eastAsia"/>
        </w:rPr>
        <w:t>、</w:t>
      </w:r>
      <w:r>
        <w:rPr>
          <w:rFonts w:hint="eastAsia"/>
        </w:rPr>
        <w:t xml:space="preserve">HashMap </w:t>
      </w:r>
      <w:r>
        <w:rPr>
          <w:rFonts w:hint="eastAsia"/>
        </w:rPr>
        <w:t>是线程安全的吗？如果不是我想要线程安全的集合怎么办？</w:t>
      </w:r>
    </w:p>
    <w:p w:rsidR="00B404C6" w:rsidRDefault="00B404C6" w:rsidP="00B404C6">
      <w:pPr>
        <w:pStyle w:val="a7"/>
        <w:ind w:left="1697" w:firstLineChars="0" w:firstLine="0"/>
      </w:pPr>
      <w:r>
        <w:rPr>
          <w:rFonts w:hint="eastAsia"/>
        </w:rPr>
        <w:t>显然都是线程不安全的。</w:t>
      </w:r>
    </w:p>
    <w:p w:rsidR="00B404C6" w:rsidRDefault="00B404C6" w:rsidP="00B404C6">
      <w:pPr>
        <w:pStyle w:val="a7"/>
        <w:ind w:left="1697" w:firstLineChars="0" w:firstLine="0"/>
      </w:pPr>
      <w:r>
        <w:rPr>
          <w:rFonts w:hint="eastAsia"/>
        </w:rPr>
        <w:t>在集合中</w:t>
      </w:r>
      <w:r>
        <w:rPr>
          <w:rFonts w:hint="eastAsia"/>
        </w:rPr>
        <w:t xml:space="preserve"> Vector </w:t>
      </w:r>
      <w:r>
        <w:rPr>
          <w:rFonts w:hint="eastAsia"/>
        </w:rPr>
        <w:t>和</w:t>
      </w:r>
      <w:r>
        <w:rPr>
          <w:rFonts w:hint="eastAsia"/>
        </w:rPr>
        <w:t xml:space="preserve"> </w:t>
      </w:r>
      <w:proofErr w:type="spellStart"/>
      <w:r>
        <w:rPr>
          <w:rFonts w:hint="eastAsia"/>
        </w:rPr>
        <w:t>HashTable</w:t>
      </w:r>
      <w:proofErr w:type="spellEnd"/>
      <w:r>
        <w:rPr>
          <w:rFonts w:hint="eastAsia"/>
        </w:rPr>
        <w:t xml:space="preserve"> </w:t>
      </w:r>
      <w:r>
        <w:rPr>
          <w:rFonts w:hint="eastAsia"/>
        </w:rPr>
        <w:t>是线程安全的。你打开源码会发现其实就是把各自核心方法添加上了</w:t>
      </w:r>
      <w:r>
        <w:rPr>
          <w:rFonts w:hint="eastAsia"/>
        </w:rPr>
        <w:t xml:space="preserve">synchronized </w:t>
      </w:r>
      <w:r>
        <w:rPr>
          <w:rFonts w:hint="eastAsia"/>
        </w:rPr>
        <w:t>关键字。</w:t>
      </w:r>
    </w:p>
    <w:p w:rsidR="00B404C6" w:rsidRDefault="00B404C6" w:rsidP="0072501C">
      <w:pPr>
        <w:pStyle w:val="a7"/>
        <w:ind w:left="1697" w:firstLineChars="0" w:firstLine="0"/>
      </w:pPr>
      <w:r>
        <w:rPr>
          <w:rFonts w:hint="eastAsia"/>
        </w:rPr>
        <w:t xml:space="preserve">Collections </w:t>
      </w:r>
      <w:r>
        <w:rPr>
          <w:rFonts w:hint="eastAsia"/>
        </w:rPr>
        <w:t>工具类提供了相关的</w:t>
      </w:r>
      <w:r>
        <w:rPr>
          <w:rFonts w:hint="eastAsia"/>
        </w:rPr>
        <w:t xml:space="preserve"> API</w:t>
      </w:r>
      <w:r>
        <w:rPr>
          <w:rFonts w:hint="eastAsia"/>
        </w:rPr>
        <w:t>，可以让上面那</w:t>
      </w:r>
      <w:r>
        <w:rPr>
          <w:rFonts w:hint="eastAsia"/>
        </w:rPr>
        <w:t xml:space="preserve"> 3 </w:t>
      </w:r>
      <w:proofErr w:type="gramStart"/>
      <w:r>
        <w:rPr>
          <w:rFonts w:hint="eastAsia"/>
        </w:rPr>
        <w:t>个</w:t>
      </w:r>
      <w:proofErr w:type="gramEnd"/>
      <w:r>
        <w:rPr>
          <w:rFonts w:hint="eastAsia"/>
        </w:rPr>
        <w:t>不安全的集合变为安全的。</w:t>
      </w:r>
    </w:p>
    <w:p w:rsidR="00B404C6" w:rsidRDefault="00B404C6" w:rsidP="0072501C">
      <w:pPr>
        <w:pStyle w:val="a7"/>
        <w:ind w:left="1697"/>
      </w:pPr>
      <w:r>
        <w:t>//</w:t>
      </w:r>
      <w:r>
        <w:tab/>
      </w:r>
      <w:proofErr w:type="spellStart"/>
      <w:r>
        <w:t>Collections.synchronizedCollection</w:t>
      </w:r>
      <w:proofErr w:type="spellEnd"/>
      <w:r>
        <w:t>(c)</w:t>
      </w:r>
    </w:p>
    <w:p w:rsidR="00B404C6" w:rsidRDefault="00B404C6" w:rsidP="0072501C">
      <w:pPr>
        <w:pStyle w:val="a7"/>
        <w:ind w:left="1697"/>
      </w:pPr>
      <w:r>
        <w:t>//</w:t>
      </w:r>
      <w:r>
        <w:tab/>
      </w:r>
      <w:proofErr w:type="spellStart"/>
      <w:r>
        <w:t>Collections.synchronizedList</w:t>
      </w:r>
      <w:proofErr w:type="spellEnd"/>
      <w:r>
        <w:t>(list)</w:t>
      </w:r>
    </w:p>
    <w:p w:rsidR="00B404C6" w:rsidRDefault="00B404C6" w:rsidP="0072501C">
      <w:pPr>
        <w:pStyle w:val="a7"/>
        <w:ind w:left="1697"/>
      </w:pPr>
      <w:r>
        <w:t>//</w:t>
      </w:r>
      <w:r>
        <w:tab/>
      </w:r>
      <w:proofErr w:type="spellStart"/>
      <w:r>
        <w:t>Collections.synchronizedMap</w:t>
      </w:r>
      <w:proofErr w:type="spellEnd"/>
      <w:r>
        <w:t>(m)</w:t>
      </w:r>
    </w:p>
    <w:p w:rsidR="00B404C6" w:rsidRDefault="00B404C6" w:rsidP="0072501C">
      <w:pPr>
        <w:pStyle w:val="a7"/>
        <w:ind w:left="1697" w:firstLineChars="0" w:firstLine="0"/>
      </w:pPr>
      <w:r>
        <w:rPr>
          <w:rFonts w:hint="eastAsia"/>
        </w:rPr>
        <w:tab/>
      </w:r>
      <w:r>
        <w:t>//</w:t>
      </w:r>
      <w:r>
        <w:tab/>
      </w:r>
      <w:proofErr w:type="spellStart"/>
      <w:r>
        <w:t>Collections.synchronizedSet</w:t>
      </w:r>
      <w:proofErr w:type="spellEnd"/>
      <w:r>
        <w:t>(s)</w:t>
      </w:r>
    </w:p>
    <w:p w:rsidR="001A71AB" w:rsidRDefault="001A71AB" w:rsidP="001A71AB">
      <w:pPr>
        <w:pStyle w:val="a7"/>
        <w:numPr>
          <w:ilvl w:val="0"/>
          <w:numId w:val="10"/>
        </w:numPr>
        <w:ind w:firstLineChars="0"/>
        <w:outlineLvl w:val="2"/>
      </w:pPr>
      <w:r w:rsidRPr="001A71AB">
        <w:rPr>
          <w:rFonts w:hint="eastAsia"/>
        </w:rPr>
        <w:t>List</w:t>
      </w:r>
      <w:r w:rsidRPr="001A71AB">
        <w:rPr>
          <w:rFonts w:hint="eastAsia"/>
        </w:rPr>
        <w:t>里面如何剔除相同的对象</w:t>
      </w:r>
    </w:p>
    <w:p w:rsidR="001A71AB" w:rsidRDefault="00AA05C7" w:rsidP="001A71AB">
      <w:pPr>
        <w:pStyle w:val="a7"/>
        <w:ind w:left="1697" w:firstLineChars="0" w:firstLine="0"/>
      </w:pPr>
      <w:r>
        <w:rPr>
          <w:rFonts w:hint="eastAsia"/>
        </w:rPr>
        <w:t>demo</w:t>
      </w:r>
      <w:r w:rsidR="001A71AB">
        <w:rPr>
          <w:rFonts w:hint="eastAsia"/>
        </w:rPr>
        <w:t>.java</w:t>
      </w:r>
    </w:p>
    <w:tbl>
      <w:tblPr>
        <w:tblW w:w="8522" w:type="dxa"/>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A71AB" w:rsidRPr="00AA05C7" w:rsidTr="00B7783A">
        <w:tc>
          <w:tcPr>
            <w:tcW w:w="8522" w:type="dxa"/>
          </w:tcPr>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b/>
                <w:bCs/>
                <w:color w:val="7F0055"/>
                <w:kern w:val="0"/>
                <w:sz w:val="24"/>
                <w:szCs w:val="36"/>
              </w:rPr>
              <w:t>package</w:t>
            </w:r>
            <w:r w:rsidRPr="00AA05C7">
              <w:rPr>
                <w:rFonts w:ascii="Consolas" w:hAnsi="Consolas" w:cs="Consolas"/>
                <w:color w:val="000000"/>
                <w:kern w:val="0"/>
                <w:sz w:val="24"/>
                <w:szCs w:val="36"/>
              </w:rPr>
              <w:t xml:space="preserve"> </w:t>
            </w:r>
            <w:proofErr w:type="spellStart"/>
            <w:r w:rsidRPr="00AA05C7">
              <w:rPr>
                <w:rFonts w:ascii="Consolas" w:hAnsi="Consolas" w:cs="Consolas"/>
                <w:color w:val="000000"/>
                <w:kern w:val="0"/>
                <w:sz w:val="24"/>
                <w:szCs w:val="36"/>
              </w:rPr>
              <w:t>com.xjo.throwable</w:t>
            </w:r>
            <w:proofErr w:type="spellEnd"/>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b/>
                <w:bCs/>
                <w:color w:val="7F0055"/>
                <w:kern w:val="0"/>
                <w:sz w:val="24"/>
                <w:szCs w:val="36"/>
              </w:rPr>
              <w:t>import</w:t>
            </w:r>
            <w:r w:rsidRPr="00AA05C7">
              <w:rPr>
                <w:rFonts w:ascii="Consolas" w:hAnsi="Consolas" w:cs="Consolas"/>
                <w:color w:val="000000"/>
                <w:kern w:val="0"/>
                <w:sz w:val="24"/>
                <w:szCs w:val="36"/>
              </w:rPr>
              <w:t xml:space="preserve"> </w:t>
            </w:r>
            <w:proofErr w:type="spellStart"/>
            <w:r w:rsidRPr="00AA05C7">
              <w:rPr>
                <w:rFonts w:ascii="Consolas" w:hAnsi="Consolas" w:cs="Consolas"/>
                <w:color w:val="000000"/>
                <w:kern w:val="0"/>
                <w:sz w:val="24"/>
                <w:szCs w:val="36"/>
              </w:rPr>
              <w:t>java.util.ArrayList</w:t>
            </w:r>
            <w:proofErr w:type="spellEnd"/>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b/>
                <w:bCs/>
                <w:color w:val="7F0055"/>
                <w:kern w:val="0"/>
                <w:sz w:val="24"/>
                <w:szCs w:val="36"/>
              </w:rPr>
              <w:t>import</w:t>
            </w:r>
            <w:r w:rsidRPr="00AA05C7">
              <w:rPr>
                <w:rFonts w:ascii="Consolas" w:hAnsi="Consolas" w:cs="Consolas"/>
                <w:color w:val="000000"/>
                <w:kern w:val="0"/>
                <w:sz w:val="24"/>
                <w:szCs w:val="36"/>
              </w:rPr>
              <w:t xml:space="preserve"> </w:t>
            </w:r>
            <w:proofErr w:type="spellStart"/>
            <w:r w:rsidRPr="00AA05C7">
              <w:rPr>
                <w:rFonts w:ascii="Consolas" w:hAnsi="Consolas" w:cs="Consolas"/>
                <w:color w:val="000000"/>
                <w:kern w:val="0"/>
                <w:sz w:val="24"/>
                <w:szCs w:val="36"/>
              </w:rPr>
              <w:t>java.util.HashSet</w:t>
            </w:r>
            <w:proofErr w:type="spellEnd"/>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b/>
                <w:bCs/>
                <w:color w:val="7F0055"/>
                <w:kern w:val="0"/>
                <w:sz w:val="24"/>
                <w:szCs w:val="36"/>
              </w:rPr>
              <w:t>import</w:t>
            </w:r>
            <w:r w:rsidRPr="00AA05C7">
              <w:rPr>
                <w:rFonts w:ascii="Consolas" w:hAnsi="Consolas" w:cs="Consolas"/>
                <w:color w:val="000000"/>
                <w:kern w:val="0"/>
                <w:sz w:val="24"/>
                <w:szCs w:val="36"/>
              </w:rPr>
              <w:t xml:space="preserve"> </w:t>
            </w:r>
            <w:proofErr w:type="spellStart"/>
            <w:r w:rsidRPr="00AA05C7">
              <w:rPr>
                <w:rFonts w:ascii="Consolas" w:hAnsi="Consolas" w:cs="Consolas"/>
                <w:color w:val="000000"/>
                <w:kern w:val="0"/>
                <w:sz w:val="24"/>
                <w:szCs w:val="36"/>
              </w:rPr>
              <w:t>java.util.List</w:t>
            </w:r>
            <w:proofErr w:type="spellEnd"/>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b/>
                <w:bCs/>
                <w:color w:val="7F0055"/>
                <w:kern w:val="0"/>
                <w:sz w:val="24"/>
                <w:szCs w:val="36"/>
              </w:rPr>
              <w:t>public</w:t>
            </w:r>
            <w:r w:rsidRPr="00AA05C7">
              <w:rPr>
                <w:rFonts w:ascii="Consolas" w:hAnsi="Consolas" w:cs="Consolas"/>
                <w:color w:val="000000"/>
                <w:kern w:val="0"/>
                <w:sz w:val="24"/>
                <w:szCs w:val="36"/>
              </w:rPr>
              <w:t xml:space="preserve"> </w:t>
            </w:r>
            <w:r w:rsidRPr="00AA05C7">
              <w:rPr>
                <w:rFonts w:ascii="Consolas" w:hAnsi="Consolas" w:cs="Consolas"/>
                <w:b/>
                <w:bCs/>
                <w:color w:val="7F0055"/>
                <w:kern w:val="0"/>
                <w:sz w:val="24"/>
                <w:szCs w:val="36"/>
              </w:rPr>
              <w:t>class</w:t>
            </w:r>
            <w:r w:rsidRPr="00AA05C7">
              <w:rPr>
                <w:rFonts w:ascii="Consolas" w:hAnsi="Consolas" w:cs="Consolas"/>
                <w:color w:val="000000"/>
                <w:kern w:val="0"/>
                <w:sz w:val="24"/>
                <w:szCs w:val="36"/>
              </w:rPr>
              <w:t xml:space="preserve"> </w:t>
            </w:r>
            <w:r w:rsidRPr="00AA05C7">
              <w:rPr>
                <w:rFonts w:ascii="Consolas" w:hAnsi="Consolas" w:cs="Consolas"/>
                <w:color w:val="000000"/>
                <w:kern w:val="0"/>
                <w:sz w:val="24"/>
                <w:szCs w:val="36"/>
                <w:highlight w:val="lightGray"/>
              </w:rPr>
              <w:t>demo</w:t>
            </w:r>
            <w:r w:rsidRPr="00AA05C7">
              <w:rPr>
                <w:rFonts w:ascii="Consolas" w:hAnsi="Consolas" w:cs="Consolas"/>
                <w:color w:val="000000"/>
                <w:kern w:val="0"/>
                <w:sz w:val="24"/>
                <w:szCs w:val="36"/>
              </w:rPr>
              <w:t xml:space="preserve"> {</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b/>
                <w:bCs/>
                <w:color w:val="7F0055"/>
                <w:kern w:val="0"/>
                <w:sz w:val="24"/>
                <w:szCs w:val="36"/>
              </w:rPr>
              <w:t>public</w:t>
            </w:r>
            <w:r w:rsidRPr="00AA05C7">
              <w:rPr>
                <w:rFonts w:ascii="Consolas" w:hAnsi="Consolas" w:cs="Consolas"/>
                <w:color w:val="000000"/>
                <w:kern w:val="0"/>
                <w:sz w:val="24"/>
                <w:szCs w:val="36"/>
              </w:rPr>
              <w:t xml:space="preserve"> </w:t>
            </w:r>
            <w:r w:rsidRPr="00AA05C7">
              <w:rPr>
                <w:rFonts w:ascii="Consolas" w:hAnsi="Consolas" w:cs="Consolas"/>
                <w:b/>
                <w:bCs/>
                <w:color w:val="7F0055"/>
                <w:kern w:val="0"/>
                <w:sz w:val="24"/>
                <w:szCs w:val="36"/>
              </w:rPr>
              <w:t>static</w:t>
            </w:r>
            <w:r w:rsidRPr="00AA05C7">
              <w:rPr>
                <w:rFonts w:ascii="Consolas" w:hAnsi="Consolas" w:cs="Consolas"/>
                <w:color w:val="000000"/>
                <w:kern w:val="0"/>
                <w:sz w:val="24"/>
                <w:szCs w:val="36"/>
              </w:rPr>
              <w:t xml:space="preserve"> </w:t>
            </w:r>
            <w:r w:rsidRPr="00AA05C7">
              <w:rPr>
                <w:rFonts w:ascii="Consolas" w:hAnsi="Consolas" w:cs="Consolas"/>
                <w:b/>
                <w:bCs/>
                <w:color w:val="7F0055"/>
                <w:kern w:val="0"/>
                <w:sz w:val="24"/>
                <w:szCs w:val="36"/>
              </w:rPr>
              <w:t>void</w:t>
            </w:r>
            <w:r w:rsidRPr="00AA05C7">
              <w:rPr>
                <w:rFonts w:ascii="Consolas" w:hAnsi="Consolas" w:cs="Consolas"/>
                <w:color w:val="000000"/>
                <w:kern w:val="0"/>
                <w:sz w:val="24"/>
                <w:szCs w:val="36"/>
              </w:rPr>
              <w:t xml:space="preserve"> main(String[] </w:t>
            </w:r>
            <w:proofErr w:type="spellStart"/>
            <w:r w:rsidRPr="00AA05C7">
              <w:rPr>
                <w:rFonts w:ascii="Consolas" w:hAnsi="Consolas" w:cs="Consolas"/>
                <w:color w:val="6A3E3E"/>
                <w:kern w:val="0"/>
                <w:sz w:val="24"/>
                <w:szCs w:val="36"/>
              </w:rPr>
              <w:t>args</w:t>
            </w:r>
            <w:proofErr w:type="spellEnd"/>
            <w:r w:rsidRPr="00AA05C7">
              <w:rPr>
                <w:rFonts w:ascii="Consolas" w:hAnsi="Consolas" w:cs="Consolas"/>
                <w:color w:val="000000"/>
                <w:kern w:val="0"/>
                <w:sz w:val="24"/>
                <w:szCs w:val="36"/>
              </w:rPr>
              <w:t>) {</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t xml:space="preserve">List&lt;String&gt; </w:t>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 xml:space="preserve"> = </w:t>
            </w:r>
            <w:r w:rsidRPr="00AA05C7">
              <w:rPr>
                <w:rFonts w:ascii="Consolas" w:hAnsi="Consolas" w:cs="Consolas"/>
                <w:b/>
                <w:bCs/>
                <w:color w:val="7F0055"/>
                <w:kern w:val="0"/>
                <w:sz w:val="24"/>
                <w:szCs w:val="36"/>
              </w:rPr>
              <w:t>new</w:t>
            </w:r>
            <w:r w:rsidRPr="00AA05C7">
              <w:rPr>
                <w:rFonts w:ascii="Consolas" w:hAnsi="Consolas" w:cs="Consolas"/>
                <w:color w:val="000000"/>
                <w:kern w:val="0"/>
                <w:sz w:val="24"/>
                <w:szCs w:val="36"/>
              </w:rPr>
              <w:t xml:space="preserve"> </w:t>
            </w:r>
            <w:proofErr w:type="spellStart"/>
            <w:r w:rsidRPr="00AA05C7">
              <w:rPr>
                <w:rFonts w:ascii="Consolas" w:hAnsi="Consolas" w:cs="Consolas"/>
                <w:color w:val="000000"/>
                <w:kern w:val="0"/>
                <w:sz w:val="24"/>
                <w:szCs w:val="36"/>
              </w:rPr>
              <w:t>ArrayList</w:t>
            </w:r>
            <w:proofErr w:type="spellEnd"/>
            <w:r w:rsidRPr="00AA05C7">
              <w:rPr>
                <w:rFonts w:ascii="Consolas" w:hAnsi="Consolas" w:cs="Consolas"/>
                <w:color w:val="000000"/>
                <w:kern w:val="0"/>
                <w:sz w:val="24"/>
                <w:szCs w:val="36"/>
              </w:rPr>
              <w:t>&lt;String&gt;();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.add(</w:t>
            </w:r>
            <w:r w:rsidRPr="00AA05C7">
              <w:rPr>
                <w:rFonts w:ascii="Consolas" w:hAnsi="Consolas" w:cs="Consolas"/>
                <w:color w:val="2A00FF"/>
                <w:kern w:val="0"/>
                <w:sz w:val="24"/>
                <w:szCs w:val="36"/>
              </w:rPr>
              <w:t>"8"</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.add(</w:t>
            </w:r>
            <w:r w:rsidRPr="00AA05C7">
              <w:rPr>
                <w:rFonts w:ascii="Consolas" w:hAnsi="Consolas" w:cs="Consolas"/>
                <w:color w:val="2A00FF"/>
                <w:kern w:val="0"/>
                <w:sz w:val="24"/>
                <w:szCs w:val="36"/>
              </w:rPr>
              <w:t>"8"</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.add(</w:t>
            </w:r>
            <w:r w:rsidRPr="00AA05C7">
              <w:rPr>
                <w:rFonts w:ascii="Consolas" w:hAnsi="Consolas" w:cs="Consolas"/>
                <w:color w:val="2A00FF"/>
                <w:kern w:val="0"/>
                <w:sz w:val="24"/>
                <w:szCs w:val="36"/>
              </w:rPr>
              <w:t>"9"</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.add(</w:t>
            </w:r>
            <w:r w:rsidRPr="00AA05C7">
              <w:rPr>
                <w:rFonts w:ascii="Consolas" w:hAnsi="Consolas" w:cs="Consolas"/>
                <w:color w:val="2A00FF"/>
                <w:kern w:val="0"/>
                <w:sz w:val="24"/>
                <w:szCs w:val="36"/>
              </w:rPr>
              <w:t>"9"</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.add(</w:t>
            </w:r>
            <w:r w:rsidRPr="00AA05C7">
              <w:rPr>
                <w:rFonts w:ascii="Consolas" w:hAnsi="Consolas" w:cs="Consolas"/>
                <w:color w:val="2A00FF"/>
                <w:kern w:val="0"/>
                <w:sz w:val="24"/>
                <w:szCs w:val="36"/>
              </w:rPr>
              <w:t>"0"</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proofErr w:type="spellStart"/>
            <w:r w:rsidRPr="00AA05C7">
              <w:rPr>
                <w:rFonts w:ascii="Consolas" w:hAnsi="Consolas" w:cs="Consolas"/>
                <w:color w:val="000000"/>
                <w:kern w:val="0"/>
                <w:sz w:val="24"/>
                <w:szCs w:val="36"/>
              </w:rPr>
              <w:t>System.</w:t>
            </w:r>
            <w:r w:rsidRPr="00AA05C7">
              <w:rPr>
                <w:rFonts w:ascii="Consolas" w:hAnsi="Consolas" w:cs="Consolas"/>
                <w:b/>
                <w:bCs/>
                <w:i/>
                <w:iCs/>
                <w:color w:val="0000C0"/>
                <w:kern w:val="0"/>
                <w:sz w:val="24"/>
                <w:szCs w:val="36"/>
              </w:rPr>
              <w:t>out</w:t>
            </w:r>
            <w:r w:rsidRPr="00AA05C7">
              <w:rPr>
                <w:rFonts w:ascii="Consolas" w:hAnsi="Consolas" w:cs="Consolas"/>
                <w:color w:val="000000"/>
                <w:kern w:val="0"/>
                <w:sz w:val="24"/>
                <w:szCs w:val="36"/>
              </w:rPr>
              <w:t>.println</w:t>
            </w:r>
            <w:proofErr w:type="spellEnd"/>
            <w:r w:rsidRPr="00AA05C7">
              <w:rPr>
                <w:rFonts w:ascii="Consolas" w:hAnsi="Consolas" w:cs="Consolas"/>
                <w:color w:val="000000"/>
                <w:kern w:val="0"/>
                <w:sz w:val="24"/>
                <w:szCs w:val="36"/>
              </w:rPr>
              <w:t>(</w:t>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3F7F5F"/>
                <w:kern w:val="0"/>
                <w:sz w:val="24"/>
                <w:szCs w:val="36"/>
              </w:rPr>
              <w:t xml:space="preserve">// </w:t>
            </w:r>
            <w:r w:rsidRPr="00AA05C7">
              <w:rPr>
                <w:rFonts w:ascii="Consolas" w:hAnsi="Consolas" w:cs="Consolas"/>
                <w:color w:val="3F7F5F"/>
                <w:kern w:val="0"/>
                <w:sz w:val="24"/>
                <w:szCs w:val="36"/>
              </w:rPr>
              <w:t>方法</w:t>
            </w:r>
            <w:r w:rsidRPr="00AA05C7">
              <w:rPr>
                <w:rFonts w:ascii="Consolas" w:hAnsi="Consolas" w:cs="Consolas"/>
                <w:color w:val="3F7F5F"/>
                <w:kern w:val="0"/>
                <w:sz w:val="24"/>
                <w:szCs w:val="36"/>
              </w:rPr>
              <w:t>:</w:t>
            </w:r>
            <w:r w:rsidRPr="00AA05C7">
              <w:rPr>
                <w:rFonts w:ascii="Consolas" w:hAnsi="Consolas" w:cs="Consolas"/>
                <w:color w:val="3F7F5F"/>
                <w:kern w:val="0"/>
                <w:sz w:val="24"/>
                <w:szCs w:val="36"/>
              </w:rPr>
              <w:t>将</w:t>
            </w:r>
            <w:r w:rsidRPr="00AA05C7">
              <w:rPr>
                <w:rFonts w:ascii="Consolas" w:hAnsi="Consolas" w:cs="Consolas"/>
                <w:color w:val="3F7F5F"/>
                <w:kern w:val="0"/>
                <w:sz w:val="24"/>
                <w:szCs w:val="36"/>
              </w:rPr>
              <w:t>List</w:t>
            </w:r>
            <w:r w:rsidRPr="00AA05C7">
              <w:rPr>
                <w:rFonts w:ascii="Consolas" w:hAnsi="Consolas" w:cs="Consolas"/>
                <w:color w:val="3F7F5F"/>
                <w:kern w:val="0"/>
                <w:sz w:val="24"/>
                <w:szCs w:val="36"/>
              </w:rPr>
              <w:t>中数据取出来来存到</w:t>
            </w:r>
            <w:r w:rsidRPr="00AA05C7">
              <w:rPr>
                <w:rFonts w:ascii="Consolas" w:hAnsi="Consolas" w:cs="Consolas"/>
                <w:color w:val="3F7F5F"/>
                <w:kern w:val="0"/>
                <w:sz w:val="24"/>
                <w:szCs w:val="36"/>
              </w:rPr>
              <w:t>Set</w:t>
            </w:r>
            <w:r w:rsidRPr="00AA05C7">
              <w:rPr>
                <w:rFonts w:ascii="Consolas" w:hAnsi="Consolas" w:cs="Consolas"/>
                <w:color w:val="3F7F5F"/>
                <w:kern w:val="0"/>
                <w:sz w:val="24"/>
                <w:szCs w:val="36"/>
              </w:rPr>
              <w:t>中</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t xml:space="preserve">HashSet&lt;String&gt; </w:t>
            </w:r>
            <w:r w:rsidRPr="00AA05C7">
              <w:rPr>
                <w:rFonts w:ascii="Consolas" w:hAnsi="Consolas" w:cs="Consolas"/>
                <w:color w:val="6A3E3E"/>
                <w:kern w:val="0"/>
                <w:sz w:val="24"/>
                <w:szCs w:val="36"/>
              </w:rPr>
              <w:t>set</w:t>
            </w:r>
            <w:r w:rsidRPr="00AA05C7">
              <w:rPr>
                <w:rFonts w:ascii="Consolas" w:hAnsi="Consolas" w:cs="Consolas"/>
                <w:color w:val="000000"/>
                <w:kern w:val="0"/>
                <w:sz w:val="24"/>
                <w:szCs w:val="36"/>
              </w:rPr>
              <w:t xml:space="preserve"> = </w:t>
            </w:r>
            <w:r w:rsidRPr="00AA05C7">
              <w:rPr>
                <w:rFonts w:ascii="Consolas" w:hAnsi="Consolas" w:cs="Consolas"/>
                <w:b/>
                <w:bCs/>
                <w:color w:val="7F0055"/>
                <w:kern w:val="0"/>
                <w:sz w:val="24"/>
                <w:szCs w:val="36"/>
              </w:rPr>
              <w:t>new</w:t>
            </w:r>
            <w:r w:rsidRPr="00AA05C7">
              <w:rPr>
                <w:rFonts w:ascii="Consolas" w:hAnsi="Consolas" w:cs="Consolas"/>
                <w:color w:val="000000"/>
                <w:kern w:val="0"/>
                <w:sz w:val="24"/>
                <w:szCs w:val="36"/>
              </w:rPr>
              <w:t xml:space="preserve"> HashSet&lt;String&gt;();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b/>
                <w:bCs/>
                <w:color w:val="7F0055"/>
                <w:kern w:val="0"/>
                <w:sz w:val="24"/>
                <w:szCs w:val="36"/>
              </w:rPr>
              <w:t>for</w:t>
            </w:r>
            <w:r w:rsidRPr="00AA05C7">
              <w:rPr>
                <w:rFonts w:ascii="Consolas" w:hAnsi="Consolas" w:cs="Consolas"/>
                <w:color w:val="000000"/>
                <w:kern w:val="0"/>
                <w:sz w:val="24"/>
                <w:szCs w:val="36"/>
              </w:rPr>
              <w:t xml:space="preserve"> (</w:t>
            </w:r>
            <w:r w:rsidRPr="00AA05C7">
              <w:rPr>
                <w:rFonts w:ascii="Consolas" w:hAnsi="Consolas" w:cs="Consolas"/>
                <w:b/>
                <w:bCs/>
                <w:color w:val="7F0055"/>
                <w:kern w:val="0"/>
                <w:sz w:val="24"/>
                <w:szCs w:val="36"/>
              </w:rPr>
              <w:t>int</w:t>
            </w:r>
            <w:r w:rsidRPr="00AA05C7">
              <w:rPr>
                <w:rFonts w:ascii="Consolas" w:hAnsi="Consolas" w:cs="Consolas"/>
                <w:color w:val="000000"/>
                <w:kern w:val="0"/>
                <w:sz w:val="24"/>
                <w:szCs w:val="36"/>
              </w:rPr>
              <w:t xml:space="preserve"> </w:t>
            </w:r>
            <w:proofErr w:type="spellStart"/>
            <w:r w:rsidRPr="00AA05C7">
              <w:rPr>
                <w:rFonts w:ascii="Consolas" w:hAnsi="Consolas" w:cs="Consolas"/>
                <w:color w:val="6A3E3E"/>
                <w:kern w:val="0"/>
                <w:sz w:val="24"/>
                <w:szCs w:val="36"/>
              </w:rPr>
              <w:t>i</w:t>
            </w:r>
            <w:proofErr w:type="spellEnd"/>
            <w:r w:rsidRPr="00AA05C7">
              <w:rPr>
                <w:rFonts w:ascii="Consolas" w:hAnsi="Consolas" w:cs="Consolas"/>
                <w:color w:val="000000"/>
                <w:kern w:val="0"/>
                <w:sz w:val="24"/>
                <w:szCs w:val="36"/>
              </w:rPr>
              <w:t xml:space="preserve"> = 0; </w:t>
            </w:r>
            <w:proofErr w:type="spellStart"/>
            <w:r w:rsidRPr="00AA05C7">
              <w:rPr>
                <w:rFonts w:ascii="Consolas" w:hAnsi="Consolas" w:cs="Consolas"/>
                <w:color w:val="6A3E3E"/>
                <w:kern w:val="0"/>
                <w:sz w:val="24"/>
                <w:szCs w:val="36"/>
              </w:rPr>
              <w:t>i</w:t>
            </w:r>
            <w:proofErr w:type="spellEnd"/>
            <w:r w:rsidRPr="00AA05C7">
              <w:rPr>
                <w:rFonts w:ascii="Consolas" w:hAnsi="Consolas" w:cs="Consolas"/>
                <w:color w:val="000000"/>
                <w:kern w:val="0"/>
                <w:sz w:val="24"/>
                <w:szCs w:val="36"/>
              </w:rPr>
              <w:t xml:space="preserve"> &lt; </w:t>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 xml:space="preserve">.size(); </w:t>
            </w:r>
            <w:proofErr w:type="spellStart"/>
            <w:r w:rsidRPr="00AA05C7">
              <w:rPr>
                <w:rFonts w:ascii="Consolas" w:hAnsi="Consolas" w:cs="Consolas"/>
                <w:color w:val="6A3E3E"/>
                <w:kern w:val="0"/>
                <w:sz w:val="24"/>
                <w:szCs w:val="36"/>
              </w:rPr>
              <w:t>i</w:t>
            </w:r>
            <w:proofErr w:type="spellEnd"/>
            <w:r w:rsidRPr="00AA05C7">
              <w:rPr>
                <w:rFonts w:ascii="Consolas" w:hAnsi="Consolas" w:cs="Consolas"/>
                <w:color w:val="000000"/>
                <w:kern w:val="0"/>
                <w:sz w:val="24"/>
                <w:szCs w:val="36"/>
              </w:rPr>
              <w:t>++) {</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proofErr w:type="spellStart"/>
            <w:r w:rsidRPr="00AA05C7">
              <w:rPr>
                <w:rFonts w:ascii="Consolas" w:hAnsi="Consolas" w:cs="Consolas"/>
                <w:color w:val="6A3E3E"/>
                <w:kern w:val="0"/>
                <w:sz w:val="24"/>
                <w:szCs w:val="36"/>
              </w:rPr>
              <w:t>set</w:t>
            </w:r>
            <w:r w:rsidRPr="00AA05C7">
              <w:rPr>
                <w:rFonts w:ascii="Consolas" w:hAnsi="Consolas" w:cs="Consolas"/>
                <w:color w:val="000000"/>
                <w:kern w:val="0"/>
                <w:sz w:val="24"/>
                <w:szCs w:val="36"/>
              </w:rPr>
              <w:t>.add</w:t>
            </w:r>
            <w:proofErr w:type="spellEnd"/>
            <w:r w:rsidRPr="00AA05C7">
              <w:rPr>
                <w:rFonts w:ascii="Consolas" w:hAnsi="Consolas" w:cs="Consolas"/>
                <w:color w:val="000000"/>
                <w:kern w:val="0"/>
                <w:sz w:val="24"/>
                <w:szCs w:val="36"/>
              </w:rPr>
              <w:t>(</w:t>
            </w:r>
            <w:r w:rsidRPr="00AA05C7">
              <w:rPr>
                <w:rFonts w:ascii="Consolas" w:hAnsi="Consolas" w:cs="Consolas"/>
                <w:color w:val="6A3E3E"/>
                <w:kern w:val="0"/>
                <w:sz w:val="24"/>
                <w:szCs w:val="36"/>
              </w:rPr>
              <w:t>li1</w:t>
            </w:r>
            <w:r w:rsidRPr="00AA05C7">
              <w:rPr>
                <w:rFonts w:ascii="Consolas" w:hAnsi="Consolas" w:cs="Consolas"/>
                <w:color w:val="000000"/>
                <w:kern w:val="0"/>
                <w:sz w:val="24"/>
                <w:szCs w:val="36"/>
              </w:rPr>
              <w:t>.get(</w:t>
            </w:r>
            <w:proofErr w:type="spellStart"/>
            <w:r w:rsidRPr="00AA05C7">
              <w:rPr>
                <w:rFonts w:ascii="Consolas" w:hAnsi="Consolas" w:cs="Consolas"/>
                <w:color w:val="6A3E3E"/>
                <w:kern w:val="0"/>
                <w:sz w:val="24"/>
                <w:szCs w:val="36"/>
              </w:rPr>
              <w:t>i</w:t>
            </w:r>
            <w:proofErr w:type="spellEnd"/>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r>
            <w:r w:rsidRPr="00AA05C7">
              <w:rPr>
                <w:rFonts w:ascii="Consolas" w:hAnsi="Consolas" w:cs="Consolas"/>
                <w:color w:val="000000"/>
                <w:kern w:val="0"/>
                <w:sz w:val="24"/>
                <w:szCs w:val="36"/>
              </w:rPr>
              <w:tab/>
            </w:r>
            <w:proofErr w:type="spellStart"/>
            <w:r w:rsidRPr="00AA05C7">
              <w:rPr>
                <w:rFonts w:ascii="Consolas" w:hAnsi="Consolas" w:cs="Consolas"/>
                <w:color w:val="000000"/>
                <w:kern w:val="0"/>
                <w:sz w:val="24"/>
                <w:szCs w:val="36"/>
              </w:rPr>
              <w:t>System.</w:t>
            </w:r>
            <w:r w:rsidRPr="00AA05C7">
              <w:rPr>
                <w:rFonts w:ascii="Consolas" w:hAnsi="Consolas" w:cs="Consolas"/>
                <w:b/>
                <w:bCs/>
                <w:i/>
                <w:iCs/>
                <w:color w:val="0000C0"/>
                <w:kern w:val="0"/>
                <w:sz w:val="24"/>
                <w:szCs w:val="36"/>
              </w:rPr>
              <w:t>out</w:t>
            </w:r>
            <w:r w:rsidRPr="00AA05C7">
              <w:rPr>
                <w:rFonts w:ascii="Consolas" w:hAnsi="Consolas" w:cs="Consolas"/>
                <w:color w:val="000000"/>
                <w:kern w:val="0"/>
                <w:sz w:val="24"/>
                <w:szCs w:val="36"/>
              </w:rPr>
              <w:t>.println</w:t>
            </w:r>
            <w:proofErr w:type="spellEnd"/>
            <w:r w:rsidRPr="00AA05C7">
              <w:rPr>
                <w:rFonts w:ascii="Consolas" w:hAnsi="Consolas" w:cs="Consolas"/>
                <w:color w:val="000000"/>
                <w:kern w:val="0"/>
                <w:sz w:val="24"/>
                <w:szCs w:val="36"/>
              </w:rPr>
              <w:t>(</w:t>
            </w:r>
            <w:r w:rsidRPr="00AA05C7">
              <w:rPr>
                <w:rFonts w:ascii="Consolas" w:hAnsi="Consolas" w:cs="Consolas"/>
                <w:color w:val="6A3E3E"/>
                <w:kern w:val="0"/>
                <w:sz w:val="24"/>
                <w:szCs w:val="36"/>
              </w:rPr>
              <w:t>set</w:t>
            </w:r>
            <w:r w:rsidRPr="00AA05C7">
              <w:rPr>
                <w:rFonts w:ascii="Consolas" w:hAnsi="Consolas" w:cs="Consolas"/>
                <w:color w:val="000000"/>
                <w:kern w:val="0"/>
                <w:sz w:val="24"/>
                <w:szCs w:val="36"/>
              </w:rPr>
              <w:t>);</w:t>
            </w:r>
          </w:p>
          <w:p w:rsidR="00AA05C7" w:rsidRPr="00AA05C7" w:rsidRDefault="00AA05C7" w:rsidP="00AA05C7">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ab/>
              <w:t>}</w:t>
            </w:r>
          </w:p>
          <w:p w:rsidR="001A71AB" w:rsidRPr="00AA05C7" w:rsidRDefault="00AA05C7" w:rsidP="00B7783A">
            <w:pPr>
              <w:autoSpaceDE w:val="0"/>
              <w:autoSpaceDN w:val="0"/>
              <w:adjustRightInd w:val="0"/>
              <w:jc w:val="left"/>
              <w:rPr>
                <w:rFonts w:ascii="Consolas" w:hAnsi="Consolas" w:cs="Consolas"/>
                <w:kern w:val="0"/>
                <w:sz w:val="24"/>
                <w:szCs w:val="36"/>
              </w:rPr>
            </w:pPr>
            <w:r w:rsidRPr="00AA05C7">
              <w:rPr>
                <w:rFonts w:ascii="Consolas" w:hAnsi="Consolas" w:cs="Consolas"/>
                <w:color w:val="000000"/>
                <w:kern w:val="0"/>
                <w:sz w:val="24"/>
                <w:szCs w:val="36"/>
              </w:rPr>
              <w:t>}</w:t>
            </w:r>
          </w:p>
        </w:tc>
      </w:tr>
    </w:tbl>
    <w:p w:rsidR="001A71AB" w:rsidRDefault="001A71AB" w:rsidP="00D9270F">
      <w:pPr>
        <w:pStyle w:val="a7"/>
        <w:ind w:left="1697" w:firstLineChars="0" w:firstLine="0"/>
      </w:pPr>
    </w:p>
    <w:p w:rsidR="00AB4276" w:rsidRPr="005A4150" w:rsidRDefault="00AB4276" w:rsidP="0086448A">
      <w:pPr>
        <w:pStyle w:val="a7"/>
        <w:numPr>
          <w:ilvl w:val="0"/>
          <w:numId w:val="2"/>
        </w:numPr>
        <w:ind w:firstLineChars="0"/>
        <w:outlineLvl w:val="1"/>
        <w:rPr>
          <w:b/>
        </w:rPr>
      </w:pPr>
      <w:r w:rsidRPr="005A4150">
        <w:rPr>
          <w:rFonts w:hint="eastAsia"/>
          <w:b/>
        </w:rPr>
        <w:t>IO</w:t>
      </w:r>
    </w:p>
    <w:p w:rsidR="008D1DAF" w:rsidRPr="00232C09" w:rsidRDefault="00F57AFB" w:rsidP="00254DCB">
      <w:pPr>
        <w:pStyle w:val="a7"/>
        <w:numPr>
          <w:ilvl w:val="0"/>
          <w:numId w:val="11"/>
        </w:numPr>
        <w:ind w:firstLineChars="0"/>
        <w:outlineLvl w:val="2"/>
        <w:rPr>
          <w:color w:val="000000" w:themeColor="text1"/>
        </w:rPr>
      </w:pPr>
      <w:r>
        <w:rPr>
          <w:rFonts w:hint="eastAsia"/>
          <w:b/>
          <w:color w:val="000000" w:themeColor="text1"/>
        </w:rPr>
        <w:t>Java</w:t>
      </w:r>
      <w:r w:rsidR="001D13AC" w:rsidRPr="001D13AC">
        <w:rPr>
          <w:rFonts w:hint="eastAsia"/>
          <w:b/>
          <w:color w:val="000000" w:themeColor="text1"/>
        </w:rPr>
        <w:t>中有几种类型的流</w:t>
      </w:r>
    </w:p>
    <w:p w:rsidR="001D13AC" w:rsidRPr="001D13AC" w:rsidRDefault="001D13AC" w:rsidP="001D13AC">
      <w:pPr>
        <w:pStyle w:val="a7"/>
        <w:ind w:left="1260" w:firstLineChars="0" w:firstLine="0"/>
        <w:rPr>
          <w:lang w:val="en-GB"/>
        </w:rPr>
      </w:pPr>
      <w:r w:rsidRPr="001D13AC">
        <w:rPr>
          <w:rFonts w:hint="eastAsia"/>
          <w:lang w:val="en-GB"/>
        </w:rPr>
        <w:t>按照流的方向：输入流（</w:t>
      </w:r>
      <w:proofErr w:type="spellStart"/>
      <w:r w:rsidRPr="001D13AC">
        <w:rPr>
          <w:rFonts w:hint="eastAsia"/>
          <w:lang w:val="en-GB"/>
        </w:rPr>
        <w:t>inputStream</w:t>
      </w:r>
      <w:proofErr w:type="spellEnd"/>
      <w:r w:rsidRPr="001D13AC">
        <w:rPr>
          <w:rFonts w:hint="eastAsia"/>
          <w:lang w:val="en-GB"/>
        </w:rPr>
        <w:t>）和输出流（</w:t>
      </w:r>
      <w:proofErr w:type="spellStart"/>
      <w:r w:rsidRPr="001D13AC">
        <w:rPr>
          <w:rFonts w:hint="eastAsia"/>
          <w:lang w:val="en-GB"/>
        </w:rPr>
        <w:t>outputStream</w:t>
      </w:r>
      <w:proofErr w:type="spellEnd"/>
      <w:r w:rsidRPr="001D13AC">
        <w:rPr>
          <w:rFonts w:hint="eastAsia"/>
          <w:lang w:val="en-GB"/>
        </w:rPr>
        <w:t>）。</w:t>
      </w:r>
    </w:p>
    <w:p w:rsidR="001D13AC" w:rsidRPr="001D13AC" w:rsidRDefault="00E27500" w:rsidP="001D13AC">
      <w:pPr>
        <w:pStyle w:val="a7"/>
        <w:ind w:left="1260" w:firstLineChars="0" w:firstLine="0"/>
        <w:rPr>
          <w:lang w:val="en-GB"/>
        </w:rPr>
      </w:pPr>
      <w:r>
        <w:rPr>
          <w:rFonts w:hint="eastAsia"/>
          <w:lang w:val="en-GB"/>
        </w:rPr>
        <w:t>按照实现功能分：节点流（可以从</w:t>
      </w:r>
      <w:r w:rsidR="001D13AC" w:rsidRPr="001D13AC">
        <w:rPr>
          <w:rFonts w:hint="eastAsia"/>
          <w:lang w:val="en-GB"/>
        </w:rPr>
        <w:t>一个特定的地方（节点）读写数据。如</w:t>
      </w:r>
      <w:r w:rsidR="001D13AC" w:rsidRPr="001D13AC">
        <w:rPr>
          <w:rFonts w:hint="eastAsia"/>
          <w:lang w:val="en-GB"/>
        </w:rPr>
        <w:t xml:space="preserve"> </w:t>
      </w:r>
      <w:proofErr w:type="spellStart"/>
      <w:r w:rsidR="001D13AC" w:rsidRPr="001D13AC">
        <w:rPr>
          <w:rFonts w:hint="eastAsia"/>
          <w:lang w:val="en-GB"/>
        </w:rPr>
        <w:t>FileReader</w:t>
      </w:r>
      <w:proofErr w:type="spellEnd"/>
      <w:r>
        <w:rPr>
          <w:rFonts w:hint="eastAsia"/>
          <w:lang w:val="en-GB"/>
        </w:rPr>
        <w:t>）和处理流（</w:t>
      </w:r>
      <w:r w:rsidR="001D13AC" w:rsidRPr="001D13AC">
        <w:rPr>
          <w:rFonts w:hint="eastAsia"/>
          <w:lang w:val="en-GB"/>
        </w:rPr>
        <w:t>对一个已存在的流的连接和封装，通过所封装的流的功能调用实现数据读写。如</w:t>
      </w:r>
      <w:r w:rsidR="001D13AC" w:rsidRPr="001D13AC">
        <w:rPr>
          <w:rFonts w:hint="eastAsia"/>
          <w:lang w:val="en-GB"/>
        </w:rPr>
        <w:t xml:space="preserve"> </w:t>
      </w:r>
      <w:proofErr w:type="spellStart"/>
      <w:r w:rsidR="001D13AC" w:rsidRPr="001D13AC">
        <w:rPr>
          <w:rFonts w:hint="eastAsia"/>
          <w:lang w:val="en-GB"/>
        </w:rPr>
        <w:t>BufferedReader</w:t>
      </w:r>
      <w:proofErr w:type="spellEnd"/>
      <w:r w:rsidR="001D13AC" w:rsidRPr="001D13AC">
        <w:rPr>
          <w:rFonts w:hint="eastAsia"/>
          <w:lang w:val="en-GB"/>
        </w:rPr>
        <w:t>。处理流的构造方法总是要带一个其他的</w:t>
      </w:r>
      <w:proofErr w:type="gramStart"/>
      <w:r w:rsidR="001D13AC" w:rsidRPr="001D13AC">
        <w:rPr>
          <w:rFonts w:hint="eastAsia"/>
          <w:lang w:val="en-GB"/>
        </w:rPr>
        <w:t>流对象</w:t>
      </w:r>
      <w:proofErr w:type="gramEnd"/>
      <w:r w:rsidR="001D13AC" w:rsidRPr="001D13AC">
        <w:rPr>
          <w:rFonts w:hint="eastAsia"/>
          <w:lang w:val="en-GB"/>
        </w:rPr>
        <w:t>做参数。一个</w:t>
      </w:r>
      <w:proofErr w:type="gramStart"/>
      <w:r w:rsidR="001D13AC" w:rsidRPr="001D13AC">
        <w:rPr>
          <w:rFonts w:hint="eastAsia"/>
          <w:lang w:val="en-GB"/>
        </w:rPr>
        <w:t>流对象</w:t>
      </w:r>
      <w:proofErr w:type="gramEnd"/>
      <w:r w:rsidR="001D13AC" w:rsidRPr="001D13AC">
        <w:rPr>
          <w:rFonts w:hint="eastAsia"/>
          <w:lang w:val="en-GB"/>
        </w:rPr>
        <w:t>经过其他流的多次包装，称为流的链接。）</w:t>
      </w:r>
    </w:p>
    <w:p w:rsidR="001D13AC" w:rsidRDefault="001D13AC" w:rsidP="00342AAC">
      <w:pPr>
        <w:pStyle w:val="a7"/>
        <w:ind w:left="1260" w:firstLineChars="0" w:firstLine="0"/>
        <w:rPr>
          <w:lang w:val="en-GB"/>
        </w:rPr>
      </w:pPr>
      <w:r w:rsidRPr="001D13AC">
        <w:rPr>
          <w:rFonts w:hint="eastAsia"/>
          <w:lang w:val="en-GB"/>
        </w:rPr>
        <w:t>按照处理数据的单位：</w:t>
      </w:r>
      <w:r w:rsidRPr="001D13AC">
        <w:rPr>
          <w:rFonts w:hint="eastAsia"/>
          <w:lang w:val="en-GB"/>
        </w:rPr>
        <w:t xml:space="preserve"> </w:t>
      </w:r>
      <w:r w:rsidRPr="001D13AC">
        <w:rPr>
          <w:rFonts w:hint="eastAsia"/>
          <w:lang w:val="en-GB"/>
        </w:rPr>
        <w:t>字节流和字符流。字节流继承于</w:t>
      </w:r>
      <w:r w:rsidRPr="001D13AC">
        <w:rPr>
          <w:rFonts w:hint="eastAsia"/>
          <w:lang w:val="en-GB"/>
        </w:rPr>
        <w:t xml:space="preserve"> </w:t>
      </w:r>
      <w:proofErr w:type="spellStart"/>
      <w:r w:rsidRPr="001D13AC">
        <w:rPr>
          <w:rFonts w:hint="eastAsia"/>
          <w:lang w:val="en-GB"/>
        </w:rPr>
        <w:t>InputStream</w:t>
      </w:r>
      <w:proofErr w:type="spellEnd"/>
      <w:r w:rsidRPr="001D13AC">
        <w:rPr>
          <w:rFonts w:hint="eastAsia"/>
          <w:lang w:val="en-GB"/>
        </w:rPr>
        <w:t xml:space="preserve"> </w:t>
      </w:r>
      <w:r w:rsidRPr="001D13AC">
        <w:rPr>
          <w:rFonts w:hint="eastAsia"/>
          <w:lang w:val="en-GB"/>
        </w:rPr>
        <w:t>和</w:t>
      </w:r>
      <w:r w:rsidRPr="001D13AC">
        <w:rPr>
          <w:rFonts w:hint="eastAsia"/>
          <w:lang w:val="en-GB"/>
        </w:rPr>
        <w:t xml:space="preserve"> </w:t>
      </w:r>
      <w:proofErr w:type="spellStart"/>
      <w:r w:rsidRPr="001D13AC">
        <w:rPr>
          <w:rFonts w:hint="eastAsia"/>
          <w:lang w:val="en-GB"/>
        </w:rPr>
        <w:t>OutputStream</w:t>
      </w:r>
      <w:proofErr w:type="spellEnd"/>
      <w:r w:rsidRPr="001D13AC">
        <w:rPr>
          <w:rFonts w:hint="eastAsia"/>
          <w:lang w:val="en-GB"/>
        </w:rPr>
        <w:t xml:space="preserve"> </w:t>
      </w:r>
      <w:r w:rsidRPr="001D13AC">
        <w:rPr>
          <w:rFonts w:hint="eastAsia"/>
          <w:lang w:val="en-GB"/>
        </w:rPr>
        <w:t>，</w:t>
      </w:r>
      <w:r w:rsidRPr="001D13AC">
        <w:rPr>
          <w:rFonts w:hint="eastAsia"/>
          <w:lang w:val="en-GB"/>
        </w:rPr>
        <w:t xml:space="preserve"> </w:t>
      </w:r>
      <w:r w:rsidRPr="001D13AC">
        <w:rPr>
          <w:rFonts w:hint="eastAsia"/>
          <w:lang w:val="en-GB"/>
        </w:rPr>
        <w:t>字符流继承于</w:t>
      </w:r>
      <w:proofErr w:type="spellStart"/>
      <w:r w:rsidRPr="001D13AC">
        <w:rPr>
          <w:rFonts w:hint="eastAsia"/>
          <w:lang w:val="en-GB"/>
        </w:rPr>
        <w:t>InputStreamReader</w:t>
      </w:r>
      <w:proofErr w:type="spellEnd"/>
      <w:r w:rsidRPr="001D13AC">
        <w:rPr>
          <w:rFonts w:hint="eastAsia"/>
          <w:lang w:val="en-GB"/>
        </w:rPr>
        <w:t xml:space="preserve"> </w:t>
      </w:r>
      <w:r w:rsidRPr="001D13AC">
        <w:rPr>
          <w:rFonts w:hint="eastAsia"/>
          <w:lang w:val="en-GB"/>
        </w:rPr>
        <w:t>和</w:t>
      </w:r>
      <w:r w:rsidRPr="001D13AC">
        <w:rPr>
          <w:rFonts w:hint="eastAsia"/>
          <w:lang w:val="en-GB"/>
        </w:rPr>
        <w:t xml:space="preserve"> </w:t>
      </w:r>
      <w:proofErr w:type="spellStart"/>
      <w:r w:rsidRPr="001D13AC">
        <w:rPr>
          <w:rFonts w:hint="eastAsia"/>
          <w:lang w:val="en-GB"/>
        </w:rPr>
        <w:t>OutputStreamWriter</w:t>
      </w:r>
      <w:proofErr w:type="spellEnd"/>
      <w:r w:rsidRPr="001D13AC">
        <w:rPr>
          <w:rFonts w:hint="eastAsia"/>
          <w:lang w:val="en-GB"/>
        </w:rPr>
        <w:t xml:space="preserve"> </w:t>
      </w:r>
      <w:r w:rsidRPr="001D13AC">
        <w:rPr>
          <w:rFonts w:hint="eastAsia"/>
          <w:lang w:val="en-GB"/>
        </w:rPr>
        <w:t>。</w:t>
      </w:r>
    </w:p>
    <w:p w:rsidR="00342AAC" w:rsidRDefault="00342AAC" w:rsidP="00342AAC">
      <w:pPr>
        <w:pStyle w:val="a7"/>
        <w:ind w:left="1260" w:firstLineChars="0" w:firstLine="0"/>
        <w:rPr>
          <w:lang w:val="en-GB"/>
        </w:rPr>
      </w:pPr>
      <w:r>
        <w:rPr>
          <w:noProof/>
          <w:sz w:val="20"/>
        </w:rPr>
        <w:drawing>
          <wp:inline distT="0" distB="0" distL="0" distR="0" wp14:anchorId="6F79EFFC" wp14:editId="33F88FDB">
            <wp:extent cx="5274310" cy="1725947"/>
            <wp:effectExtent l="0" t="0" r="0" b="0"/>
            <wp:docPr id="9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png"/>
                    <pic:cNvPicPr/>
                  </pic:nvPicPr>
                  <pic:blipFill>
                    <a:blip r:embed="rId45" cstate="print"/>
                    <a:stretch>
                      <a:fillRect/>
                    </a:stretch>
                  </pic:blipFill>
                  <pic:spPr>
                    <a:xfrm>
                      <a:off x="0" y="0"/>
                      <a:ext cx="5274310" cy="1725947"/>
                    </a:xfrm>
                    <a:prstGeom prst="rect">
                      <a:avLst/>
                    </a:prstGeom>
                  </pic:spPr>
                </pic:pic>
              </a:graphicData>
            </a:graphic>
          </wp:inline>
        </w:drawing>
      </w:r>
    </w:p>
    <w:p w:rsidR="00342AAC" w:rsidRDefault="00342AAC" w:rsidP="00342AAC">
      <w:pPr>
        <w:pStyle w:val="a7"/>
        <w:ind w:left="1260" w:firstLineChars="0" w:firstLine="0"/>
        <w:rPr>
          <w:lang w:val="en-GB"/>
        </w:rPr>
      </w:pPr>
      <w:r>
        <w:rPr>
          <w:noProof/>
        </w:rPr>
        <w:drawing>
          <wp:anchor distT="0" distB="0" distL="0" distR="0" simplePos="0" relativeHeight="251659264" behindDoc="0" locked="0" layoutInCell="1" allowOverlap="1" wp14:anchorId="0EE7C497" wp14:editId="6C6D8BB3">
            <wp:simplePos x="0" y="0"/>
            <wp:positionH relativeFrom="page">
              <wp:posOffset>1981835</wp:posOffset>
            </wp:positionH>
            <wp:positionV relativeFrom="paragraph">
              <wp:posOffset>231140</wp:posOffset>
            </wp:positionV>
            <wp:extent cx="5151755" cy="1702435"/>
            <wp:effectExtent l="0" t="0" r="0" b="0"/>
            <wp:wrapTopAndBottom/>
            <wp:docPr id="9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8.png"/>
                    <pic:cNvPicPr/>
                  </pic:nvPicPr>
                  <pic:blipFill>
                    <a:blip r:embed="rId46" cstate="print"/>
                    <a:stretch>
                      <a:fillRect/>
                    </a:stretch>
                  </pic:blipFill>
                  <pic:spPr>
                    <a:xfrm>
                      <a:off x="0" y="0"/>
                      <a:ext cx="5151755" cy="1702435"/>
                    </a:xfrm>
                    <a:prstGeom prst="rect">
                      <a:avLst/>
                    </a:prstGeom>
                  </pic:spPr>
                </pic:pic>
              </a:graphicData>
            </a:graphic>
          </wp:anchor>
        </w:drawing>
      </w:r>
    </w:p>
    <w:p w:rsidR="00232C09" w:rsidRPr="00232C09" w:rsidRDefault="00232C09" w:rsidP="00254DCB">
      <w:pPr>
        <w:pStyle w:val="a7"/>
        <w:numPr>
          <w:ilvl w:val="0"/>
          <w:numId w:val="11"/>
        </w:numPr>
        <w:ind w:firstLineChars="0"/>
        <w:outlineLvl w:val="2"/>
        <w:rPr>
          <w:b/>
          <w:color w:val="000000" w:themeColor="text1"/>
        </w:rPr>
      </w:pPr>
      <w:bookmarkStart w:id="23" w:name="_Toc462308984"/>
      <w:r w:rsidRPr="00232C09">
        <w:rPr>
          <w:b/>
          <w:color w:val="000000" w:themeColor="text1"/>
        </w:rPr>
        <w:lastRenderedPageBreak/>
        <w:t>字节流与字符流的区别</w:t>
      </w:r>
      <w:bookmarkEnd w:id="23"/>
    </w:p>
    <w:p w:rsidR="00D17FAC" w:rsidRDefault="00D17FAC" w:rsidP="00D17FAC">
      <w:pPr>
        <w:pStyle w:val="a7"/>
        <w:ind w:left="1260"/>
      </w:pPr>
      <w:r>
        <w:rPr>
          <w:rFonts w:hint="eastAsia"/>
        </w:rPr>
        <w:t>字节流读取的时候，读到一个字节就返回一个字节；</w:t>
      </w:r>
      <w:r>
        <w:rPr>
          <w:rFonts w:hint="eastAsia"/>
        </w:rPr>
        <w:t xml:space="preserve"> </w:t>
      </w:r>
      <w:r>
        <w:rPr>
          <w:rFonts w:hint="eastAsia"/>
        </w:rPr>
        <w:t>字符流使用了字节流读到一个或多个字节（中文对应的字节数是两个，在</w:t>
      </w:r>
      <w:r>
        <w:rPr>
          <w:rFonts w:hint="eastAsia"/>
        </w:rPr>
        <w:t xml:space="preserve"> UTF-8 </w:t>
      </w:r>
      <w:r>
        <w:rPr>
          <w:rFonts w:hint="eastAsia"/>
        </w:rPr>
        <w:t>码表中是</w:t>
      </w:r>
      <w:r>
        <w:rPr>
          <w:rFonts w:hint="eastAsia"/>
        </w:rPr>
        <w:t xml:space="preserve"> 3 </w:t>
      </w:r>
      <w:proofErr w:type="gramStart"/>
      <w:r>
        <w:rPr>
          <w:rFonts w:hint="eastAsia"/>
        </w:rPr>
        <w:t>个</w:t>
      </w:r>
      <w:proofErr w:type="gramEnd"/>
      <w:r>
        <w:rPr>
          <w:rFonts w:hint="eastAsia"/>
        </w:rPr>
        <w:t>字节）时。先去查指定的编码表，将查到的字符返回。</w:t>
      </w:r>
      <w:r>
        <w:rPr>
          <w:rFonts w:hint="eastAsia"/>
        </w:rPr>
        <w:t xml:space="preserve"> </w:t>
      </w:r>
      <w:r>
        <w:rPr>
          <w:rFonts w:hint="eastAsia"/>
        </w:rPr>
        <w:t>字节流可以处理所有类型数据，如：图片，</w:t>
      </w:r>
      <w:r>
        <w:rPr>
          <w:rFonts w:hint="eastAsia"/>
        </w:rPr>
        <w:t>MP3</w:t>
      </w:r>
      <w:r>
        <w:rPr>
          <w:rFonts w:hint="eastAsia"/>
        </w:rPr>
        <w:t>，</w:t>
      </w:r>
      <w:r>
        <w:rPr>
          <w:rFonts w:hint="eastAsia"/>
        </w:rPr>
        <w:t xml:space="preserve">AVI </w:t>
      </w:r>
      <w:r>
        <w:rPr>
          <w:rFonts w:hint="eastAsia"/>
        </w:rPr>
        <w:t>视频文件，而字符流只能处理字符数据。只要是处理纯文本数据，就要优先考虑使用字符流，除此之外都用字节流。字节</w:t>
      </w:r>
      <w:proofErr w:type="gramStart"/>
      <w:r>
        <w:rPr>
          <w:rFonts w:hint="eastAsia"/>
        </w:rPr>
        <w:t>流主要</w:t>
      </w:r>
      <w:proofErr w:type="gramEnd"/>
      <w:r>
        <w:rPr>
          <w:rFonts w:hint="eastAsia"/>
        </w:rPr>
        <w:t>是操作</w:t>
      </w:r>
      <w:r>
        <w:rPr>
          <w:rFonts w:hint="eastAsia"/>
        </w:rPr>
        <w:t xml:space="preserve"> byte </w:t>
      </w:r>
      <w:r>
        <w:rPr>
          <w:rFonts w:hint="eastAsia"/>
        </w:rPr>
        <w:t>类型数据，以</w:t>
      </w:r>
      <w:r>
        <w:rPr>
          <w:rFonts w:hint="eastAsia"/>
        </w:rPr>
        <w:t xml:space="preserve"> byte </w:t>
      </w:r>
      <w:r>
        <w:rPr>
          <w:rFonts w:hint="eastAsia"/>
        </w:rPr>
        <w:t>数组为准，主要操作类就是</w:t>
      </w:r>
      <w:r>
        <w:rPr>
          <w:rFonts w:hint="eastAsia"/>
        </w:rPr>
        <w:t xml:space="preserve"> </w:t>
      </w:r>
      <w:proofErr w:type="spellStart"/>
      <w:r>
        <w:rPr>
          <w:rFonts w:hint="eastAsia"/>
        </w:rPr>
        <w:t>OutputStream</w:t>
      </w:r>
      <w:proofErr w:type="spellEnd"/>
      <w:r>
        <w:rPr>
          <w:rFonts w:hint="eastAsia"/>
        </w:rPr>
        <w:t>、</w:t>
      </w:r>
      <w:proofErr w:type="spellStart"/>
      <w:r>
        <w:rPr>
          <w:rFonts w:hint="eastAsia"/>
        </w:rPr>
        <w:t>InputStream</w:t>
      </w:r>
      <w:proofErr w:type="spellEnd"/>
    </w:p>
    <w:p w:rsidR="00232C09" w:rsidRDefault="00D17FAC" w:rsidP="00D17FAC">
      <w:pPr>
        <w:pStyle w:val="a7"/>
        <w:ind w:left="1260" w:firstLineChars="0" w:firstLine="0"/>
      </w:pPr>
      <w:r>
        <w:rPr>
          <w:rFonts w:hint="eastAsia"/>
        </w:rPr>
        <w:tab/>
      </w:r>
      <w:r>
        <w:rPr>
          <w:rFonts w:hint="eastAsia"/>
        </w:rPr>
        <w:t>字符流处理的单元为</w:t>
      </w:r>
      <w:r>
        <w:rPr>
          <w:rFonts w:hint="eastAsia"/>
        </w:rPr>
        <w:t xml:space="preserve"> 2 </w:t>
      </w:r>
      <w:proofErr w:type="gramStart"/>
      <w:r>
        <w:rPr>
          <w:rFonts w:hint="eastAsia"/>
        </w:rPr>
        <w:t>个</w:t>
      </w:r>
      <w:proofErr w:type="gramEnd"/>
      <w:r>
        <w:rPr>
          <w:rFonts w:hint="eastAsia"/>
        </w:rPr>
        <w:t>字节的</w:t>
      </w:r>
      <w:r>
        <w:rPr>
          <w:rFonts w:hint="eastAsia"/>
        </w:rPr>
        <w:t xml:space="preserve"> Unicode </w:t>
      </w:r>
      <w:r>
        <w:rPr>
          <w:rFonts w:hint="eastAsia"/>
        </w:rPr>
        <w:t>字符，分别操作字符、字符数组或字符串，而字节流处理单元为</w:t>
      </w:r>
      <w:r>
        <w:rPr>
          <w:rFonts w:hint="eastAsia"/>
        </w:rPr>
        <w:t xml:space="preserve"> 1 </w:t>
      </w:r>
      <w:proofErr w:type="gramStart"/>
      <w:r>
        <w:rPr>
          <w:rFonts w:hint="eastAsia"/>
        </w:rPr>
        <w:t>个</w:t>
      </w:r>
      <w:proofErr w:type="gramEnd"/>
      <w:r>
        <w:rPr>
          <w:rFonts w:hint="eastAsia"/>
        </w:rPr>
        <w:t>字节，操作字节和字节数组。所以字符流是由</w:t>
      </w:r>
      <w:r>
        <w:rPr>
          <w:rFonts w:hint="eastAsia"/>
        </w:rPr>
        <w:t xml:space="preserve"> Java </w:t>
      </w:r>
      <w:r>
        <w:rPr>
          <w:rFonts w:hint="eastAsia"/>
        </w:rPr>
        <w:t>虚拟机将字节转化为</w:t>
      </w:r>
      <w:r>
        <w:rPr>
          <w:rFonts w:hint="eastAsia"/>
        </w:rPr>
        <w:t xml:space="preserve"> 2 </w:t>
      </w:r>
      <w:proofErr w:type="gramStart"/>
      <w:r>
        <w:rPr>
          <w:rFonts w:hint="eastAsia"/>
        </w:rPr>
        <w:t>个</w:t>
      </w:r>
      <w:proofErr w:type="gramEnd"/>
      <w:r>
        <w:rPr>
          <w:rFonts w:hint="eastAsia"/>
        </w:rPr>
        <w:t>字节的</w:t>
      </w:r>
      <w:r>
        <w:rPr>
          <w:rFonts w:hint="eastAsia"/>
        </w:rPr>
        <w:t xml:space="preserve"> Unicode </w:t>
      </w:r>
      <w:r>
        <w:rPr>
          <w:rFonts w:hint="eastAsia"/>
        </w:rPr>
        <w:t>字符为单位的字符而成的，</w:t>
      </w:r>
      <w:r>
        <w:rPr>
          <w:rFonts w:hint="eastAsia"/>
        </w:rPr>
        <w:t xml:space="preserve"> </w:t>
      </w:r>
      <w:r>
        <w:rPr>
          <w:rFonts w:hint="eastAsia"/>
        </w:rPr>
        <w:t>所以它对多国语言支持性比较好！如果是音频文件、图片、歌曲，就用</w:t>
      </w:r>
      <w:proofErr w:type="gramStart"/>
      <w:r>
        <w:rPr>
          <w:rFonts w:hint="eastAsia"/>
        </w:rPr>
        <w:t>字节流好点</w:t>
      </w:r>
      <w:proofErr w:type="gramEnd"/>
      <w:r>
        <w:rPr>
          <w:rFonts w:hint="eastAsia"/>
        </w:rPr>
        <w:t>，如果是关系到中文（文本）的，用字符流好点。在程序中一个字符等于两个字节，</w:t>
      </w:r>
      <w:r>
        <w:rPr>
          <w:rFonts w:hint="eastAsia"/>
        </w:rPr>
        <w:t xml:space="preserve">java </w:t>
      </w:r>
      <w:r>
        <w:rPr>
          <w:rFonts w:hint="eastAsia"/>
        </w:rPr>
        <w:t>提供了</w:t>
      </w:r>
      <w:r>
        <w:rPr>
          <w:rFonts w:hint="eastAsia"/>
        </w:rPr>
        <w:t xml:space="preserve"> Reader</w:t>
      </w:r>
      <w:r>
        <w:rPr>
          <w:rFonts w:hint="eastAsia"/>
        </w:rPr>
        <w:t>、</w:t>
      </w:r>
      <w:r>
        <w:rPr>
          <w:rFonts w:hint="eastAsia"/>
        </w:rPr>
        <w:t xml:space="preserve">Writer </w:t>
      </w:r>
      <w:r>
        <w:rPr>
          <w:rFonts w:hint="eastAsia"/>
        </w:rPr>
        <w:t>两个专门操作字符流的类。</w:t>
      </w:r>
    </w:p>
    <w:p w:rsidR="00145AE0" w:rsidRPr="00145AE0" w:rsidRDefault="00145AE0" w:rsidP="00254DCB">
      <w:pPr>
        <w:pStyle w:val="a7"/>
        <w:numPr>
          <w:ilvl w:val="0"/>
          <w:numId w:val="11"/>
        </w:numPr>
        <w:ind w:firstLineChars="0"/>
        <w:outlineLvl w:val="2"/>
        <w:rPr>
          <w:b/>
          <w:color w:val="000000" w:themeColor="text1"/>
        </w:rPr>
      </w:pPr>
      <w:r w:rsidRPr="00145AE0">
        <w:rPr>
          <w:b/>
          <w:color w:val="000000" w:themeColor="text1"/>
        </w:rPr>
        <w:t>字节</w:t>
      </w:r>
      <w:proofErr w:type="gramStart"/>
      <w:r w:rsidRPr="00145AE0">
        <w:rPr>
          <w:b/>
          <w:color w:val="000000" w:themeColor="text1"/>
        </w:rPr>
        <w:t>流如何</w:t>
      </w:r>
      <w:proofErr w:type="gramEnd"/>
      <w:r w:rsidRPr="00145AE0">
        <w:rPr>
          <w:b/>
          <w:color w:val="000000" w:themeColor="text1"/>
        </w:rPr>
        <w:t>转为字符流</w:t>
      </w:r>
    </w:p>
    <w:p w:rsidR="005C1432" w:rsidRPr="005C1432" w:rsidRDefault="005C1432" w:rsidP="005C1432">
      <w:pPr>
        <w:pStyle w:val="a7"/>
        <w:ind w:left="1260" w:firstLineChars="0" w:firstLine="0"/>
        <w:rPr>
          <w:lang w:val="en-GB"/>
        </w:rPr>
      </w:pPr>
      <w:r w:rsidRPr="005C1432">
        <w:rPr>
          <w:rFonts w:hint="eastAsia"/>
          <w:lang w:val="en-GB"/>
        </w:rPr>
        <w:t>字节输入流转字符输入流通过</w:t>
      </w:r>
      <w:r w:rsidRPr="005C1432">
        <w:rPr>
          <w:rFonts w:hint="eastAsia"/>
          <w:lang w:val="en-GB"/>
        </w:rPr>
        <w:t xml:space="preserve"> </w:t>
      </w:r>
      <w:proofErr w:type="spellStart"/>
      <w:r w:rsidRPr="005C1432">
        <w:rPr>
          <w:rFonts w:hint="eastAsia"/>
          <w:lang w:val="en-GB"/>
        </w:rPr>
        <w:t>InputStreamReader</w:t>
      </w:r>
      <w:proofErr w:type="spellEnd"/>
      <w:r w:rsidRPr="005C1432">
        <w:rPr>
          <w:rFonts w:hint="eastAsia"/>
          <w:lang w:val="en-GB"/>
        </w:rPr>
        <w:t xml:space="preserve"> </w:t>
      </w:r>
      <w:r w:rsidRPr="005C1432">
        <w:rPr>
          <w:rFonts w:hint="eastAsia"/>
          <w:lang w:val="en-GB"/>
        </w:rPr>
        <w:t>实现，该类的构造函数可以传入</w:t>
      </w:r>
      <w:r w:rsidRPr="005C1432">
        <w:rPr>
          <w:rFonts w:hint="eastAsia"/>
          <w:lang w:val="en-GB"/>
        </w:rPr>
        <w:t xml:space="preserve"> </w:t>
      </w:r>
      <w:proofErr w:type="spellStart"/>
      <w:r w:rsidRPr="005C1432">
        <w:rPr>
          <w:rFonts w:hint="eastAsia"/>
          <w:lang w:val="en-GB"/>
        </w:rPr>
        <w:t>InputStream</w:t>
      </w:r>
      <w:proofErr w:type="spellEnd"/>
      <w:r w:rsidRPr="005C1432">
        <w:rPr>
          <w:rFonts w:hint="eastAsia"/>
          <w:lang w:val="en-GB"/>
        </w:rPr>
        <w:t xml:space="preserve"> </w:t>
      </w:r>
      <w:r w:rsidRPr="005C1432">
        <w:rPr>
          <w:rFonts w:hint="eastAsia"/>
          <w:lang w:val="en-GB"/>
        </w:rPr>
        <w:t>对象。</w:t>
      </w:r>
    </w:p>
    <w:p w:rsidR="00145AE0" w:rsidRPr="00232C09" w:rsidRDefault="005C1432" w:rsidP="005C1432">
      <w:pPr>
        <w:pStyle w:val="a7"/>
        <w:ind w:left="1260" w:firstLineChars="0" w:firstLine="0"/>
        <w:rPr>
          <w:lang w:val="en-GB"/>
        </w:rPr>
      </w:pPr>
      <w:r w:rsidRPr="005C1432">
        <w:rPr>
          <w:rFonts w:hint="eastAsia"/>
          <w:lang w:val="en-GB"/>
        </w:rPr>
        <w:t>字节输出流转字符输出流通过</w:t>
      </w:r>
      <w:r w:rsidRPr="005C1432">
        <w:rPr>
          <w:rFonts w:hint="eastAsia"/>
          <w:lang w:val="en-GB"/>
        </w:rPr>
        <w:t xml:space="preserve"> </w:t>
      </w:r>
      <w:proofErr w:type="spellStart"/>
      <w:r w:rsidRPr="005C1432">
        <w:rPr>
          <w:rFonts w:hint="eastAsia"/>
          <w:lang w:val="en-GB"/>
        </w:rPr>
        <w:t>OutputStreamWriter</w:t>
      </w:r>
      <w:proofErr w:type="spellEnd"/>
      <w:r w:rsidRPr="005C1432">
        <w:rPr>
          <w:rFonts w:hint="eastAsia"/>
          <w:lang w:val="en-GB"/>
        </w:rPr>
        <w:t xml:space="preserve"> </w:t>
      </w:r>
      <w:r w:rsidRPr="005C1432">
        <w:rPr>
          <w:rFonts w:hint="eastAsia"/>
          <w:lang w:val="en-GB"/>
        </w:rPr>
        <w:t>实现，该类的构造函数可以传入</w:t>
      </w:r>
      <w:r w:rsidRPr="005C1432">
        <w:rPr>
          <w:rFonts w:hint="eastAsia"/>
          <w:lang w:val="en-GB"/>
        </w:rPr>
        <w:t xml:space="preserve"> </w:t>
      </w:r>
      <w:proofErr w:type="spellStart"/>
      <w:r w:rsidRPr="005C1432">
        <w:rPr>
          <w:rFonts w:hint="eastAsia"/>
          <w:lang w:val="en-GB"/>
        </w:rPr>
        <w:t>OutputStream</w:t>
      </w:r>
      <w:proofErr w:type="spellEnd"/>
      <w:r w:rsidRPr="005C1432">
        <w:rPr>
          <w:rFonts w:hint="eastAsia"/>
          <w:lang w:val="en-GB"/>
        </w:rPr>
        <w:t xml:space="preserve"> </w:t>
      </w:r>
      <w:r w:rsidRPr="005C1432">
        <w:rPr>
          <w:rFonts w:hint="eastAsia"/>
          <w:lang w:val="en-GB"/>
        </w:rPr>
        <w:t>对象。</w:t>
      </w:r>
    </w:p>
    <w:p w:rsidR="00660774" w:rsidRPr="00617695" w:rsidRDefault="003A555F" w:rsidP="002D1047">
      <w:pPr>
        <w:pStyle w:val="a7"/>
        <w:numPr>
          <w:ilvl w:val="0"/>
          <w:numId w:val="11"/>
        </w:numPr>
        <w:ind w:firstLineChars="0"/>
        <w:outlineLvl w:val="2"/>
      </w:pPr>
      <w:r>
        <w:rPr>
          <w:rFonts w:hint="eastAsia"/>
          <w:b/>
          <w:color w:val="FF0000"/>
        </w:rPr>
        <w:t>什</w:t>
      </w:r>
      <w:r w:rsidR="002D1047" w:rsidRPr="002D1047">
        <w:rPr>
          <w:rFonts w:hint="eastAsia"/>
          <w:b/>
          <w:color w:val="FF0000"/>
        </w:rPr>
        <w:t>么是</w:t>
      </w:r>
      <w:r w:rsidR="002D1047" w:rsidRPr="002D1047">
        <w:rPr>
          <w:rFonts w:hint="eastAsia"/>
          <w:b/>
          <w:color w:val="FF0000"/>
        </w:rPr>
        <w:t>Java</w:t>
      </w:r>
      <w:r w:rsidR="002D1047" w:rsidRPr="002D1047">
        <w:rPr>
          <w:rFonts w:hint="eastAsia"/>
          <w:b/>
          <w:color w:val="FF0000"/>
        </w:rPr>
        <w:t>的序列化，如何实现</w:t>
      </w:r>
      <w:r w:rsidR="002D1047" w:rsidRPr="002D1047">
        <w:rPr>
          <w:rFonts w:hint="eastAsia"/>
          <w:b/>
          <w:color w:val="FF0000"/>
        </w:rPr>
        <w:t>Java</w:t>
      </w:r>
      <w:r w:rsidR="002D1047" w:rsidRPr="002D1047">
        <w:rPr>
          <w:rFonts w:hint="eastAsia"/>
          <w:b/>
          <w:color w:val="FF0000"/>
        </w:rPr>
        <w:t>的序列化？列举在哪些程序中见过</w:t>
      </w:r>
      <w:r w:rsidR="002D1047" w:rsidRPr="002D1047">
        <w:rPr>
          <w:rFonts w:hint="eastAsia"/>
          <w:b/>
          <w:color w:val="FF0000"/>
        </w:rPr>
        <w:t>Java</w:t>
      </w:r>
      <w:r w:rsidR="002D1047" w:rsidRPr="002D1047">
        <w:rPr>
          <w:rFonts w:hint="eastAsia"/>
          <w:b/>
          <w:color w:val="FF0000"/>
        </w:rPr>
        <w:t>序列化？</w:t>
      </w:r>
      <w:r w:rsidR="00660774" w:rsidRPr="006017F2">
        <w:rPr>
          <w:rFonts w:hint="eastAsia"/>
        </w:rPr>
        <w:t xml:space="preserve"> </w:t>
      </w:r>
    </w:p>
    <w:p w:rsidR="002D1047" w:rsidRPr="002D1047" w:rsidRDefault="002D1047" w:rsidP="002D1047">
      <w:pPr>
        <w:pStyle w:val="a7"/>
        <w:ind w:left="1260"/>
      </w:pPr>
      <w:r>
        <w:rPr>
          <w:rFonts w:hint="eastAsia"/>
        </w:rPr>
        <w:t>Java</w:t>
      </w:r>
      <w:r>
        <w:rPr>
          <w:rFonts w:hint="eastAsia"/>
        </w:rPr>
        <w:t>中的序列化机制能够将一个实例对象（只序列化对象的属性值，而不会去序列化方法。）的状态信息写入到一个字节流中使其可以通过</w:t>
      </w:r>
      <w:r>
        <w:rPr>
          <w:rFonts w:hint="eastAsia"/>
        </w:rPr>
        <w:t>socket</w:t>
      </w:r>
      <w:r>
        <w:rPr>
          <w:rFonts w:hint="eastAsia"/>
        </w:rPr>
        <w:t>进行传输、或者持久化到存储数据库或文件系统中；然后在需要的时候通过字节流中的信息来重构一个相同的对象。一般而言，要使得一个类可以序列化，只需简单实现</w:t>
      </w:r>
      <w:proofErr w:type="spellStart"/>
      <w:r>
        <w:rPr>
          <w:rFonts w:hint="eastAsia"/>
        </w:rPr>
        <w:t>java.io.Serializable</w:t>
      </w:r>
      <w:proofErr w:type="spellEnd"/>
      <w:r>
        <w:rPr>
          <w:rFonts w:hint="eastAsia"/>
        </w:rPr>
        <w:t>接口即可。</w:t>
      </w:r>
    </w:p>
    <w:p w:rsidR="002D1047" w:rsidRDefault="002D1047" w:rsidP="002D1047">
      <w:pPr>
        <w:pStyle w:val="a7"/>
        <w:ind w:left="1260"/>
      </w:pPr>
      <w:r>
        <w:rPr>
          <w:rFonts w:hint="eastAsia"/>
        </w:rPr>
        <w:t>对象的序列化主要有两种用途：</w:t>
      </w:r>
    </w:p>
    <w:p w:rsidR="002D1047" w:rsidRDefault="002D1047" w:rsidP="002D1047">
      <w:pPr>
        <w:pStyle w:val="a7"/>
        <w:ind w:left="1260"/>
      </w:pPr>
      <w:r>
        <w:rPr>
          <w:rFonts w:hint="eastAsia"/>
        </w:rPr>
        <w:t>1</w:t>
      </w:r>
      <w:r>
        <w:rPr>
          <w:rFonts w:hint="eastAsia"/>
        </w:rPr>
        <w:t>）</w:t>
      </w:r>
      <w:r>
        <w:rPr>
          <w:rFonts w:hint="eastAsia"/>
        </w:rPr>
        <w:t xml:space="preserve"> </w:t>
      </w:r>
      <w:r>
        <w:rPr>
          <w:rFonts w:hint="eastAsia"/>
        </w:rPr>
        <w:t>把对象的字节序列永久地保存到硬盘上，通常存放在一个文件中；</w:t>
      </w:r>
    </w:p>
    <w:p w:rsidR="002D1047" w:rsidRDefault="002D1047" w:rsidP="002D1047">
      <w:pPr>
        <w:pStyle w:val="a7"/>
        <w:ind w:left="1260"/>
      </w:pPr>
      <w:r>
        <w:rPr>
          <w:rFonts w:hint="eastAsia"/>
        </w:rPr>
        <w:t>2</w:t>
      </w:r>
      <w:r>
        <w:rPr>
          <w:rFonts w:hint="eastAsia"/>
        </w:rPr>
        <w:t>）</w:t>
      </w:r>
      <w:r>
        <w:rPr>
          <w:rFonts w:hint="eastAsia"/>
        </w:rPr>
        <w:t xml:space="preserve"> </w:t>
      </w:r>
      <w:r>
        <w:rPr>
          <w:rFonts w:hint="eastAsia"/>
        </w:rPr>
        <w:t>在网络上传送对象的字节序列。</w:t>
      </w:r>
    </w:p>
    <w:p w:rsidR="002D1047" w:rsidRDefault="002D1047" w:rsidP="002D1047">
      <w:pPr>
        <w:pStyle w:val="a7"/>
        <w:ind w:left="1260"/>
      </w:pPr>
      <w:r>
        <w:rPr>
          <w:rFonts w:hint="eastAsia"/>
        </w:rPr>
        <w:t>在很多应用中，需要对某些对象进行序列化，让它们离开内存空间，入住物理硬盘，以便长期保存。比如最常见的是</w:t>
      </w:r>
      <w:r>
        <w:rPr>
          <w:rFonts w:hint="eastAsia"/>
        </w:rPr>
        <w:t>Web</w:t>
      </w:r>
      <w:r>
        <w:rPr>
          <w:rFonts w:hint="eastAsia"/>
        </w:rPr>
        <w:t>服务器中的</w:t>
      </w:r>
      <w:r>
        <w:rPr>
          <w:rFonts w:hint="eastAsia"/>
        </w:rPr>
        <w:t>Session</w:t>
      </w:r>
      <w:r>
        <w:rPr>
          <w:rFonts w:hint="eastAsia"/>
        </w:rPr>
        <w:t>对象，当有</w:t>
      </w:r>
      <w:r>
        <w:rPr>
          <w:rFonts w:hint="eastAsia"/>
        </w:rPr>
        <w:t xml:space="preserve"> 10</w:t>
      </w:r>
      <w:r>
        <w:rPr>
          <w:rFonts w:hint="eastAsia"/>
        </w:rPr>
        <w:t>万用户并发访问，就有可能出现</w:t>
      </w:r>
      <w:r>
        <w:rPr>
          <w:rFonts w:hint="eastAsia"/>
        </w:rPr>
        <w:t>10</w:t>
      </w:r>
      <w:r>
        <w:rPr>
          <w:rFonts w:hint="eastAsia"/>
        </w:rPr>
        <w:t>万个</w:t>
      </w:r>
      <w:r>
        <w:rPr>
          <w:rFonts w:hint="eastAsia"/>
        </w:rPr>
        <w:t>Session</w:t>
      </w:r>
      <w:r>
        <w:rPr>
          <w:rFonts w:hint="eastAsia"/>
        </w:rPr>
        <w:t>对象，内存可能吃不消，于是</w:t>
      </w:r>
      <w:r>
        <w:rPr>
          <w:rFonts w:hint="eastAsia"/>
        </w:rPr>
        <w:t>Web</w:t>
      </w:r>
      <w:r>
        <w:rPr>
          <w:rFonts w:hint="eastAsia"/>
        </w:rPr>
        <w:t>容器就会把一些</w:t>
      </w:r>
      <w:proofErr w:type="spellStart"/>
      <w:r>
        <w:rPr>
          <w:rFonts w:hint="eastAsia"/>
        </w:rPr>
        <w:t>seesion</w:t>
      </w:r>
      <w:proofErr w:type="spellEnd"/>
      <w:r>
        <w:rPr>
          <w:rFonts w:hint="eastAsia"/>
        </w:rPr>
        <w:t>先序列化到硬盘中，等要用了，再把保存在硬盘中的对象还原到内存中。</w:t>
      </w:r>
    </w:p>
    <w:p w:rsidR="00FA1D1F" w:rsidRDefault="002D1047" w:rsidP="002D1047">
      <w:pPr>
        <w:pStyle w:val="a7"/>
        <w:ind w:left="1260"/>
      </w:pPr>
      <w:r>
        <w:rPr>
          <w:rFonts w:hint="eastAsia"/>
        </w:rPr>
        <w:t>当两个进程在进行远程通信时，彼此可以发送各种类型的数据。无论是何种类型的数据，都会以二进制序列的形式在网络上传送。发送方需要把这个</w:t>
      </w:r>
      <w:r>
        <w:rPr>
          <w:rFonts w:hint="eastAsia"/>
        </w:rPr>
        <w:t>Java</w:t>
      </w:r>
      <w:r>
        <w:rPr>
          <w:rFonts w:hint="eastAsia"/>
        </w:rPr>
        <w:t>对象转换为字节序列，才能在网络上传送；接收方则需要把字节序列再恢复为</w:t>
      </w:r>
      <w:r>
        <w:rPr>
          <w:rFonts w:hint="eastAsia"/>
        </w:rPr>
        <w:t>Java</w:t>
      </w:r>
      <w:r>
        <w:rPr>
          <w:rFonts w:hint="eastAsia"/>
        </w:rPr>
        <w:t>对象。</w:t>
      </w:r>
    </w:p>
    <w:p w:rsidR="000E3F1D" w:rsidRPr="00FA1D1F" w:rsidRDefault="000E3F1D" w:rsidP="002D1047">
      <w:pPr>
        <w:pStyle w:val="a7"/>
        <w:ind w:left="1260"/>
      </w:pPr>
      <w:proofErr w:type="spellStart"/>
      <w:r w:rsidRPr="000E3F1D">
        <w:rPr>
          <w:rFonts w:hint="eastAsia"/>
        </w:rPr>
        <w:t>SerialVersionUid</w:t>
      </w:r>
      <w:proofErr w:type="spellEnd"/>
      <w:r w:rsidRPr="000E3F1D">
        <w:rPr>
          <w:rFonts w:hint="eastAsia"/>
        </w:rPr>
        <w:t>，简言之，其目的是序列化对象版本控制，有关各版本反序列化时是否兼容。如果在新版本中这个</w:t>
      </w:r>
      <w:proofErr w:type="gramStart"/>
      <w:r w:rsidRPr="000E3F1D">
        <w:rPr>
          <w:rFonts w:hint="eastAsia"/>
        </w:rPr>
        <w:t>值修改</w:t>
      </w:r>
      <w:proofErr w:type="gramEnd"/>
      <w:r w:rsidRPr="000E3F1D">
        <w:rPr>
          <w:rFonts w:hint="eastAsia"/>
        </w:rPr>
        <w:t>了，新版本就不兼容旧版本，反序列化时会抛出</w:t>
      </w:r>
      <w:proofErr w:type="spellStart"/>
      <w:r w:rsidRPr="000E3F1D">
        <w:rPr>
          <w:rFonts w:hint="eastAsia"/>
        </w:rPr>
        <w:t>InvalidClassException</w:t>
      </w:r>
      <w:proofErr w:type="spellEnd"/>
      <w:r w:rsidRPr="000E3F1D">
        <w:rPr>
          <w:rFonts w:hint="eastAsia"/>
        </w:rPr>
        <w:t>异常。如果修改较小，比如仅仅是增加了一个属性，我们希望向下兼容，老版本的数据都能保留，那就不用修改；如果我们删除了一个属性，或者更改了类的继承关系，必然不兼容旧数据，这时就应该手动更新版本号，即</w:t>
      </w:r>
      <w:proofErr w:type="spellStart"/>
      <w:r w:rsidRPr="000E3F1D">
        <w:rPr>
          <w:rFonts w:hint="eastAsia"/>
        </w:rPr>
        <w:t>SerialVersionUid</w:t>
      </w:r>
      <w:proofErr w:type="spellEnd"/>
      <w:r w:rsidRPr="000E3F1D">
        <w:rPr>
          <w:rFonts w:hint="eastAsia"/>
        </w:rPr>
        <w:t>。</w:t>
      </w:r>
    </w:p>
    <w:p w:rsidR="00521499" w:rsidRPr="005B2A14" w:rsidRDefault="00521499" w:rsidP="00254DCB">
      <w:pPr>
        <w:pStyle w:val="a7"/>
        <w:numPr>
          <w:ilvl w:val="0"/>
          <w:numId w:val="11"/>
        </w:numPr>
        <w:ind w:firstLineChars="0"/>
        <w:outlineLvl w:val="2"/>
        <w:rPr>
          <w:color w:val="FF0000"/>
        </w:rPr>
      </w:pPr>
      <w:r w:rsidRPr="005B2A14">
        <w:rPr>
          <w:color w:val="FF0000"/>
          <w:lang w:val="en-GB"/>
        </w:rPr>
        <w:t>BIO</w:t>
      </w:r>
      <w:r w:rsidRPr="005B2A14">
        <w:rPr>
          <w:rFonts w:hint="eastAsia"/>
          <w:color w:val="FF0000"/>
          <w:lang w:val="en-GB"/>
        </w:rPr>
        <w:t>、</w:t>
      </w:r>
      <w:r w:rsidRPr="005B2A14">
        <w:rPr>
          <w:rFonts w:hint="eastAsia"/>
          <w:color w:val="FF0000"/>
          <w:lang w:val="en-GB"/>
        </w:rPr>
        <w:t>NIO</w:t>
      </w:r>
      <w:r w:rsidRPr="005B2A14">
        <w:rPr>
          <w:rFonts w:hint="eastAsia"/>
          <w:color w:val="FF0000"/>
          <w:lang w:val="en-GB"/>
        </w:rPr>
        <w:t>、</w:t>
      </w:r>
      <w:r w:rsidRPr="005B2A14">
        <w:rPr>
          <w:rFonts w:hint="eastAsia"/>
          <w:color w:val="FF0000"/>
          <w:lang w:val="en-GB"/>
        </w:rPr>
        <w:t>AIO</w:t>
      </w:r>
    </w:p>
    <w:p w:rsidR="00521499" w:rsidRDefault="003F13D2" w:rsidP="00521499">
      <w:pPr>
        <w:pStyle w:val="a7"/>
        <w:ind w:left="1697" w:firstLineChars="0" w:firstLine="0"/>
      </w:pPr>
      <w:r>
        <w:rPr>
          <w:rFonts w:hint="eastAsia"/>
          <w:b/>
        </w:rPr>
        <w:t>1.</w:t>
      </w:r>
      <w:r w:rsidR="00521499" w:rsidRPr="005B2A14">
        <w:rPr>
          <w:rFonts w:hint="eastAsia"/>
          <w:b/>
        </w:rPr>
        <w:t>Block-IO</w:t>
      </w:r>
      <w:r w:rsidR="00521499">
        <w:rPr>
          <w:rFonts w:hint="eastAsia"/>
        </w:rPr>
        <w:t>:InputStream</w:t>
      </w:r>
      <w:r w:rsidR="00521499">
        <w:rPr>
          <w:rFonts w:hint="eastAsia"/>
        </w:rPr>
        <w:t>和</w:t>
      </w:r>
      <w:proofErr w:type="spellStart"/>
      <w:r w:rsidR="00521499">
        <w:rPr>
          <w:rFonts w:hint="eastAsia"/>
        </w:rPr>
        <w:t>OutputStream</w:t>
      </w:r>
      <w:proofErr w:type="spellEnd"/>
      <w:r w:rsidR="00521499">
        <w:rPr>
          <w:rFonts w:hint="eastAsia"/>
        </w:rPr>
        <w:t>，</w:t>
      </w:r>
      <w:r w:rsidR="00521499">
        <w:rPr>
          <w:rFonts w:hint="eastAsia"/>
        </w:rPr>
        <w:t>Reader</w:t>
      </w:r>
      <w:r w:rsidR="00521499">
        <w:rPr>
          <w:rFonts w:hint="eastAsia"/>
        </w:rPr>
        <w:t>和</w:t>
      </w:r>
      <w:r w:rsidR="00521499">
        <w:rPr>
          <w:rFonts w:hint="eastAsia"/>
        </w:rPr>
        <w:t>Writer</w:t>
      </w:r>
    </w:p>
    <w:p w:rsidR="00521499" w:rsidRDefault="006D41D2" w:rsidP="00521499">
      <w:pPr>
        <w:pStyle w:val="a7"/>
        <w:ind w:left="1697" w:firstLineChars="0" w:firstLine="0"/>
      </w:pPr>
      <w:r>
        <w:rPr>
          <w:noProof/>
        </w:rPr>
        <w:lastRenderedPageBreak/>
        <w:drawing>
          <wp:inline distT="0" distB="0" distL="0" distR="0" wp14:anchorId="3B830A17" wp14:editId="608A1F1E">
            <wp:extent cx="5274310" cy="26170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617010"/>
                    </a:xfrm>
                    <a:prstGeom prst="rect">
                      <a:avLst/>
                    </a:prstGeom>
                  </pic:spPr>
                </pic:pic>
              </a:graphicData>
            </a:graphic>
          </wp:inline>
        </w:drawing>
      </w:r>
    </w:p>
    <w:p w:rsidR="005B2A14" w:rsidRDefault="005B2A14" w:rsidP="00521499">
      <w:pPr>
        <w:pStyle w:val="a7"/>
        <w:ind w:left="1697" w:firstLineChars="0" w:firstLine="0"/>
      </w:pPr>
      <w:r>
        <w:rPr>
          <w:rFonts w:hint="eastAsia"/>
        </w:rPr>
        <w:t>特点：在</w:t>
      </w:r>
      <w:r>
        <w:rPr>
          <w:rFonts w:hint="eastAsia"/>
        </w:rPr>
        <w:t>IO</w:t>
      </w:r>
      <w:r>
        <w:rPr>
          <w:rFonts w:hint="eastAsia"/>
        </w:rPr>
        <w:t>执行的两个阶段都被阻塞，优点代码简单，易于实现，缺点是</w:t>
      </w:r>
      <w:r>
        <w:rPr>
          <w:rFonts w:hint="eastAsia"/>
        </w:rPr>
        <w:t>IO</w:t>
      </w:r>
      <w:r>
        <w:rPr>
          <w:rFonts w:hint="eastAsia"/>
        </w:rPr>
        <w:t>效率和扩展性存在瓶颈。</w:t>
      </w:r>
    </w:p>
    <w:p w:rsidR="00521499" w:rsidRDefault="003F13D2" w:rsidP="00521499">
      <w:pPr>
        <w:pStyle w:val="a7"/>
        <w:ind w:left="1697" w:firstLineChars="0" w:firstLine="0"/>
      </w:pPr>
      <w:r>
        <w:rPr>
          <w:rFonts w:hint="eastAsia"/>
          <w:b/>
        </w:rPr>
        <w:t>2.</w:t>
      </w:r>
      <w:r w:rsidR="00C30874" w:rsidRPr="005B2A14">
        <w:rPr>
          <w:rFonts w:hint="eastAsia"/>
          <w:b/>
        </w:rPr>
        <w:t>NonBlock-IO</w:t>
      </w:r>
      <w:r w:rsidR="00C30874">
        <w:rPr>
          <w:rFonts w:hint="eastAsia"/>
        </w:rPr>
        <w:t>:</w:t>
      </w:r>
      <w:r w:rsidR="00C30874">
        <w:rPr>
          <w:rFonts w:hint="eastAsia"/>
        </w:rPr>
        <w:t>构建多路复用的、同步非阻塞的</w:t>
      </w:r>
      <w:r w:rsidR="00C30874">
        <w:rPr>
          <w:rFonts w:hint="eastAsia"/>
        </w:rPr>
        <w:t>IO</w:t>
      </w:r>
      <w:r w:rsidR="00C30874">
        <w:rPr>
          <w:rFonts w:hint="eastAsia"/>
        </w:rPr>
        <w:t>操作。</w:t>
      </w:r>
    </w:p>
    <w:p w:rsidR="00C46B80" w:rsidRDefault="00C46B80" w:rsidP="00521499">
      <w:pPr>
        <w:pStyle w:val="a7"/>
        <w:ind w:left="1697" w:firstLineChars="0" w:firstLine="0"/>
      </w:pPr>
      <w:r w:rsidRPr="003C06FC">
        <w:rPr>
          <w:rFonts w:hint="eastAsia"/>
        </w:rPr>
        <w:t>IO</w:t>
      </w:r>
      <w:r w:rsidRPr="003C06FC">
        <w:rPr>
          <w:rFonts w:hint="eastAsia"/>
        </w:rPr>
        <w:t>多路复用：调用系统级别的</w:t>
      </w:r>
      <w:r w:rsidRPr="003C06FC">
        <w:rPr>
          <w:rFonts w:hint="eastAsia"/>
        </w:rPr>
        <w:t>select\poll\</w:t>
      </w:r>
      <w:proofErr w:type="spellStart"/>
      <w:r w:rsidRPr="003C06FC">
        <w:rPr>
          <w:rFonts w:hint="eastAsia"/>
        </w:rPr>
        <w:t>epoll</w:t>
      </w:r>
      <w:proofErr w:type="spellEnd"/>
      <w:r w:rsidR="003C06FC">
        <w:rPr>
          <w:rFonts w:hint="eastAsia"/>
        </w:rPr>
        <w:t>，优点在于单线程可以处理多个网络</w:t>
      </w:r>
      <w:r w:rsidR="003C06FC">
        <w:rPr>
          <w:rFonts w:hint="eastAsia"/>
        </w:rPr>
        <w:t>IO</w:t>
      </w:r>
    </w:p>
    <w:p w:rsidR="006D41D2" w:rsidRDefault="005B2A14" w:rsidP="00521499">
      <w:pPr>
        <w:pStyle w:val="a7"/>
        <w:ind w:left="1697" w:firstLineChars="0" w:firstLine="0"/>
      </w:pPr>
      <w:r>
        <w:rPr>
          <w:noProof/>
        </w:rPr>
        <w:drawing>
          <wp:inline distT="0" distB="0" distL="0" distR="0" wp14:anchorId="0FF40023" wp14:editId="67DBC1BA">
            <wp:extent cx="5274310" cy="25431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543145"/>
                    </a:xfrm>
                    <a:prstGeom prst="rect">
                      <a:avLst/>
                    </a:prstGeom>
                  </pic:spPr>
                </pic:pic>
              </a:graphicData>
            </a:graphic>
          </wp:inline>
        </w:drawing>
      </w:r>
    </w:p>
    <w:p w:rsidR="005B2A14" w:rsidRPr="005B2A14" w:rsidRDefault="005B2A14" w:rsidP="00521499">
      <w:pPr>
        <w:pStyle w:val="a7"/>
        <w:ind w:left="1697" w:firstLineChars="0" w:firstLine="0"/>
      </w:pPr>
      <w:r w:rsidRPr="003C06FC">
        <w:rPr>
          <w:rFonts w:hint="eastAsia"/>
          <w:b/>
        </w:rPr>
        <w:t>特点</w:t>
      </w:r>
      <w:r>
        <w:rPr>
          <w:rFonts w:hint="eastAsia"/>
        </w:rPr>
        <w:t>：</w:t>
      </w:r>
    </w:p>
    <w:p w:rsidR="006D41D2" w:rsidRDefault="005B2A14" w:rsidP="00521499">
      <w:pPr>
        <w:pStyle w:val="a7"/>
        <w:ind w:left="1697" w:firstLineChars="0" w:firstLine="0"/>
      </w:pPr>
      <w:r>
        <w:rPr>
          <w:rFonts w:hint="eastAsia"/>
        </w:rPr>
        <w:t>在发起第一次请求后，线程不会被阻塞，</w:t>
      </w:r>
      <w:r w:rsidR="00AE5F4E">
        <w:rPr>
          <w:rFonts w:hint="eastAsia"/>
        </w:rPr>
        <w:t>会反复检查数据是否准备好。客户端发请的一次请求就是一个线程，都会被注册到多路复用器上，多路复用器轮询到有</w:t>
      </w:r>
      <w:r w:rsidR="00AE5F4E">
        <w:rPr>
          <w:rFonts w:hint="eastAsia"/>
        </w:rPr>
        <w:t>IO</w:t>
      </w:r>
      <w:r w:rsidR="00AE5F4E">
        <w:rPr>
          <w:rFonts w:hint="eastAsia"/>
        </w:rPr>
        <w:t>请求时才启动一个线程进行处理，需要不断的主动询问操作系统，数据是否已经准备好。</w:t>
      </w:r>
    </w:p>
    <w:p w:rsidR="00AE5F4E" w:rsidRDefault="00AE5F4E" w:rsidP="00521499">
      <w:pPr>
        <w:pStyle w:val="a7"/>
        <w:ind w:left="1697" w:firstLineChars="0" w:firstLine="0"/>
      </w:pPr>
      <w:r w:rsidRPr="003C06FC">
        <w:rPr>
          <w:rFonts w:hint="eastAsia"/>
          <w:b/>
        </w:rPr>
        <w:t>核心</w:t>
      </w:r>
      <w:r>
        <w:rPr>
          <w:rFonts w:hint="eastAsia"/>
        </w:rPr>
        <w:t>：</w:t>
      </w:r>
    </w:p>
    <w:p w:rsidR="00AE5F4E" w:rsidRDefault="00F6667B" w:rsidP="00521499">
      <w:pPr>
        <w:pStyle w:val="a7"/>
        <w:ind w:left="1697" w:firstLineChars="0" w:firstLine="0"/>
      </w:pPr>
      <w:r>
        <w:rPr>
          <w:rFonts w:hint="eastAsia"/>
        </w:rPr>
        <w:t>Channels:</w:t>
      </w:r>
      <w:r>
        <w:rPr>
          <w:rFonts w:hint="eastAsia"/>
        </w:rPr>
        <w:t>数据可以从</w:t>
      </w:r>
      <w:r>
        <w:rPr>
          <w:rFonts w:hint="eastAsia"/>
        </w:rPr>
        <w:t>Channel</w:t>
      </w:r>
      <w:r>
        <w:rPr>
          <w:rFonts w:hint="eastAsia"/>
        </w:rPr>
        <w:t>读取到</w:t>
      </w:r>
      <w:r>
        <w:rPr>
          <w:rFonts w:hint="eastAsia"/>
        </w:rPr>
        <w:t>Buffer</w:t>
      </w:r>
      <w:r>
        <w:rPr>
          <w:rFonts w:hint="eastAsia"/>
        </w:rPr>
        <w:t>中，也可以从</w:t>
      </w:r>
      <w:r>
        <w:rPr>
          <w:rFonts w:hint="eastAsia"/>
        </w:rPr>
        <w:t>Buffer</w:t>
      </w:r>
      <w:r>
        <w:rPr>
          <w:rFonts w:hint="eastAsia"/>
        </w:rPr>
        <w:t>写到</w:t>
      </w:r>
      <w:r>
        <w:rPr>
          <w:rFonts w:hint="eastAsia"/>
        </w:rPr>
        <w:t>Channel</w:t>
      </w:r>
      <w:r>
        <w:rPr>
          <w:rFonts w:hint="eastAsia"/>
        </w:rPr>
        <w:t>中。</w:t>
      </w:r>
    </w:p>
    <w:p w:rsidR="00F6667B" w:rsidRDefault="00F6667B" w:rsidP="00521499">
      <w:pPr>
        <w:pStyle w:val="a7"/>
        <w:ind w:left="1697" w:firstLineChars="0" w:firstLine="0"/>
      </w:pPr>
      <w:r>
        <w:rPr>
          <w:rFonts w:hint="eastAsia"/>
        </w:rPr>
        <w:t>Buffers</w:t>
      </w:r>
    </w:p>
    <w:p w:rsidR="00F6667B" w:rsidRDefault="00F6667B" w:rsidP="00521499">
      <w:pPr>
        <w:pStyle w:val="a7"/>
        <w:ind w:left="1697" w:firstLineChars="0" w:firstLine="0"/>
      </w:pPr>
      <w:r>
        <w:rPr>
          <w:rFonts w:hint="eastAsia"/>
        </w:rPr>
        <w:t>Selectors</w:t>
      </w:r>
      <w:r>
        <w:rPr>
          <w:rFonts w:hint="eastAsia"/>
        </w:rPr>
        <w:t>：</w:t>
      </w:r>
      <w:r w:rsidR="00BA3729" w:rsidRPr="00BA3729">
        <w:rPr>
          <w:rFonts w:hint="eastAsia"/>
        </w:rPr>
        <w:t>Java NIO</w:t>
      </w:r>
      <w:r w:rsidR="00BA3729" w:rsidRPr="00BA3729">
        <w:rPr>
          <w:rFonts w:hint="eastAsia"/>
        </w:rPr>
        <w:t>的选择器允许一个单独的线程来监视多个输入通道，可以注册多个通道使用一个选择器，然后使用一个单独的线程来“选择”通道：这些通道里已经有可以处理的输入或者选择已准备写入的通道。</w:t>
      </w:r>
    </w:p>
    <w:p w:rsidR="005B2A14" w:rsidRDefault="003C06FC" w:rsidP="00521499">
      <w:pPr>
        <w:pStyle w:val="a7"/>
        <w:ind w:left="1697" w:firstLineChars="0" w:firstLine="0"/>
      </w:pPr>
      <w:r w:rsidRPr="003F13D2">
        <w:rPr>
          <w:rFonts w:hint="eastAsia"/>
          <w:b/>
        </w:rPr>
        <w:t>select</w:t>
      </w:r>
      <w:r w:rsidRPr="003F13D2">
        <w:rPr>
          <w:rFonts w:hint="eastAsia"/>
          <w:b/>
        </w:rPr>
        <w:t>、</w:t>
      </w:r>
      <w:r w:rsidRPr="003F13D2">
        <w:rPr>
          <w:rFonts w:hint="eastAsia"/>
          <w:b/>
        </w:rPr>
        <w:t>poll</w:t>
      </w:r>
      <w:r w:rsidRPr="003F13D2">
        <w:rPr>
          <w:rFonts w:hint="eastAsia"/>
          <w:b/>
        </w:rPr>
        <w:t>、</w:t>
      </w:r>
      <w:proofErr w:type="spellStart"/>
      <w:r w:rsidRPr="003F13D2">
        <w:rPr>
          <w:rFonts w:hint="eastAsia"/>
          <w:b/>
        </w:rPr>
        <w:t>epoll</w:t>
      </w:r>
      <w:proofErr w:type="spellEnd"/>
      <w:r w:rsidRPr="003F13D2">
        <w:rPr>
          <w:rFonts w:hint="eastAsia"/>
          <w:b/>
        </w:rPr>
        <w:t>区别</w:t>
      </w:r>
      <w:r>
        <w:rPr>
          <w:rFonts w:hint="eastAsia"/>
        </w:rPr>
        <w:t>：支持一个进程可以打开的最大连接数。</w:t>
      </w:r>
    </w:p>
    <w:p w:rsidR="003C06FC" w:rsidRDefault="003C06FC" w:rsidP="00521499">
      <w:pPr>
        <w:pStyle w:val="a7"/>
        <w:ind w:left="1697" w:firstLineChars="0" w:firstLine="0"/>
      </w:pPr>
      <w:r>
        <w:t>S</w:t>
      </w:r>
      <w:r>
        <w:rPr>
          <w:rFonts w:hint="eastAsia"/>
        </w:rPr>
        <w:t>elect:</w:t>
      </w:r>
      <w:proofErr w:type="gramStart"/>
      <w:r>
        <w:rPr>
          <w:rFonts w:hint="eastAsia"/>
        </w:rPr>
        <w:t>单个进程</w:t>
      </w:r>
      <w:proofErr w:type="gramEnd"/>
      <w:r>
        <w:rPr>
          <w:rFonts w:hint="eastAsia"/>
        </w:rPr>
        <w:t>所能打开的最大连接数由</w:t>
      </w:r>
      <w:r>
        <w:rPr>
          <w:rFonts w:hint="eastAsia"/>
        </w:rPr>
        <w:t>FD_SETSIZE</w:t>
      </w:r>
      <w:r>
        <w:rPr>
          <w:rFonts w:hint="eastAsia"/>
        </w:rPr>
        <w:t>宏定义，其大小是</w:t>
      </w:r>
      <w:r>
        <w:rPr>
          <w:rFonts w:hint="eastAsia"/>
        </w:rPr>
        <w:t>32</w:t>
      </w:r>
      <w:r>
        <w:rPr>
          <w:rFonts w:hint="eastAsia"/>
        </w:rPr>
        <w:t>个整数的大小（在</w:t>
      </w:r>
      <w:r>
        <w:rPr>
          <w:rFonts w:hint="eastAsia"/>
        </w:rPr>
        <w:t>32</w:t>
      </w:r>
      <w:r>
        <w:rPr>
          <w:rFonts w:hint="eastAsia"/>
        </w:rPr>
        <w:t>位机器上，大小是</w:t>
      </w:r>
      <w:r>
        <w:rPr>
          <w:rFonts w:hint="eastAsia"/>
        </w:rPr>
        <w:t>32*32</w:t>
      </w:r>
      <w:r>
        <w:rPr>
          <w:rFonts w:hint="eastAsia"/>
        </w:rPr>
        <w:t>，在</w:t>
      </w:r>
      <w:r>
        <w:rPr>
          <w:rFonts w:hint="eastAsia"/>
        </w:rPr>
        <w:t>64</w:t>
      </w:r>
      <w:r>
        <w:rPr>
          <w:rFonts w:hint="eastAsia"/>
        </w:rPr>
        <w:t>位机器上</w:t>
      </w:r>
      <w:r>
        <w:rPr>
          <w:rFonts w:hint="eastAsia"/>
        </w:rPr>
        <w:t>FD_SETSIZE</w:t>
      </w:r>
      <w:r>
        <w:rPr>
          <w:rFonts w:hint="eastAsia"/>
        </w:rPr>
        <w:t>为</w:t>
      </w:r>
      <w:r>
        <w:rPr>
          <w:rFonts w:hint="eastAsia"/>
        </w:rPr>
        <w:t>32*64</w:t>
      </w:r>
      <w:r>
        <w:rPr>
          <w:rFonts w:hint="eastAsia"/>
        </w:rPr>
        <w:t>）</w:t>
      </w:r>
      <w:r w:rsidR="00870563">
        <w:rPr>
          <w:rFonts w:hint="eastAsia"/>
        </w:rPr>
        <w:t>。消息传递时，</w:t>
      </w:r>
      <w:r w:rsidR="00870563">
        <w:rPr>
          <w:rFonts w:hint="eastAsia"/>
        </w:rPr>
        <w:lastRenderedPageBreak/>
        <w:t>内核需要将消息传递到用户空间，需要内核的拷贝动作。</w:t>
      </w:r>
    </w:p>
    <w:p w:rsidR="003C06FC" w:rsidRPr="00870563" w:rsidRDefault="00215656" w:rsidP="00521499">
      <w:pPr>
        <w:pStyle w:val="a7"/>
        <w:ind w:left="1697" w:firstLineChars="0" w:firstLine="0"/>
      </w:pPr>
      <w:r>
        <w:rPr>
          <w:rFonts w:hint="eastAsia"/>
        </w:rPr>
        <w:t>p</w:t>
      </w:r>
      <w:r w:rsidR="003C06FC">
        <w:rPr>
          <w:rFonts w:hint="eastAsia"/>
        </w:rPr>
        <w:t>oll:</w:t>
      </w:r>
      <w:r w:rsidR="003C06FC">
        <w:rPr>
          <w:rFonts w:hint="eastAsia"/>
        </w:rPr>
        <w:t>本质上</w:t>
      </w:r>
      <w:r w:rsidR="003C06FC">
        <w:rPr>
          <w:rFonts w:hint="eastAsia"/>
        </w:rPr>
        <w:t>select</w:t>
      </w:r>
      <w:r w:rsidR="003C06FC">
        <w:rPr>
          <w:rFonts w:hint="eastAsia"/>
        </w:rPr>
        <w:t>没有区别，但是它没有最大连接数的限制，原因是</w:t>
      </w:r>
      <w:r>
        <w:rPr>
          <w:rFonts w:hint="eastAsia"/>
        </w:rPr>
        <w:t>它是基于链表来存储的。</w:t>
      </w:r>
      <w:r w:rsidR="00870563">
        <w:rPr>
          <w:rFonts w:hint="eastAsia"/>
        </w:rPr>
        <w:t>消息传递时，内核需要将消息传递到用户空间，需要内核的拷贝动作。</w:t>
      </w:r>
    </w:p>
    <w:p w:rsidR="00215656" w:rsidRDefault="00215656" w:rsidP="00521499">
      <w:pPr>
        <w:pStyle w:val="a7"/>
        <w:ind w:left="1697" w:firstLineChars="0" w:firstLine="0"/>
      </w:pPr>
      <w:proofErr w:type="spellStart"/>
      <w:r>
        <w:t>E</w:t>
      </w:r>
      <w:r>
        <w:rPr>
          <w:rFonts w:hint="eastAsia"/>
        </w:rPr>
        <w:t>poll</w:t>
      </w:r>
      <w:proofErr w:type="spellEnd"/>
      <w:r>
        <w:rPr>
          <w:rFonts w:hint="eastAsia"/>
        </w:rPr>
        <w:t>:</w:t>
      </w:r>
      <w:r>
        <w:rPr>
          <w:rFonts w:hint="eastAsia"/>
        </w:rPr>
        <w:t>有连接数上限，但是很大，</w:t>
      </w:r>
      <w:r>
        <w:rPr>
          <w:rFonts w:hint="eastAsia"/>
        </w:rPr>
        <w:t>1G</w:t>
      </w:r>
      <w:r>
        <w:rPr>
          <w:rFonts w:hint="eastAsia"/>
        </w:rPr>
        <w:t>内存的机器可以打开</w:t>
      </w:r>
      <w:r>
        <w:rPr>
          <w:rFonts w:hint="eastAsia"/>
        </w:rPr>
        <w:t>10</w:t>
      </w:r>
      <w:r>
        <w:rPr>
          <w:rFonts w:hint="eastAsia"/>
        </w:rPr>
        <w:t>万连接。</w:t>
      </w:r>
      <w:r w:rsidR="00870563">
        <w:rPr>
          <w:rFonts w:hint="eastAsia"/>
        </w:rPr>
        <w:t>消息传递时，通过内核和用户空间共享一块内存来实现，性能较高。</w:t>
      </w:r>
    </w:p>
    <w:p w:rsidR="000D7F66" w:rsidRPr="000D7F66" w:rsidRDefault="000D7F66" w:rsidP="00521499">
      <w:pPr>
        <w:pStyle w:val="a7"/>
        <w:ind w:left="1697" w:firstLineChars="0" w:firstLine="0"/>
        <w:rPr>
          <w:b/>
        </w:rPr>
      </w:pPr>
      <w:r w:rsidRPr="000D7F66">
        <w:rPr>
          <w:rFonts w:hint="eastAsia"/>
          <w:b/>
        </w:rPr>
        <w:t>3.AIO</w:t>
      </w:r>
    </w:p>
    <w:p w:rsidR="000D7F66" w:rsidRDefault="000D7F66" w:rsidP="00521499">
      <w:pPr>
        <w:pStyle w:val="a7"/>
        <w:ind w:left="1697" w:firstLineChars="0" w:firstLine="0"/>
      </w:pPr>
      <w:r>
        <w:rPr>
          <w:rFonts w:hint="eastAsia"/>
        </w:rPr>
        <w:t>Asynchronous IO:</w:t>
      </w:r>
      <w:r>
        <w:rPr>
          <w:rFonts w:hint="eastAsia"/>
        </w:rPr>
        <w:t>基于事件和回调机制</w:t>
      </w:r>
    </w:p>
    <w:p w:rsidR="000D7F66" w:rsidRDefault="00CB58EA" w:rsidP="00521499">
      <w:pPr>
        <w:pStyle w:val="a7"/>
        <w:ind w:left="1697" w:firstLineChars="0" w:firstLine="0"/>
      </w:pPr>
      <w:r>
        <w:rPr>
          <w:noProof/>
        </w:rPr>
        <w:drawing>
          <wp:inline distT="0" distB="0" distL="0" distR="0" wp14:anchorId="34F1E005" wp14:editId="7F5334A0">
            <wp:extent cx="5274310" cy="259930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599307"/>
                    </a:xfrm>
                    <a:prstGeom prst="rect">
                      <a:avLst/>
                    </a:prstGeom>
                  </pic:spPr>
                </pic:pic>
              </a:graphicData>
            </a:graphic>
          </wp:inline>
        </w:drawing>
      </w:r>
    </w:p>
    <w:p w:rsidR="000D7F66" w:rsidRDefault="00CB58EA" w:rsidP="00521499">
      <w:pPr>
        <w:pStyle w:val="a7"/>
        <w:ind w:left="1697" w:firstLineChars="0" w:firstLine="0"/>
      </w:pPr>
      <w:r>
        <w:rPr>
          <w:rFonts w:hint="eastAsia"/>
        </w:rPr>
        <w:t>AIO</w:t>
      </w:r>
      <w:r>
        <w:rPr>
          <w:rFonts w:hint="eastAsia"/>
        </w:rPr>
        <w:t>如何处理结果？</w:t>
      </w:r>
    </w:p>
    <w:p w:rsidR="00CB58EA" w:rsidRDefault="00CB58EA" w:rsidP="00521499">
      <w:pPr>
        <w:pStyle w:val="a7"/>
        <w:ind w:left="1697" w:firstLineChars="0" w:firstLine="0"/>
      </w:pPr>
      <w:r>
        <w:rPr>
          <w:rFonts w:hint="eastAsia"/>
        </w:rPr>
        <w:t>1.</w:t>
      </w:r>
      <w:r>
        <w:rPr>
          <w:rFonts w:hint="eastAsia"/>
        </w:rPr>
        <w:t>基于回调：实现</w:t>
      </w:r>
      <w:proofErr w:type="spellStart"/>
      <w:r>
        <w:rPr>
          <w:rFonts w:hint="eastAsia"/>
        </w:rPr>
        <w:t>CompletionHandler</w:t>
      </w:r>
      <w:proofErr w:type="spellEnd"/>
      <w:r>
        <w:rPr>
          <w:rFonts w:hint="eastAsia"/>
        </w:rPr>
        <w:t>接口，调用时</w:t>
      </w:r>
      <w:proofErr w:type="gramStart"/>
      <w:r>
        <w:rPr>
          <w:rFonts w:hint="eastAsia"/>
        </w:rPr>
        <w:t>触发回调函</w:t>
      </w:r>
      <w:proofErr w:type="gramEnd"/>
      <w:r>
        <w:rPr>
          <w:rFonts w:hint="eastAsia"/>
        </w:rPr>
        <w:t>数</w:t>
      </w:r>
    </w:p>
    <w:p w:rsidR="00CB58EA" w:rsidRDefault="00CB58EA" w:rsidP="00521499">
      <w:pPr>
        <w:pStyle w:val="a7"/>
        <w:ind w:left="1697" w:firstLineChars="0" w:firstLine="0"/>
      </w:pPr>
      <w:r>
        <w:rPr>
          <w:rFonts w:hint="eastAsia"/>
        </w:rPr>
        <w:t>2.</w:t>
      </w:r>
      <w:r>
        <w:rPr>
          <w:rFonts w:hint="eastAsia"/>
        </w:rPr>
        <w:t>返回</w:t>
      </w:r>
      <w:r>
        <w:rPr>
          <w:rFonts w:hint="eastAsia"/>
        </w:rPr>
        <w:t>Future:</w:t>
      </w:r>
      <w:r>
        <w:rPr>
          <w:rFonts w:hint="eastAsia"/>
        </w:rPr>
        <w:t>通过</w:t>
      </w:r>
      <w:proofErr w:type="spellStart"/>
      <w:r>
        <w:rPr>
          <w:rFonts w:hint="eastAsia"/>
        </w:rPr>
        <w:t>isDone</w:t>
      </w:r>
      <w:proofErr w:type="spellEnd"/>
      <w:r>
        <w:rPr>
          <w:rFonts w:hint="eastAsia"/>
        </w:rPr>
        <w:t>()</w:t>
      </w:r>
      <w:r>
        <w:rPr>
          <w:rFonts w:hint="eastAsia"/>
        </w:rPr>
        <w:t>查看是否准备好，通过</w:t>
      </w:r>
      <w:r>
        <w:rPr>
          <w:rFonts w:hint="eastAsia"/>
        </w:rPr>
        <w:t>get()</w:t>
      </w:r>
      <w:r>
        <w:rPr>
          <w:rFonts w:hint="eastAsia"/>
        </w:rPr>
        <w:t>等待返回数据。</w:t>
      </w:r>
    </w:p>
    <w:p w:rsidR="0034040D" w:rsidRPr="00BF5F3A" w:rsidRDefault="0034040D" w:rsidP="00254DCB">
      <w:pPr>
        <w:pStyle w:val="a7"/>
        <w:numPr>
          <w:ilvl w:val="0"/>
          <w:numId w:val="11"/>
        </w:numPr>
        <w:ind w:firstLineChars="0"/>
        <w:outlineLvl w:val="2"/>
      </w:pPr>
      <w:r w:rsidRPr="00BF5F3A">
        <w:rPr>
          <w:rFonts w:hint="eastAsia"/>
          <w:b/>
        </w:rPr>
        <w:t>如何实现对象克隆？</w:t>
      </w:r>
    </w:p>
    <w:p w:rsidR="0034040D" w:rsidRPr="00DD0A2E" w:rsidRDefault="0034040D" w:rsidP="0034040D">
      <w:pPr>
        <w:pStyle w:val="a7"/>
        <w:ind w:left="1260" w:firstLineChars="0" w:firstLine="0"/>
        <w:rPr>
          <w:b/>
        </w:rPr>
      </w:pPr>
      <w:r w:rsidRPr="00DD0A2E">
        <w:rPr>
          <w:rFonts w:hint="eastAsia"/>
          <w:b/>
        </w:rPr>
        <w:t>为什么要用</w:t>
      </w:r>
      <w:r w:rsidRPr="00DD0A2E">
        <w:rPr>
          <w:rFonts w:hint="eastAsia"/>
          <w:b/>
        </w:rPr>
        <w:t xml:space="preserve"> </w:t>
      </w:r>
      <w:r w:rsidRPr="00DD0A2E">
        <w:rPr>
          <w:b/>
        </w:rPr>
        <w:t>clone</w:t>
      </w:r>
      <w:r w:rsidRPr="00DD0A2E">
        <w:rPr>
          <w:rFonts w:hint="eastAsia"/>
          <w:b/>
        </w:rPr>
        <w:t>？</w:t>
      </w:r>
    </w:p>
    <w:p w:rsidR="0034040D" w:rsidRDefault="0034040D" w:rsidP="0034040D">
      <w:pPr>
        <w:pStyle w:val="a7"/>
        <w:ind w:left="1260" w:firstLineChars="0" w:firstLine="0"/>
      </w:pPr>
      <w:r w:rsidRPr="00802D09">
        <w:rPr>
          <w:rFonts w:hint="eastAsia"/>
        </w:rPr>
        <w:t>在实际编程过程中，我们常常要遇到这种情况：有一个对象</w:t>
      </w:r>
      <w:r w:rsidRPr="00802D09">
        <w:rPr>
          <w:rFonts w:hint="eastAsia"/>
        </w:rPr>
        <w:t xml:space="preserve"> A</w:t>
      </w:r>
      <w:r w:rsidRPr="00802D09">
        <w:rPr>
          <w:rFonts w:hint="eastAsia"/>
        </w:rPr>
        <w:t>，在某一时刻</w:t>
      </w:r>
      <w:r w:rsidRPr="00802D09">
        <w:rPr>
          <w:rFonts w:hint="eastAsia"/>
        </w:rPr>
        <w:t xml:space="preserve"> A </w:t>
      </w:r>
      <w:r w:rsidRPr="00802D09">
        <w:rPr>
          <w:rFonts w:hint="eastAsia"/>
        </w:rPr>
        <w:t>中已经包含了一些有效值，此时可能会需要一个和</w:t>
      </w:r>
      <w:r w:rsidRPr="00802D09">
        <w:rPr>
          <w:rFonts w:hint="eastAsia"/>
        </w:rPr>
        <w:t xml:space="preserve"> A </w:t>
      </w:r>
      <w:r w:rsidRPr="00802D09">
        <w:rPr>
          <w:rFonts w:hint="eastAsia"/>
        </w:rPr>
        <w:t>完全相同新对象</w:t>
      </w:r>
      <w:r w:rsidRPr="00802D09">
        <w:rPr>
          <w:rFonts w:hint="eastAsia"/>
        </w:rPr>
        <w:t xml:space="preserve"> B</w:t>
      </w:r>
      <w:r w:rsidRPr="00802D09">
        <w:rPr>
          <w:rFonts w:hint="eastAsia"/>
        </w:rPr>
        <w:t>，并且此后对</w:t>
      </w:r>
      <w:r w:rsidRPr="00802D09">
        <w:rPr>
          <w:rFonts w:hint="eastAsia"/>
        </w:rPr>
        <w:t xml:space="preserve"> B </w:t>
      </w:r>
      <w:r w:rsidRPr="00802D09">
        <w:rPr>
          <w:rFonts w:hint="eastAsia"/>
        </w:rPr>
        <w:t>任何改动都不会影响到</w:t>
      </w:r>
      <w:r w:rsidRPr="00802D09">
        <w:rPr>
          <w:rFonts w:hint="eastAsia"/>
        </w:rPr>
        <w:t xml:space="preserve"> A </w:t>
      </w:r>
      <w:r w:rsidRPr="00802D09">
        <w:rPr>
          <w:rFonts w:hint="eastAsia"/>
        </w:rPr>
        <w:t>中的值，也就是说，</w:t>
      </w:r>
      <w:r w:rsidRPr="00802D09">
        <w:rPr>
          <w:rFonts w:hint="eastAsia"/>
        </w:rPr>
        <w:t xml:space="preserve">A </w:t>
      </w:r>
      <w:r w:rsidRPr="00802D09">
        <w:rPr>
          <w:rFonts w:hint="eastAsia"/>
        </w:rPr>
        <w:t>与</w:t>
      </w:r>
      <w:r w:rsidRPr="00802D09">
        <w:rPr>
          <w:rFonts w:hint="eastAsia"/>
        </w:rPr>
        <w:t xml:space="preserve"> B </w:t>
      </w:r>
      <w:r w:rsidRPr="00802D09">
        <w:rPr>
          <w:rFonts w:hint="eastAsia"/>
        </w:rPr>
        <w:t>是两个独立的对象，但</w:t>
      </w:r>
      <w:r w:rsidRPr="00802D09">
        <w:rPr>
          <w:rFonts w:hint="eastAsia"/>
        </w:rPr>
        <w:t xml:space="preserve"> B </w:t>
      </w:r>
      <w:r w:rsidRPr="00802D09">
        <w:rPr>
          <w:rFonts w:hint="eastAsia"/>
        </w:rPr>
        <w:t>的初始值是由</w:t>
      </w:r>
      <w:r w:rsidRPr="00802D09">
        <w:rPr>
          <w:rFonts w:hint="eastAsia"/>
        </w:rPr>
        <w:t xml:space="preserve"> A </w:t>
      </w:r>
      <w:r w:rsidRPr="00802D09">
        <w:rPr>
          <w:rFonts w:hint="eastAsia"/>
        </w:rPr>
        <w:t>对象确定的。在</w:t>
      </w:r>
      <w:r w:rsidRPr="00802D09">
        <w:rPr>
          <w:rFonts w:hint="eastAsia"/>
        </w:rPr>
        <w:t xml:space="preserve"> Java </w:t>
      </w:r>
      <w:r w:rsidRPr="00802D09">
        <w:rPr>
          <w:rFonts w:hint="eastAsia"/>
        </w:rPr>
        <w:t>语言中，用简单的赋值语句是不能满足这种需求的。要满足这种需求虽然有很多途径，但实现</w:t>
      </w:r>
      <w:r w:rsidRPr="00802D09">
        <w:rPr>
          <w:rFonts w:hint="eastAsia"/>
        </w:rPr>
        <w:t xml:space="preserve"> clone</w:t>
      </w:r>
      <w:r w:rsidRPr="00802D09">
        <w:rPr>
          <w:rFonts w:hint="eastAsia"/>
        </w:rPr>
        <w:t>（）方法是其中最简单，也是最高效的手段。</w:t>
      </w:r>
    </w:p>
    <w:p w:rsidR="0034040D" w:rsidRPr="00DD0A2E" w:rsidRDefault="0034040D" w:rsidP="0034040D">
      <w:pPr>
        <w:pStyle w:val="a7"/>
        <w:ind w:left="1260" w:firstLineChars="0" w:firstLine="0"/>
        <w:rPr>
          <w:b/>
        </w:rPr>
      </w:pPr>
      <w:r w:rsidRPr="00DD0A2E">
        <w:rPr>
          <w:rFonts w:hint="eastAsia"/>
          <w:b/>
        </w:rPr>
        <w:t xml:space="preserve">new </w:t>
      </w:r>
      <w:r w:rsidRPr="00DD0A2E">
        <w:rPr>
          <w:rFonts w:hint="eastAsia"/>
          <w:b/>
        </w:rPr>
        <w:t>一个对象的过程和</w:t>
      </w:r>
      <w:r w:rsidRPr="00DD0A2E">
        <w:rPr>
          <w:rFonts w:hint="eastAsia"/>
          <w:b/>
        </w:rPr>
        <w:t xml:space="preserve"> clone </w:t>
      </w:r>
      <w:r w:rsidRPr="00DD0A2E">
        <w:rPr>
          <w:rFonts w:hint="eastAsia"/>
          <w:b/>
        </w:rPr>
        <w:t>一个对象的过程区别</w:t>
      </w:r>
      <w:r>
        <w:rPr>
          <w:rFonts w:hint="eastAsia"/>
          <w:b/>
        </w:rPr>
        <w:t>?</w:t>
      </w:r>
    </w:p>
    <w:p w:rsidR="0034040D" w:rsidRDefault="0034040D" w:rsidP="0034040D">
      <w:pPr>
        <w:pStyle w:val="a7"/>
        <w:ind w:left="1260" w:firstLineChars="0" w:firstLine="0"/>
      </w:pPr>
      <w:r w:rsidRPr="00380EA6">
        <w:rPr>
          <w:rFonts w:hint="eastAsia"/>
        </w:rPr>
        <w:t xml:space="preserve">new </w:t>
      </w:r>
      <w:r w:rsidRPr="00380EA6">
        <w:rPr>
          <w:rFonts w:hint="eastAsia"/>
        </w:rPr>
        <w:t>操作符的本意是分配内存。程序执行到</w:t>
      </w:r>
      <w:r w:rsidRPr="00380EA6">
        <w:rPr>
          <w:rFonts w:hint="eastAsia"/>
        </w:rPr>
        <w:t xml:space="preserve"> new </w:t>
      </w:r>
      <w:r w:rsidRPr="00380EA6">
        <w:rPr>
          <w:rFonts w:hint="eastAsia"/>
        </w:rPr>
        <w:t>操作符时，首先去看</w:t>
      </w:r>
      <w:r w:rsidRPr="00380EA6">
        <w:rPr>
          <w:rFonts w:hint="eastAsia"/>
        </w:rPr>
        <w:t xml:space="preserve"> new </w:t>
      </w:r>
      <w:r w:rsidRPr="00380EA6">
        <w:rPr>
          <w:rFonts w:hint="eastAsia"/>
        </w:rPr>
        <w:t>操作符后面的类型，因为知道了类型，</w:t>
      </w:r>
      <w:r w:rsidRPr="00380EA6">
        <w:rPr>
          <w:rFonts w:hint="eastAsia"/>
        </w:rPr>
        <w:t xml:space="preserve"> </w:t>
      </w:r>
      <w:r w:rsidRPr="00380EA6">
        <w:rPr>
          <w:rFonts w:hint="eastAsia"/>
        </w:rPr>
        <w:t>才能知道要分配多大的内存空间。分配完内存之后，再调用构造函数，填充对象的各个域，这一步叫做对象的初始化，构造方法返回后，一个对象创建完毕，可以把他的引用（地址）发布到外部，在外部就可以使用这个引用操纵这个对象。</w:t>
      </w:r>
    </w:p>
    <w:p w:rsidR="0034040D" w:rsidRPr="00F31B9E" w:rsidRDefault="0034040D" w:rsidP="0034040D">
      <w:pPr>
        <w:pStyle w:val="a7"/>
        <w:ind w:left="1260" w:firstLineChars="0" w:firstLine="0"/>
      </w:pPr>
      <w:r w:rsidRPr="00307FC5">
        <w:rPr>
          <w:rFonts w:hint="eastAsia"/>
        </w:rPr>
        <w:t xml:space="preserve">clone </w:t>
      </w:r>
      <w:r w:rsidRPr="00307FC5">
        <w:rPr>
          <w:rFonts w:hint="eastAsia"/>
        </w:rPr>
        <w:t>在第一步是和</w:t>
      </w:r>
      <w:r w:rsidRPr="00307FC5">
        <w:rPr>
          <w:rFonts w:hint="eastAsia"/>
        </w:rPr>
        <w:t xml:space="preserve"> new </w:t>
      </w:r>
      <w:r w:rsidRPr="00307FC5">
        <w:rPr>
          <w:rFonts w:hint="eastAsia"/>
        </w:rPr>
        <w:t>相似的，都是分配内存，调用</w:t>
      </w:r>
      <w:r w:rsidRPr="00307FC5">
        <w:rPr>
          <w:rFonts w:hint="eastAsia"/>
        </w:rPr>
        <w:t xml:space="preserve"> clone </w:t>
      </w:r>
      <w:r w:rsidRPr="00307FC5">
        <w:rPr>
          <w:rFonts w:hint="eastAsia"/>
        </w:rPr>
        <w:t>方法时，分配的内存和原对象（即调用</w:t>
      </w:r>
      <w:r w:rsidRPr="00307FC5">
        <w:rPr>
          <w:rFonts w:hint="eastAsia"/>
        </w:rPr>
        <w:t xml:space="preserve"> clone </w:t>
      </w:r>
      <w:r w:rsidRPr="00307FC5">
        <w:rPr>
          <w:rFonts w:hint="eastAsia"/>
        </w:rPr>
        <w:t>方法的对象）相同，然后再使用原对象中对应的各个域，填充新对象的域，填充完成之后，</w:t>
      </w:r>
      <w:r w:rsidRPr="00307FC5">
        <w:rPr>
          <w:rFonts w:hint="eastAsia"/>
        </w:rPr>
        <w:t xml:space="preserve">clone </w:t>
      </w:r>
      <w:r w:rsidRPr="00307FC5">
        <w:rPr>
          <w:rFonts w:hint="eastAsia"/>
        </w:rPr>
        <w:t>方法返回，一个新的相同的对象被创建，同样可以把这个新对象的引用发布到外部。</w:t>
      </w:r>
    </w:p>
    <w:p w:rsidR="0034040D" w:rsidRPr="00DD0A2E" w:rsidRDefault="0034040D" w:rsidP="0034040D">
      <w:pPr>
        <w:pStyle w:val="a7"/>
        <w:ind w:left="1260" w:firstLineChars="0" w:firstLine="0"/>
        <w:rPr>
          <w:b/>
        </w:rPr>
      </w:pPr>
      <w:r w:rsidRPr="00DD0A2E">
        <w:rPr>
          <w:rFonts w:hint="eastAsia"/>
          <w:b/>
        </w:rPr>
        <w:t>有两种方式：</w:t>
      </w:r>
    </w:p>
    <w:p w:rsidR="0034040D" w:rsidRDefault="0034040D" w:rsidP="0034040D">
      <w:pPr>
        <w:pStyle w:val="a7"/>
        <w:ind w:left="1260" w:firstLineChars="0" w:firstLine="0"/>
      </w:pPr>
      <w:r>
        <w:rPr>
          <w:rFonts w:hint="eastAsia"/>
        </w:rPr>
        <w:t>1)</w:t>
      </w:r>
      <w:r>
        <w:rPr>
          <w:rFonts w:hint="eastAsia"/>
        </w:rPr>
        <w:t>实现</w:t>
      </w:r>
      <w:r>
        <w:rPr>
          <w:rFonts w:hint="eastAsia"/>
        </w:rPr>
        <w:t>Cloneable</w:t>
      </w:r>
      <w:r>
        <w:rPr>
          <w:rFonts w:hint="eastAsia"/>
        </w:rPr>
        <w:t>接口并重写</w:t>
      </w:r>
      <w:r>
        <w:rPr>
          <w:rFonts w:hint="eastAsia"/>
        </w:rPr>
        <w:t>Object</w:t>
      </w:r>
      <w:r>
        <w:rPr>
          <w:rFonts w:hint="eastAsia"/>
        </w:rPr>
        <w:t>类中的</w:t>
      </w:r>
      <w:r>
        <w:rPr>
          <w:rFonts w:hint="eastAsia"/>
        </w:rPr>
        <w:t>clone()</w:t>
      </w:r>
      <w:r>
        <w:rPr>
          <w:rFonts w:hint="eastAsia"/>
        </w:rPr>
        <w:t>方法；</w:t>
      </w:r>
    </w:p>
    <w:p w:rsidR="0034040D" w:rsidRDefault="0034040D" w:rsidP="0034040D">
      <w:pPr>
        <w:pStyle w:val="a7"/>
        <w:ind w:left="1260" w:firstLineChars="0" w:firstLine="0"/>
      </w:pPr>
      <w:r>
        <w:rPr>
          <w:rFonts w:hint="eastAsia"/>
        </w:rPr>
        <w:t xml:space="preserve">Person p = new </w:t>
      </w:r>
      <w:proofErr w:type="gramStart"/>
      <w:r>
        <w:rPr>
          <w:rFonts w:hint="eastAsia"/>
        </w:rPr>
        <w:t>Person(</w:t>
      </w:r>
      <w:proofErr w:type="gramEnd"/>
      <w:r>
        <w:rPr>
          <w:rFonts w:hint="eastAsia"/>
        </w:rPr>
        <w:t>23, "</w:t>
      </w:r>
      <w:proofErr w:type="spellStart"/>
      <w:r>
        <w:rPr>
          <w:rFonts w:hint="eastAsia"/>
        </w:rPr>
        <w:t>zhang</w:t>
      </w:r>
      <w:proofErr w:type="spellEnd"/>
      <w:r>
        <w:rPr>
          <w:rFonts w:hint="eastAsia"/>
        </w:rPr>
        <w:t>");</w:t>
      </w:r>
      <w:r>
        <w:rPr>
          <w:rFonts w:hint="eastAsia"/>
        </w:rPr>
        <w:tab/>
      </w:r>
    </w:p>
    <w:p w:rsidR="0034040D" w:rsidRDefault="0034040D" w:rsidP="0034040D">
      <w:pPr>
        <w:pStyle w:val="a7"/>
        <w:ind w:left="1260" w:firstLineChars="0" w:firstLine="0"/>
      </w:pPr>
      <w:r>
        <w:rPr>
          <w:rFonts w:hint="eastAsia"/>
        </w:rPr>
        <w:t xml:space="preserve">Person p1 = (Person) </w:t>
      </w:r>
      <w:proofErr w:type="spellStart"/>
      <w:proofErr w:type="gramStart"/>
      <w:r>
        <w:rPr>
          <w:rFonts w:hint="eastAsia"/>
        </w:rPr>
        <w:t>p.clone</w:t>
      </w:r>
      <w:proofErr w:type="spellEnd"/>
      <w:proofErr w:type="gramEnd"/>
      <w:r>
        <w:rPr>
          <w:rFonts w:hint="eastAsia"/>
        </w:rPr>
        <w:t>();</w:t>
      </w:r>
    </w:p>
    <w:p w:rsidR="00AB4276" w:rsidRDefault="0034040D" w:rsidP="002D1C39">
      <w:pPr>
        <w:pStyle w:val="a7"/>
        <w:ind w:left="1260" w:firstLineChars="0" w:firstLine="0"/>
      </w:pPr>
      <w:r>
        <w:rPr>
          <w:rFonts w:hint="eastAsia"/>
        </w:rPr>
        <w:lastRenderedPageBreak/>
        <w:t>2)</w:t>
      </w:r>
      <w:r>
        <w:rPr>
          <w:rFonts w:hint="eastAsia"/>
        </w:rPr>
        <w:t>实现</w:t>
      </w:r>
      <w:r>
        <w:rPr>
          <w:rFonts w:hint="eastAsia"/>
        </w:rPr>
        <w:t>Serializable</w:t>
      </w:r>
      <w:r>
        <w:rPr>
          <w:rFonts w:hint="eastAsia"/>
        </w:rPr>
        <w:t>接口，通过对象的序列化和反序列化实现克隆，可以实现真正的深度克隆</w:t>
      </w:r>
      <w:r>
        <w:rPr>
          <w:rFonts w:hint="eastAsia"/>
        </w:rPr>
        <w:t>(</w:t>
      </w:r>
      <w:r>
        <w:rPr>
          <w:rFonts w:hint="eastAsia"/>
        </w:rPr>
        <w:t>对象中的对象也会被克隆</w:t>
      </w:r>
      <w:r>
        <w:rPr>
          <w:rFonts w:hint="eastAsia"/>
        </w:rPr>
        <w:t>)</w:t>
      </w:r>
    </w:p>
    <w:p w:rsidR="00C64C04" w:rsidRDefault="00C64C04" w:rsidP="00C64C04">
      <w:pPr>
        <w:pStyle w:val="a7"/>
        <w:numPr>
          <w:ilvl w:val="0"/>
          <w:numId w:val="11"/>
        </w:numPr>
        <w:ind w:firstLineChars="0"/>
        <w:outlineLvl w:val="2"/>
      </w:pPr>
      <w:r w:rsidRPr="00C64C04">
        <w:rPr>
          <w:rFonts w:hint="eastAsia"/>
        </w:rPr>
        <w:t>使用递归算法输出某个目录下所有文件和子目录列表</w:t>
      </w:r>
    </w:p>
    <w:p w:rsidR="00C64C04" w:rsidRDefault="00C64C04" w:rsidP="00C64C04">
      <w:pPr>
        <w:pStyle w:val="a7"/>
        <w:ind w:left="840" w:firstLineChars="0" w:firstLine="0"/>
      </w:pPr>
      <w:r>
        <w:rPr>
          <w:rFonts w:hint="eastAsia"/>
        </w:rPr>
        <w:tab/>
        <w:t>test.java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C64C04" w:rsidRPr="00AD6B45" w:rsidTr="007A18D4">
        <w:tc>
          <w:tcPr>
            <w:tcW w:w="8522" w:type="dxa"/>
          </w:tcPr>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b/>
                <w:bCs/>
                <w:color w:val="7F0055"/>
                <w:kern w:val="0"/>
                <w:sz w:val="24"/>
                <w:szCs w:val="36"/>
              </w:rPr>
              <w:t>import</w:t>
            </w:r>
            <w:r w:rsidRPr="002F6237">
              <w:rPr>
                <w:rFonts w:ascii="Consolas" w:hAnsi="Consolas" w:cs="Consolas"/>
                <w:color w:val="000000"/>
                <w:kern w:val="0"/>
                <w:sz w:val="24"/>
                <w:szCs w:val="36"/>
              </w:rPr>
              <w:t xml:space="preserve"> </w:t>
            </w:r>
            <w:proofErr w:type="spellStart"/>
            <w:r w:rsidRPr="002F6237">
              <w:rPr>
                <w:rFonts w:ascii="Consolas" w:hAnsi="Consolas" w:cs="Consolas"/>
                <w:color w:val="000000"/>
                <w:kern w:val="0"/>
                <w:sz w:val="24"/>
                <w:szCs w:val="36"/>
              </w:rPr>
              <w:t>java.io.File</w:t>
            </w:r>
            <w:proofErr w:type="spellEnd"/>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b/>
                <w:bCs/>
                <w:color w:val="7F0055"/>
                <w:kern w:val="0"/>
                <w:sz w:val="24"/>
                <w:szCs w:val="36"/>
              </w:rPr>
              <w:t>public</w:t>
            </w: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class</w:t>
            </w:r>
            <w:r w:rsidRPr="002F6237">
              <w:rPr>
                <w:rFonts w:ascii="Consolas" w:hAnsi="Consolas" w:cs="Consolas"/>
                <w:color w:val="000000"/>
                <w:kern w:val="0"/>
                <w:sz w:val="24"/>
                <w:szCs w:val="36"/>
              </w:rPr>
              <w:t xml:space="preserve"> </w:t>
            </w:r>
            <w:r w:rsidR="0023417E">
              <w:rPr>
                <w:rFonts w:ascii="Consolas" w:hAnsi="Consolas" w:cs="Consolas" w:hint="eastAsia"/>
                <w:color w:val="000000"/>
                <w:kern w:val="0"/>
                <w:sz w:val="24"/>
                <w:szCs w:val="36"/>
              </w:rPr>
              <w:t>test</w:t>
            </w:r>
            <w:r w:rsidRPr="002F6237">
              <w:rPr>
                <w:rFonts w:ascii="Consolas" w:hAnsi="Consolas" w:cs="Consolas"/>
                <w:color w:val="000000"/>
                <w:kern w:val="0"/>
                <w:sz w:val="24"/>
                <w:szCs w:val="36"/>
              </w:rPr>
              <w:t xml:space="preserve">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b/>
                <w:bCs/>
                <w:color w:val="7F0055"/>
                <w:kern w:val="0"/>
                <w:sz w:val="24"/>
                <w:szCs w:val="36"/>
              </w:rPr>
              <w:t>public</w:t>
            </w: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static</w:t>
            </w: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void</w:t>
            </w:r>
            <w:r w:rsidRPr="002F6237">
              <w:rPr>
                <w:rFonts w:ascii="Consolas" w:hAnsi="Consolas" w:cs="Consolas"/>
                <w:color w:val="000000"/>
                <w:kern w:val="0"/>
                <w:sz w:val="24"/>
                <w:szCs w:val="36"/>
              </w:rPr>
              <w:t xml:space="preserve"> main(String[] </w:t>
            </w:r>
            <w:proofErr w:type="spellStart"/>
            <w:r w:rsidRPr="002F6237">
              <w:rPr>
                <w:rFonts w:ascii="Consolas" w:hAnsi="Consolas" w:cs="Consolas"/>
                <w:color w:val="6A3E3E"/>
                <w:kern w:val="0"/>
                <w:sz w:val="24"/>
                <w:szCs w:val="36"/>
              </w:rPr>
              <w:t>args</w:t>
            </w:r>
            <w:proofErr w:type="spellEnd"/>
            <w:r w:rsidRPr="002F6237">
              <w:rPr>
                <w:rFonts w:ascii="Consolas" w:hAnsi="Consolas" w:cs="Consolas"/>
                <w:color w:val="000000"/>
                <w:kern w:val="0"/>
                <w:sz w:val="24"/>
                <w:szCs w:val="36"/>
              </w:rPr>
              <w:t>)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String </w:t>
            </w:r>
            <w:r w:rsidRPr="002F6237">
              <w:rPr>
                <w:rFonts w:ascii="Consolas" w:hAnsi="Consolas" w:cs="Consolas"/>
                <w:color w:val="6A3E3E"/>
                <w:kern w:val="0"/>
                <w:sz w:val="24"/>
                <w:szCs w:val="36"/>
              </w:rPr>
              <w:t>path</w:t>
            </w:r>
            <w:r w:rsidRPr="002F6237">
              <w:rPr>
                <w:rFonts w:ascii="Consolas" w:hAnsi="Consolas" w:cs="Consolas"/>
                <w:color w:val="000000"/>
                <w:kern w:val="0"/>
                <w:sz w:val="24"/>
                <w:szCs w:val="36"/>
              </w:rPr>
              <w:t xml:space="preserve"> = </w:t>
            </w:r>
            <w:r w:rsidRPr="002F6237">
              <w:rPr>
                <w:rFonts w:ascii="Consolas" w:hAnsi="Consolas" w:cs="Consolas"/>
                <w:color w:val="2A00FF"/>
                <w:kern w:val="0"/>
                <w:sz w:val="24"/>
                <w:szCs w:val="36"/>
              </w:rPr>
              <w:t>"D:/301SXT"</w:t>
            </w:r>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i/>
                <w:iCs/>
                <w:color w:val="000000"/>
                <w:kern w:val="0"/>
                <w:sz w:val="24"/>
                <w:szCs w:val="36"/>
              </w:rPr>
              <w:t>test</w:t>
            </w:r>
            <w:r w:rsidRPr="002F6237">
              <w:rPr>
                <w:rFonts w:ascii="Consolas" w:hAnsi="Consolas" w:cs="Consolas"/>
                <w:color w:val="000000"/>
                <w:kern w:val="0"/>
                <w:sz w:val="24"/>
                <w:szCs w:val="36"/>
              </w:rPr>
              <w:t>(</w:t>
            </w:r>
            <w:r w:rsidRPr="002F6237">
              <w:rPr>
                <w:rFonts w:ascii="Consolas" w:hAnsi="Consolas" w:cs="Consolas"/>
                <w:color w:val="6A3E3E"/>
                <w:kern w:val="0"/>
                <w:sz w:val="24"/>
                <w:szCs w:val="36"/>
              </w:rPr>
              <w:t>path</w:t>
            </w:r>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private</w:t>
            </w: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static</w:t>
            </w: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void</w:t>
            </w:r>
            <w:r w:rsidRPr="002F6237">
              <w:rPr>
                <w:rFonts w:ascii="Consolas" w:hAnsi="Consolas" w:cs="Consolas"/>
                <w:color w:val="000000"/>
                <w:kern w:val="0"/>
                <w:sz w:val="24"/>
                <w:szCs w:val="36"/>
              </w:rPr>
              <w:t xml:space="preserve"> test(String path)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File f = </w:t>
            </w:r>
            <w:r w:rsidRPr="002F6237">
              <w:rPr>
                <w:rFonts w:ascii="Consolas" w:hAnsi="Consolas" w:cs="Consolas"/>
                <w:b/>
                <w:bCs/>
                <w:color w:val="7F0055"/>
                <w:kern w:val="0"/>
                <w:sz w:val="24"/>
                <w:szCs w:val="36"/>
              </w:rPr>
              <w:t>new</w:t>
            </w:r>
            <w:r w:rsidRPr="002F6237">
              <w:rPr>
                <w:rFonts w:ascii="Consolas" w:hAnsi="Consolas" w:cs="Consolas"/>
                <w:color w:val="000000"/>
                <w:kern w:val="0"/>
                <w:sz w:val="24"/>
                <w:szCs w:val="36"/>
              </w:rPr>
              <w:t xml:space="preserve"> File(path);</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File[] fs = </w:t>
            </w:r>
            <w:proofErr w:type="spellStart"/>
            <w:r w:rsidRPr="002F6237">
              <w:rPr>
                <w:rFonts w:ascii="Consolas" w:hAnsi="Consolas" w:cs="Consolas"/>
                <w:color w:val="000000"/>
                <w:kern w:val="0"/>
                <w:sz w:val="24"/>
                <w:szCs w:val="36"/>
              </w:rPr>
              <w:t>f.listFiles</w:t>
            </w:r>
            <w:proofErr w:type="spellEnd"/>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if</w:t>
            </w:r>
            <w:r w:rsidRPr="002F6237">
              <w:rPr>
                <w:rFonts w:ascii="Consolas" w:hAnsi="Consolas" w:cs="Consolas"/>
                <w:color w:val="000000"/>
                <w:kern w:val="0"/>
                <w:sz w:val="24"/>
                <w:szCs w:val="36"/>
              </w:rPr>
              <w:t xml:space="preserve"> (fs == </w:t>
            </w:r>
            <w:r w:rsidRPr="002F6237">
              <w:rPr>
                <w:rFonts w:ascii="Consolas" w:hAnsi="Consolas" w:cs="Consolas"/>
                <w:b/>
                <w:bCs/>
                <w:color w:val="7F0055"/>
                <w:kern w:val="0"/>
                <w:sz w:val="24"/>
                <w:szCs w:val="36"/>
              </w:rPr>
              <w:t>null</w:t>
            </w:r>
            <w:r w:rsidRPr="002F6237">
              <w:rPr>
                <w:rFonts w:ascii="Consolas" w:hAnsi="Consolas" w:cs="Consolas"/>
                <w:color w:val="000000"/>
                <w:kern w:val="0"/>
                <w:sz w:val="24"/>
                <w:szCs w:val="36"/>
              </w:rPr>
              <w:t>)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return</w:t>
            </w:r>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for</w:t>
            </w:r>
            <w:r w:rsidRPr="002F6237">
              <w:rPr>
                <w:rFonts w:ascii="Consolas" w:hAnsi="Consolas" w:cs="Consolas"/>
                <w:color w:val="000000"/>
                <w:kern w:val="0"/>
                <w:sz w:val="24"/>
                <w:szCs w:val="36"/>
              </w:rPr>
              <w:t xml:space="preserve"> (File </w:t>
            </w:r>
            <w:proofErr w:type="spellStart"/>
            <w:r w:rsidRPr="002F6237">
              <w:rPr>
                <w:rFonts w:ascii="Consolas" w:hAnsi="Consolas" w:cs="Consolas"/>
                <w:color w:val="000000"/>
                <w:kern w:val="0"/>
                <w:sz w:val="24"/>
                <w:szCs w:val="36"/>
              </w:rPr>
              <w:t>file</w:t>
            </w:r>
            <w:proofErr w:type="spellEnd"/>
            <w:r w:rsidRPr="002F6237">
              <w:rPr>
                <w:rFonts w:ascii="Consolas" w:hAnsi="Consolas" w:cs="Consolas"/>
                <w:color w:val="000000"/>
                <w:kern w:val="0"/>
                <w:sz w:val="24"/>
                <w:szCs w:val="36"/>
              </w:rPr>
              <w:t xml:space="preserve"> : fs)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r w:rsidRPr="002F6237">
              <w:rPr>
                <w:rFonts w:ascii="Consolas" w:hAnsi="Consolas" w:cs="Consolas"/>
                <w:b/>
                <w:bCs/>
                <w:color w:val="7F0055"/>
                <w:kern w:val="0"/>
                <w:sz w:val="24"/>
                <w:szCs w:val="36"/>
              </w:rPr>
              <w:t>if</w:t>
            </w:r>
            <w:r w:rsidRPr="002F6237">
              <w:rPr>
                <w:rFonts w:ascii="Consolas" w:hAnsi="Consolas" w:cs="Consolas"/>
                <w:color w:val="000000"/>
                <w:kern w:val="0"/>
                <w:sz w:val="24"/>
                <w:szCs w:val="36"/>
              </w:rPr>
              <w:t xml:space="preserve"> (</w:t>
            </w:r>
            <w:proofErr w:type="spellStart"/>
            <w:r w:rsidRPr="002F6237">
              <w:rPr>
                <w:rFonts w:ascii="Consolas" w:hAnsi="Consolas" w:cs="Consolas"/>
                <w:color w:val="000000"/>
                <w:kern w:val="0"/>
                <w:sz w:val="24"/>
                <w:szCs w:val="36"/>
              </w:rPr>
              <w:t>file.isFile</w:t>
            </w:r>
            <w:proofErr w:type="spellEnd"/>
            <w:r w:rsidRPr="002F6237">
              <w:rPr>
                <w:rFonts w:ascii="Consolas" w:hAnsi="Consolas" w:cs="Consolas"/>
                <w:color w:val="000000"/>
                <w:kern w:val="0"/>
                <w:sz w:val="24"/>
                <w:szCs w:val="36"/>
              </w:rPr>
              <w:t>())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proofErr w:type="spellStart"/>
            <w:r w:rsidRPr="002F6237">
              <w:rPr>
                <w:rFonts w:ascii="Consolas" w:hAnsi="Consolas" w:cs="Consolas"/>
                <w:color w:val="000000"/>
                <w:kern w:val="0"/>
                <w:sz w:val="24"/>
                <w:szCs w:val="36"/>
              </w:rPr>
              <w:t>System.out.println</w:t>
            </w:r>
            <w:proofErr w:type="spellEnd"/>
            <w:r w:rsidRPr="002F6237">
              <w:rPr>
                <w:rFonts w:ascii="Consolas" w:hAnsi="Consolas" w:cs="Consolas"/>
                <w:color w:val="000000"/>
                <w:kern w:val="0"/>
                <w:sz w:val="24"/>
                <w:szCs w:val="36"/>
              </w:rPr>
              <w:t>(</w:t>
            </w:r>
            <w:proofErr w:type="spellStart"/>
            <w:r w:rsidRPr="002F6237">
              <w:rPr>
                <w:rFonts w:ascii="Consolas" w:hAnsi="Consolas" w:cs="Consolas"/>
                <w:color w:val="000000"/>
                <w:kern w:val="0"/>
                <w:sz w:val="24"/>
                <w:szCs w:val="36"/>
              </w:rPr>
              <w:t>file.getPath</w:t>
            </w:r>
            <w:proofErr w:type="spellEnd"/>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 </w:t>
            </w:r>
            <w:r w:rsidRPr="002F6237">
              <w:rPr>
                <w:rFonts w:ascii="Consolas" w:hAnsi="Consolas" w:cs="Consolas"/>
                <w:b/>
                <w:bCs/>
                <w:color w:val="7F0055"/>
                <w:kern w:val="0"/>
                <w:sz w:val="24"/>
                <w:szCs w:val="36"/>
              </w:rPr>
              <w:t>else</w:t>
            </w:r>
            <w:r w:rsidRPr="002F6237">
              <w:rPr>
                <w:rFonts w:ascii="Consolas" w:hAnsi="Consolas" w:cs="Consolas"/>
                <w:color w:val="000000"/>
                <w:kern w:val="0"/>
                <w:sz w:val="24"/>
                <w:szCs w:val="36"/>
              </w:rPr>
              <w:t xml:space="preserve">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test(</w:t>
            </w:r>
            <w:proofErr w:type="spellStart"/>
            <w:r w:rsidRPr="002F6237">
              <w:rPr>
                <w:rFonts w:ascii="Consolas" w:hAnsi="Consolas" w:cs="Consolas"/>
                <w:color w:val="000000"/>
                <w:kern w:val="0"/>
                <w:sz w:val="24"/>
                <w:szCs w:val="36"/>
              </w:rPr>
              <w:t>file.getPath</w:t>
            </w:r>
            <w:proofErr w:type="spellEnd"/>
            <w:r w:rsidRPr="002F6237">
              <w:rPr>
                <w:rFonts w:ascii="Consolas" w:hAnsi="Consolas" w:cs="Consolas"/>
                <w:color w:val="000000"/>
                <w:kern w:val="0"/>
                <w:sz w:val="24"/>
                <w:szCs w:val="36"/>
              </w:rPr>
              <w:t>());</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p>
          <w:p w:rsidR="002F6237" w:rsidRPr="002F6237" w:rsidRDefault="002F6237" w:rsidP="002F6237">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 xml:space="preserve">        }</w:t>
            </w:r>
          </w:p>
          <w:p w:rsidR="00C64C04" w:rsidRPr="002F6237" w:rsidRDefault="002F6237" w:rsidP="007A18D4">
            <w:pPr>
              <w:autoSpaceDE w:val="0"/>
              <w:autoSpaceDN w:val="0"/>
              <w:adjustRightInd w:val="0"/>
              <w:jc w:val="left"/>
              <w:rPr>
                <w:rFonts w:ascii="Consolas" w:hAnsi="Consolas" w:cs="Consolas"/>
                <w:kern w:val="0"/>
                <w:sz w:val="24"/>
                <w:szCs w:val="36"/>
              </w:rPr>
            </w:pPr>
            <w:r w:rsidRPr="002F6237">
              <w:rPr>
                <w:rFonts w:ascii="Consolas" w:hAnsi="Consolas" w:cs="Consolas"/>
                <w:color w:val="000000"/>
                <w:kern w:val="0"/>
                <w:sz w:val="24"/>
                <w:szCs w:val="36"/>
              </w:rPr>
              <w:t>}</w:t>
            </w:r>
          </w:p>
        </w:tc>
      </w:tr>
    </w:tbl>
    <w:p w:rsidR="00D93D2D" w:rsidRPr="007746A8" w:rsidRDefault="00D93D2D" w:rsidP="0086448A">
      <w:pPr>
        <w:pStyle w:val="a7"/>
        <w:numPr>
          <w:ilvl w:val="0"/>
          <w:numId w:val="2"/>
        </w:numPr>
        <w:ind w:firstLineChars="0"/>
        <w:outlineLvl w:val="1"/>
        <w:rPr>
          <w:b/>
        </w:rPr>
      </w:pPr>
      <w:r w:rsidRPr="007746A8">
        <w:rPr>
          <w:rFonts w:hint="eastAsia"/>
          <w:b/>
        </w:rPr>
        <w:t>线程</w:t>
      </w:r>
    </w:p>
    <w:p w:rsidR="00D9061F" w:rsidRPr="00C4770E" w:rsidRDefault="00D9061F" w:rsidP="00A40CCE">
      <w:pPr>
        <w:pStyle w:val="a7"/>
        <w:numPr>
          <w:ilvl w:val="0"/>
          <w:numId w:val="12"/>
        </w:numPr>
        <w:ind w:firstLineChars="0"/>
        <w:outlineLvl w:val="2"/>
        <w:rPr>
          <w:b/>
        </w:rPr>
      </w:pPr>
      <w:r w:rsidRPr="00C4770E">
        <w:rPr>
          <w:rFonts w:hint="eastAsia"/>
          <w:b/>
        </w:rPr>
        <w:t>线程和进程的区别</w:t>
      </w:r>
    </w:p>
    <w:p w:rsidR="00D53C59" w:rsidRPr="00D53C59" w:rsidRDefault="00D53C59" w:rsidP="00D53C59">
      <w:pPr>
        <w:pStyle w:val="a7"/>
        <w:ind w:left="1152" w:firstLineChars="0" w:firstLine="0"/>
      </w:pPr>
      <w:r>
        <w:rPr>
          <w:rFonts w:hint="eastAsia"/>
        </w:rPr>
        <w:t>进程是具有一定独立功能的程序关于某个数据集合上的一次运行活动</w:t>
      </w:r>
      <w:r>
        <w:rPr>
          <w:rFonts w:hint="eastAsia"/>
        </w:rPr>
        <w:t>,</w:t>
      </w:r>
      <w:r>
        <w:rPr>
          <w:rFonts w:hint="eastAsia"/>
        </w:rPr>
        <w:t>进程是系统进行资源分配和调度的一个独立单位</w:t>
      </w:r>
      <w:r>
        <w:rPr>
          <w:rFonts w:hint="eastAsia"/>
        </w:rPr>
        <w:t>.</w:t>
      </w:r>
    </w:p>
    <w:p w:rsidR="00D53C59" w:rsidRDefault="00D53C59" w:rsidP="00D53C59">
      <w:pPr>
        <w:pStyle w:val="a7"/>
        <w:ind w:left="1152" w:firstLineChars="0" w:firstLine="0"/>
      </w:pPr>
      <w:r>
        <w:rPr>
          <w:rFonts w:hint="eastAsia"/>
        </w:rPr>
        <w:t>线程是进程的一个实体</w:t>
      </w:r>
      <w:r>
        <w:rPr>
          <w:rFonts w:hint="eastAsia"/>
        </w:rPr>
        <w:t>,</w:t>
      </w:r>
      <w:r>
        <w:rPr>
          <w:rFonts w:hint="eastAsia"/>
        </w:rPr>
        <w:t>是</w:t>
      </w:r>
      <w:r>
        <w:rPr>
          <w:rFonts w:hint="eastAsia"/>
        </w:rPr>
        <w:t>CPU</w:t>
      </w:r>
      <w:r>
        <w:rPr>
          <w:rFonts w:hint="eastAsia"/>
        </w:rPr>
        <w:t>调度和分派的基本单位</w:t>
      </w:r>
      <w:r>
        <w:rPr>
          <w:rFonts w:hint="eastAsia"/>
        </w:rPr>
        <w:t>,</w:t>
      </w:r>
      <w:r>
        <w:rPr>
          <w:rFonts w:hint="eastAsia"/>
        </w:rPr>
        <w:t>它是</w:t>
      </w:r>
      <w:proofErr w:type="gramStart"/>
      <w:r>
        <w:rPr>
          <w:rFonts w:hint="eastAsia"/>
        </w:rPr>
        <w:t>比进程</w:t>
      </w:r>
      <w:proofErr w:type="gramEnd"/>
      <w:r>
        <w:rPr>
          <w:rFonts w:hint="eastAsia"/>
        </w:rPr>
        <w:t>更小的能独立运行的基本单位</w:t>
      </w:r>
      <w:r>
        <w:rPr>
          <w:rFonts w:hint="eastAsia"/>
        </w:rPr>
        <w:t>.</w:t>
      </w:r>
      <w:r>
        <w:rPr>
          <w:rFonts w:hint="eastAsia"/>
        </w:rPr>
        <w:t>线程自己基本上不拥有系统资源</w:t>
      </w:r>
      <w:r>
        <w:rPr>
          <w:rFonts w:hint="eastAsia"/>
        </w:rPr>
        <w:t>,</w:t>
      </w:r>
      <w:r>
        <w:rPr>
          <w:rFonts w:hint="eastAsia"/>
        </w:rPr>
        <w:t>只拥有一点在运行中必不可少的资源</w:t>
      </w:r>
      <w:r>
        <w:rPr>
          <w:rFonts w:hint="eastAsia"/>
        </w:rPr>
        <w:t>(</w:t>
      </w:r>
      <w:r>
        <w:rPr>
          <w:rFonts w:hint="eastAsia"/>
        </w:rPr>
        <w:t>如程序计数器</w:t>
      </w:r>
      <w:r>
        <w:rPr>
          <w:rFonts w:hint="eastAsia"/>
        </w:rPr>
        <w:t>,</w:t>
      </w:r>
      <w:r>
        <w:rPr>
          <w:rFonts w:hint="eastAsia"/>
        </w:rPr>
        <w:t>一组寄存器和</w:t>
      </w:r>
      <w:proofErr w:type="gramStart"/>
      <w:r>
        <w:rPr>
          <w:rFonts w:hint="eastAsia"/>
        </w:rPr>
        <w:t>栈</w:t>
      </w:r>
      <w:proofErr w:type="gramEnd"/>
      <w:r>
        <w:rPr>
          <w:rFonts w:hint="eastAsia"/>
        </w:rPr>
        <w:t>),</w:t>
      </w:r>
      <w:r>
        <w:rPr>
          <w:rFonts w:hint="eastAsia"/>
        </w:rPr>
        <w:t>但是它可与同属一个进程的其他的线程共享进程所拥有的全部资源</w:t>
      </w:r>
      <w:r>
        <w:rPr>
          <w:rFonts w:hint="eastAsia"/>
        </w:rPr>
        <w:t>.</w:t>
      </w:r>
    </w:p>
    <w:p w:rsidR="00D53C59" w:rsidRPr="00D53C59" w:rsidRDefault="00D53C59" w:rsidP="00D53C59">
      <w:pPr>
        <w:pStyle w:val="a7"/>
        <w:ind w:left="1152" w:firstLineChars="0" w:firstLine="0"/>
      </w:pPr>
      <w:r>
        <w:rPr>
          <w:noProof/>
        </w:rPr>
        <w:lastRenderedPageBreak/>
        <w:drawing>
          <wp:inline distT="0" distB="0" distL="0" distR="0" wp14:anchorId="3146995E" wp14:editId="33201454">
            <wp:extent cx="5274310" cy="367431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674314"/>
                    </a:xfrm>
                    <a:prstGeom prst="rect">
                      <a:avLst/>
                    </a:prstGeom>
                  </pic:spPr>
                </pic:pic>
              </a:graphicData>
            </a:graphic>
          </wp:inline>
        </w:drawing>
      </w:r>
    </w:p>
    <w:p w:rsidR="00F05DD8" w:rsidRPr="00F05DD8" w:rsidRDefault="00F05DD8" w:rsidP="00A40CCE">
      <w:pPr>
        <w:pStyle w:val="a7"/>
        <w:numPr>
          <w:ilvl w:val="0"/>
          <w:numId w:val="12"/>
        </w:numPr>
        <w:ind w:firstLineChars="0"/>
        <w:outlineLvl w:val="2"/>
      </w:pPr>
      <w:r w:rsidRPr="00F05DD8">
        <w:rPr>
          <w:rFonts w:hint="eastAsia"/>
          <w:b/>
          <w:color w:val="FF0000"/>
        </w:rPr>
        <w:t>创建线程方式</w:t>
      </w:r>
    </w:p>
    <w:p w:rsidR="00F05DD8" w:rsidRPr="00355CDA" w:rsidRDefault="00F05DD8" w:rsidP="00F05DD8">
      <w:pPr>
        <w:pStyle w:val="a7"/>
        <w:ind w:left="1152" w:firstLineChars="0" w:firstLine="0"/>
      </w:pPr>
      <w:r>
        <w:rPr>
          <w:rFonts w:hint="eastAsia"/>
          <w:color w:val="FF0000"/>
        </w:rPr>
        <w:t xml:space="preserve"> </w:t>
      </w:r>
      <w:r w:rsidRPr="00355CDA">
        <w:rPr>
          <w:rFonts w:hint="eastAsia"/>
        </w:rPr>
        <w:t>实现多线程可以通过继承</w:t>
      </w:r>
      <w:r w:rsidRPr="00355CDA">
        <w:rPr>
          <w:rFonts w:hint="eastAsia"/>
        </w:rPr>
        <w:t>Thread</w:t>
      </w:r>
      <w:r w:rsidRPr="00355CDA">
        <w:rPr>
          <w:rFonts w:hint="eastAsia"/>
        </w:rPr>
        <w:t>类和实现</w:t>
      </w:r>
      <w:r w:rsidRPr="00355CDA">
        <w:rPr>
          <w:rFonts w:hint="eastAsia"/>
        </w:rPr>
        <w:t>Runnable</w:t>
      </w:r>
      <w:r w:rsidRPr="00355CDA">
        <w:rPr>
          <w:rFonts w:hint="eastAsia"/>
        </w:rPr>
        <w:t>接口。</w:t>
      </w:r>
    </w:p>
    <w:p w:rsidR="00F05DD8" w:rsidRPr="00355CDA" w:rsidRDefault="00F05DD8" w:rsidP="00F05DD8">
      <w:pPr>
        <w:pStyle w:val="a7"/>
        <w:ind w:left="1152" w:firstLineChars="0" w:firstLine="0"/>
      </w:pPr>
      <w:r w:rsidRPr="00355CDA">
        <w:rPr>
          <w:rFonts w:hint="eastAsia"/>
        </w:rPr>
        <w:tab/>
        <w:t>(1)</w:t>
      </w:r>
      <w:r w:rsidRPr="00355CDA">
        <w:rPr>
          <w:rFonts w:hint="eastAsia"/>
        </w:rPr>
        <w:t>继承</w:t>
      </w:r>
      <w:r w:rsidRPr="00355CDA">
        <w:rPr>
          <w:rFonts w:hint="eastAsia"/>
        </w:rPr>
        <w:t>Thread</w:t>
      </w:r>
    </w:p>
    <w:p w:rsidR="00F05DD8" w:rsidRPr="00355CDA" w:rsidRDefault="00F05DD8" w:rsidP="00F05DD8">
      <w:pPr>
        <w:pStyle w:val="a7"/>
        <w:ind w:left="1152" w:firstLineChars="0" w:firstLine="0"/>
      </w:pPr>
      <w:r w:rsidRPr="00355CDA">
        <w:rPr>
          <w:rFonts w:hint="eastAsia"/>
        </w:rPr>
        <w:tab/>
        <w:t xml:space="preserve">    </w:t>
      </w:r>
      <w:r w:rsidRPr="00355CDA">
        <w:rPr>
          <w:rFonts w:hint="eastAsia"/>
        </w:rPr>
        <w:t>定义一个类继承</w:t>
      </w:r>
      <w:r w:rsidRPr="00355CDA">
        <w:rPr>
          <w:rFonts w:hint="eastAsia"/>
        </w:rPr>
        <w:t>Thread</w:t>
      </w:r>
      <w:r w:rsidRPr="00355CDA">
        <w:rPr>
          <w:rFonts w:hint="eastAsia"/>
        </w:rPr>
        <w:t>类</w:t>
      </w:r>
    </w:p>
    <w:p w:rsidR="00F05DD8" w:rsidRPr="00355CDA" w:rsidRDefault="00F05DD8" w:rsidP="00F05DD8">
      <w:pPr>
        <w:pStyle w:val="a7"/>
        <w:ind w:left="1152" w:firstLineChars="0" w:firstLine="0"/>
      </w:pPr>
      <w:r w:rsidRPr="00355CDA">
        <w:rPr>
          <w:rFonts w:hint="eastAsia"/>
        </w:rPr>
        <w:tab/>
        <w:t xml:space="preserve">    </w:t>
      </w:r>
      <w:r w:rsidRPr="00355CDA">
        <w:rPr>
          <w:rFonts w:hint="eastAsia"/>
        </w:rPr>
        <w:t>复写</w:t>
      </w:r>
      <w:r w:rsidRPr="00355CDA">
        <w:rPr>
          <w:rFonts w:hint="eastAsia"/>
        </w:rPr>
        <w:t>Thread</w:t>
      </w:r>
      <w:r w:rsidRPr="00355CDA">
        <w:rPr>
          <w:rFonts w:hint="eastAsia"/>
        </w:rPr>
        <w:t>类中的</w:t>
      </w:r>
      <w:r w:rsidRPr="00355CDA">
        <w:rPr>
          <w:rFonts w:hint="eastAsia"/>
        </w:rPr>
        <w:t>public void run()</w:t>
      </w:r>
      <w:r w:rsidRPr="00355CDA">
        <w:rPr>
          <w:rFonts w:hint="eastAsia"/>
        </w:rPr>
        <w:t>方法，将线程的任务代码封装到</w:t>
      </w:r>
      <w:r w:rsidRPr="00355CDA">
        <w:rPr>
          <w:rFonts w:hint="eastAsia"/>
        </w:rPr>
        <w:t>run</w:t>
      </w:r>
      <w:r>
        <w:rPr>
          <w:rFonts w:hint="eastAsia"/>
        </w:rPr>
        <w:tab/>
      </w:r>
      <w:r>
        <w:rPr>
          <w:rFonts w:hint="eastAsia"/>
        </w:rPr>
        <w:tab/>
      </w:r>
      <w:r>
        <w:rPr>
          <w:rFonts w:hint="eastAsia"/>
        </w:rPr>
        <w:tab/>
      </w:r>
      <w:r w:rsidRPr="00355CDA">
        <w:rPr>
          <w:rFonts w:hint="eastAsia"/>
        </w:rPr>
        <w:t>方法中</w:t>
      </w:r>
    </w:p>
    <w:p w:rsidR="00F05DD8" w:rsidRPr="00355CDA" w:rsidRDefault="00F05DD8" w:rsidP="00F05DD8">
      <w:pPr>
        <w:pStyle w:val="a7"/>
        <w:ind w:left="1152" w:firstLineChars="0" w:firstLine="0"/>
      </w:pPr>
      <w:r w:rsidRPr="00355CDA">
        <w:rPr>
          <w:rFonts w:hint="eastAsia"/>
        </w:rPr>
        <w:tab/>
        <w:t xml:space="preserve">    </w:t>
      </w:r>
      <w:r w:rsidRPr="00355CDA">
        <w:rPr>
          <w:rFonts w:hint="eastAsia"/>
        </w:rPr>
        <w:t>直接创建</w:t>
      </w:r>
      <w:r w:rsidRPr="00355CDA">
        <w:rPr>
          <w:rFonts w:hint="eastAsia"/>
        </w:rPr>
        <w:t>Thread</w:t>
      </w:r>
      <w:r w:rsidRPr="00355CDA">
        <w:rPr>
          <w:rFonts w:hint="eastAsia"/>
        </w:rPr>
        <w:t>的子类对象，创建线程</w:t>
      </w:r>
    </w:p>
    <w:p w:rsidR="00F05DD8" w:rsidRPr="00355CDA" w:rsidRDefault="00F05DD8" w:rsidP="00F05DD8">
      <w:pPr>
        <w:pStyle w:val="a7"/>
        <w:ind w:left="1152" w:firstLineChars="0" w:firstLine="0"/>
      </w:pPr>
      <w:r w:rsidRPr="00355CDA">
        <w:rPr>
          <w:rFonts w:hint="eastAsia"/>
        </w:rPr>
        <w:tab/>
        <w:t xml:space="preserve">    </w:t>
      </w:r>
      <w:r w:rsidRPr="00355CDA">
        <w:rPr>
          <w:rFonts w:hint="eastAsia"/>
        </w:rPr>
        <w:t>调用</w:t>
      </w:r>
      <w:r w:rsidRPr="00355CDA">
        <w:rPr>
          <w:rFonts w:hint="eastAsia"/>
        </w:rPr>
        <w:t>start()</w:t>
      </w:r>
      <w:r w:rsidRPr="00355CDA">
        <w:rPr>
          <w:rFonts w:hint="eastAsia"/>
        </w:rPr>
        <w:t>方法，开启线程</w:t>
      </w:r>
      <w:r w:rsidRPr="00355CDA">
        <w:rPr>
          <w:rFonts w:hint="eastAsia"/>
        </w:rPr>
        <w:t>(</w:t>
      </w:r>
      <w:r w:rsidRPr="00355CDA">
        <w:rPr>
          <w:rFonts w:hint="eastAsia"/>
        </w:rPr>
        <w:t>调用线程的任务</w:t>
      </w:r>
      <w:r w:rsidRPr="00355CDA">
        <w:rPr>
          <w:rFonts w:hint="eastAsia"/>
        </w:rPr>
        <w:t>run</w:t>
      </w:r>
      <w:r w:rsidRPr="00355CDA">
        <w:rPr>
          <w:rFonts w:hint="eastAsia"/>
        </w:rPr>
        <w:t>方法</w:t>
      </w:r>
      <w:r w:rsidRPr="00355CDA">
        <w:rPr>
          <w:rFonts w:hint="eastAsia"/>
        </w:rPr>
        <w:t>)</w:t>
      </w:r>
    </w:p>
    <w:p w:rsidR="00F05DD8" w:rsidRPr="00355CDA" w:rsidRDefault="006F4109" w:rsidP="00F05DD8">
      <w:pPr>
        <w:pStyle w:val="a7"/>
        <w:ind w:left="1152" w:firstLineChars="0" w:firstLine="0"/>
      </w:pPr>
      <w:r>
        <w:rPr>
          <w:rFonts w:hint="eastAsia"/>
        </w:rPr>
        <w:tab/>
        <w:t xml:space="preserve">    </w:t>
      </w:r>
      <w:r w:rsidR="00F05DD8" w:rsidRPr="00355CDA">
        <w:rPr>
          <w:rFonts w:hint="eastAsia"/>
        </w:rPr>
        <w:t>另外可以通过</w:t>
      </w:r>
      <w:r w:rsidR="00F05DD8" w:rsidRPr="00355CDA">
        <w:rPr>
          <w:rFonts w:hint="eastAsia"/>
        </w:rPr>
        <w:t>Thread</w:t>
      </w:r>
      <w:r w:rsidR="00F05DD8" w:rsidRPr="00355CDA">
        <w:rPr>
          <w:rFonts w:hint="eastAsia"/>
        </w:rPr>
        <w:t>的</w:t>
      </w:r>
      <w:proofErr w:type="spellStart"/>
      <w:r w:rsidR="00F05DD8" w:rsidRPr="00355CDA">
        <w:rPr>
          <w:rFonts w:hint="eastAsia"/>
        </w:rPr>
        <w:t>getName</w:t>
      </w:r>
      <w:proofErr w:type="spellEnd"/>
      <w:r w:rsidR="00F05DD8" w:rsidRPr="00355CDA">
        <w:rPr>
          <w:rFonts w:hint="eastAsia"/>
        </w:rPr>
        <w:t>()</w:t>
      </w:r>
      <w:r w:rsidR="00F05DD8" w:rsidRPr="00355CDA">
        <w:rPr>
          <w:rFonts w:hint="eastAsia"/>
        </w:rPr>
        <w:t>获取线程的名称。</w:t>
      </w:r>
    </w:p>
    <w:p w:rsidR="00F05DD8" w:rsidRPr="00355CDA" w:rsidRDefault="00F05DD8" w:rsidP="00F05DD8">
      <w:pPr>
        <w:pStyle w:val="a7"/>
        <w:ind w:left="1152" w:firstLineChars="0" w:firstLine="0"/>
      </w:pPr>
      <w:r w:rsidRPr="00355CDA">
        <w:rPr>
          <w:rFonts w:hint="eastAsia"/>
        </w:rPr>
        <w:tab/>
        <w:t>(2)</w:t>
      </w:r>
      <w:r w:rsidRPr="00355CDA">
        <w:rPr>
          <w:rFonts w:hint="eastAsia"/>
        </w:rPr>
        <w:t>实现</w:t>
      </w:r>
      <w:r w:rsidRPr="00355CDA">
        <w:rPr>
          <w:rFonts w:hint="eastAsia"/>
        </w:rPr>
        <w:t>Runnable</w:t>
      </w:r>
      <w:r w:rsidRPr="00355CDA">
        <w:rPr>
          <w:rFonts w:hint="eastAsia"/>
        </w:rPr>
        <w:t>接口；</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定义一个类，实现</w:t>
      </w:r>
      <w:r w:rsidRPr="00355CDA">
        <w:rPr>
          <w:rFonts w:hint="eastAsia"/>
        </w:rPr>
        <w:t>Runnable</w:t>
      </w:r>
      <w:r w:rsidRPr="00355CDA">
        <w:rPr>
          <w:rFonts w:hint="eastAsia"/>
        </w:rPr>
        <w:t>接口；</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覆盖接口的</w:t>
      </w:r>
      <w:r w:rsidRPr="00355CDA">
        <w:rPr>
          <w:rFonts w:hint="eastAsia"/>
        </w:rPr>
        <w:t>public void run()</w:t>
      </w:r>
      <w:r w:rsidRPr="00355CDA">
        <w:rPr>
          <w:rFonts w:hint="eastAsia"/>
        </w:rPr>
        <w:t>的方法，将线程的任务代码封装到</w:t>
      </w:r>
      <w:r w:rsidRPr="00355CDA">
        <w:rPr>
          <w:rFonts w:hint="eastAsia"/>
        </w:rPr>
        <w:t>run</w:t>
      </w:r>
      <w:r w:rsidRPr="00355CDA">
        <w:rPr>
          <w:rFonts w:hint="eastAsia"/>
        </w:rPr>
        <w:t>方法中；</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创建</w:t>
      </w:r>
      <w:r w:rsidRPr="00355CDA">
        <w:rPr>
          <w:rFonts w:hint="eastAsia"/>
        </w:rPr>
        <w:t>Runnable</w:t>
      </w:r>
      <w:r w:rsidRPr="00355CDA">
        <w:rPr>
          <w:rFonts w:hint="eastAsia"/>
        </w:rPr>
        <w:t>接口的子类对象</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将</w:t>
      </w:r>
      <w:proofErr w:type="spellStart"/>
      <w:r w:rsidRPr="00355CDA">
        <w:rPr>
          <w:rFonts w:hint="eastAsia"/>
        </w:rPr>
        <w:t>Runnabl</w:t>
      </w:r>
      <w:proofErr w:type="spellEnd"/>
      <w:r w:rsidRPr="00355CDA">
        <w:rPr>
          <w:rFonts w:hint="eastAsia"/>
        </w:rPr>
        <w:t>接口的子</w:t>
      </w:r>
      <w:proofErr w:type="gramStart"/>
      <w:r w:rsidRPr="00355CDA">
        <w:rPr>
          <w:rFonts w:hint="eastAsia"/>
        </w:rPr>
        <w:t>类对象</w:t>
      </w:r>
      <w:proofErr w:type="gramEnd"/>
      <w:r w:rsidRPr="00355CDA">
        <w:rPr>
          <w:rFonts w:hint="eastAsia"/>
        </w:rPr>
        <w:t>作为参数传递给</w:t>
      </w:r>
      <w:r w:rsidRPr="00355CDA">
        <w:rPr>
          <w:rFonts w:hint="eastAsia"/>
        </w:rPr>
        <w:t>Thread</w:t>
      </w:r>
      <w:r w:rsidRPr="00355CDA">
        <w:rPr>
          <w:rFonts w:hint="eastAsia"/>
        </w:rPr>
        <w:t>类的构造函数，创建</w:t>
      </w:r>
      <w:r>
        <w:rPr>
          <w:rFonts w:hint="eastAsia"/>
        </w:rPr>
        <w:tab/>
      </w:r>
      <w:r>
        <w:rPr>
          <w:rFonts w:hint="eastAsia"/>
        </w:rPr>
        <w:tab/>
      </w:r>
      <w:r>
        <w:rPr>
          <w:rFonts w:hint="eastAsia"/>
        </w:rPr>
        <w:tab/>
      </w:r>
      <w:r w:rsidRPr="00355CDA">
        <w:rPr>
          <w:rFonts w:hint="eastAsia"/>
        </w:rPr>
        <w:t>Thread</w:t>
      </w:r>
      <w:r w:rsidRPr="00355CDA">
        <w:rPr>
          <w:rFonts w:hint="eastAsia"/>
        </w:rPr>
        <w:t>类对象</w:t>
      </w:r>
    </w:p>
    <w:p w:rsidR="00F05DD8" w:rsidRPr="00355CDA" w:rsidRDefault="00F05DD8" w:rsidP="00F05DD8">
      <w:pPr>
        <w:pStyle w:val="a7"/>
        <w:ind w:left="1152" w:firstLineChars="0" w:firstLine="0"/>
      </w:pPr>
      <w:r w:rsidRPr="00355CDA">
        <w:rPr>
          <w:rFonts w:hint="eastAsia"/>
        </w:rPr>
        <w:t xml:space="preserve">  </w:t>
      </w:r>
      <w:r>
        <w:rPr>
          <w:rFonts w:hint="eastAsia"/>
        </w:rPr>
        <w:t xml:space="preserve">  </w:t>
      </w:r>
      <w:r w:rsidRPr="00355CDA">
        <w:rPr>
          <w:rFonts w:hint="eastAsia"/>
        </w:rPr>
        <w:t>（原因：线程的任务都封装在</w:t>
      </w:r>
      <w:r w:rsidRPr="00355CDA">
        <w:rPr>
          <w:rFonts w:hint="eastAsia"/>
        </w:rPr>
        <w:t>Runnable</w:t>
      </w:r>
      <w:r w:rsidRPr="00355CDA">
        <w:rPr>
          <w:rFonts w:hint="eastAsia"/>
        </w:rPr>
        <w:t>接口子</w:t>
      </w:r>
      <w:proofErr w:type="gramStart"/>
      <w:r w:rsidRPr="00355CDA">
        <w:rPr>
          <w:rFonts w:hint="eastAsia"/>
        </w:rPr>
        <w:t>类对象</w:t>
      </w:r>
      <w:proofErr w:type="gramEnd"/>
      <w:r w:rsidRPr="00355CDA">
        <w:rPr>
          <w:rFonts w:hint="eastAsia"/>
        </w:rPr>
        <w:t>的</w:t>
      </w:r>
      <w:r w:rsidRPr="00355CDA">
        <w:rPr>
          <w:rFonts w:hint="eastAsia"/>
        </w:rPr>
        <w:t>run</w:t>
      </w:r>
      <w:r w:rsidRPr="00355CDA">
        <w:rPr>
          <w:rFonts w:hint="eastAsia"/>
        </w:rPr>
        <w:t>方法中。</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所以要在线程对象创建时就必须明确要运行的任务）。</w:t>
      </w:r>
    </w:p>
    <w:p w:rsidR="00F05DD8" w:rsidRPr="00355CDA" w:rsidRDefault="00F05DD8" w:rsidP="00F05DD8">
      <w:pPr>
        <w:pStyle w:val="a7"/>
        <w:ind w:left="1152" w:firstLineChars="0" w:firstLine="0"/>
      </w:pPr>
      <w:r w:rsidRPr="00355CDA">
        <w:rPr>
          <w:rFonts w:hint="eastAsia"/>
        </w:rPr>
        <w:tab/>
      </w:r>
      <w:r w:rsidRPr="00355CDA">
        <w:rPr>
          <w:rFonts w:hint="eastAsia"/>
        </w:rPr>
        <w:tab/>
      </w:r>
      <w:r w:rsidRPr="00355CDA">
        <w:rPr>
          <w:rFonts w:hint="eastAsia"/>
        </w:rPr>
        <w:t>调用</w:t>
      </w:r>
      <w:r w:rsidRPr="00355CDA">
        <w:rPr>
          <w:rFonts w:hint="eastAsia"/>
        </w:rPr>
        <w:t>start()</w:t>
      </w:r>
      <w:r w:rsidRPr="00355CDA">
        <w:rPr>
          <w:rFonts w:hint="eastAsia"/>
        </w:rPr>
        <w:t>方法，启动线程。</w:t>
      </w:r>
    </w:p>
    <w:p w:rsidR="00F05DD8" w:rsidRPr="00355CDA" w:rsidRDefault="00F05DD8" w:rsidP="00F05DD8">
      <w:pPr>
        <w:pStyle w:val="a7"/>
        <w:ind w:left="1152" w:firstLineChars="0" w:firstLine="0"/>
      </w:pPr>
      <w:r w:rsidRPr="00355CDA">
        <w:rPr>
          <w:rFonts w:hint="eastAsia"/>
        </w:rPr>
        <w:tab/>
      </w:r>
      <w:r>
        <w:rPr>
          <w:rFonts w:hint="eastAsia"/>
        </w:rPr>
        <w:tab/>
      </w:r>
      <w:r w:rsidRPr="00355CDA">
        <w:rPr>
          <w:rFonts w:hint="eastAsia"/>
        </w:rPr>
        <w:t>两种方法区别：</w:t>
      </w:r>
    </w:p>
    <w:p w:rsidR="00F05DD8" w:rsidRPr="00355CDA" w:rsidRDefault="00F05DD8" w:rsidP="00F05DD8">
      <w:pPr>
        <w:pStyle w:val="a7"/>
        <w:ind w:left="1152" w:firstLineChars="0" w:firstLine="0"/>
      </w:pPr>
      <w:r w:rsidRPr="00355CDA">
        <w:rPr>
          <w:rFonts w:hint="eastAsia"/>
        </w:rPr>
        <w:tab/>
      </w:r>
      <w:r w:rsidRPr="00355CDA">
        <w:rPr>
          <w:rFonts w:hint="eastAsia"/>
        </w:rPr>
        <w:tab/>
        <w:t>(1)</w:t>
      </w:r>
      <w:r w:rsidRPr="00355CDA">
        <w:rPr>
          <w:rFonts w:hint="eastAsia"/>
        </w:rPr>
        <w:t>实现</w:t>
      </w:r>
      <w:r w:rsidRPr="00355CDA">
        <w:rPr>
          <w:rFonts w:hint="eastAsia"/>
        </w:rPr>
        <w:t>Runnable</w:t>
      </w:r>
      <w:r w:rsidRPr="00355CDA">
        <w:rPr>
          <w:rFonts w:hint="eastAsia"/>
        </w:rPr>
        <w:t>接口避免了单继承的局限性</w:t>
      </w:r>
    </w:p>
    <w:p w:rsidR="00F05DD8" w:rsidRPr="00355CDA" w:rsidRDefault="00F05DD8" w:rsidP="00F05DD8">
      <w:pPr>
        <w:pStyle w:val="a7"/>
        <w:ind w:left="1152" w:firstLineChars="0" w:firstLine="0"/>
      </w:pPr>
      <w:r w:rsidRPr="00355CDA">
        <w:rPr>
          <w:rFonts w:hint="eastAsia"/>
        </w:rPr>
        <w:tab/>
      </w:r>
      <w:r w:rsidRPr="00355CDA">
        <w:rPr>
          <w:rFonts w:hint="eastAsia"/>
        </w:rPr>
        <w:tab/>
        <w:t>(2)</w:t>
      </w:r>
      <w:r w:rsidRPr="00355CDA">
        <w:rPr>
          <w:rFonts w:hint="eastAsia"/>
        </w:rPr>
        <w:t>继承</w:t>
      </w:r>
      <w:r w:rsidRPr="00355CDA">
        <w:rPr>
          <w:rFonts w:hint="eastAsia"/>
        </w:rPr>
        <w:t>Thread</w:t>
      </w:r>
      <w:r w:rsidRPr="00355CDA">
        <w:rPr>
          <w:rFonts w:hint="eastAsia"/>
        </w:rPr>
        <w:t>类线程代码存放在</w:t>
      </w:r>
      <w:r w:rsidRPr="00355CDA">
        <w:rPr>
          <w:rFonts w:hint="eastAsia"/>
        </w:rPr>
        <w:t>Thread</w:t>
      </w:r>
      <w:r w:rsidRPr="00355CDA">
        <w:rPr>
          <w:rFonts w:hint="eastAsia"/>
        </w:rPr>
        <w:t>子类的</w:t>
      </w:r>
      <w:r w:rsidRPr="00355CDA">
        <w:rPr>
          <w:rFonts w:hint="eastAsia"/>
        </w:rPr>
        <w:t>run</w:t>
      </w:r>
      <w:r w:rsidRPr="00355CDA">
        <w:rPr>
          <w:rFonts w:hint="eastAsia"/>
        </w:rPr>
        <w:t>方法中</w:t>
      </w:r>
    </w:p>
    <w:p w:rsidR="00F05DD8" w:rsidRPr="00355CDA" w:rsidRDefault="00F05DD8" w:rsidP="00F05DD8">
      <w:pPr>
        <w:pStyle w:val="a7"/>
        <w:ind w:left="1152" w:firstLineChars="0" w:firstLine="0"/>
      </w:pPr>
      <w:r w:rsidRPr="00355CDA">
        <w:rPr>
          <w:rFonts w:hint="eastAsia"/>
        </w:rPr>
        <w:tab/>
      </w:r>
      <w:r w:rsidRPr="00355CDA">
        <w:rPr>
          <w:rFonts w:hint="eastAsia"/>
        </w:rPr>
        <w:tab/>
        <w:t xml:space="preserve">   </w:t>
      </w:r>
      <w:r w:rsidRPr="00355CDA">
        <w:rPr>
          <w:rFonts w:hint="eastAsia"/>
        </w:rPr>
        <w:t>实现</w:t>
      </w:r>
      <w:r w:rsidRPr="00355CDA">
        <w:rPr>
          <w:rFonts w:hint="eastAsia"/>
        </w:rPr>
        <w:t>Runnable</w:t>
      </w:r>
      <w:r w:rsidRPr="00355CDA">
        <w:rPr>
          <w:rFonts w:hint="eastAsia"/>
        </w:rPr>
        <w:t>接口线程代码存放在接口的子类的</w:t>
      </w:r>
      <w:r w:rsidRPr="00355CDA">
        <w:rPr>
          <w:rFonts w:hint="eastAsia"/>
        </w:rPr>
        <w:t>run</w:t>
      </w:r>
      <w:r w:rsidRPr="00355CDA">
        <w:rPr>
          <w:rFonts w:hint="eastAsia"/>
        </w:rPr>
        <w:t>方法中；</w:t>
      </w:r>
    </w:p>
    <w:p w:rsidR="00F05DD8" w:rsidRDefault="00957666" w:rsidP="00F05DD8">
      <w:pPr>
        <w:pStyle w:val="a7"/>
        <w:ind w:left="1152" w:firstLineChars="0" w:firstLine="0"/>
        <w:rPr>
          <w:color w:val="FF0000"/>
        </w:rPr>
      </w:pPr>
      <w:r>
        <w:rPr>
          <w:rFonts w:hint="eastAsia"/>
        </w:rPr>
        <w:tab/>
      </w:r>
      <w:r w:rsidR="00F05DD8" w:rsidRPr="007E719E">
        <w:rPr>
          <w:rFonts w:hint="eastAsia"/>
          <w:color w:val="FF0000"/>
        </w:rPr>
        <w:t>在定义线程时，建议使用实现</w:t>
      </w:r>
      <w:r w:rsidR="00F05DD8" w:rsidRPr="007E719E">
        <w:rPr>
          <w:rFonts w:hint="eastAsia"/>
          <w:color w:val="FF0000"/>
        </w:rPr>
        <w:t>Runnable</w:t>
      </w:r>
      <w:r w:rsidR="00F05DD8" w:rsidRPr="007E719E">
        <w:rPr>
          <w:rFonts w:hint="eastAsia"/>
          <w:color w:val="FF0000"/>
        </w:rPr>
        <w:t>接口，因为几乎所有多线程都可以使用这种方式实现</w:t>
      </w:r>
    </w:p>
    <w:p w:rsidR="008F3205" w:rsidRDefault="00957666" w:rsidP="00F05DD8">
      <w:pPr>
        <w:pStyle w:val="a7"/>
        <w:ind w:left="1152" w:firstLineChars="0" w:firstLine="0"/>
        <w:rPr>
          <w:color w:val="FF0000"/>
        </w:rPr>
      </w:pPr>
      <w:r>
        <w:rPr>
          <w:rFonts w:hint="eastAsia"/>
          <w:color w:val="FF0000"/>
        </w:rPr>
        <w:t xml:space="preserve"> </w:t>
      </w:r>
      <w:r w:rsidR="008F3205">
        <w:rPr>
          <w:rFonts w:hint="eastAsia"/>
          <w:color w:val="FF0000"/>
        </w:rPr>
        <w:t>推荐使用线程池</w:t>
      </w:r>
    </w:p>
    <w:p w:rsidR="00D36AD3" w:rsidRDefault="00D36AD3" w:rsidP="00D36AD3">
      <w:pPr>
        <w:pStyle w:val="a7"/>
        <w:ind w:left="840" w:firstLineChars="0" w:firstLine="0"/>
      </w:pPr>
      <w:r>
        <w:rPr>
          <w:rFonts w:hint="eastAsia"/>
        </w:rPr>
        <w:tab/>
      </w:r>
      <w:r w:rsidR="00C71102" w:rsidRPr="00C71102">
        <w:t>MyThread</w:t>
      </w:r>
      <w:r w:rsidR="00C71102">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36AD3" w:rsidRPr="00C71102" w:rsidTr="008F43AC">
        <w:tc>
          <w:tcPr>
            <w:tcW w:w="8522" w:type="dxa"/>
          </w:tcPr>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b/>
                <w:bCs/>
                <w:color w:val="7F0055"/>
                <w:kern w:val="0"/>
                <w:sz w:val="24"/>
                <w:szCs w:val="36"/>
              </w:rPr>
              <w:lastRenderedPageBreak/>
              <w:t>package</w:t>
            </w:r>
            <w:r w:rsidRPr="00C71102">
              <w:rPr>
                <w:rFonts w:ascii="Consolas" w:hAnsi="Consolas" w:cs="Consolas"/>
                <w:color w:val="000000"/>
                <w:kern w:val="0"/>
                <w:sz w:val="24"/>
                <w:szCs w:val="36"/>
              </w:rPr>
              <w:t xml:space="preserve"> </w:t>
            </w:r>
            <w:proofErr w:type="spellStart"/>
            <w:r w:rsidRPr="00C71102">
              <w:rPr>
                <w:rFonts w:ascii="Consolas" w:hAnsi="Consolas" w:cs="Consolas"/>
                <w:color w:val="000000"/>
                <w:kern w:val="0"/>
                <w:sz w:val="24"/>
                <w:szCs w:val="36"/>
              </w:rPr>
              <w:t>com.xjo.thread</w:t>
            </w:r>
            <w:proofErr w:type="spellEnd"/>
            <w:r w:rsidRPr="00C71102">
              <w:rPr>
                <w:rFonts w:ascii="Consolas" w:hAnsi="Consolas" w:cs="Consolas"/>
                <w:color w:val="000000"/>
                <w:kern w:val="0"/>
                <w:sz w:val="24"/>
                <w:szCs w:val="36"/>
              </w:rPr>
              <w:t>;</w:t>
            </w:r>
          </w:p>
          <w:p w:rsidR="00C71102" w:rsidRPr="00C71102" w:rsidRDefault="00C71102" w:rsidP="00C71102">
            <w:pPr>
              <w:autoSpaceDE w:val="0"/>
              <w:autoSpaceDN w:val="0"/>
              <w:adjustRightInd w:val="0"/>
              <w:jc w:val="left"/>
              <w:rPr>
                <w:rFonts w:ascii="Consolas" w:hAnsi="Consolas" w:cs="Consolas"/>
                <w:kern w:val="0"/>
                <w:sz w:val="24"/>
                <w:szCs w:val="36"/>
              </w:rPr>
            </w:pP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b/>
                <w:bCs/>
                <w:color w:val="7F0055"/>
                <w:kern w:val="0"/>
                <w:sz w:val="24"/>
                <w:szCs w:val="36"/>
              </w:rPr>
              <w:t>public</w:t>
            </w: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class</w:t>
            </w:r>
            <w:r w:rsidRPr="00C71102">
              <w:rPr>
                <w:rFonts w:ascii="Consolas" w:hAnsi="Consolas" w:cs="Consolas"/>
                <w:color w:val="000000"/>
                <w:kern w:val="0"/>
                <w:sz w:val="24"/>
                <w:szCs w:val="36"/>
              </w:rPr>
              <w:t xml:space="preserve"> </w:t>
            </w:r>
            <w:proofErr w:type="spellStart"/>
            <w:r w:rsidRPr="00C71102">
              <w:rPr>
                <w:rFonts w:ascii="Consolas" w:hAnsi="Consolas" w:cs="Consolas"/>
                <w:color w:val="000000"/>
                <w:kern w:val="0"/>
                <w:sz w:val="24"/>
                <w:szCs w:val="36"/>
              </w:rPr>
              <w:t>MyThread</w:t>
            </w:r>
            <w:proofErr w:type="spellEnd"/>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extends</w:t>
            </w:r>
            <w:r w:rsidRPr="00C71102">
              <w:rPr>
                <w:rFonts w:ascii="Consolas" w:hAnsi="Consolas" w:cs="Consolas"/>
                <w:color w:val="000000"/>
                <w:kern w:val="0"/>
                <w:sz w:val="24"/>
                <w:szCs w:val="36"/>
              </w:rPr>
              <w:t xml:space="preserve"> Thread {</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private</w:t>
            </w:r>
            <w:r w:rsidRPr="00C71102">
              <w:rPr>
                <w:rFonts w:ascii="Consolas" w:hAnsi="Consolas" w:cs="Consolas"/>
                <w:color w:val="000000"/>
                <w:kern w:val="0"/>
                <w:sz w:val="24"/>
                <w:szCs w:val="36"/>
              </w:rPr>
              <w:t xml:space="preserve"> String </w:t>
            </w:r>
            <w:r w:rsidRPr="00C71102">
              <w:rPr>
                <w:rFonts w:ascii="Consolas" w:hAnsi="Consolas" w:cs="Consolas"/>
                <w:color w:val="0000C0"/>
                <w:kern w:val="0"/>
                <w:sz w:val="24"/>
                <w:szCs w:val="36"/>
              </w:rPr>
              <w:t>name</w:t>
            </w:r>
            <w:r w:rsidRPr="00C71102">
              <w:rPr>
                <w:rFonts w:ascii="Consolas" w:hAnsi="Consolas" w:cs="Consolas"/>
                <w:color w:val="000000"/>
                <w:kern w:val="0"/>
                <w:sz w:val="24"/>
                <w:szCs w:val="36"/>
              </w:rPr>
              <w:t>;</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public</w:t>
            </w:r>
            <w:r w:rsidRPr="00C71102">
              <w:rPr>
                <w:rFonts w:ascii="Consolas" w:hAnsi="Consolas" w:cs="Consolas"/>
                <w:color w:val="000000"/>
                <w:kern w:val="0"/>
                <w:sz w:val="24"/>
                <w:szCs w:val="36"/>
              </w:rPr>
              <w:t xml:space="preserve"> </w:t>
            </w:r>
            <w:proofErr w:type="spellStart"/>
            <w:r w:rsidRPr="00C71102">
              <w:rPr>
                <w:rFonts w:ascii="Consolas" w:hAnsi="Consolas" w:cs="Consolas"/>
                <w:color w:val="000000"/>
                <w:kern w:val="0"/>
                <w:sz w:val="24"/>
                <w:szCs w:val="36"/>
              </w:rPr>
              <w:t>MyThread</w:t>
            </w:r>
            <w:proofErr w:type="spellEnd"/>
            <w:r w:rsidRPr="00C71102">
              <w:rPr>
                <w:rFonts w:ascii="Consolas" w:hAnsi="Consolas" w:cs="Consolas"/>
                <w:color w:val="000000"/>
                <w:kern w:val="0"/>
                <w:sz w:val="24"/>
                <w:szCs w:val="36"/>
              </w:rPr>
              <w:t xml:space="preserve">(String </w:t>
            </w:r>
            <w:r w:rsidRPr="00C71102">
              <w:rPr>
                <w:rFonts w:ascii="Consolas" w:hAnsi="Consolas" w:cs="Consolas"/>
                <w:color w:val="6A3E3E"/>
                <w:kern w:val="0"/>
                <w:sz w:val="24"/>
                <w:szCs w:val="36"/>
              </w:rPr>
              <w:t>name</w:t>
            </w:r>
            <w:r w:rsidRPr="00C71102">
              <w:rPr>
                <w:rFonts w:ascii="Consolas" w:hAnsi="Consolas" w:cs="Consolas"/>
                <w:color w:val="000000"/>
                <w:kern w:val="0"/>
                <w:sz w:val="24"/>
                <w:szCs w:val="36"/>
              </w:rPr>
              <w:t>){</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this</w:t>
            </w:r>
            <w:r w:rsidRPr="00C71102">
              <w:rPr>
                <w:rFonts w:ascii="Consolas" w:hAnsi="Consolas" w:cs="Consolas"/>
                <w:color w:val="000000"/>
                <w:kern w:val="0"/>
                <w:sz w:val="24"/>
                <w:szCs w:val="36"/>
              </w:rPr>
              <w:t>.</w:t>
            </w:r>
            <w:r w:rsidRPr="00C71102">
              <w:rPr>
                <w:rFonts w:ascii="Consolas" w:hAnsi="Consolas" w:cs="Consolas"/>
                <w:color w:val="0000C0"/>
                <w:kern w:val="0"/>
                <w:sz w:val="24"/>
                <w:szCs w:val="36"/>
              </w:rPr>
              <w:t>name</w:t>
            </w:r>
            <w:r w:rsidRPr="00C71102">
              <w:rPr>
                <w:rFonts w:ascii="Consolas" w:hAnsi="Consolas" w:cs="Consolas"/>
                <w:color w:val="000000"/>
                <w:kern w:val="0"/>
                <w:sz w:val="24"/>
                <w:szCs w:val="36"/>
              </w:rPr>
              <w:t xml:space="preserve"> = </w:t>
            </w:r>
            <w:r w:rsidRPr="00C71102">
              <w:rPr>
                <w:rFonts w:ascii="Consolas" w:hAnsi="Consolas" w:cs="Consolas"/>
                <w:color w:val="6A3E3E"/>
                <w:kern w:val="0"/>
                <w:sz w:val="24"/>
                <w:szCs w:val="36"/>
              </w:rPr>
              <w:t>name</w:t>
            </w:r>
            <w:r w:rsidRPr="00C71102">
              <w:rPr>
                <w:rFonts w:ascii="Consolas" w:hAnsi="Consolas" w:cs="Consolas"/>
                <w:color w:val="000000"/>
                <w:kern w:val="0"/>
                <w:sz w:val="24"/>
                <w:szCs w:val="36"/>
              </w:rPr>
              <w:t>;</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color w:val="646464"/>
                <w:kern w:val="0"/>
                <w:sz w:val="24"/>
                <w:szCs w:val="36"/>
              </w:rPr>
              <w:t>@</w:t>
            </w:r>
            <w:r w:rsidRPr="00C71102">
              <w:rPr>
                <w:rFonts w:ascii="Consolas" w:hAnsi="Consolas" w:cs="Consolas"/>
                <w:color w:val="646464"/>
                <w:kern w:val="0"/>
                <w:sz w:val="24"/>
                <w:szCs w:val="36"/>
                <w:highlight w:val="lightGray"/>
              </w:rPr>
              <w:t>Override</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public</w:t>
            </w: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void</w:t>
            </w:r>
            <w:r w:rsidRPr="00C71102">
              <w:rPr>
                <w:rFonts w:ascii="Consolas" w:hAnsi="Consolas" w:cs="Consolas"/>
                <w:color w:val="000000"/>
                <w:kern w:val="0"/>
                <w:sz w:val="24"/>
                <w:szCs w:val="36"/>
              </w:rPr>
              <w:t xml:space="preserve"> run(){</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r w:rsidRPr="00C71102">
              <w:rPr>
                <w:rFonts w:ascii="Consolas" w:hAnsi="Consolas" w:cs="Consolas"/>
                <w:b/>
                <w:bCs/>
                <w:color w:val="7F0055"/>
                <w:kern w:val="0"/>
                <w:sz w:val="24"/>
                <w:szCs w:val="36"/>
              </w:rPr>
              <w:t>for</w:t>
            </w:r>
            <w:r w:rsidRPr="00C71102">
              <w:rPr>
                <w:rFonts w:ascii="Consolas" w:hAnsi="Consolas" w:cs="Consolas"/>
                <w:color w:val="000000"/>
                <w:kern w:val="0"/>
                <w:sz w:val="24"/>
                <w:szCs w:val="36"/>
              </w:rPr>
              <w:t>(</w:t>
            </w:r>
            <w:r w:rsidRPr="00C71102">
              <w:rPr>
                <w:rFonts w:ascii="Consolas" w:hAnsi="Consolas" w:cs="Consolas"/>
                <w:b/>
                <w:bCs/>
                <w:color w:val="7F0055"/>
                <w:kern w:val="0"/>
                <w:sz w:val="24"/>
                <w:szCs w:val="36"/>
              </w:rPr>
              <w:t>int</w:t>
            </w:r>
            <w:r w:rsidRPr="00C71102">
              <w:rPr>
                <w:rFonts w:ascii="Consolas" w:hAnsi="Consolas" w:cs="Consolas"/>
                <w:color w:val="000000"/>
                <w:kern w:val="0"/>
                <w:sz w:val="24"/>
                <w:szCs w:val="36"/>
              </w:rPr>
              <w:t xml:space="preserve"> </w:t>
            </w:r>
            <w:proofErr w:type="spellStart"/>
            <w:r w:rsidRPr="00C71102">
              <w:rPr>
                <w:rFonts w:ascii="Consolas" w:hAnsi="Consolas" w:cs="Consolas"/>
                <w:color w:val="6A3E3E"/>
                <w:kern w:val="0"/>
                <w:sz w:val="24"/>
                <w:szCs w:val="36"/>
              </w:rPr>
              <w:t>i</w:t>
            </w:r>
            <w:proofErr w:type="spellEnd"/>
            <w:r w:rsidRPr="00C71102">
              <w:rPr>
                <w:rFonts w:ascii="Consolas" w:hAnsi="Consolas" w:cs="Consolas"/>
                <w:color w:val="000000"/>
                <w:kern w:val="0"/>
                <w:sz w:val="24"/>
                <w:szCs w:val="36"/>
              </w:rPr>
              <w:t xml:space="preserve"> = 0 ; </w:t>
            </w:r>
            <w:proofErr w:type="spellStart"/>
            <w:r w:rsidRPr="00C71102">
              <w:rPr>
                <w:rFonts w:ascii="Consolas" w:hAnsi="Consolas" w:cs="Consolas"/>
                <w:color w:val="6A3E3E"/>
                <w:kern w:val="0"/>
                <w:sz w:val="24"/>
                <w:szCs w:val="36"/>
              </w:rPr>
              <w:t>i</w:t>
            </w:r>
            <w:proofErr w:type="spellEnd"/>
            <w:r w:rsidRPr="00C71102">
              <w:rPr>
                <w:rFonts w:ascii="Consolas" w:hAnsi="Consolas" w:cs="Consolas"/>
                <w:color w:val="000000"/>
                <w:kern w:val="0"/>
                <w:sz w:val="24"/>
                <w:szCs w:val="36"/>
              </w:rPr>
              <w:t xml:space="preserve"> &lt; 10 ; </w:t>
            </w:r>
            <w:proofErr w:type="spellStart"/>
            <w:r w:rsidRPr="00C71102">
              <w:rPr>
                <w:rFonts w:ascii="Consolas" w:hAnsi="Consolas" w:cs="Consolas"/>
                <w:color w:val="6A3E3E"/>
                <w:kern w:val="0"/>
                <w:sz w:val="24"/>
                <w:szCs w:val="36"/>
              </w:rPr>
              <w:t>i</w:t>
            </w:r>
            <w:proofErr w:type="spellEnd"/>
            <w:r w:rsidRPr="00C71102">
              <w:rPr>
                <w:rFonts w:ascii="Consolas" w:hAnsi="Consolas" w:cs="Consolas"/>
                <w:color w:val="000000"/>
                <w:kern w:val="0"/>
                <w:sz w:val="24"/>
                <w:szCs w:val="36"/>
              </w:rPr>
              <w:t xml:space="preserve"> ++){</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proofErr w:type="spellStart"/>
            <w:r w:rsidRPr="00C71102">
              <w:rPr>
                <w:rFonts w:ascii="Consolas" w:hAnsi="Consolas" w:cs="Consolas"/>
                <w:color w:val="000000"/>
                <w:kern w:val="0"/>
                <w:sz w:val="24"/>
                <w:szCs w:val="36"/>
              </w:rPr>
              <w:t>System.</w:t>
            </w:r>
            <w:r w:rsidRPr="00C71102">
              <w:rPr>
                <w:rFonts w:ascii="Consolas" w:hAnsi="Consolas" w:cs="Consolas"/>
                <w:b/>
                <w:bCs/>
                <w:i/>
                <w:iCs/>
                <w:color w:val="0000C0"/>
                <w:kern w:val="0"/>
                <w:sz w:val="24"/>
                <w:szCs w:val="36"/>
              </w:rPr>
              <w:t>out</w:t>
            </w:r>
            <w:r w:rsidRPr="00C71102">
              <w:rPr>
                <w:rFonts w:ascii="Consolas" w:hAnsi="Consolas" w:cs="Consolas"/>
                <w:color w:val="000000"/>
                <w:kern w:val="0"/>
                <w:sz w:val="24"/>
                <w:szCs w:val="36"/>
              </w:rPr>
              <w:t>.println</w:t>
            </w:r>
            <w:proofErr w:type="spellEnd"/>
            <w:r w:rsidRPr="00C71102">
              <w:rPr>
                <w:rFonts w:ascii="Consolas" w:hAnsi="Consolas" w:cs="Consolas"/>
                <w:color w:val="000000"/>
                <w:kern w:val="0"/>
                <w:sz w:val="24"/>
                <w:szCs w:val="36"/>
              </w:rPr>
              <w:t>(</w:t>
            </w:r>
            <w:r w:rsidRPr="00C71102">
              <w:rPr>
                <w:rFonts w:ascii="Consolas" w:hAnsi="Consolas" w:cs="Consolas"/>
                <w:color w:val="2A00FF"/>
                <w:kern w:val="0"/>
                <w:sz w:val="24"/>
                <w:szCs w:val="36"/>
              </w:rPr>
              <w:t>"Thread start : "</w:t>
            </w:r>
            <w:r w:rsidRPr="00C71102">
              <w:rPr>
                <w:rFonts w:ascii="Consolas" w:hAnsi="Consolas" w:cs="Consolas"/>
                <w:color w:val="000000"/>
                <w:kern w:val="0"/>
                <w:sz w:val="24"/>
                <w:szCs w:val="36"/>
              </w:rPr>
              <w:t xml:space="preserve"> + </w:t>
            </w:r>
            <w:r w:rsidRPr="00C71102">
              <w:rPr>
                <w:rFonts w:ascii="Consolas" w:hAnsi="Consolas" w:cs="Consolas"/>
                <w:b/>
                <w:bCs/>
                <w:color w:val="7F0055"/>
                <w:kern w:val="0"/>
                <w:sz w:val="24"/>
                <w:szCs w:val="36"/>
              </w:rPr>
              <w:t>this</w:t>
            </w:r>
            <w:r w:rsidRPr="00C71102">
              <w:rPr>
                <w:rFonts w:ascii="Consolas" w:hAnsi="Consolas" w:cs="Consolas"/>
                <w:color w:val="000000"/>
                <w:kern w:val="0"/>
                <w:sz w:val="24"/>
                <w:szCs w:val="36"/>
              </w:rPr>
              <w:t>.</w:t>
            </w:r>
            <w:r w:rsidRPr="00C71102">
              <w:rPr>
                <w:rFonts w:ascii="Consolas" w:hAnsi="Consolas" w:cs="Consolas"/>
                <w:color w:val="0000C0"/>
                <w:kern w:val="0"/>
                <w:sz w:val="24"/>
                <w:szCs w:val="36"/>
              </w:rPr>
              <w:t>name</w:t>
            </w:r>
            <w:r w:rsidRPr="00C71102">
              <w:rPr>
                <w:rFonts w:ascii="Consolas" w:hAnsi="Consolas" w:cs="Consolas"/>
                <w:color w:val="000000"/>
                <w:kern w:val="0"/>
                <w:sz w:val="24"/>
                <w:szCs w:val="36"/>
              </w:rPr>
              <w:t xml:space="preserve"> + </w:t>
            </w:r>
            <w:r w:rsidRPr="00C71102">
              <w:rPr>
                <w:rFonts w:ascii="Consolas" w:hAnsi="Consolas" w:cs="Consolas"/>
                <w:color w:val="2A00FF"/>
                <w:kern w:val="0"/>
                <w:sz w:val="24"/>
                <w:szCs w:val="36"/>
              </w:rPr>
              <w:t>",</w:t>
            </w:r>
            <w:proofErr w:type="spellStart"/>
            <w:r w:rsidRPr="00C71102">
              <w:rPr>
                <w:rFonts w:ascii="Consolas" w:hAnsi="Consolas" w:cs="Consolas"/>
                <w:color w:val="2A00FF"/>
                <w:kern w:val="0"/>
                <w:sz w:val="24"/>
                <w:szCs w:val="36"/>
              </w:rPr>
              <w:t>i</w:t>
            </w:r>
            <w:proofErr w:type="spellEnd"/>
            <w:r w:rsidRPr="00C71102">
              <w:rPr>
                <w:rFonts w:ascii="Consolas" w:hAnsi="Consolas" w:cs="Consolas"/>
                <w:color w:val="2A00FF"/>
                <w:kern w:val="0"/>
                <w:sz w:val="24"/>
                <w:szCs w:val="36"/>
              </w:rPr>
              <w:t>= "</w:t>
            </w:r>
            <w:r w:rsidRPr="00C71102">
              <w:rPr>
                <w:rFonts w:ascii="Consolas" w:hAnsi="Consolas" w:cs="Consolas"/>
                <w:color w:val="000000"/>
                <w:kern w:val="0"/>
                <w:sz w:val="24"/>
                <w:szCs w:val="36"/>
              </w:rPr>
              <w:t xml:space="preserve"> + </w:t>
            </w:r>
            <w:proofErr w:type="spellStart"/>
            <w:r w:rsidRPr="00C71102">
              <w:rPr>
                <w:rFonts w:ascii="Consolas" w:hAnsi="Consolas" w:cs="Consolas"/>
                <w:color w:val="6A3E3E"/>
                <w:kern w:val="0"/>
                <w:sz w:val="24"/>
                <w:szCs w:val="36"/>
              </w:rPr>
              <w:t>i</w:t>
            </w:r>
            <w:proofErr w:type="spellEnd"/>
            <w:r w:rsidRPr="00C71102">
              <w:rPr>
                <w:rFonts w:ascii="Consolas" w:hAnsi="Consolas" w:cs="Consolas"/>
                <w:color w:val="000000"/>
                <w:kern w:val="0"/>
                <w:sz w:val="24"/>
                <w:szCs w:val="36"/>
              </w:rPr>
              <w:t>);</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p>
          <w:p w:rsidR="00C71102" w:rsidRPr="00C71102" w:rsidRDefault="00C71102" w:rsidP="00C71102">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 xml:space="preserve">    }</w:t>
            </w:r>
          </w:p>
          <w:p w:rsidR="00D36AD3" w:rsidRPr="00C71102" w:rsidRDefault="00C71102" w:rsidP="008F43AC">
            <w:pPr>
              <w:autoSpaceDE w:val="0"/>
              <w:autoSpaceDN w:val="0"/>
              <w:adjustRightInd w:val="0"/>
              <w:jc w:val="left"/>
              <w:rPr>
                <w:rFonts w:ascii="Consolas" w:hAnsi="Consolas" w:cs="Consolas"/>
                <w:kern w:val="0"/>
                <w:sz w:val="24"/>
                <w:szCs w:val="36"/>
              </w:rPr>
            </w:pPr>
            <w:r w:rsidRPr="00C71102">
              <w:rPr>
                <w:rFonts w:ascii="Consolas" w:hAnsi="Consolas" w:cs="Consolas"/>
                <w:color w:val="000000"/>
                <w:kern w:val="0"/>
                <w:sz w:val="24"/>
                <w:szCs w:val="36"/>
              </w:rPr>
              <w:t>}</w:t>
            </w:r>
          </w:p>
        </w:tc>
      </w:tr>
    </w:tbl>
    <w:p w:rsidR="00002C1A" w:rsidRDefault="00D36AD3" w:rsidP="00002C1A">
      <w:pPr>
        <w:pStyle w:val="a7"/>
        <w:ind w:left="840" w:firstLineChars="0" w:firstLine="0"/>
      </w:pPr>
      <w:r>
        <w:rPr>
          <w:rFonts w:hint="eastAsia"/>
        </w:rPr>
        <w:tab/>
      </w:r>
      <w:r w:rsidR="003271AC" w:rsidRPr="003271AC">
        <w:t>ThreadDemo</w:t>
      </w:r>
      <w:r w:rsidR="003271AC">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02C1A" w:rsidRPr="00D72ACE" w:rsidTr="008F43AC">
        <w:tc>
          <w:tcPr>
            <w:tcW w:w="8522" w:type="dxa"/>
          </w:tcPr>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b/>
                <w:bCs/>
                <w:color w:val="7F0055"/>
                <w:kern w:val="0"/>
                <w:sz w:val="24"/>
                <w:szCs w:val="36"/>
              </w:rPr>
              <w:t>package</w:t>
            </w: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com.xjo.thread</w:t>
            </w:r>
            <w:proofErr w:type="spellEnd"/>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b/>
                <w:bCs/>
                <w:color w:val="7F0055"/>
                <w:kern w:val="0"/>
                <w:sz w:val="24"/>
                <w:szCs w:val="36"/>
              </w:rPr>
              <w:t>public</w:t>
            </w:r>
            <w:r w:rsidRPr="00D72ACE">
              <w:rPr>
                <w:rFonts w:ascii="Consolas" w:hAnsi="Consolas" w:cs="Consolas"/>
                <w:color w:val="000000"/>
                <w:kern w:val="0"/>
                <w:sz w:val="24"/>
                <w:szCs w:val="36"/>
              </w:rPr>
              <w:t xml:space="preserve"> </w:t>
            </w:r>
            <w:r w:rsidRPr="00D72ACE">
              <w:rPr>
                <w:rFonts w:ascii="Consolas" w:hAnsi="Consolas" w:cs="Consolas"/>
                <w:b/>
                <w:bCs/>
                <w:color w:val="7F0055"/>
                <w:kern w:val="0"/>
                <w:sz w:val="24"/>
                <w:szCs w:val="36"/>
              </w:rPr>
              <w:t>class</w:t>
            </w: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ThreadDemo</w:t>
            </w:r>
            <w:proofErr w:type="spellEnd"/>
            <w:r w:rsidRPr="00D72ACE">
              <w:rPr>
                <w:rFonts w:ascii="Consolas" w:hAnsi="Consolas" w:cs="Consolas"/>
                <w:color w:val="000000"/>
                <w:kern w:val="0"/>
                <w:sz w:val="24"/>
                <w:szCs w:val="36"/>
              </w:rPr>
              <w:t xml:space="preserve"> {</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r w:rsidRPr="00D72ACE">
              <w:rPr>
                <w:rFonts w:ascii="Consolas" w:hAnsi="Consolas" w:cs="Consolas"/>
                <w:b/>
                <w:bCs/>
                <w:color w:val="7F0055"/>
                <w:kern w:val="0"/>
                <w:sz w:val="24"/>
                <w:szCs w:val="36"/>
              </w:rPr>
              <w:t>public</w:t>
            </w:r>
            <w:r w:rsidRPr="00D72ACE">
              <w:rPr>
                <w:rFonts w:ascii="Consolas" w:hAnsi="Consolas" w:cs="Consolas"/>
                <w:color w:val="000000"/>
                <w:kern w:val="0"/>
                <w:sz w:val="24"/>
                <w:szCs w:val="36"/>
              </w:rPr>
              <w:t xml:space="preserve"> </w:t>
            </w:r>
            <w:r w:rsidRPr="00D72ACE">
              <w:rPr>
                <w:rFonts w:ascii="Consolas" w:hAnsi="Consolas" w:cs="Consolas"/>
                <w:b/>
                <w:bCs/>
                <w:color w:val="7F0055"/>
                <w:kern w:val="0"/>
                <w:sz w:val="24"/>
                <w:szCs w:val="36"/>
              </w:rPr>
              <w:t>static</w:t>
            </w:r>
            <w:r w:rsidRPr="00D72ACE">
              <w:rPr>
                <w:rFonts w:ascii="Consolas" w:hAnsi="Consolas" w:cs="Consolas"/>
                <w:color w:val="000000"/>
                <w:kern w:val="0"/>
                <w:sz w:val="24"/>
                <w:szCs w:val="36"/>
              </w:rPr>
              <w:t xml:space="preserve"> </w:t>
            </w:r>
            <w:r w:rsidRPr="00D72ACE">
              <w:rPr>
                <w:rFonts w:ascii="Consolas" w:hAnsi="Consolas" w:cs="Consolas"/>
                <w:b/>
                <w:bCs/>
                <w:color w:val="7F0055"/>
                <w:kern w:val="0"/>
                <w:sz w:val="24"/>
                <w:szCs w:val="36"/>
              </w:rPr>
              <w:t>void</w:t>
            </w:r>
            <w:r w:rsidRPr="00D72ACE">
              <w:rPr>
                <w:rFonts w:ascii="Consolas" w:hAnsi="Consolas" w:cs="Consolas"/>
                <w:color w:val="000000"/>
                <w:kern w:val="0"/>
                <w:sz w:val="24"/>
                <w:szCs w:val="36"/>
              </w:rPr>
              <w:t xml:space="preserve"> main(String[] </w:t>
            </w:r>
            <w:proofErr w:type="spellStart"/>
            <w:r w:rsidRPr="00D72ACE">
              <w:rPr>
                <w:rFonts w:ascii="Consolas" w:hAnsi="Consolas" w:cs="Consolas"/>
                <w:color w:val="6A3E3E"/>
                <w:kern w:val="0"/>
                <w:sz w:val="24"/>
                <w:szCs w:val="36"/>
              </w:rPr>
              <w:t>args</w:t>
            </w:r>
            <w:proofErr w:type="spellEnd"/>
            <w:r w:rsidRPr="00D72ACE">
              <w:rPr>
                <w:rFonts w:ascii="Consolas" w:hAnsi="Consolas" w:cs="Consolas"/>
                <w:color w:val="000000"/>
                <w:kern w:val="0"/>
                <w:sz w:val="24"/>
                <w:szCs w:val="36"/>
              </w:rPr>
              <w:t>) {</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mt1</w:t>
            </w:r>
            <w:r w:rsidRPr="00D72ACE">
              <w:rPr>
                <w:rFonts w:ascii="Consolas" w:hAnsi="Consolas" w:cs="Consolas"/>
                <w:color w:val="000000"/>
                <w:kern w:val="0"/>
                <w:sz w:val="24"/>
                <w:szCs w:val="36"/>
              </w:rPr>
              <w:t xml:space="preserve"> = </w:t>
            </w:r>
            <w:r w:rsidRPr="00D72ACE">
              <w:rPr>
                <w:rFonts w:ascii="Consolas" w:hAnsi="Consolas" w:cs="Consolas"/>
                <w:b/>
                <w:bCs/>
                <w:color w:val="7F0055"/>
                <w:kern w:val="0"/>
                <w:sz w:val="24"/>
                <w:szCs w:val="36"/>
              </w:rPr>
              <w:t>new</w:t>
            </w: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w:t>
            </w:r>
            <w:r w:rsidRPr="00D72ACE">
              <w:rPr>
                <w:rFonts w:ascii="Consolas" w:hAnsi="Consolas" w:cs="Consolas"/>
                <w:color w:val="2A00FF"/>
                <w:kern w:val="0"/>
                <w:sz w:val="24"/>
                <w:szCs w:val="36"/>
              </w:rPr>
              <w:t>"Thread1"</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mt2</w:t>
            </w:r>
            <w:r w:rsidRPr="00D72ACE">
              <w:rPr>
                <w:rFonts w:ascii="Consolas" w:hAnsi="Consolas" w:cs="Consolas"/>
                <w:color w:val="000000"/>
                <w:kern w:val="0"/>
                <w:sz w:val="24"/>
                <w:szCs w:val="36"/>
              </w:rPr>
              <w:t xml:space="preserve"> = </w:t>
            </w:r>
            <w:r w:rsidRPr="00D72ACE">
              <w:rPr>
                <w:rFonts w:ascii="Consolas" w:hAnsi="Consolas" w:cs="Consolas"/>
                <w:b/>
                <w:bCs/>
                <w:color w:val="7F0055"/>
                <w:kern w:val="0"/>
                <w:sz w:val="24"/>
                <w:szCs w:val="36"/>
              </w:rPr>
              <w:t>new</w:t>
            </w: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w:t>
            </w:r>
            <w:r w:rsidRPr="00D72ACE">
              <w:rPr>
                <w:rFonts w:ascii="Consolas" w:hAnsi="Consolas" w:cs="Consolas"/>
                <w:color w:val="2A00FF"/>
                <w:kern w:val="0"/>
                <w:sz w:val="24"/>
                <w:szCs w:val="36"/>
              </w:rPr>
              <w:t>"Thread2"</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mt3</w:t>
            </w:r>
            <w:r w:rsidRPr="00D72ACE">
              <w:rPr>
                <w:rFonts w:ascii="Consolas" w:hAnsi="Consolas" w:cs="Consolas"/>
                <w:color w:val="000000"/>
                <w:kern w:val="0"/>
                <w:sz w:val="24"/>
                <w:szCs w:val="36"/>
              </w:rPr>
              <w:t xml:space="preserve"> = </w:t>
            </w:r>
            <w:r w:rsidRPr="00D72ACE">
              <w:rPr>
                <w:rFonts w:ascii="Consolas" w:hAnsi="Consolas" w:cs="Consolas"/>
                <w:b/>
                <w:bCs/>
                <w:color w:val="7F0055"/>
                <w:kern w:val="0"/>
                <w:sz w:val="24"/>
                <w:szCs w:val="36"/>
              </w:rPr>
              <w:t>new</w:t>
            </w:r>
            <w:r w:rsidRPr="00D72ACE">
              <w:rPr>
                <w:rFonts w:ascii="Consolas" w:hAnsi="Consolas" w:cs="Consolas"/>
                <w:color w:val="000000"/>
                <w:kern w:val="0"/>
                <w:sz w:val="24"/>
                <w:szCs w:val="36"/>
              </w:rPr>
              <w:t xml:space="preserve"> </w:t>
            </w:r>
            <w:proofErr w:type="spellStart"/>
            <w:r w:rsidRPr="00D72ACE">
              <w:rPr>
                <w:rFonts w:ascii="Consolas" w:hAnsi="Consolas" w:cs="Consolas"/>
                <w:color w:val="000000"/>
                <w:kern w:val="0"/>
                <w:sz w:val="24"/>
                <w:szCs w:val="36"/>
              </w:rPr>
              <w:t>MyThread</w:t>
            </w:r>
            <w:proofErr w:type="spellEnd"/>
            <w:r w:rsidRPr="00D72ACE">
              <w:rPr>
                <w:rFonts w:ascii="Consolas" w:hAnsi="Consolas" w:cs="Consolas"/>
                <w:color w:val="000000"/>
                <w:kern w:val="0"/>
                <w:sz w:val="24"/>
                <w:szCs w:val="36"/>
              </w:rPr>
              <w:t>(</w:t>
            </w:r>
            <w:r w:rsidRPr="00D72ACE">
              <w:rPr>
                <w:rFonts w:ascii="Consolas" w:hAnsi="Consolas" w:cs="Consolas"/>
                <w:color w:val="2A00FF"/>
                <w:kern w:val="0"/>
                <w:sz w:val="24"/>
                <w:szCs w:val="36"/>
              </w:rPr>
              <w:t>"Thread3"</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mt1</w:t>
            </w:r>
            <w:r w:rsidRPr="00D72ACE">
              <w:rPr>
                <w:rFonts w:ascii="Consolas" w:hAnsi="Consolas" w:cs="Consolas"/>
                <w:color w:val="000000"/>
                <w:kern w:val="0"/>
                <w:sz w:val="24"/>
                <w:szCs w:val="36"/>
              </w:rPr>
              <w:t>.</w:t>
            </w:r>
            <w:r w:rsidRPr="00D72ACE">
              <w:rPr>
                <w:rFonts w:ascii="Consolas" w:hAnsi="Consolas" w:cs="Consolas"/>
                <w:color w:val="000000"/>
                <w:kern w:val="0"/>
                <w:sz w:val="24"/>
                <w:szCs w:val="36"/>
                <w:highlight w:val="lightGray"/>
              </w:rPr>
              <w:t>start</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mt2</w:t>
            </w:r>
            <w:r w:rsidRPr="00D72ACE">
              <w:rPr>
                <w:rFonts w:ascii="Consolas" w:hAnsi="Consolas" w:cs="Consolas"/>
                <w:color w:val="000000"/>
                <w:kern w:val="0"/>
                <w:sz w:val="24"/>
                <w:szCs w:val="36"/>
              </w:rPr>
              <w:t>.</w:t>
            </w:r>
            <w:r w:rsidRPr="00D72ACE">
              <w:rPr>
                <w:rFonts w:ascii="Consolas" w:hAnsi="Consolas" w:cs="Consolas"/>
                <w:color w:val="000000"/>
                <w:kern w:val="0"/>
                <w:sz w:val="24"/>
                <w:szCs w:val="36"/>
                <w:highlight w:val="lightGray"/>
              </w:rPr>
              <w:t>start</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r w:rsidRPr="00D72ACE">
              <w:rPr>
                <w:rFonts w:ascii="Consolas" w:hAnsi="Consolas" w:cs="Consolas"/>
                <w:color w:val="6A3E3E"/>
                <w:kern w:val="0"/>
                <w:sz w:val="24"/>
                <w:szCs w:val="36"/>
              </w:rPr>
              <w:t>mt3</w:t>
            </w:r>
            <w:r w:rsidRPr="00D72ACE">
              <w:rPr>
                <w:rFonts w:ascii="Consolas" w:hAnsi="Consolas" w:cs="Consolas"/>
                <w:color w:val="000000"/>
                <w:kern w:val="0"/>
                <w:sz w:val="24"/>
                <w:szCs w:val="36"/>
              </w:rPr>
              <w:t>.</w:t>
            </w:r>
            <w:r w:rsidRPr="00D72ACE">
              <w:rPr>
                <w:rFonts w:ascii="Consolas" w:hAnsi="Consolas" w:cs="Consolas"/>
                <w:color w:val="000000"/>
                <w:kern w:val="0"/>
                <w:sz w:val="24"/>
                <w:szCs w:val="36"/>
                <w:highlight w:val="lightGray"/>
              </w:rPr>
              <w:t>start</w:t>
            </w:r>
            <w:r w:rsidRPr="00D72ACE">
              <w:rPr>
                <w:rFonts w:ascii="Consolas" w:hAnsi="Consolas" w:cs="Consolas"/>
                <w:color w:val="000000"/>
                <w:kern w:val="0"/>
                <w:sz w:val="24"/>
                <w:szCs w:val="36"/>
              </w:rPr>
              <w:t>();</w:t>
            </w:r>
          </w:p>
          <w:p w:rsidR="00D72ACE" w:rsidRPr="00D72ACE" w:rsidRDefault="00D72ACE" w:rsidP="00D72ACE">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 xml:space="preserve">    }</w:t>
            </w:r>
          </w:p>
          <w:p w:rsidR="00002C1A" w:rsidRPr="00D72ACE" w:rsidRDefault="00D72ACE" w:rsidP="008F43AC">
            <w:pPr>
              <w:autoSpaceDE w:val="0"/>
              <w:autoSpaceDN w:val="0"/>
              <w:adjustRightInd w:val="0"/>
              <w:jc w:val="left"/>
              <w:rPr>
                <w:rFonts w:ascii="Consolas" w:hAnsi="Consolas" w:cs="Consolas"/>
                <w:kern w:val="0"/>
                <w:sz w:val="24"/>
                <w:szCs w:val="36"/>
              </w:rPr>
            </w:pPr>
            <w:r w:rsidRPr="00D72ACE">
              <w:rPr>
                <w:rFonts w:ascii="Consolas" w:hAnsi="Consolas" w:cs="Consolas"/>
                <w:color w:val="000000"/>
                <w:kern w:val="0"/>
                <w:sz w:val="24"/>
                <w:szCs w:val="36"/>
              </w:rPr>
              <w:t>}</w:t>
            </w:r>
          </w:p>
        </w:tc>
      </w:tr>
    </w:tbl>
    <w:p w:rsidR="00293CBC" w:rsidRDefault="00002C1A" w:rsidP="00293CBC">
      <w:pPr>
        <w:pStyle w:val="a7"/>
        <w:ind w:left="840" w:firstLineChars="0" w:firstLine="0"/>
      </w:pPr>
      <w:r>
        <w:rPr>
          <w:rFonts w:hint="eastAsia"/>
        </w:rPr>
        <w:tab/>
      </w:r>
      <w:r w:rsidR="00293CBC" w:rsidRPr="00293CBC">
        <w:t>MyRunnable</w:t>
      </w:r>
      <w:r w:rsidR="00293CBC">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293CBC" w:rsidRPr="00293CBC" w:rsidTr="008F43AC">
        <w:tc>
          <w:tcPr>
            <w:tcW w:w="8522" w:type="dxa"/>
          </w:tcPr>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b/>
                <w:bCs/>
                <w:color w:val="7F0055"/>
                <w:kern w:val="0"/>
                <w:sz w:val="24"/>
                <w:szCs w:val="36"/>
              </w:rPr>
              <w:t>package</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com.xjo.thread</w:t>
            </w:r>
            <w:proofErr w:type="spellEnd"/>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b/>
                <w:bCs/>
                <w:color w:val="7F0055"/>
                <w:kern w:val="0"/>
                <w:sz w:val="24"/>
                <w:szCs w:val="36"/>
              </w:rPr>
              <w:t>public</w:t>
            </w: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class</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implements</w:t>
            </w:r>
            <w:r w:rsidRPr="00293CBC">
              <w:rPr>
                <w:rFonts w:ascii="Consolas" w:hAnsi="Consolas" w:cs="Consolas"/>
                <w:color w:val="000000"/>
                <w:kern w:val="0"/>
                <w:sz w:val="24"/>
                <w:szCs w:val="36"/>
              </w:rPr>
              <w:t xml:space="preserve"> Runnable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private</w:t>
            </w:r>
            <w:r w:rsidRPr="00293CBC">
              <w:rPr>
                <w:rFonts w:ascii="Consolas" w:hAnsi="Consolas" w:cs="Consolas"/>
                <w:color w:val="000000"/>
                <w:kern w:val="0"/>
                <w:sz w:val="24"/>
                <w:szCs w:val="36"/>
              </w:rPr>
              <w:t xml:space="preserve"> String </w:t>
            </w:r>
            <w:r w:rsidRPr="00293CBC">
              <w:rPr>
                <w:rFonts w:ascii="Consolas" w:hAnsi="Consolas" w:cs="Consolas"/>
                <w:color w:val="0000C0"/>
                <w:kern w:val="0"/>
                <w:sz w:val="24"/>
                <w:szCs w:val="36"/>
              </w:rPr>
              <w:t>name</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public</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 xml:space="preserve">(String </w:t>
            </w:r>
            <w:r w:rsidRPr="00293CBC">
              <w:rPr>
                <w:rFonts w:ascii="Consolas" w:hAnsi="Consolas" w:cs="Consolas"/>
                <w:color w:val="6A3E3E"/>
                <w:kern w:val="0"/>
                <w:sz w:val="24"/>
                <w:szCs w:val="36"/>
              </w:rPr>
              <w:t>name</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this</w:t>
            </w:r>
            <w:r w:rsidRPr="00293CBC">
              <w:rPr>
                <w:rFonts w:ascii="Consolas" w:hAnsi="Consolas" w:cs="Consolas"/>
                <w:color w:val="000000"/>
                <w:kern w:val="0"/>
                <w:sz w:val="24"/>
                <w:szCs w:val="36"/>
              </w:rPr>
              <w:t>.</w:t>
            </w:r>
            <w:r w:rsidRPr="00293CBC">
              <w:rPr>
                <w:rFonts w:ascii="Consolas" w:hAnsi="Consolas" w:cs="Consolas"/>
                <w:color w:val="0000C0"/>
                <w:kern w:val="0"/>
                <w:sz w:val="24"/>
                <w:szCs w:val="36"/>
              </w:rPr>
              <w:t>name</w:t>
            </w:r>
            <w:r w:rsidRPr="00293CBC">
              <w:rPr>
                <w:rFonts w:ascii="Consolas" w:hAnsi="Consolas" w:cs="Consolas"/>
                <w:color w:val="000000"/>
                <w:kern w:val="0"/>
                <w:sz w:val="24"/>
                <w:szCs w:val="36"/>
              </w:rPr>
              <w:t xml:space="preserve"> = </w:t>
            </w:r>
            <w:r w:rsidRPr="00293CBC">
              <w:rPr>
                <w:rFonts w:ascii="Consolas" w:hAnsi="Consolas" w:cs="Consolas"/>
                <w:color w:val="6A3E3E"/>
                <w:kern w:val="0"/>
                <w:sz w:val="24"/>
                <w:szCs w:val="36"/>
              </w:rPr>
              <w:t>name</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646464"/>
                <w:kern w:val="0"/>
                <w:sz w:val="24"/>
                <w:szCs w:val="36"/>
              </w:rPr>
              <w:t>@Override</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public</w:t>
            </w: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void</w:t>
            </w:r>
            <w:r w:rsidRPr="00293CBC">
              <w:rPr>
                <w:rFonts w:ascii="Consolas" w:hAnsi="Consolas" w:cs="Consolas"/>
                <w:color w:val="000000"/>
                <w:kern w:val="0"/>
                <w:sz w:val="24"/>
                <w:szCs w:val="36"/>
              </w:rPr>
              <w:t xml:space="preserve"> run(){</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for</w:t>
            </w:r>
            <w:r w:rsidRPr="00293CBC">
              <w:rPr>
                <w:rFonts w:ascii="Consolas" w:hAnsi="Consolas" w:cs="Consolas"/>
                <w:color w:val="000000"/>
                <w:kern w:val="0"/>
                <w:sz w:val="24"/>
                <w:szCs w:val="36"/>
              </w:rPr>
              <w:t>(</w:t>
            </w:r>
            <w:r w:rsidRPr="00293CBC">
              <w:rPr>
                <w:rFonts w:ascii="Consolas" w:hAnsi="Consolas" w:cs="Consolas"/>
                <w:b/>
                <w:bCs/>
                <w:color w:val="7F0055"/>
                <w:kern w:val="0"/>
                <w:sz w:val="24"/>
                <w:szCs w:val="36"/>
              </w:rPr>
              <w:t>int</w:t>
            </w:r>
            <w:r w:rsidRPr="00293CBC">
              <w:rPr>
                <w:rFonts w:ascii="Consolas" w:hAnsi="Consolas" w:cs="Consolas"/>
                <w:color w:val="000000"/>
                <w:kern w:val="0"/>
                <w:sz w:val="24"/>
                <w:szCs w:val="36"/>
              </w:rPr>
              <w:t xml:space="preserve"> </w:t>
            </w:r>
            <w:proofErr w:type="spellStart"/>
            <w:r w:rsidRPr="00293CBC">
              <w:rPr>
                <w:rFonts w:ascii="Consolas" w:hAnsi="Consolas" w:cs="Consolas"/>
                <w:color w:val="6A3E3E"/>
                <w:kern w:val="0"/>
                <w:sz w:val="24"/>
                <w:szCs w:val="36"/>
                <w:highlight w:val="yellow"/>
              </w:rPr>
              <w:t>i</w:t>
            </w:r>
            <w:proofErr w:type="spellEnd"/>
            <w:r w:rsidRPr="00293CBC">
              <w:rPr>
                <w:rFonts w:ascii="Consolas" w:hAnsi="Consolas" w:cs="Consolas"/>
                <w:color w:val="000000"/>
                <w:kern w:val="0"/>
                <w:sz w:val="24"/>
                <w:szCs w:val="36"/>
              </w:rPr>
              <w:t xml:space="preserve"> = 0 ; </w:t>
            </w:r>
            <w:proofErr w:type="spellStart"/>
            <w:r w:rsidRPr="00293CBC">
              <w:rPr>
                <w:rFonts w:ascii="Consolas" w:hAnsi="Consolas" w:cs="Consolas"/>
                <w:color w:val="6A3E3E"/>
                <w:kern w:val="0"/>
                <w:sz w:val="24"/>
                <w:szCs w:val="36"/>
                <w:highlight w:val="lightGray"/>
              </w:rPr>
              <w:t>i</w:t>
            </w:r>
            <w:proofErr w:type="spellEnd"/>
            <w:r w:rsidRPr="00293CBC">
              <w:rPr>
                <w:rFonts w:ascii="Consolas" w:hAnsi="Consolas" w:cs="Consolas"/>
                <w:color w:val="000000"/>
                <w:kern w:val="0"/>
                <w:sz w:val="24"/>
                <w:szCs w:val="36"/>
              </w:rPr>
              <w:t xml:space="preserve"> &lt; 10 ; </w:t>
            </w:r>
            <w:proofErr w:type="spellStart"/>
            <w:r w:rsidRPr="00293CBC">
              <w:rPr>
                <w:rFonts w:ascii="Consolas" w:hAnsi="Consolas" w:cs="Consolas"/>
                <w:color w:val="6A3E3E"/>
                <w:kern w:val="0"/>
                <w:sz w:val="24"/>
                <w:szCs w:val="36"/>
                <w:highlight w:val="yellow"/>
              </w:rPr>
              <w:t>i</w:t>
            </w:r>
            <w:proofErr w:type="spellEnd"/>
            <w:r w:rsidRPr="00293CBC">
              <w:rPr>
                <w:rFonts w:ascii="Consolas" w:hAnsi="Consolas" w:cs="Consolas"/>
                <w:color w:val="000000"/>
                <w:kern w:val="0"/>
                <w:sz w:val="24"/>
                <w:szCs w:val="36"/>
              </w:rPr>
              <w:t xml:space="preserv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System.</w:t>
            </w:r>
            <w:r w:rsidRPr="00293CBC">
              <w:rPr>
                <w:rFonts w:ascii="Consolas" w:hAnsi="Consolas" w:cs="Consolas"/>
                <w:b/>
                <w:bCs/>
                <w:i/>
                <w:iCs/>
                <w:color w:val="0000C0"/>
                <w:kern w:val="0"/>
                <w:sz w:val="24"/>
                <w:szCs w:val="36"/>
              </w:rPr>
              <w:t>out</w:t>
            </w:r>
            <w:r w:rsidRPr="00293CBC">
              <w:rPr>
                <w:rFonts w:ascii="Consolas" w:hAnsi="Consolas" w:cs="Consolas"/>
                <w:color w:val="000000"/>
                <w:kern w:val="0"/>
                <w:sz w:val="24"/>
                <w:szCs w:val="36"/>
              </w:rPr>
              <w:t>.println</w:t>
            </w:r>
            <w:proofErr w:type="spellEnd"/>
            <w:r w:rsidRPr="00293CBC">
              <w:rPr>
                <w:rFonts w:ascii="Consolas" w:hAnsi="Consolas" w:cs="Consolas"/>
                <w:color w:val="000000"/>
                <w:kern w:val="0"/>
                <w:sz w:val="24"/>
                <w:szCs w:val="36"/>
              </w:rPr>
              <w:t>(</w:t>
            </w:r>
            <w:r w:rsidRPr="00293CBC">
              <w:rPr>
                <w:rFonts w:ascii="Consolas" w:hAnsi="Consolas" w:cs="Consolas"/>
                <w:color w:val="2A00FF"/>
                <w:kern w:val="0"/>
                <w:sz w:val="24"/>
                <w:szCs w:val="36"/>
              </w:rPr>
              <w:t>"Thread start : "</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this</w:t>
            </w:r>
            <w:r w:rsidRPr="00293CBC">
              <w:rPr>
                <w:rFonts w:ascii="Consolas" w:hAnsi="Consolas" w:cs="Consolas"/>
                <w:color w:val="000000"/>
                <w:kern w:val="0"/>
                <w:sz w:val="24"/>
                <w:szCs w:val="36"/>
              </w:rPr>
              <w:t>.</w:t>
            </w:r>
            <w:r w:rsidRPr="00293CBC">
              <w:rPr>
                <w:rFonts w:ascii="Consolas" w:hAnsi="Consolas" w:cs="Consolas"/>
                <w:color w:val="0000C0"/>
                <w:kern w:val="0"/>
                <w:sz w:val="24"/>
                <w:szCs w:val="36"/>
              </w:rPr>
              <w:t>name</w:t>
            </w:r>
            <w:r w:rsidRPr="00293CBC">
              <w:rPr>
                <w:rFonts w:ascii="Consolas" w:hAnsi="Consolas" w:cs="Consolas"/>
                <w:color w:val="000000"/>
                <w:kern w:val="0"/>
                <w:sz w:val="24"/>
                <w:szCs w:val="36"/>
              </w:rPr>
              <w:t xml:space="preserve"> + </w:t>
            </w:r>
            <w:r w:rsidRPr="00293CBC">
              <w:rPr>
                <w:rFonts w:ascii="Consolas" w:hAnsi="Consolas" w:cs="Consolas"/>
                <w:color w:val="2A00FF"/>
                <w:kern w:val="0"/>
                <w:sz w:val="24"/>
                <w:szCs w:val="36"/>
              </w:rPr>
              <w:t>",</w:t>
            </w:r>
            <w:proofErr w:type="spellStart"/>
            <w:r w:rsidRPr="00293CBC">
              <w:rPr>
                <w:rFonts w:ascii="Consolas" w:hAnsi="Consolas" w:cs="Consolas"/>
                <w:color w:val="2A00FF"/>
                <w:kern w:val="0"/>
                <w:sz w:val="24"/>
                <w:szCs w:val="36"/>
              </w:rPr>
              <w:t>i</w:t>
            </w:r>
            <w:proofErr w:type="spellEnd"/>
            <w:r w:rsidRPr="00293CBC">
              <w:rPr>
                <w:rFonts w:ascii="Consolas" w:hAnsi="Consolas" w:cs="Consolas"/>
                <w:color w:val="2A00FF"/>
                <w:kern w:val="0"/>
                <w:sz w:val="24"/>
                <w:szCs w:val="36"/>
              </w:rPr>
              <w:t>= "</w:t>
            </w:r>
            <w:r w:rsidRPr="00293CBC">
              <w:rPr>
                <w:rFonts w:ascii="Consolas" w:hAnsi="Consolas" w:cs="Consolas"/>
                <w:color w:val="000000"/>
                <w:kern w:val="0"/>
                <w:sz w:val="24"/>
                <w:szCs w:val="36"/>
              </w:rPr>
              <w:t xml:space="preserve"> + </w:t>
            </w:r>
            <w:proofErr w:type="spellStart"/>
            <w:r w:rsidRPr="00293CBC">
              <w:rPr>
                <w:rFonts w:ascii="Consolas" w:hAnsi="Consolas" w:cs="Consolas"/>
                <w:color w:val="6A3E3E"/>
                <w:kern w:val="0"/>
                <w:sz w:val="24"/>
                <w:szCs w:val="36"/>
                <w:highlight w:val="lightGray"/>
              </w:rPr>
              <w:t>i</w:t>
            </w:r>
            <w:proofErr w:type="spellEnd"/>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
          <w:p w:rsidR="00293CBC" w:rsidRPr="00293CBC" w:rsidRDefault="00293CBC" w:rsidP="008F43A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w:t>
            </w:r>
          </w:p>
        </w:tc>
      </w:tr>
    </w:tbl>
    <w:p w:rsidR="00D36AD3" w:rsidRDefault="00002C1A" w:rsidP="00D36AD3">
      <w:pPr>
        <w:pStyle w:val="a7"/>
        <w:ind w:left="840" w:firstLineChars="0" w:firstLine="0"/>
      </w:pPr>
      <w:r>
        <w:rPr>
          <w:rFonts w:hint="eastAsia"/>
        </w:rPr>
        <w:lastRenderedPageBreak/>
        <w:tab/>
      </w:r>
      <w:r w:rsidR="00293CBC" w:rsidRPr="00293CBC">
        <w:t>RunnableDemo</w:t>
      </w:r>
      <w:r w:rsidR="00D36AD3">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D36AD3" w:rsidRPr="00293CBC" w:rsidTr="008F43AC">
        <w:tc>
          <w:tcPr>
            <w:tcW w:w="8522" w:type="dxa"/>
          </w:tcPr>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b/>
                <w:bCs/>
                <w:color w:val="7F0055"/>
                <w:kern w:val="0"/>
                <w:sz w:val="24"/>
                <w:szCs w:val="36"/>
              </w:rPr>
              <w:t>package</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com.xjo.thread</w:t>
            </w:r>
            <w:proofErr w:type="spellEnd"/>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b/>
                <w:bCs/>
                <w:color w:val="7F0055"/>
                <w:kern w:val="0"/>
                <w:sz w:val="24"/>
                <w:szCs w:val="36"/>
              </w:rPr>
              <w:t>public</w:t>
            </w: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class</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RunnableDemo</w:t>
            </w:r>
            <w:proofErr w:type="spellEnd"/>
            <w:r w:rsidRPr="00293CBC">
              <w:rPr>
                <w:rFonts w:ascii="Consolas" w:hAnsi="Consolas" w:cs="Consolas"/>
                <w:color w:val="000000"/>
                <w:kern w:val="0"/>
                <w:sz w:val="24"/>
                <w:szCs w:val="36"/>
              </w:rPr>
              <w:t xml:space="preserv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public</w:t>
            </w: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static</w:t>
            </w:r>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void</w:t>
            </w:r>
            <w:r w:rsidRPr="00293CBC">
              <w:rPr>
                <w:rFonts w:ascii="Consolas" w:hAnsi="Consolas" w:cs="Consolas"/>
                <w:color w:val="000000"/>
                <w:kern w:val="0"/>
                <w:sz w:val="24"/>
                <w:szCs w:val="36"/>
              </w:rPr>
              <w:t xml:space="preserve"> main(String[] </w:t>
            </w:r>
            <w:proofErr w:type="spellStart"/>
            <w:r w:rsidRPr="00293CBC">
              <w:rPr>
                <w:rFonts w:ascii="Consolas" w:hAnsi="Consolas" w:cs="Consolas"/>
                <w:color w:val="6A3E3E"/>
                <w:kern w:val="0"/>
                <w:sz w:val="24"/>
                <w:szCs w:val="36"/>
              </w:rPr>
              <w:t>args</w:t>
            </w:r>
            <w:proofErr w:type="spellEnd"/>
            <w:r w:rsidRPr="00293CBC">
              <w:rPr>
                <w:rFonts w:ascii="Consolas" w:hAnsi="Consolas" w:cs="Consolas"/>
                <w:color w:val="000000"/>
                <w:kern w:val="0"/>
                <w:sz w:val="24"/>
                <w:szCs w:val="36"/>
              </w:rPr>
              <w:t xml:space="preserve">) </w:t>
            </w:r>
            <w:r w:rsidRPr="00293CBC">
              <w:rPr>
                <w:rFonts w:ascii="Consolas" w:hAnsi="Consolas" w:cs="Consolas"/>
                <w:b/>
                <w:bCs/>
                <w:color w:val="7F0055"/>
                <w:kern w:val="0"/>
                <w:sz w:val="24"/>
                <w:szCs w:val="36"/>
              </w:rPr>
              <w:t>throws</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InterruptedException</w:t>
            </w:r>
            <w:proofErr w:type="spellEnd"/>
            <w:r w:rsidRPr="00293CBC">
              <w:rPr>
                <w:rFonts w:ascii="Consolas" w:hAnsi="Consolas" w:cs="Consolas"/>
                <w:color w:val="000000"/>
                <w:kern w:val="0"/>
                <w:sz w:val="24"/>
                <w:szCs w:val="36"/>
              </w:rPr>
              <w:t xml:space="preserve"> {</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mr1</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w:t>
            </w:r>
            <w:r w:rsidRPr="00293CBC">
              <w:rPr>
                <w:rFonts w:ascii="Consolas" w:hAnsi="Consolas" w:cs="Consolas"/>
                <w:color w:val="2A00FF"/>
                <w:kern w:val="0"/>
                <w:sz w:val="24"/>
                <w:szCs w:val="36"/>
              </w:rPr>
              <w:t>"Runnable1"</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mr2</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w:t>
            </w:r>
            <w:r w:rsidRPr="00293CBC">
              <w:rPr>
                <w:rFonts w:ascii="Consolas" w:hAnsi="Consolas" w:cs="Consolas"/>
                <w:color w:val="2A00FF"/>
                <w:kern w:val="0"/>
                <w:sz w:val="24"/>
                <w:szCs w:val="36"/>
              </w:rPr>
              <w:t>"Runnable2"</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mr3</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proofErr w:type="spellStart"/>
            <w:r w:rsidRPr="00293CBC">
              <w:rPr>
                <w:rFonts w:ascii="Consolas" w:hAnsi="Consolas" w:cs="Consolas"/>
                <w:color w:val="000000"/>
                <w:kern w:val="0"/>
                <w:sz w:val="24"/>
                <w:szCs w:val="36"/>
              </w:rPr>
              <w:t>MyRunnable</w:t>
            </w:r>
            <w:proofErr w:type="spellEnd"/>
            <w:r w:rsidRPr="00293CBC">
              <w:rPr>
                <w:rFonts w:ascii="Consolas" w:hAnsi="Consolas" w:cs="Consolas"/>
                <w:color w:val="000000"/>
                <w:kern w:val="0"/>
                <w:sz w:val="24"/>
                <w:szCs w:val="36"/>
              </w:rPr>
              <w:t>(</w:t>
            </w:r>
            <w:r w:rsidRPr="00293CBC">
              <w:rPr>
                <w:rFonts w:ascii="Consolas" w:hAnsi="Consolas" w:cs="Consolas"/>
                <w:color w:val="2A00FF"/>
                <w:kern w:val="0"/>
                <w:sz w:val="24"/>
                <w:szCs w:val="36"/>
              </w:rPr>
              <w:t>"Runnable3"</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t1</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w:t>
            </w:r>
            <w:r w:rsidRPr="00293CBC">
              <w:rPr>
                <w:rFonts w:ascii="Consolas" w:hAnsi="Consolas" w:cs="Consolas"/>
                <w:color w:val="6A3E3E"/>
                <w:kern w:val="0"/>
                <w:sz w:val="24"/>
                <w:szCs w:val="36"/>
              </w:rPr>
              <w:t>mr1</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t2</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w:t>
            </w:r>
            <w:r w:rsidRPr="00293CBC">
              <w:rPr>
                <w:rFonts w:ascii="Consolas" w:hAnsi="Consolas" w:cs="Consolas"/>
                <w:color w:val="6A3E3E"/>
                <w:kern w:val="0"/>
                <w:sz w:val="24"/>
                <w:szCs w:val="36"/>
              </w:rPr>
              <w:t>mr2</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t3</w:t>
            </w:r>
            <w:r w:rsidRPr="00293CBC">
              <w:rPr>
                <w:rFonts w:ascii="Consolas" w:hAnsi="Consolas" w:cs="Consolas"/>
                <w:color w:val="000000"/>
                <w:kern w:val="0"/>
                <w:sz w:val="24"/>
                <w:szCs w:val="36"/>
              </w:rPr>
              <w:t xml:space="preserve"> = </w:t>
            </w:r>
            <w:r w:rsidRPr="00293CBC">
              <w:rPr>
                <w:rFonts w:ascii="Consolas" w:hAnsi="Consolas" w:cs="Consolas"/>
                <w:b/>
                <w:bCs/>
                <w:color w:val="7F0055"/>
                <w:kern w:val="0"/>
                <w:sz w:val="24"/>
                <w:szCs w:val="36"/>
              </w:rPr>
              <w:t>new</w:t>
            </w:r>
            <w:r w:rsidRPr="00293CBC">
              <w:rPr>
                <w:rFonts w:ascii="Consolas" w:hAnsi="Consolas" w:cs="Consolas"/>
                <w:color w:val="000000"/>
                <w:kern w:val="0"/>
                <w:sz w:val="24"/>
                <w:szCs w:val="36"/>
              </w:rPr>
              <w:t xml:space="preserve"> </w:t>
            </w:r>
            <w:r w:rsidRPr="00293CBC">
              <w:rPr>
                <w:rFonts w:ascii="Consolas" w:hAnsi="Consolas" w:cs="Consolas"/>
                <w:color w:val="000000"/>
                <w:kern w:val="0"/>
                <w:sz w:val="24"/>
                <w:szCs w:val="36"/>
                <w:highlight w:val="lightGray"/>
              </w:rPr>
              <w:t>Thread</w:t>
            </w:r>
            <w:r w:rsidRPr="00293CBC">
              <w:rPr>
                <w:rFonts w:ascii="Consolas" w:hAnsi="Consolas" w:cs="Consolas"/>
                <w:color w:val="000000"/>
                <w:kern w:val="0"/>
                <w:sz w:val="24"/>
                <w:szCs w:val="36"/>
              </w:rPr>
              <w:t>(</w:t>
            </w:r>
            <w:r w:rsidRPr="00293CBC">
              <w:rPr>
                <w:rFonts w:ascii="Consolas" w:hAnsi="Consolas" w:cs="Consolas"/>
                <w:color w:val="6A3E3E"/>
                <w:kern w:val="0"/>
                <w:sz w:val="24"/>
                <w:szCs w:val="36"/>
              </w:rPr>
              <w:t>mr3</w:t>
            </w:r>
            <w:r w:rsidRPr="00293CBC">
              <w:rPr>
                <w:rFonts w:ascii="Consolas" w:hAnsi="Consolas" w:cs="Consolas"/>
                <w:color w:val="000000"/>
                <w:kern w:val="0"/>
                <w:sz w:val="24"/>
                <w:szCs w:val="36"/>
              </w:rPr>
              <w: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t1</w:t>
            </w:r>
            <w:r w:rsidRPr="00293CBC">
              <w:rPr>
                <w:rFonts w:ascii="Consolas" w:hAnsi="Consolas" w:cs="Consolas"/>
                <w:color w:val="000000"/>
                <w:kern w:val="0"/>
                <w:sz w:val="24"/>
                <w:szCs w:val="36"/>
              </w:rPr>
              <w:t>.start();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t2</w:t>
            </w:r>
            <w:r w:rsidRPr="00293CBC">
              <w:rPr>
                <w:rFonts w:ascii="Consolas" w:hAnsi="Consolas" w:cs="Consolas"/>
                <w:color w:val="000000"/>
                <w:kern w:val="0"/>
                <w:sz w:val="24"/>
                <w:szCs w:val="36"/>
              </w:rPr>
              <w:t>.start();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r w:rsidRPr="00293CBC">
              <w:rPr>
                <w:rFonts w:ascii="Consolas" w:hAnsi="Consolas" w:cs="Consolas"/>
                <w:color w:val="6A3E3E"/>
                <w:kern w:val="0"/>
                <w:sz w:val="24"/>
                <w:szCs w:val="36"/>
              </w:rPr>
              <w:t>t3</w:t>
            </w:r>
            <w:r w:rsidRPr="00293CBC">
              <w:rPr>
                <w:rFonts w:ascii="Consolas" w:hAnsi="Consolas" w:cs="Consolas"/>
                <w:color w:val="000000"/>
                <w:kern w:val="0"/>
                <w:sz w:val="24"/>
                <w:szCs w:val="36"/>
              </w:rPr>
              <w:t>.start();</w:t>
            </w:r>
          </w:p>
          <w:p w:rsidR="00293CBC" w:rsidRPr="00293CBC" w:rsidRDefault="00293CBC" w:rsidP="00293CB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 xml:space="preserve">    }</w:t>
            </w:r>
          </w:p>
          <w:p w:rsidR="00D36AD3" w:rsidRPr="00293CBC" w:rsidRDefault="00293CBC" w:rsidP="008F43AC">
            <w:pPr>
              <w:autoSpaceDE w:val="0"/>
              <w:autoSpaceDN w:val="0"/>
              <w:adjustRightInd w:val="0"/>
              <w:jc w:val="left"/>
              <w:rPr>
                <w:rFonts w:ascii="Consolas" w:hAnsi="Consolas" w:cs="Consolas"/>
                <w:kern w:val="0"/>
                <w:sz w:val="24"/>
                <w:szCs w:val="36"/>
              </w:rPr>
            </w:pPr>
            <w:r w:rsidRPr="00293CBC">
              <w:rPr>
                <w:rFonts w:ascii="Consolas" w:hAnsi="Consolas" w:cs="Consolas"/>
                <w:color w:val="000000"/>
                <w:kern w:val="0"/>
                <w:sz w:val="24"/>
                <w:szCs w:val="36"/>
              </w:rPr>
              <w:t>}</w:t>
            </w:r>
          </w:p>
        </w:tc>
      </w:tr>
    </w:tbl>
    <w:p w:rsidR="00334491" w:rsidRPr="00334491" w:rsidRDefault="00334491" w:rsidP="00A40CCE">
      <w:pPr>
        <w:pStyle w:val="a7"/>
        <w:numPr>
          <w:ilvl w:val="0"/>
          <w:numId w:val="12"/>
        </w:numPr>
        <w:ind w:firstLineChars="0"/>
        <w:outlineLvl w:val="2"/>
        <w:rPr>
          <w:b/>
          <w:color w:val="000000" w:themeColor="text1"/>
        </w:rPr>
      </w:pPr>
      <w:r w:rsidRPr="00334491">
        <w:rPr>
          <w:b/>
          <w:color w:val="000000" w:themeColor="text1"/>
        </w:rPr>
        <w:t>启动一个线程是用</w:t>
      </w:r>
      <w:r w:rsidRPr="00334491">
        <w:rPr>
          <w:b/>
          <w:color w:val="000000" w:themeColor="text1"/>
        </w:rPr>
        <w:t>run()</w:t>
      </w:r>
      <w:r w:rsidRPr="00334491">
        <w:rPr>
          <w:b/>
          <w:color w:val="000000" w:themeColor="text1"/>
        </w:rPr>
        <w:t>还是</w:t>
      </w:r>
      <w:r w:rsidRPr="00334491">
        <w:rPr>
          <w:b/>
          <w:color w:val="000000" w:themeColor="text1"/>
        </w:rPr>
        <w:t xml:space="preserve">start()? </w:t>
      </w:r>
    </w:p>
    <w:p w:rsidR="00480212" w:rsidRDefault="00480212" w:rsidP="00480212">
      <w:pPr>
        <w:pStyle w:val="a7"/>
        <w:ind w:left="1260" w:firstLineChars="0" w:firstLine="0"/>
      </w:pPr>
      <w:r>
        <w:rPr>
          <w:rFonts w:hint="eastAsia"/>
        </w:rPr>
        <w:t>启动一个线程是调用</w:t>
      </w:r>
      <w:r>
        <w:rPr>
          <w:rFonts w:hint="eastAsia"/>
        </w:rPr>
        <w:t xml:space="preserve"> start()</w:t>
      </w:r>
      <w:r>
        <w:rPr>
          <w:rFonts w:hint="eastAsia"/>
        </w:rPr>
        <w:t>方法，使线程所代表的虚拟处理机处于可运行状态，这意味着它可以由</w:t>
      </w:r>
      <w:r>
        <w:rPr>
          <w:rFonts w:hint="eastAsia"/>
        </w:rPr>
        <w:t xml:space="preserve"> JVM </w:t>
      </w:r>
      <w:r>
        <w:rPr>
          <w:rFonts w:hint="eastAsia"/>
        </w:rPr>
        <w:t>调度并执行，这并不意味着线程就会立即运行。</w:t>
      </w:r>
    </w:p>
    <w:p w:rsidR="00334491" w:rsidRDefault="00480212" w:rsidP="00480212">
      <w:pPr>
        <w:pStyle w:val="a7"/>
        <w:ind w:left="1260" w:firstLineChars="0" w:firstLine="0"/>
      </w:pPr>
      <w:r>
        <w:rPr>
          <w:rFonts w:hint="eastAsia"/>
        </w:rPr>
        <w:t>run()</w:t>
      </w:r>
      <w:r>
        <w:rPr>
          <w:rFonts w:hint="eastAsia"/>
        </w:rPr>
        <w:t>方法是线程启动后要进行回调（</w:t>
      </w:r>
      <w:r>
        <w:rPr>
          <w:rFonts w:hint="eastAsia"/>
        </w:rPr>
        <w:t>callback</w:t>
      </w:r>
      <w:r>
        <w:rPr>
          <w:rFonts w:hint="eastAsia"/>
        </w:rPr>
        <w:t>）的方法。</w:t>
      </w:r>
    </w:p>
    <w:p w:rsidR="00483EAF" w:rsidRDefault="00483EAF" w:rsidP="00480212">
      <w:pPr>
        <w:pStyle w:val="a7"/>
        <w:ind w:left="1260" w:firstLineChars="0" w:firstLine="0"/>
      </w:pPr>
      <w:r>
        <w:rPr>
          <w:rFonts w:hint="eastAsia"/>
        </w:rPr>
        <w:t>调用</w:t>
      </w:r>
      <w:r>
        <w:rPr>
          <w:rFonts w:hint="eastAsia"/>
        </w:rPr>
        <w:t>start()</w:t>
      </w:r>
      <w:r>
        <w:rPr>
          <w:rFonts w:hint="eastAsia"/>
        </w:rPr>
        <w:t>方法会创建一个新的子线程并启动。</w:t>
      </w:r>
    </w:p>
    <w:p w:rsidR="00483EAF" w:rsidRDefault="00483EAF" w:rsidP="00480212">
      <w:pPr>
        <w:pStyle w:val="a7"/>
        <w:ind w:left="1260" w:firstLineChars="0" w:firstLine="0"/>
      </w:pPr>
      <w:r>
        <w:rPr>
          <w:rFonts w:hint="eastAsia"/>
        </w:rPr>
        <w:t>run()</w:t>
      </w:r>
      <w:r>
        <w:rPr>
          <w:rFonts w:hint="eastAsia"/>
        </w:rPr>
        <w:t>方法只是</w:t>
      </w:r>
      <w:r>
        <w:rPr>
          <w:rFonts w:hint="eastAsia"/>
        </w:rPr>
        <w:t>Thread</w:t>
      </w:r>
      <w:r>
        <w:rPr>
          <w:rFonts w:hint="eastAsia"/>
        </w:rPr>
        <w:t>的一个普通方法的调用</w:t>
      </w:r>
    </w:p>
    <w:p w:rsidR="004B7004" w:rsidRDefault="004B7004" w:rsidP="004B7004">
      <w:pPr>
        <w:pStyle w:val="a7"/>
        <w:ind w:left="840" w:firstLineChars="0" w:firstLine="0"/>
      </w:pPr>
      <w:r>
        <w:rPr>
          <w:rFonts w:hint="eastAsia"/>
        </w:rPr>
        <w:tab/>
      </w:r>
      <w:r w:rsidR="00FB47C9" w:rsidRPr="00FB47C9">
        <w:t>ThreadTest</w:t>
      </w:r>
      <w:r w:rsidR="00483EAF">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B7004" w:rsidRPr="00B16B89" w:rsidTr="008F43AC">
        <w:tc>
          <w:tcPr>
            <w:tcW w:w="8522" w:type="dxa"/>
          </w:tcPr>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b/>
                <w:bCs/>
                <w:color w:val="7F0055"/>
                <w:kern w:val="0"/>
                <w:sz w:val="24"/>
                <w:szCs w:val="36"/>
              </w:rPr>
              <w:t>package</w:t>
            </w: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com.xjo.thread</w:t>
            </w:r>
            <w:proofErr w:type="spellEnd"/>
            <w:r w:rsidRPr="00B16B89">
              <w:rPr>
                <w:rFonts w:ascii="Consolas" w:hAnsi="Consolas" w:cs="Consolas"/>
                <w:color w:val="000000"/>
                <w:kern w:val="0"/>
                <w:sz w:val="24"/>
                <w:szCs w:val="36"/>
              </w:rPr>
              <w:t>;</w:t>
            </w:r>
          </w:p>
          <w:p w:rsidR="00B16B89" w:rsidRPr="00B16B89" w:rsidRDefault="00B16B89" w:rsidP="00B16B89">
            <w:pPr>
              <w:autoSpaceDE w:val="0"/>
              <w:autoSpaceDN w:val="0"/>
              <w:adjustRightInd w:val="0"/>
              <w:jc w:val="left"/>
              <w:rPr>
                <w:rFonts w:ascii="Consolas" w:hAnsi="Consolas" w:cs="Consolas"/>
                <w:kern w:val="0"/>
                <w:sz w:val="24"/>
                <w:szCs w:val="36"/>
              </w:rPr>
            </w:pP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b/>
                <w:bCs/>
                <w:color w:val="7F0055"/>
                <w:kern w:val="0"/>
                <w:sz w:val="24"/>
                <w:szCs w:val="36"/>
              </w:rPr>
              <w:t>public</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class</w:t>
            </w: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ThreadTest</w:t>
            </w:r>
            <w:proofErr w:type="spellEnd"/>
            <w:r w:rsidRPr="00B16B89">
              <w:rPr>
                <w:rFonts w:ascii="Consolas" w:hAnsi="Consolas" w:cs="Consolas"/>
                <w:color w:val="000000"/>
                <w:kern w:val="0"/>
                <w:sz w:val="24"/>
                <w:szCs w:val="36"/>
              </w:rPr>
              <w:t xml:space="preserve">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private</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static</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void</w:t>
            </w:r>
            <w:r w:rsidRPr="00B16B89">
              <w:rPr>
                <w:rFonts w:ascii="Consolas" w:hAnsi="Consolas" w:cs="Consolas"/>
                <w:color w:val="000000"/>
                <w:kern w:val="0"/>
                <w:sz w:val="24"/>
                <w:szCs w:val="36"/>
              </w:rPr>
              <w:t xml:space="preserve"> attack()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System.</w:t>
            </w:r>
            <w:r w:rsidRPr="00B16B89">
              <w:rPr>
                <w:rFonts w:ascii="Consolas" w:hAnsi="Consolas" w:cs="Consolas"/>
                <w:b/>
                <w:bCs/>
                <w:i/>
                <w:iCs/>
                <w:color w:val="0000C0"/>
                <w:kern w:val="0"/>
                <w:sz w:val="24"/>
                <w:szCs w:val="36"/>
              </w:rPr>
              <w:t>out</w:t>
            </w:r>
            <w:r w:rsidRPr="00B16B89">
              <w:rPr>
                <w:rFonts w:ascii="Consolas" w:hAnsi="Consolas" w:cs="Consolas"/>
                <w:color w:val="000000"/>
                <w:kern w:val="0"/>
                <w:sz w:val="24"/>
                <w:szCs w:val="36"/>
              </w:rPr>
              <w:t>.println</w:t>
            </w:r>
            <w:proofErr w:type="spellEnd"/>
            <w:r w:rsidRPr="00B16B89">
              <w:rPr>
                <w:rFonts w:ascii="Consolas" w:hAnsi="Consolas" w:cs="Consolas"/>
                <w:color w:val="000000"/>
                <w:kern w:val="0"/>
                <w:sz w:val="24"/>
                <w:szCs w:val="36"/>
              </w:rPr>
              <w:t>(</w:t>
            </w:r>
            <w:r w:rsidRPr="00B16B89">
              <w:rPr>
                <w:rFonts w:ascii="Consolas" w:hAnsi="Consolas" w:cs="Consolas"/>
                <w:color w:val="2A00FF"/>
                <w:kern w:val="0"/>
                <w:sz w:val="24"/>
                <w:szCs w:val="36"/>
              </w:rPr>
              <w:t>"Fight"</w:t>
            </w:r>
            <w:r w:rsidRPr="00B16B89">
              <w:rPr>
                <w:rFonts w:ascii="Consolas" w:hAnsi="Consolas" w:cs="Consolas"/>
                <w:color w:val="000000"/>
                <w:kern w:val="0"/>
                <w:sz w:val="24"/>
                <w:szCs w:val="36"/>
              </w:rPr>
              <w:t>);</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System.</w:t>
            </w:r>
            <w:r w:rsidRPr="00B16B89">
              <w:rPr>
                <w:rFonts w:ascii="Consolas" w:hAnsi="Consolas" w:cs="Consolas"/>
                <w:b/>
                <w:bCs/>
                <w:i/>
                <w:iCs/>
                <w:color w:val="0000C0"/>
                <w:kern w:val="0"/>
                <w:sz w:val="24"/>
                <w:szCs w:val="36"/>
              </w:rPr>
              <w:t>out</w:t>
            </w:r>
            <w:r w:rsidRPr="00B16B89">
              <w:rPr>
                <w:rFonts w:ascii="Consolas" w:hAnsi="Consolas" w:cs="Consolas"/>
                <w:color w:val="000000"/>
                <w:kern w:val="0"/>
                <w:sz w:val="24"/>
                <w:szCs w:val="36"/>
              </w:rPr>
              <w:t>.println</w:t>
            </w:r>
            <w:proofErr w:type="spellEnd"/>
            <w:r w:rsidRPr="00B16B89">
              <w:rPr>
                <w:rFonts w:ascii="Consolas" w:hAnsi="Consolas" w:cs="Consolas"/>
                <w:color w:val="000000"/>
                <w:kern w:val="0"/>
                <w:sz w:val="24"/>
                <w:szCs w:val="36"/>
              </w:rPr>
              <w:t>(</w:t>
            </w:r>
            <w:r w:rsidRPr="00B16B89">
              <w:rPr>
                <w:rFonts w:ascii="Consolas" w:hAnsi="Consolas" w:cs="Consolas"/>
                <w:color w:val="2A00FF"/>
                <w:kern w:val="0"/>
                <w:sz w:val="24"/>
                <w:szCs w:val="36"/>
              </w:rPr>
              <w:t>"Current Thread is : "</w:t>
            </w:r>
            <w:r w:rsidRPr="00B16B89">
              <w:rPr>
                <w:rFonts w:ascii="Consolas" w:hAnsi="Consolas" w:cs="Consolas"/>
                <w:color w:val="000000"/>
                <w:kern w:val="0"/>
                <w:sz w:val="24"/>
                <w:szCs w:val="36"/>
              </w:rPr>
              <w:t xml:space="preserve"> + </w:t>
            </w:r>
            <w:proofErr w:type="spellStart"/>
            <w:r w:rsidRPr="00B16B89">
              <w:rPr>
                <w:rFonts w:ascii="Consolas" w:hAnsi="Consolas" w:cs="Consolas"/>
                <w:color w:val="000000"/>
                <w:kern w:val="0"/>
                <w:sz w:val="24"/>
                <w:szCs w:val="36"/>
              </w:rPr>
              <w:t>Thread.</w:t>
            </w:r>
            <w:r w:rsidRPr="00B16B89">
              <w:rPr>
                <w:rFonts w:ascii="Consolas" w:hAnsi="Consolas" w:cs="Consolas"/>
                <w:i/>
                <w:iCs/>
                <w:color w:val="000000"/>
                <w:kern w:val="0"/>
                <w:sz w:val="24"/>
                <w:szCs w:val="36"/>
              </w:rPr>
              <w:t>currentThread</w:t>
            </w:r>
            <w:proofErr w:type="spellEnd"/>
            <w:r w:rsidRPr="00B16B89">
              <w:rPr>
                <w:rFonts w:ascii="Consolas" w:hAnsi="Consolas" w:cs="Consolas"/>
                <w:color w:val="000000"/>
                <w:kern w:val="0"/>
                <w:sz w:val="24"/>
                <w:szCs w:val="36"/>
              </w:rPr>
              <w:t>().</w:t>
            </w:r>
            <w:proofErr w:type="spellStart"/>
            <w:r w:rsidRPr="00B16B89">
              <w:rPr>
                <w:rFonts w:ascii="Consolas" w:hAnsi="Consolas" w:cs="Consolas"/>
                <w:color w:val="000000"/>
                <w:kern w:val="0"/>
                <w:sz w:val="24"/>
                <w:szCs w:val="36"/>
              </w:rPr>
              <w:t>getName</w:t>
            </w:r>
            <w:proofErr w:type="spellEnd"/>
            <w:r w:rsidRPr="00B16B89">
              <w:rPr>
                <w:rFonts w:ascii="Consolas" w:hAnsi="Consolas" w:cs="Consolas"/>
                <w:color w:val="000000"/>
                <w:kern w:val="0"/>
                <w:sz w:val="24"/>
                <w:szCs w:val="36"/>
              </w:rPr>
              <w:t>());</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public</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static</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void</w:t>
            </w:r>
            <w:r w:rsidRPr="00B16B89">
              <w:rPr>
                <w:rFonts w:ascii="Consolas" w:hAnsi="Consolas" w:cs="Consolas"/>
                <w:color w:val="000000"/>
                <w:kern w:val="0"/>
                <w:sz w:val="24"/>
                <w:szCs w:val="36"/>
              </w:rPr>
              <w:t xml:space="preserve"> main(String[] </w:t>
            </w:r>
            <w:proofErr w:type="spellStart"/>
            <w:r w:rsidRPr="00B16B89">
              <w:rPr>
                <w:rFonts w:ascii="Consolas" w:hAnsi="Consolas" w:cs="Consolas"/>
                <w:color w:val="6A3E3E"/>
                <w:kern w:val="0"/>
                <w:sz w:val="24"/>
                <w:szCs w:val="36"/>
              </w:rPr>
              <w:t>args</w:t>
            </w:r>
            <w:proofErr w:type="spellEnd"/>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throws</w:t>
            </w: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InterruptedException</w:t>
            </w:r>
            <w:proofErr w:type="spellEnd"/>
            <w:r w:rsidRPr="00B16B89">
              <w:rPr>
                <w:rFonts w:ascii="Consolas" w:hAnsi="Consolas" w:cs="Consolas"/>
                <w:color w:val="000000"/>
                <w:kern w:val="0"/>
                <w:sz w:val="24"/>
                <w:szCs w:val="36"/>
              </w:rPr>
              <w:t xml:space="preserve">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Thread </w:t>
            </w:r>
            <w:r w:rsidRPr="00B16B89">
              <w:rPr>
                <w:rFonts w:ascii="Consolas" w:hAnsi="Consolas" w:cs="Consolas"/>
                <w:color w:val="6A3E3E"/>
                <w:kern w:val="0"/>
                <w:sz w:val="24"/>
                <w:szCs w:val="36"/>
              </w:rPr>
              <w:t>t</w:t>
            </w:r>
            <w:r w:rsidRPr="00B16B89">
              <w:rPr>
                <w:rFonts w:ascii="Consolas" w:hAnsi="Consolas" w:cs="Consolas"/>
                <w:color w:val="000000"/>
                <w:kern w:val="0"/>
                <w:sz w:val="24"/>
                <w:szCs w:val="36"/>
              </w:rPr>
              <w:t xml:space="preserve"> = </w:t>
            </w:r>
            <w:r w:rsidRPr="00B16B89">
              <w:rPr>
                <w:rFonts w:ascii="Consolas" w:hAnsi="Consolas" w:cs="Consolas"/>
                <w:b/>
                <w:bCs/>
                <w:color w:val="7F0055"/>
                <w:kern w:val="0"/>
                <w:sz w:val="24"/>
                <w:szCs w:val="36"/>
              </w:rPr>
              <w:t>new</w:t>
            </w:r>
            <w:r w:rsidRPr="00B16B89">
              <w:rPr>
                <w:rFonts w:ascii="Consolas" w:hAnsi="Consolas" w:cs="Consolas"/>
                <w:color w:val="000000"/>
                <w:kern w:val="0"/>
                <w:sz w:val="24"/>
                <w:szCs w:val="36"/>
              </w:rPr>
              <w:t xml:space="preserve"> Thread(){</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public</w:t>
            </w:r>
            <w:r w:rsidRPr="00B16B89">
              <w:rPr>
                <w:rFonts w:ascii="Consolas" w:hAnsi="Consolas" w:cs="Consolas"/>
                <w:color w:val="000000"/>
                <w:kern w:val="0"/>
                <w:sz w:val="24"/>
                <w:szCs w:val="36"/>
              </w:rPr>
              <w:t xml:space="preserve"> </w:t>
            </w:r>
            <w:r w:rsidRPr="00B16B89">
              <w:rPr>
                <w:rFonts w:ascii="Consolas" w:hAnsi="Consolas" w:cs="Consolas"/>
                <w:b/>
                <w:bCs/>
                <w:color w:val="7F0055"/>
                <w:kern w:val="0"/>
                <w:sz w:val="24"/>
                <w:szCs w:val="36"/>
              </w:rPr>
              <w:t>void</w:t>
            </w:r>
            <w:r w:rsidRPr="00B16B89">
              <w:rPr>
                <w:rFonts w:ascii="Consolas" w:hAnsi="Consolas" w:cs="Consolas"/>
                <w:color w:val="000000"/>
                <w:kern w:val="0"/>
                <w:sz w:val="24"/>
                <w:szCs w:val="36"/>
              </w:rPr>
              <w:t xml:space="preserve"> run(){</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r w:rsidRPr="00B16B89">
              <w:rPr>
                <w:rFonts w:ascii="Consolas" w:hAnsi="Consolas" w:cs="Consolas"/>
                <w:i/>
                <w:iCs/>
                <w:color w:val="000000"/>
                <w:kern w:val="0"/>
                <w:sz w:val="24"/>
                <w:szCs w:val="36"/>
              </w:rPr>
              <w:t>attack</w:t>
            </w:r>
            <w:r w:rsidRPr="00B16B89">
              <w:rPr>
                <w:rFonts w:ascii="Consolas" w:hAnsi="Consolas" w:cs="Consolas"/>
                <w:color w:val="000000"/>
                <w:kern w:val="0"/>
                <w:sz w:val="24"/>
                <w:szCs w:val="36"/>
              </w:rPr>
              <w:t>();</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roofErr w:type="spellStart"/>
            <w:r w:rsidRPr="00B16B89">
              <w:rPr>
                <w:rFonts w:ascii="Consolas" w:hAnsi="Consolas" w:cs="Consolas"/>
                <w:color w:val="000000"/>
                <w:kern w:val="0"/>
                <w:sz w:val="24"/>
                <w:szCs w:val="36"/>
              </w:rPr>
              <w:t>System.</w:t>
            </w:r>
            <w:r w:rsidRPr="00B16B89">
              <w:rPr>
                <w:rFonts w:ascii="Consolas" w:hAnsi="Consolas" w:cs="Consolas"/>
                <w:b/>
                <w:bCs/>
                <w:i/>
                <w:iCs/>
                <w:color w:val="0000C0"/>
                <w:kern w:val="0"/>
                <w:sz w:val="24"/>
                <w:szCs w:val="36"/>
              </w:rPr>
              <w:t>out</w:t>
            </w:r>
            <w:r w:rsidRPr="00B16B89">
              <w:rPr>
                <w:rFonts w:ascii="Consolas" w:hAnsi="Consolas" w:cs="Consolas"/>
                <w:color w:val="000000"/>
                <w:kern w:val="0"/>
                <w:sz w:val="24"/>
                <w:szCs w:val="36"/>
              </w:rPr>
              <w:t>.println</w:t>
            </w:r>
            <w:proofErr w:type="spellEnd"/>
            <w:r w:rsidRPr="00B16B89">
              <w:rPr>
                <w:rFonts w:ascii="Consolas" w:hAnsi="Consolas" w:cs="Consolas"/>
                <w:color w:val="000000"/>
                <w:kern w:val="0"/>
                <w:sz w:val="24"/>
                <w:szCs w:val="36"/>
              </w:rPr>
              <w:t>(</w:t>
            </w:r>
            <w:r w:rsidRPr="00B16B89">
              <w:rPr>
                <w:rFonts w:ascii="Consolas" w:hAnsi="Consolas" w:cs="Consolas"/>
                <w:color w:val="2A00FF"/>
                <w:kern w:val="0"/>
                <w:sz w:val="24"/>
                <w:szCs w:val="36"/>
              </w:rPr>
              <w:t>"current main thread is : "</w:t>
            </w:r>
            <w:r w:rsidRPr="00B16B89">
              <w:rPr>
                <w:rFonts w:ascii="Consolas" w:hAnsi="Consolas" w:cs="Consolas"/>
                <w:color w:val="000000"/>
                <w:kern w:val="0"/>
                <w:sz w:val="24"/>
                <w:szCs w:val="36"/>
              </w:rPr>
              <w:t xml:space="preserve"> + </w:t>
            </w:r>
            <w:proofErr w:type="spellStart"/>
            <w:r w:rsidRPr="00B16B89">
              <w:rPr>
                <w:rFonts w:ascii="Consolas" w:hAnsi="Consolas" w:cs="Consolas"/>
                <w:color w:val="000000"/>
                <w:kern w:val="0"/>
                <w:sz w:val="24"/>
                <w:szCs w:val="36"/>
              </w:rPr>
              <w:t>Thread.</w:t>
            </w:r>
            <w:r w:rsidRPr="00B16B89">
              <w:rPr>
                <w:rFonts w:ascii="Consolas" w:hAnsi="Consolas" w:cs="Consolas"/>
                <w:i/>
                <w:iCs/>
                <w:color w:val="000000"/>
                <w:kern w:val="0"/>
                <w:sz w:val="24"/>
                <w:szCs w:val="36"/>
              </w:rPr>
              <w:t>currentThread</w:t>
            </w:r>
            <w:proofErr w:type="spellEnd"/>
            <w:r w:rsidRPr="00B16B89">
              <w:rPr>
                <w:rFonts w:ascii="Consolas" w:hAnsi="Consolas" w:cs="Consolas"/>
                <w:color w:val="000000"/>
                <w:kern w:val="0"/>
                <w:sz w:val="24"/>
                <w:szCs w:val="36"/>
              </w:rPr>
              <w:t>().</w:t>
            </w:r>
            <w:proofErr w:type="spellStart"/>
            <w:r w:rsidRPr="00B16B89">
              <w:rPr>
                <w:rFonts w:ascii="Consolas" w:hAnsi="Consolas" w:cs="Consolas"/>
                <w:color w:val="000000"/>
                <w:kern w:val="0"/>
                <w:sz w:val="24"/>
                <w:szCs w:val="36"/>
              </w:rPr>
              <w:t>getName</w:t>
            </w:r>
            <w:proofErr w:type="spellEnd"/>
            <w:r w:rsidRPr="00B16B89">
              <w:rPr>
                <w:rFonts w:ascii="Consolas" w:hAnsi="Consolas" w:cs="Consolas"/>
                <w:color w:val="000000"/>
                <w:kern w:val="0"/>
                <w:sz w:val="24"/>
                <w:szCs w:val="36"/>
              </w:rPr>
              <w:t>());</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r w:rsidRPr="00B16B89">
              <w:rPr>
                <w:rFonts w:ascii="Consolas" w:hAnsi="Consolas" w:cs="Consolas"/>
                <w:color w:val="3F7F5F"/>
                <w:kern w:val="0"/>
                <w:sz w:val="24"/>
                <w:szCs w:val="36"/>
              </w:rPr>
              <w:t>//</w:t>
            </w:r>
            <w:proofErr w:type="spellStart"/>
            <w:r w:rsidRPr="00B16B89">
              <w:rPr>
                <w:rFonts w:ascii="Consolas" w:hAnsi="Consolas" w:cs="Consolas"/>
                <w:color w:val="3F7F5F"/>
                <w:kern w:val="0"/>
                <w:sz w:val="24"/>
                <w:szCs w:val="36"/>
              </w:rPr>
              <w:t>t.run</w:t>
            </w:r>
            <w:proofErr w:type="spellEnd"/>
            <w:r w:rsidRPr="00B16B89">
              <w:rPr>
                <w:rFonts w:ascii="Consolas" w:hAnsi="Consolas" w:cs="Consolas"/>
                <w:color w:val="3F7F5F"/>
                <w:kern w:val="0"/>
                <w:sz w:val="24"/>
                <w:szCs w:val="36"/>
              </w:rPr>
              <w:t>(); //</w:t>
            </w:r>
            <w:r w:rsidRPr="00B16B89">
              <w:rPr>
                <w:rFonts w:ascii="Consolas" w:hAnsi="Consolas" w:cs="Consolas"/>
                <w:color w:val="3F7F5F"/>
                <w:kern w:val="0"/>
                <w:sz w:val="24"/>
                <w:szCs w:val="36"/>
              </w:rPr>
              <w:t>调用</w:t>
            </w:r>
            <w:r w:rsidRPr="00B16B89">
              <w:rPr>
                <w:rFonts w:ascii="Consolas" w:hAnsi="Consolas" w:cs="Consolas"/>
                <w:color w:val="3F7F5F"/>
                <w:kern w:val="0"/>
                <w:sz w:val="24"/>
                <w:szCs w:val="36"/>
              </w:rPr>
              <w:t>run()</w:t>
            </w:r>
            <w:r w:rsidRPr="00B16B89">
              <w:rPr>
                <w:rFonts w:ascii="Consolas" w:hAnsi="Consolas" w:cs="Consolas"/>
                <w:color w:val="3F7F5F"/>
                <w:kern w:val="0"/>
                <w:sz w:val="24"/>
                <w:szCs w:val="36"/>
              </w:rPr>
              <w:t>时会使用主线程调用方法</w:t>
            </w:r>
          </w:p>
          <w:p w:rsidR="00B16B89" w:rsidRPr="00B16B89" w:rsidRDefault="00A43FE7" w:rsidP="00B16B89">
            <w:pPr>
              <w:autoSpaceDE w:val="0"/>
              <w:autoSpaceDN w:val="0"/>
              <w:adjustRightInd w:val="0"/>
              <w:jc w:val="left"/>
              <w:rPr>
                <w:rFonts w:ascii="Consolas" w:hAnsi="Consolas" w:cs="Consolas"/>
                <w:kern w:val="0"/>
                <w:sz w:val="24"/>
                <w:szCs w:val="36"/>
              </w:rPr>
            </w:pPr>
            <w:r>
              <w:rPr>
                <w:rFonts w:ascii="Consolas" w:hAnsi="Consolas" w:cs="Consolas"/>
                <w:color w:val="000000"/>
                <w:kern w:val="0"/>
                <w:sz w:val="24"/>
                <w:szCs w:val="36"/>
              </w:rPr>
              <w:t xml:space="preserve">      </w:t>
            </w:r>
            <w:proofErr w:type="spellStart"/>
            <w:r w:rsidR="00B16B89" w:rsidRPr="00B16B89">
              <w:rPr>
                <w:rFonts w:ascii="Consolas" w:hAnsi="Consolas" w:cs="Consolas"/>
                <w:color w:val="6A3E3E"/>
                <w:kern w:val="0"/>
                <w:sz w:val="24"/>
                <w:szCs w:val="36"/>
              </w:rPr>
              <w:t>t</w:t>
            </w:r>
            <w:r w:rsidR="00B16B89" w:rsidRPr="00B16B89">
              <w:rPr>
                <w:rFonts w:ascii="Consolas" w:hAnsi="Consolas" w:cs="Consolas"/>
                <w:color w:val="000000"/>
                <w:kern w:val="0"/>
                <w:sz w:val="24"/>
                <w:szCs w:val="36"/>
              </w:rPr>
              <w:t>.start</w:t>
            </w:r>
            <w:proofErr w:type="spellEnd"/>
            <w:r w:rsidR="00B16B89" w:rsidRPr="00B16B89">
              <w:rPr>
                <w:rFonts w:ascii="Consolas" w:hAnsi="Consolas" w:cs="Consolas"/>
                <w:color w:val="000000"/>
                <w:kern w:val="0"/>
                <w:sz w:val="24"/>
                <w:szCs w:val="36"/>
              </w:rPr>
              <w:t xml:space="preserve">(); </w:t>
            </w:r>
            <w:r w:rsidR="00B16B89" w:rsidRPr="00B16B89">
              <w:rPr>
                <w:rFonts w:ascii="Consolas" w:hAnsi="Consolas" w:cs="Consolas"/>
                <w:color w:val="3F7F5F"/>
                <w:kern w:val="0"/>
                <w:sz w:val="24"/>
                <w:szCs w:val="36"/>
              </w:rPr>
              <w:t>//</w:t>
            </w:r>
            <w:r w:rsidR="00B16B89" w:rsidRPr="00B16B89">
              <w:rPr>
                <w:rFonts w:ascii="Consolas" w:hAnsi="Consolas" w:cs="Consolas"/>
                <w:color w:val="3F7F5F"/>
                <w:kern w:val="0"/>
                <w:sz w:val="24"/>
                <w:szCs w:val="36"/>
              </w:rPr>
              <w:t>调用</w:t>
            </w:r>
            <w:r w:rsidR="00B16B89" w:rsidRPr="00B16B89">
              <w:rPr>
                <w:rFonts w:ascii="Consolas" w:hAnsi="Consolas" w:cs="Consolas"/>
                <w:color w:val="3F7F5F"/>
                <w:kern w:val="0"/>
                <w:sz w:val="24"/>
                <w:szCs w:val="36"/>
              </w:rPr>
              <w:t>start()</w:t>
            </w:r>
            <w:r w:rsidR="00B16B89" w:rsidRPr="00B16B89">
              <w:rPr>
                <w:rFonts w:ascii="Consolas" w:hAnsi="Consolas" w:cs="Consolas"/>
                <w:color w:val="3F7F5F"/>
                <w:kern w:val="0"/>
                <w:sz w:val="24"/>
                <w:szCs w:val="36"/>
              </w:rPr>
              <w:t>时会使用非</w:t>
            </w:r>
            <w:r w:rsidR="00B16B89" w:rsidRPr="00B16B89">
              <w:rPr>
                <w:rFonts w:ascii="Consolas" w:hAnsi="Consolas" w:cs="Consolas"/>
                <w:color w:val="3F7F5F"/>
                <w:kern w:val="0"/>
                <w:sz w:val="24"/>
                <w:szCs w:val="36"/>
              </w:rPr>
              <w:t>main</w:t>
            </w:r>
            <w:r w:rsidR="00B16B89" w:rsidRPr="00B16B89">
              <w:rPr>
                <w:rFonts w:ascii="Consolas" w:hAnsi="Consolas" w:cs="Consolas"/>
                <w:color w:val="3F7F5F"/>
                <w:kern w:val="0"/>
                <w:sz w:val="24"/>
                <w:szCs w:val="36"/>
              </w:rPr>
              <w:t>的方法执行</w:t>
            </w:r>
            <w:r w:rsidR="00B16B89" w:rsidRPr="00B16B89">
              <w:rPr>
                <w:rFonts w:ascii="Consolas" w:hAnsi="Consolas" w:cs="Consolas"/>
                <w:color w:val="3F7F5F"/>
                <w:kern w:val="0"/>
                <w:sz w:val="24"/>
                <w:szCs w:val="36"/>
              </w:rPr>
              <w:t>attack()</w:t>
            </w:r>
            <w:r w:rsidR="00B16B89" w:rsidRPr="00B16B89">
              <w:rPr>
                <w:rFonts w:ascii="Consolas" w:hAnsi="Consolas" w:cs="Consolas"/>
                <w:color w:val="3F7F5F"/>
                <w:kern w:val="0"/>
                <w:sz w:val="24"/>
                <w:szCs w:val="36"/>
              </w:rPr>
              <w:t>方法</w:t>
            </w:r>
          </w:p>
          <w:p w:rsidR="00B16B89" w:rsidRPr="00B16B89" w:rsidRDefault="00B16B89" w:rsidP="00B16B89">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t xml:space="preserve">    }</w:t>
            </w:r>
          </w:p>
          <w:p w:rsidR="004B7004" w:rsidRPr="00B16B89" w:rsidRDefault="00B16B89" w:rsidP="008F43AC">
            <w:pPr>
              <w:autoSpaceDE w:val="0"/>
              <w:autoSpaceDN w:val="0"/>
              <w:adjustRightInd w:val="0"/>
              <w:jc w:val="left"/>
              <w:rPr>
                <w:rFonts w:ascii="Consolas" w:hAnsi="Consolas" w:cs="Consolas"/>
                <w:kern w:val="0"/>
                <w:sz w:val="24"/>
                <w:szCs w:val="36"/>
              </w:rPr>
            </w:pPr>
            <w:r w:rsidRPr="00B16B89">
              <w:rPr>
                <w:rFonts w:ascii="Consolas" w:hAnsi="Consolas" w:cs="Consolas"/>
                <w:color w:val="000000"/>
                <w:kern w:val="0"/>
                <w:sz w:val="24"/>
                <w:szCs w:val="36"/>
              </w:rPr>
              <w:lastRenderedPageBreak/>
              <w:t>}</w:t>
            </w:r>
          </w:p>
        </w:tc>
      </w:tr>
    </w:tbl>
    <w:p w:rsidR="008D3233" w:rsidRPr="008D3233" w:rsidRDefault="00446C02" w:rsidP="00A40CCE">
      <w:pPr>
        <w:pStyle w:val="a7"/>
        <w:numPr>
          <w:ilvl w:val="0"/>
          <w:numId w:val="12"/>
        </w:numPr>
        <w:ind w:firstLineChars="0"/>
        <w:outlineLvl w:val="2"/>
      </w:pPr>
      <w:hyperlink r:id="rId51" w:history="1">
        <w:r w:rsidR="008D3233" w:rsidRPr="008D3233">
          <w:rPr>
            <w:color w:val="FF0000"/>
          </w:rPr>
          <w:t>并发编程的</w:t>
        </w:r>
        <w:r w:rsidR="008D3233" w:rsidRPr="008D3233">
          <w:rPr>
            <w:color w:val="FF0000"/>
          </w:rPr>
          <w:t>3</w:t>
        </w:r>
        <w:r w:rsidR="008D3233" w:rsidRPr="008D3233">
          <w:rPr>
            <w:color w:val="FF0000"/>
          </w:rPr>
          <w:t>个概念：原子性、可见性、有序性</w:t>
        </w:r>
      </w:hyperlink>
    </w:p>
    <w:p w:rsidR="008D3233" w:rsidRPr="005A690E" w:rsidRDefault="008D3233" w:rsidP="008D3233">
      <w:pPr>
        <w:pStyle w:val="a7"/>
        <w:ind w:left="1260" w:firstLineChars="0" w:firstLine="0"/>
      </w:pPr>
      <w:r w:rsidRPr="005A690E">
        <w:t>并发程序正确地执行，必须要保证原子性、可见性以及有序性。只要有一个没有被保证，就有可能会导致程序运行不正确。</w:t>
      </w:r>
    </w:p>
    <w:p w:rsidR="008D3233" w:rsidRPr="005A690E" w:rsidRDefault="008D3233" w:rsidP="008D3233">
      <w:pPr>
        <w:pStyle w:val="a7"/>
        <w:ind w:left="1260" w:firstLineChars="0" w:firstLine="0"/>
      </w:pPr>
      <w:r w:rsidRPr="005A690E">
        <w:rPr>
          <w:b/>
          <w:bCs/>
        </w:rPr>
        <w:t>原子性：</w:t>
      </w:r>
      <w:r w:rsidRPr="005A690E">
        <w:t>一个操作或多个操作要么全部执行完成且执行过程不被中断，要么就不执行。</w:t>
      </w:r>
    </w:p>
    <w:p w:rsidR="008D3233" w:rsidRPr="005A690E" w:rsidRDefault="008D3233" w:rsidP="008D3233">
      <w:pPr>
        <w:pStyle w:val="a7"/>
        <w:ind w:left="1260" w:firstLineChars="0" w:firstLine="0"/>
      </w:pPr>
      <w:r w:rsidRPr="005A690E">
        <w:rPr>
          <w:b/>
          <w:bCs/>
        </w:rPr>
        <w:t>可见性：</w:t>
      </w:r>
      <w:r w:rsidRPr="005A690E">
        <w:t>当多个线程同时访问同一个变量时，一个线程修改了这个变量的值，其他线程能够立即看得到修改的值。</w:t>
      </w:r>
    </w:p>
    <w:p w:rsidR="008D3233" w:rsidRPr="005A690E" w:rsidRDefault="008D3233" w:rsidP="008D3233">
      <w:pPr>
        <w:pStyle w:val="a7"/>
        <w:ind w:left="1260" w:firstLineChars="0" w:firstLine="0"/>
      </w:pPr>
      <w:r w:rsidRPr="005A690E">
        <w:rPr>
          <w:b/>
          <w:bCs/>
        </w:rPr>
        <w:t>有序性：</w:t>
      </w:r>
      <w:r w:rsidRPr="005A690E">
        <w:t>程序执行的顺序按照代码的先后顺序执行。</w:t>
      </w:r>
    </w:p>
    <w:p w:rsidR="008D3233" w:rsidRPr="005A690E" w:rsidRDefault="008D3233" w:rsidP="008D3233">
      <w:pPr>
        <w:pStyle w:val="a7"/>
        <w:ind w:left="1260" w:firstLineChars="0" w:firstLine="0"/>
      </w:pPr>
      <w:r w:rsidRPr="005A690E">
        <w:t>对于单线程，在执行代码时</w:t>
      </w:r>
      <w:proofErr w:type="spellStart"/>
      <w:r w:rsidRPr="005A690E">
        <w:t>jvm</w:t>
      </w:r>
      <w:proofErr w:type="spellEnd"/>
      <w:r w:rsidRPr="005A690E">
        <w:rPr>
          <w:rFonts w:hint="eastAsia"/>
        </w:rPr>
        <w:t>会进行</w:t>
      </w:r>
      <w:proofErr w:type="gramStart"/>
      <w:r w:rsidRPr="005A690E">
        <w:rPr>
          <w:rFonts w:hint="eastAsia"/>
        </w:rPr>
        <w:t>指令重</w:t>
      </w:r>
      <w:proofErr w:type="gramEnd"/>
      <w:r w:rsidRPr="005A690E">
        <w:rPr>
          <w:rFonts w:hint="eastAsia"/>
        </w:rPr>
        <w:t>排序，处理器为了提高效率，可以对输入</w:t>
      </w:r>
      <w:r w:rsidRPr="005A690E">
        <w:t>代码进行优化，它不保证程序中各个语句的执行先后顺序同代码中的顺序一致，但是它会保证保存最终执行结果和代码顺序执行的结果是一致的。</w:t>
      </w:r>
    </w:p>
    <w:p w:rsidR="008D3233" w:rsidRPr="005A690E" w:rsidRDefault="008D3233" w:rsidP="008D3233">
      <w:pPr>
        <w:pStyle w:val="a7"/>
        <w:ind w:left="1260" w:firstLineChars="0" w:firstLine="0"/>
      </w:pPr>
      <w:r w:rsidRPr="005A690E">
        <w:t>Java</w:t>
      </w:r>
      <w:r w:rsidRPr="005A690E">
        <w:rPr>
          <w:rFonts w:hint="eastAsia"/>
        </w:rPr>
        <w:t>语言对原子性、可见性、有序性的保证</w:t>
      </w:r>
    </w:p>
    <w:p w:rsidR="008D3233" w:rsidRPr="005A690E" w:rsidRDefault="008D3233" w:rsidP="008D3233">
      <w:pPr>
        <w:pStyle w:val="a7"/>
        <w:ind w:left="1260" w:firstLineChars="0" w:firstLine="0"/>
      </w:pPr>
      <w:r w:rsidRPr="005A690E">
        <w:t>1</w:t>
      </w:r>
      <w:r w:rsidRPr="005A690E">
        <w:t>、</w:t>
      </w:r>
      <w:r w:rsidRPr="005A690E">
        <w:rPr>
          <w:b/>
          <w:bCs/>
        </w:rPr>
        <w:t>原子性</w:t>
      </w:r>
    </w:p>
    <w:p w:rsidR="008D3233" w:rsidRPr="005A690E" w:rsidRDefault="008D3233" w:rsidP="008D3233">
      <w:pPr>
        <w:pStyle w:val="a7"/>
        <w:ind w:left="1260" w:firstLineChars="0" w:firstLine="0"/>
      </w:pPr>
      <w:r w:rsidRPr="005A690E">
        <w:t>在</w:t>
      </w:r>
      <w:r w:rsidRPr="005A690E">
        <w:t>java</w:t>
      </w:r>
      <w:r w:rsidRPr="005A690E">
        <w:rPr>
          <w:rFonts w:hint="eastAsia"/>
        </w:rPr>
        <w:t>中，对</w:t>
      </w:r>
      <w:r w:rsidRPr="005A690E">
        <w:rPr>
          <w:b/>
          <w:bCs/>
        </w:rPr>
        <w:t>基本数据类型的变量的读取和赋值操作是原子性操作</w:t>
      </w:r>
      <w:r w:rsidRPr="005A690E">
        <w:t>，即这些操作是不可被中断，要么执行，要么不执行。</w:t>
      </w:r>
    </w:p>
    <w:p w:rsidR="008D3233" w:rsidRPr="005A690E" w:rsidRDefault="008D3233" w:rsidP="008D3233">
      <w:pPr>
        <w:pStyle w:val="a7"/>
        <w:ind w:left="1260" w:firstLineChars="0" w:firstLine="0"/>
      </w:pPr>
      <w:r w:rsidRPr="005A690E">
        <w:t>X=10;  //</w:t>
      </w:r>
      <w:r w:rsidRPr="005A690E">
        <w:rPr>
          <w:rFonts w:hint="eastAsia"/>
        </w:rPr>
        <w:t>原子性（简单的读取、将数字赋值给变量）</w:t>
      </w:r>
    </w:p>
    <w:p w:rsidR="008D3233" w:rsidRPr="005A690E" w:rsidRDefault="008D3233" w:rsidP="008D3233">
      <w:pPr>
        <w:pStyle w:val="a7"/>
        <w:ind w:left="1260" w:firstLineChars="0" w:firstLine="0"/>
      </w:pPr>
      <w:r w:rsidRPr="005A690E">
        <w:t>Y = x;  //</w:t>
      </w:r>
      <w:r w:rsidRPr="005A690E">
        <w:rPr>
          <w:rFonts w:hint="eastAsia"/>
        </w:rPr>
        <w:t>变量之间的相互赋值，不是原子操作</w:t>
      </w:r>
    </w:p>
    <w:p w:rsidR="008D3233" w:rsidRPr="005A690E" w:rsidRDefault="008D3233" w:rsidP="008D3233">
      <w:pPr>
        <w:pStyle w:val="a7"/>
        <w:ind w:left="1260" w:firstLineChars="0" w:firstLine="0"/>
      </w:pPr>
      <w:r w:rsidRPr="005A690E">
        <w:t>X++;  //</w:t>
      </w:r>
      <w:r w:rsidRPr="005A690E">
        <w:rPr>
          <w:rFonts w:hint="eastAsia"/>
        </w:rPr>
        <w:t>对变量进行计算操作</w:t>
      </w:r>
    </w:p>
    <w:p w:rsidR="008D3233" w:rsidRPr="005A690E" w:rsidRDefault="008D3233" w:rsidP="008D3233">
      <w:pPr>
        <w:pStyle w:val="a7"/>
        <w:ind w:left="1260" w:firstLineChars="0" w:firstLine="0"/>
      </w:pPr>
      <w:r w:rsidRPr="005A690E">
        <w:t>X = x+1;</w:t>
      </w:r>
    </w:p>
    <w:p w:rsidR="008D3233" w:rsidRPr="005A690E" w:rsidRDefault="008D3233" w:rsidP="008D3233">
      <w:pPr>
        <w:pStyle w:val="a7"/>
        <w:ind w:left="1260" w:firstLineChars="0" w:firstLine="0"/>
      </w:pPr>
      <w:r w:rsidRPr="005A690E">
        <w:t>语句</w:t>
      </w:r>
      <w:r w:rsidRPr="005A690E">
        <w:t>2</w:t>
      </w:r>
      <w:r w:rsidRPr="005A690E">
        <w:rPr>
          <w:rFonts w:hint="eastAsia"/>
        </w:rPr>
        <w:t>实际包括两个操作，它先要去读取</w:t>
      </w:r>
      <w:r w:rsidRPr="005A690E">
        <w:t>x</w:t>
      </w:r>
      <w:r w:rsidRPr="005A690E">
        <w:rPr>
          <w:rFonts w:hint="eastAsia"/>
        </w:rPr>
        <w:t>的值，再将</w:t>
      </w:r>
      <w:r w:rsidRPr="005A690E">
        <w:t>y</w:t>
      </w:r>
      <w:r w:rsidRPr="005A690E">
        <w:rPr>
          <w:rFonts w:hint="eastAsia"/>
        </w:rPr>
        <w:t>值写入，两个操作分开是原子性的。合在一起就不是原子性的。</w:t>
      </w:r>
    </w:p>
    <w:p w:rsidR="008D3233" w:rsidRPr="005A690E" w:rsidRDefault="008D3233" w:rsidP="008D3233">
      <w:pPr>
        <w:pStyle w:val="a7"/>
        <w:ind w:left="1260" w:firstLineChars="0" w:firstLine="0"/>
      </w:pPr>
      <w:r w:rsidRPr="005A690E">
        <w:t>语句</w:t>
      </w:r>
      <w:r w:rsidRPr="005A690E">
        <w:t>3</w:t>
      </w:r>
      <w:r w:rsidRPr="005A690E">
        <w:rPr>
          <w:rFonts w:hint="eastAsia"/>
        </w:rPr>
        <w:t>、</w:t>
      </w:r>
      <w:r w:rsidRPr="005A690E">
        <w:t>4:x++  x=x+1</w:t>
      </w:r>
      <w:r w:rsidRPr="005A690E">
        <w:rPr>
          <w:rFonts w:hint="eastAsia"/>
        </w:rPr>
        <w:t>包括</w:t>
      </w:r>
      <w:r w:rsidRPr="005A690E">
        <w:t>3</w:t>
      </w:r>
      <w:r w:rsidRPr="005A690E">
        <w:rPr>
          <w:rFonts w:hint="eastAsia"/>
        </w:rPr>
        <w:t>个操作：读取</w:t>
      </w:r>
      <w:r w:rsidRPr="005A690E">
        <w:t>x</w:t>
      </w:r>
      <w:r w:rsidRPr="005A690E">
        <w:rPr>
          <w:rFonts w:hint="eastAsia"/>
        </w:rPr>
        <w:t>的值，</w:t>
      </w:r>
      <w:r w:rsidRPr="005A690E">
        <w:t>x+1</w:t>
      </w:r>
      <w:r w:rsidRPr="005A690E">
        <w:rPr>
          <w:rFonts w:hint="eastAsia"/>
        </w:rPr>
        <w:t>，将</w:t>
      </w:r>
      <w:r w:rsidRPr="005A690E">
        <w:t>x</w:t>
      </w:r>
      <w:r w:rsidRPr="005A690E">
        <w:rPr>
          <w:rFonts w:hint="eastAsia"/>
        </w:rPr>
        <w:t>写入</w:t>
      </w:r>
    </w:p>
    <w:p w:rsidR="008D3233" w:rsidRPr="005A690E" w:rsidRDefault="008D3233" w:rsidP="008D3233">
      <w:pPr>
        <w:pStyle w:val="a7"/>
        <w:ind w:left="1260" w:firstLineChars="0" w:firstLine="0"/>
      </w:pPr>
      <w:r w:rsidRPr="005A690E">
        <w:t>注：可以通过</w:t>
      </w:r>
      <w:r w:rsidRPr="005A690E">
        <w:t> synchronized</w:t>
      </w:r>
      <w:r w:rsidRPr="005A690E">
        <w:rPr>
          <w:rFonts w:hint="eastAsia"/>
        </w:rPr>
        <w:t>和</w:t>
      </w:r>
      <w:r w:rsidRPr="005A690E">
        <w:t>Lock</w:t>
      </w:r>
      <w:r w:rsidRPr="005A690E">
        <w:rPr>
          <w:rFonts w:hint="eastAsia"/>
        </w:rPr>
        <w:t>实现原子性。因为</w:t>
      </w:r>
      <w:r w:rsidRPr="005A690E">
        <w:t>synchronized</w:t>
      </w:r>
      <w:r w:rsidRPr="005A690E">
        <w:rPr>
          <w:rFonts w:hint="eastAsia"/>
        </w:rPr>
        <w:t>和</w:t>
      </w:r>
      <w:r w:rsidRPr="005A690E">
        <w:t>Lock</w:t>
      </w:r>
      <w:r w:rsidRPr="005A690E">
        <w:rPr>
          <w:rFonts w:hint="eastAsia"/>
        </w:rPr>
        <w:t>能够保证任</w:t>
      </w:r>
      <w:proofErr w:type="gramStart"/>
      <w:r w:rsidRPr="005A690E">
        <w:rPr>
          <w:rFonts w:hint="eastAsia"/>
        </w:rPr>
        <w:t>一</w:t>
      </w:r>
      <w:proofErr w:type="gramEnd"/>
      <w:r w:rsidRPr="005A690E">
        <w:rPr>
          <w:rFonts w:hint="eastAsia"/>
        </w:rPr>
        <w:t>时刻只有一个线程访问该代码块。</w:t>
      </w:r>
    </w:p>
    <w:p w:rsidR="008D3233" w:rsidRPr="005A690E" w:rsidRDefault="008D3233" w:rsidP="008D3233">
      <w:pPr>
        <w:pStyle w:val="a7"/>
        <w:ind w:left="1260" w:firstLineChars="0" w:firstLine="0"/>
      </w:pPr>
      <w:r w:rsidRPr="005A690E">
        <w:t>2</w:t>
      </w:r>
      <w:r w:rsidRPr="005A690E">
        <w:t>、</w:t>
      </w:r>
      <w:r w:rsidRPr="005A690E">
        <w:rPr>
          <w:b/>
          <w:bCs/>
        </w:rPr>
        <w:t>可见性</w:t>
      </w:r>
    </w:p>
    <w:p w:rsidR="008D3233" w:rsidRPr="005A690E" w:rsidRDefault="008D3233" w:rsidP="008D3233">
      <w:pPr>
        <w:pStyle w:val="a7"/>
        <w:ind w:left="1260" w:firstLineChars="0" w:firstLine="0"/>
      </w:pPr>
      <w:r w:rsidRPr="005A690E">
        <w:t>Java</w:t>
      </w:r>
      <w:r w:rsidRPr="005A690E">
        <w:rPr>
          <w:rFonts w:hint="eastAsia"/>
        </w:rPr>
        <w:t>提供了</w:t>
      </w:r>
      <w:r w:rsidRPr="005A690E">
        <w:rPr>
          <w:b/>
          <w:bCs/>
        </w:rPr>
        <w:t>volatile</w:t>
      </w:r>
      <w:r w:rsidRPr="005A690E">
        <w:rPr>
          <w:rFonts w:hint="eastAsia"/>
          <w:b/>
          <w:bCs/>
        </w:rPr>
        <w:t>关键字</w:t>
      </w:r>
      <w:r w:rsidRPr="005A690E">
        <w:t>保证可见性。</w:t>
      </w:r>
    </w:p>
    <w:p w:rsidR="008D3233" w:rsidRPr="005A690E" w:rsidRDefault="008D3233" w:rsidP="008D3233">
      <w:pPr>
        <w:pStyle w:val="a7"/>
        <w:ind w:left="1260" w:firstLineChars="0" w:firstLine="0"/>
      </w:pPr>
      <w:r w:rsidRPr="005A690E">
        <w:t>当一个共享变量被</w:t>
      </w:r>
      <w:r w:rsidRPr="005A690E">
        <w:t>volatile</w:t>
      </w:r>
      <w:r w:rsidRPr="005A690E">
        <w:rPr>
          <w:rFonts w:hint="eastAsia"/>
        </w:rPr>
        <w:t>修饰时，它会保证修改的</w:t>
      </w:r>
      <w:proofErr w:type="gramStart"/>
      <w:r w:rsidRPr="005A690E">
        <w:rPr>
          <w:rFonts w:hint="eastAsia"/>
        </w:rPr>
        <w:t>值立即</w:t>
      </w:r>
      <w:proofErr w:type="gramEnd"/>
      <w:r w:rsidRPr="005A690E">
        <w:rPr>
          <w:rFonts w:hint="eastAsia"/>
        </w:rPr>
        <w:t>被其他的线程看到，即修改的</w:t>
      </w:r>
      <w:proofErr w:type="gramStart"/>
      <w:r w:rsidRPr="005A690E">
        <w:rPr>
          <w:rFonts w:hint="eastAsia"/>
        </w:rPr>
        <w:t>值立即</w:t>
      </w:r>
      <w:proofErr w:type="gramEnd"/>
      <w:r w:rsidRPr="005A690E">
        <w:rPr>
          <w:rFonts w:hint="eastAsia"/>
        </w:rPr>
        <w:t>更新到主存中，当其他线程需要读取时，它会去内存中读取新值。</w:t>
      </w:r>
    </w:p>
    <w:p w:rsidR="008D3233" w:rsidRPr="005A690E" w:rsidRDefault="008D3233" w:rsidP="008D3233">
      <w:pPr>
        <w:pStyle w:val="a7"/>
        <w:ind w:left="1260" w:firstLineChars="0" w:firstLine="0"/>
      </w:pPr>
      <w:r w:rsidRPr="005A690E">
        <w:rPr>
          <w:b/>
          <w:bCs/>
        </w:rPr>
        <w:t>Synchronized</w:t>
      </w:r>
      <w:r w:rsidRPr="005A690E">
        <w:rPr>
          <w:rFonts w:hint="eastAsia"/>
          <w:b/>
          <w:bCs/>
        </w:rPr>
        <w:t>和</w:t>
      </w:r>
      <w:r w:rsidRPr="005A690E">
        <w:rPr>
          <w:b/>
          <w:bCs/>
        </w:rPr>
        <w:t>Lock</w:t>
      </w:r>
      <w:r w:rsidRPr="005A690E">
        <w:t>也可以保证可见性，因为它们可以保证任</w:t>
      </w:r>
      <w:proofErr w:type="gramStart"/>
      <w:r w:rsidRPr="005A690E">
        <w:t>一</w:t>
      </w:r>
      <w:proofErr w:type="gramEnd"/>
      <w:r w:rsidRPr="005A690E">
        <w:t>时刻只有一个线程能访问共享资源，并在其释放</w:t>
      </w:r>
      <w:proofErr w:type="gramStart"/>
      <w:r w:rsidRPr="005A690E">
        <w:t>锁之前</w:t>
      </w:r>
      <w:proofErr w:type="gramEnd"/>
      <w:r w:rsidRPr="005A690E">
        <w:t>将修改的变量刷新到内存中，</w:t>
      </w:r>
    </w:p>
    <w:p w:rsidR="008D3233" w:rsidRPr="005A690E" w:rsidRDefault="008D3233" w:rsidP="008D3233">
      <w:pPr>
        <w:pStyle w:val="a7"/>
        <w:ind w:left="1260" w:firstLineChars="0" w:firstLine="0"/>
      </w:pPr>
      <w:r w:rsidRPr="005A690E">
        <w:t> 3</w:t>
      </w:r>
      <w:r w:rsidRPr="005A690E">
        <w:t>、</w:t>
      </w:r>
      <w:r w:rsidRPr="005A690E">
        <w:rPr>
          <w:b/>
          <w:bCs/>
        </w:rPr>
        <w:t>有序性</w:t>
      </w:r>
    </w:p>
    <w:p w:rsidR="008D3233" w:rsidRPr="005B332C" w:rsidRDefault="008D3233" w:rsidP="008D3233">
      <w:pPr>
        <w:pStyle w:val="a7"/>
        <w:ind w:left="1260" w:firstLineChars="0" w:firstLine="0"/>
      </w:pPr>
      <w:r w:rsidRPr="005A690E">
        <w:t>在</w:t>
      </w:r>
      <w:r w:rsidRPr="005A690E">
        <w:t>Java</w:t>
      </w:r>
      <w:r w:rsidRPr="005A690E">
        <w:rPr>
          <w:rFonts w:hint="eastAsia"/>
        </w:rPr>
        <w:t>里面，可以通过</w:t>
      </w:r>
      <w:r w:rsidRPr="005A690E">
        <w:rPr>
          <w:b/>
          <w:bCs/>
        </w:rPr>
        <w:t>volatile</w:t>
      </w:r>
      <w:r w:rsidRPr="005A690E">
        <w:rPr>
          <w:rFonts w:hint="eastAsia"/>
          <w:b/>
          <w:bCs/>
        </w:rPr>
        <w:t>关键字</w:t>
      </w:r>
      <w:r w:rsidRPr="005A690E">
        <w:t>来保证一定的</w:t>
      </w:r>
      <w:r w:rsidRPr="005A690E">
        <w:t>“</w:t>
      </w:r>
      <w:r w:rsidRPr="005A690E">
        <w:rPr>
          <w:rFonts w:hint="eastAsia"/>
        </w:rPr>
        <w:t>有序性</w:t>
      </w:r>
      <w:r w:rsidRPr="005A690E">
        <w:t>”</w:t>
      </w:r>
      <w:r w:rsidRPr="005A690E">
        <w:t>。另外可以通过</w:t>
      </w:r>
      <w:r w:rsidRPr="005A690E">
        <w:rPr>
          <w:b/>
          <w:bCs/>
        </w:rPr>
        <w:t>synchronized</w:t>
      </w:r>
      <w:r w:rsidRPr="005A690E">
        <w:rPr>
          <w:rFonts w:hint="eastAsia"/>
          <w:b/>
          <w:bCs/>
        </w:rPr>
        <w:t>和</w:t>
      </w:r>
      <w:r w:rsidRPr="005A690E">
        <w:rPr>
          <w:b/>
          <w:bCs/>
        </w:rPr>
        <w:t>Lock</w:t>
      </w:r>
      <w:r w:rsidRPr="005A690E">
        <w:t>来保证有序性，很显然，</w:t>
      </w:r>
      <w:r w:rsidRPr="005A690E">
        <w:t>synchronized</w:t>
      </w:r>
      <w:r w:rsidRPr="005A690E">
        <w:rPr>
          <w:rFonts w:hint="eastAsia"/>
        </w:rPr>
        <w:t>和</w:t>
      </w:r>
      <w:r w:rsidRPr="005A690E">
        <w:t>Lock</w:t>
      </w:r>
      <w:r w:rsidRPr="005A690E">
        <w:rPr>
          <w:rFonts w:hint="eastAsia"/>
        </w:rPr>
        <w:t>保证每个时刻是有一个线程执行同步代码，相当于是让线程顺序执行同步代码，自然就保证了有序性。</w:t>
      </w:r>
    </w:p>
    <w:p w:rsidR="00975BD7" w:rsidRPr="00975BD7" w:rsidRDefault="00975BD7" w:rsidP="00A40CCE">
      <w:pPr>
        <w:pStyle w:val="a7"/>
        <w:numPr>
          <w:ilvl w:val="0"/>
          <w:numId w:val="12"/>
        </w:numPr>
        <w:ind w:firstLineChars="0"/>
        <w:outlineLvl w:val="2"/>
      </w:pPr>
      <w:r w:rsidRPr="006B0DD0">
        <w:rPr>
          <w:rFonts w:hint="eastAsia"/>
          <w:b/>
          <w:color w:val="FF0000"/>
        </w:rPr>
        <w:t>线程生命周期</w:t>
      </w:r>
    </w:p>
    <w:p w:rsidR="00975BD7" w:rsidRDefault="00DB63F8" w:rsidP="00975BD7">
      <w:pPr>
        <w:pStyle w:val="a7"/>
        <w:ind w:left="1152" w:firstLineChars="0" w:firstLine="0"/>
      </w:pPr>
      <w:r>
        <w:rPr>
          <w:rFonts w:ascii="宋体" w:hAnsi="宋体"/>
          <w:noProof/>
          <w:color w:val="000000"/>
          <w:shd w:val="clear" w:color="auto" w:fill="FFFFFF"/>
        </w:rPr>
        <w:lastRenderedPageBreak/>
        <w:drawing>
          <wp:inline distT="0" distB="0" distL="0" distR="0">
            <wp:extent cx="3373120" cy="2605405"/>
            <wp:effectExtent l="0" t="0" r="0" b="0"/>
            <wp:docPr id="25" name="图片 25" descr="线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线程"/>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3120" cy="2605405"/>
                    </a:xfrm>
                    <a:prstGeom prst="rect">
                      <a:avLst/>
                    </a:prstGeom>
                    <a:noFill/>
                    <a:ln>
                      <a:noFill/>
                    </a:ln>
                  </pic:spPr>
                </pic:pic>
              </a:graphicData>
            </a:graphic>
          </wp:inline>
        </w:drawing>
      </w:r>
    </w:p>
    <w:p w:rsidR="00975BD7" w:rsidRPr="00FF08C9" w:rsidRDefault="00975BD7" w:rsidP="00975BD7">
      <w:pPr>
        <w:pStyle w:val="a7"/>
        <w:ind w:left="1152" w:firstLineChars="0" w:firstLine="0"/>
      </w:pPr>
      <w:r w:rsidRPr="00FF08C9">
        <w:rPr>
          <w:rFonts w:hint="eastAsia"/>
        </w:rPr>
        <w:t>线程的生命周期</w:t>
      </w:r>
      <w:r w:rsidRPr="00FF08C9">
        <w:t>:</w:t>
      </w:r>
      <w:r w:rsidRPr="00FF08C9">
        <w:rPr>
          <w:rFonts w:hint="eastAsia"/>
        </w:rPr>
        <w:t>一个线程从它创建到启动，然后运行，直到最后执行完的整个过程。</w:t>
      </w:r>
    </w:p>
    <w:p w:rsidR="00975BD7" w:rsidRPr="00FF08C9" w:rsidRDefault="00975BD7" w:rsidP="00A40CCE">
      <w:pPr>
        <w:pStyle w:val="a7"/>
        <w:numPr>
          <w:ilvl w:val="0"/>
          <w:numId w:val="13"/>
        </w:numPr>
        <w:ind w:firstLine="420"/>
      </w:pPr>
      <w:r w:rsidRPr="00FF08C9">
        <w:rPr>
          <w:rFonts w:hint="eastAsia"/>
        </w:rPr>
        <w:t>新建状态</w:t>
      </w:r>
      <w:r w:rsidRPr="00FF08C9">
        <w:t>:</w:t>
      </w:r>
      <w:r w:rsidRPr="00FF08C9">
        <w:rPr>
          <w:rFonts w:hint="eastAsia"/>
        </w:rPr>
        <w:t>即创建一个新的线程对象，注意新创建的线程对象如果没有调</w:t>
      </w:r>
      <w:r>
        <w:rPr>
          <w:rFonts w:hint="eastAsia"/>
        </w:rPr>
        <w:tab/>
      </w:r>
      <w:r>
        <w:rPr>
          <w:rFonts w:hint="eastAsia"/>
        </w:rPr>
        <w:tab/>
      </w:r>
      <w:r>
        <w:rPr>
          <w:rFonts w:hint="eastAsia"/>
        </w:rPr>
        <w:tab/>
      </w:r>
      <w:r>
        <w:rPr>
          <w:rFonts w:hint="eastAsia"/>
        </w:rPr>
        <w:tab/>
      </w:r>
      <w:r w:rsidRPr="00FF08C9">
        <w:rPr>
          <w:rFonts w:hint="eastAsia"/>
        </w:rPr>
        <w:t>用</w:t>
      </w:r>
      <w:r w:rsidRPr="00FF08C9">
        <w:t>start()</w:t>
      </w:r>
      <w:r w:rsidRPr="00FF08C9">
        <w:rPr>
          <w:rFonts w:hint="eastAsia"/>
        </w:rPr>
        <w:t>方法将永远得不到运行。</w:t>
      </w:r>
    </w:p>
    <w:p w:rsidR="00975BD7" w:rsidRPr="00FF08C9" w:rsidRDefault="00975BD7" w:rsidP="00A40CCE">
      <w:pPr>
        <w:pStyle w:val="a7"/>
        <w:numPr>
          <w:ilvl w:val="0"/>
          <w:numId w:val="13"/>
        </w:numPr>
        <w:ind w:firstLine="420"/>
      </w:pPr>
      <w:r w:rsidRPr="00FF08C9">
        <w:rPr>
          <w:rFonts w:hint="eastAsia"/>
        </w:rPr>
        <w:t>就绪状态</w:t>
      </w:r>
      <w:r w:rsidRPr="00FF08C9">
        <w:t>:</w:t>
      </w:r>
      <w:r w:rsidRPr="00FF08C9">
        <w:rPr>
          <w:rFonts w:hint="eastAsia"/>
        </w:rPr>
        <w:t>当新的线程对象调用</w:t>
      </w:r>
      <w:r w:rsidRPr="00FF08C9">
        <w:t>start()</w:t>
      </w:r>
      <w:r w:rsidRPr="00FF08C9">
        <w:rPr>
          <w:rFonts w:hint="eastAsia"/>
        </w:rPr>
        <w:t>方法时，就进入了就绪状态，进入就</w:t>
      </w:r>
      <w:r>
        <w:rPr>
          <w:rFonts w:hint="eastAsia"/>
        </w:rPr>
        <w:tab/>
      </w:r>
      <w:r>
        <w:rPr>
          <w:rFonts w:hint="eastAsia"/>
        </w:rPr>
        <w:tab/>
      </w:r>
      <w:r>
        <w:rPr>
          <w:rFonts w:hint="eastAsia"/>
        </w:rPr>
        <w:tab/>
      </w:r>
      <w:proofErr w:type="gramStart"/>
      <w:r w:rsidRPr="00FF08C9">
        <w:rPr>
          <w:rFonts w:hint="eastAsia"/>
        </w:rPr>
        <w:t>绪</w:t>
      </w:r>
      <w:proofErr w:type="gramEnd"/>
      <w:r w:rsidRPr="00FF08C9">
        <w:rPr>
          <w:rFonts w:hint="eastAsia"/>
        </w:rPr>
        <w:t>状态的线程不一定立即就开始运行。</w:t>
      </w:r>
    </w:p>
    <w:p w:rsidR="00975BD7" w:rsidRPr="00FF08C9" w:rsidRDefault="00975BD7" w:rsidP="00A40CCE">
      <w:pPr>
        <w:pStyle w:val="a7"/>
        <w:numPr>
          <w:ilvl w:val="0"/>
          <w:numId w:val="13"/>
        </w:numPr>
        <w:ind w:firstLine="420"/>
      </w:pPr>
      <w:r w:rsidRPr="00FF08C9">
        <w:rPr>
          <w:rFonts w:hint="eastAsia"/>
        </w:rPr>
        <w:t>运行状态</w:t>
      </w:r>
      <w:r w:rsidRPr="00FF08C9">
        <w:t>:</w:t>
      </w:r>
      <w:r w:rsidRPr="00FF08C9">
        <w:rPr>
          <w:rFonts w:hint="eastAsia"/>
        </w:rPr>
        <w:t>进入运行状态的线程，会由</w:t>
      </w:r>
      <w:r w:rsidRPr="00FF08C9">
        <w:t>CPU</w:t>
      </w:r>
      <w:r w:rsidRPr="00FF08C9">
        <w:rPr>
          <w:rFonts w:hint="eastAsia"/>
        </w:rPr>
        <w:t>处理其线程体中的代码。</w:t>
      </w:r>
    </w:p>
    <w:p w:rsidR="00975BD7" w:rsidRPr="00FF08C9" w:rsidRDefault="00975BD7" w:rsidP="00A40CCE">
      <w:pPr>
        <w:pStyle w:val="a7"/>
        <w:numPr>
          <w:ilvl w:val="0"/>
          <w:numId w:val="13"/>
        </w:numPr>
        <w:ind w:firstLine="420"/>
      </w:pPr>
      <w:r w:rsidRPr="00FF08C9">
        <w:rPr>
          <w:rFonts w:hint="eastAsia"/>
        </w:rPr>
        <w:t>阻塞状态</w:t>
      </w:r>
      <w:r w:rsidRPr="00FF08C9">
        <w:t>:</w:t>
      </w:r>
      <w:r w:rsidRPr="00FF08C9">
        <w:rPr>
          <w:rFonts w:hint="eastAsia"/>
        </w:rPr>
        <w:t>运行状态的线程有可能出现意外情况而中断运行</w:t>
      </w:r>
      <w:r w:rsidRPr="00FF08C9">
        <w:t>,</w:t>
      </w:r>
      <w:r w:rsidRPr="00FF08C9">
        <w:rPr>
          <w:rFonts w:hint="eastAsia"/>
        </w:rPr>
        <w:t>比如进行</w:t>
      </w:r>
      <w:r w:rsidRPr="00FF08C9">
        <w:t>IO</w:t>
      </w:r>
      <w:r>
        <w:rPr>
          <w:rFonts w:hint="eastAsia"/>
        </w:rPr>
        <w:tab/>
      </w:r>
      <w:r>
        <w:rPr>
          <w:rFonts w:hint="eastAsia"/>
        </w:rPr>
        <w:tab/>
      </w:r>
      <w:r>
        <w:rPr>
          <w:rFonts w:hint="eastAsia"/>
        </w:rPr>
        <w:tab/>
      </w:r>
      <w:r w:rsidRPr="00FF08C9">
        <w:rPr>
          <w:rFonts w:hint="eastAsia"/>
        </w:rPr>
        <w:t>操作，内存的读写，等待键盘输入数据</w:t>
      </w:r>
      <w:r w:rsidRPr="00FF08C9">
        <w:t>(</w:t>
      </w:r>
      <w:r w:rsidRPr="00FF08C9">
        <w:rPr>
          <w:rFonts w:hint="eastAsia"/>
        </w:rPr>
        <w:t>注意不是出错，出错将提前终止</w:t>
      </w:r>
      <w:r>
        <w:rPr>
          <w:rFonts w:hint="eastAsia"/>
        </w:rPr>
        <w:tab/>
      </w:r>
      <w:r>
        <w:rPr>
          <w:rFonts w:hint="eastAsia"/>
        </w:rPr>
        <w:tab/>
      </w:r>
      <w:r>
        <w:rPr>
          <w:rFonts w:hint="eastAsia"/>
        </w:rPr>
        <w:tab/>
      </w:r>
      <w:r>
        <w:rPr>
          <w:rFonts w:hint="eastAsia"/>
        </w:rPr>
        <w:tab/>
      </w:r>
      <w:r w:rsidRPr="00FF08C9">
        <w:rPr>
          <w:rFonts w:hint="eastAsia"/>
        </w:rPr>
        <w:t>线程</w:t>
      </w:r>
      <w:r w:rsidRPr="00FF08C9">
        <w:t>)</w:t>
      </w:r>
      <w:r w:rsidRPr="00FF08C9">
        <w:rPr>
          <w:rFonts w:hint="eastAsia"/>
        </w:rPr>
        <w:t>而进入阻塞状态。当阻塞条件解除后，线程会恢复运行。但其不是</w:t>
      </w:r>
      <w:r>
        <w:rPr>
          <w:rFonts w:hint="eastAsia"/>
        </w:rPr>
        <w:tab/>
      </w:r>
      <w:r>
        <w:rPr>
          <w:rFonts w:hint="eastAsia"/>
        </w:rPr>
        <w:tab/>
      </w:r>
      <w:r>
        <w:rPr>
          <w:rFonts w:hint="eastAsia"/>
        </w:rPr>
        <w:tab/>
      </w:r>
      <w:r>
        <w:rPr>
          <w:rFonts w:hint="eastAsia"/>
        </w:rPr>
        <w:tab/>
      </w:r>
      <w:r w:rsidRPr="00FF08C9">
        <w:rPr>
          <w:rFonts w:hint="eastAsia"/>
        </w:rPr>
        <w:t>立即进入运行状态，而是进入就绪状态。</w:t>
      </w:r>
    </w:p>
    <w:p w:rsidR="00975BD7" w:rsidRDefault="00975BD7" w:rsidP="00A40CCE">
      <w:pPr>
        <w:pStyle w:val="a7"/>
        <w:numPr>
          <w:ilvl w:val="0"/>
          <w:numId w:val="13"/>
        </w:numPr>
        <w:ind w:firstLine="420"/>
      </w:pPr>
      <w:r w:rsidRPr="00FF08C9">
        <w:rPr>
          <w:rFonts w:hint="eastAsia"/>
        </w:rPr>
        <w:t>终止状态</w:t>
      </w:r>
      <w:r w:rsidRPr="00FF08C9">
        <w:t>:</w:t>
      </w:r>
      <w:r w:rsidRPr="00FF08C9">
        <w:rPr>
          <w:rFonts w:hint="eastAsia"/>
        </w:rPr>
        <w:t>当线程中</w:t>
      </w:r>
      <w:r w:rsidRPr="00FF08C9">
        <w:t>run()</w:t>
      </w:r>
      <w:r w:rsidRPr="00FF08C9">
        <w:rPr>
          <w:rFonts w:hint="eastAsia"/>
        </w:rPr>
        <w:t>方法语句执行完后进入终止状态。</w:t>
      </w:r>
    </w:p>
    <w:p w:rsidR="00AA3D6D" w:rsidRPr="00AF756D" w:rsidRDefault="00AA3D6D" w:rsidP="00AA3D6D">
      <w:pPr>
        <w:pStyle w:val="a7"/>
        <w:ind w:left="1140" w:firstLineChars="0" w:firstLine="0"/>
        <w:rPr>
          <w:b/>
        </w:rPr>
      </w:pPr>
      <w:r w:rsidRPr="00AF756D">
        <w:rPr>
          <w:rFonts w:hint="eastAsia"/>
          <w:b/>
        </w:rPr>
        <w:t>线程状态及状态之间的转换</w:t>
      </w:r>
    </w:p>
    <w:p w:rsidR="00AA3D6D" w:rsidRDefault="00F6156E" w:rsidP="00AA3D6D">
      <w:pPr>
        <w:pStyle w:val="a7"/>
        <w:ind w:left="1140" w:firstLineChars="0" w:firstLine="0"/>
      </w:pPr>
      <w:r>
        <w:rPr>
          <w:noProof/>
        </w:rPr>
        <w:drawing>
          <wp:inline distT="0" distB="0" distL="0" distR="0" wp14:anchorId="2839AFD3" wp14:editId="3A940E59">
            <wp:extent cx="4673292" cy="3389759"/>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78433" cy="3393488"/>
                    </a:xfrm>
                    <a:prstGeom prst="rect">
                      <a:avLst/>
                    </a:prstGeom>
                  </pic:spPr>
                </pic:pic>
              </a:graphicData>
            </a:graphic>
          </wp:inline>
        </w:drawing>
      </w:r>
    </w:p>
    <w:p w:rsidR="00791BD9" w:rsidRPr="001A5F81" w:rsidRDefault="00791BD9" w:rsidP="00A40CCE">
      <w:pPr>
        <w:pStyle w:val="a7"/>
        <w:numPr>
          <w:ilvl w:val="0"/>
          <w:numId w:val="12"/>
        </w:numPr>
        <w:ind w:firstLineChars="0"/>
        <w:outlineLvl w:val="2"/>
        <w:rPr>
          <w:color w:val="FF0000"/>
        </w:rPr>
      </w:pPr>
      <w:r w:rsidRPr="001A5F81">
        <w:rPr>
          <w:rFonts w:hint="eastAsia"/>
          <w:color w:val="FF0000"/>
        </w:rPr>
        <w:lastRenderedPageBreak/>
        <w:t>sleep</w:t>
      </w:r>
      <w:r w:rsidRPr="001A5F81">
        <w:rPr>
          <w:rFonts w:hint="eastAsia"/>
          <w:color w:val="FF0000"/>
        </w:rPr>
        <w:t>和</w:t>
      </w:r>
      <w:r w:rsidRPr="001A5F81">
        <w:rPr>
          <w:rFonts w:hint="eastAsia"/>
          <w:color w:val="FF0000"/>
        </w:rPr>
        <w:t>wait</w:t>
      </w:r>
      <w:r w:rsidRPr="001A5F81">
        <w:rPr>
          <w:rFonts w:hint="eastAsia"/>
          <w:color w:val="FF0000"/>
        </w:rPr>
        <w:t>的区别</w:t>
      </w:r>
    </w:p>
    <w:p w:rsidR="00785922" w:rsidRDefault="00785922" w:rsidP="00785922">
      <w:pPr>
        <w:pStyle w:val="a7"/>
        <w:ind w:left="1697" w:firstLineChars="0" w:firstLine="0"/>
      </w:pPr>
      <w:r>
        <w:rPr>
          <w:rFonts w:hint="eastAsia"/>
        </w:rPr>
        <w:t>sleep</w:t>
      </w:r>
      <w:r>
        <w:rPr>
          <w:rFonts w:hint="eastAsia"/>
        </w:rPr>
        <w:t>是线程类</w:t>
      </w:r>
      <w:r>
        <w:rPr>
          <w:rFonts w:hint="eastAsia"/>
        </w:rPr>
        <w:t>(Thread)</w:t>
      </w:r>
      <w:r>
        <w:rPr>
          <w:rFonts w:hint="eastAsia"/>
        </w:rPr>
        <w:t>的方法；作用是导致此线程暂停执行指定时间，给执行机会给其他线程，但是监控状态依然保持，到时后会自动恢复；调用</w:t>
      </w:r>
      <w:r>
        <w:rPr>
          <w:rFonts w:hint="eastAsia"/>
        </w:rPr>
        <w:t>sleep()</w:t>
      </w:r>
      <w:r>
        <w:rPr>
          <w:rFonts w:hint="eastAsia"/>
        </w:rPr>
        <w:t>不会释放对象锁。</w:t>
      </w:r>
    </w:p>
    <w:p w:rsidR="00A06D59" w:rsidRDefault="00785922" w:rsidP="00785922">
      <w:pPr>
        <w:pStyle w:val="a7"/>
        <w:ind w:left="1697" w:firstLineChars="0" w:firstLine="0"/>
      </w:pPr>
      <w:r>
        <w:rPr>
          <w:rFonts w:hint="eastAsia"/>
        </w:rPr>
        <w:t>wait</w:t>
      </w:r>
      <w:r>
        <w:rPr>
          <w:rFonts w:hint="eastAsia"/>
        </w:rPr>
        <w:t>是</w:t>
      </w:r>
      <w:r>
        <w:rPr>
          <w:rFonts w:hint="eastAsia"/>
        </w:rPr>
        <w:t>Object</w:t>
      </w:r>
      <w:r>
        <w:rPr>
          <w:rFonts w:hint="eastAsia"/>
        </w:rPr>
        <w:t>类的方法；对此对象调用</w:t>
      </w:r>
      <w:r>
        <w:rPr>
          <w:rFonts w:hint="eastAsia"/>
        </w:rPr>
        <w:t>wait</w:t>
      </w:r>
      <w:r>
        <w:rPr>
          <w:rFonts w:hint="eastAsia"/>
        </w:rPr>
        <w:t>方法导致本线程放弃对象锁，进入等待此对象的等待锁定池。只有针对此对象发出</w:t>
      </w:r>
      <w:r>
        <w:rPr>
          <w:rFonts w:hint="eastAsia"/>
        </w:rPr>
        <w:t>notify</w:t>
      </w:r>
      <w:r>
        <w:rPr>
          <w:rFonts w:hint="eastAsia"/>
        </w:rPr>
        <w:t>方法</w:t>
      </w:r>
      <w:r>
        <w:rPr>
          <w:rFonts w:hint="eastAsia"/>
        </w:rPr>
        <w:t>(</w:t>
      </w:r>
      <w:r>
        <w:rPr>
          <w:rFonts w:hint="eastAsia"/>
        </w:rPr>
        <w:t>或</w:t>
      </w:r>
      <w:proofErr w:type="spellStart"/>
      <w:r>
        <w:rPr>
          <w:rFonts w:hint="eastAsia"/>
        </w:rPr>
        <w:t>notifyAll</w:t>
      </w:r>
      <w:proofErr w:type="spellEnd"/>
      <w:r>
        <w:rPr>
          <w:rFonts w:hint="eastAsia"/>
        </w:rPr>
        <w:t>)</w:t>
      </w:r>
      <w:r>
        <w:rPr>
          <w:rFonts w:hint="eastAsia"/>
        </w:rPr>
        <w:t>后本线程才进入对象锁定池，准备获得对象</w:t>
      </w:r>
      <w:proofErr w:type="gramStart"/>
      <w:r>
        <w:rPr>
          <w:rFonts w:hint="eastAsia"/>
        </w:rPr>
        <w:t>锁进行</w:t>
      </w:r>
      <w:proofErr w:type="gramEnd"/>
      <w:r>
        <w:rPr>
          <w:rFonts w:hint="eastAsia"/>
        </w:rPr>
        <w:t>运行状态。</w:t>
      </w:r>
    </w:p>
    <w:p w:rsidR="00330B42" w:rsidRDefault="00330B42" w:rsidP="00A40CCE">
      <w:pPr>
        <w:pStyle w:val="a7"/>
        <w:numPr>
          <w:ilvl w:val="0"/>
          <w:numId w:val="12"/>
        </w:numPr>
        <w:ind w:firstLineChars="0"/>
        <w:outlineLvl w:val="2"/>
      </w:pPr>
      <w:r>
        <w:rPr>
          <w:rFonts w:hint="eastAsia"/>
        </w:rPr>
        <w:t>notify</w:t>
      </w:r>
      <w:r>
        <w:rPr>
          <w:rFonts w:hint="eastAsia"/>
        </w:rPr>
        <w:t>和</w:t>
      </w:r>
      <w:proofErr w:type="spellStart"/>
      <w:r>
        <w:rPr>
          <w:rFonts w:hint="eastAsia"/>
        </w:rPr>
        <w:t>notifyAll</w:t>
      </w:r>
      <w:proofErr w:type="spellEnd"/>
      <w:r>
        <w:rPr>
          <w:rFonts w:hint="eastAsia"/>
        </w:rPr>
        <w:t>区别</w:t>
      </w:r>
    </w:p>
    <w:p w:rsidR="00330B42" w:rsidRDefault="00330B42" w:rsidP="00330B42">
      <w:pPr>
        <w:pStyle w:val="a7"/>
        <w:ind w:left="1697" w:firstLineChars="0" w:firstLine="0"/>
      </w:pPr>
      <w:r w:rsidRPr="0060706E">
        <w:rPr>
          <w:rFonts w:hint="eastAsia"/>
          <w:b/>
        </w:rPr>
        <w:t>锁池</w:t>
      </w:r>
      <w:r>
        <w:rPr>
          <w:rFonts w:hint="eastAsia"/>
        </w:rPr>
        <w:t>：假设线程</w:t>
      </w:r>
      <w:r>
        <w:rPr>
          <w:rFonts w:hint="eastAsia"/>
        </w:rPr>
        <w:t>A</w:t>
      </w:r>
      <w:r>
        <w:rPr>
          <w:rFonts w:hint="eastAsia"/>
        </w:rPr>
        <w:t>已经拥有某个对象的锁，而其它线程</w:t>
      </w:r>
      <w:r>
        <w:rPr>
          <w:rFonts w:hint="eastAsia"/>
        </w:rPr>
        <w:t>B</w:t>
      </w:r>
      <w:r>
        <w:rPr>
          <w:rFonts w:hint="eastAsia"/>
        </w:rPr>
        <w:t>、</w:t>
      </w:r>
      <w:r>
        <w:rPr>
          <w:rFonts w:hint="eastAsia"/>
        </w:rPr>
        <w:t>C</w:t>
      </w:r>
      <w:r>
        <w:rPr>
          <w:rFonts w:hint="eastAsia"/>
        </w:rPr>
        <w:t>想要调用这个对象的某个</w:t>
      </w:r>
      <w:r>
        <w:rPr>
          <w:rFonts w:hint="eastAsia"/>
        </w:rPr>
        <w:t>synchronized</w:t>
      </w:r>
      <w:r>
        <w:rPr>
          <w:rFonts w:hint="eastAsia"/>
        </w:rPr>
        <w:t>方法，由于</w:t>
      </w:r>
      <w:r>
        <w:rPr>
          <w:rFonts w:hint="eastAsia"/>
        </w:rPr>
        <w:t>B</w:t>
      </w:r>
      <w:r>
        <w:rPr>
          <w:rFonts w:hint="eastAsia"/>
        </w:rPr>
        <w:t>、</w:t>
      </w:r>
      <w:r>
        <w:rPr>
          <w:rFonts w:hint="eastAsia"/>
        </w:rPr>
        <w:t>C</w:t>
      </w:r>
      <w:r>
        <w:rPr>
          <w:rFonts w:hint="eastAsia"/>
        </w:rPr>
        <w:t>线程在进入对象的</w:t>
      </w:r>
      <w:r>
        <w:rPr>
          <w:rFonts w:hint="eastAsia"/>
        </w:rPr>
        <w:t>synchronized</w:t>
      </w:r>
      <w:r>
        <w:rPr>
          <w:rFonts w:hint="eastAsia"/>
        </w:rPr>
        <w:t>方法之前必须先获得该对象锁的拥有权，而该对象的</w:t>
      </w:r>
      <w:proofErr w:type="gramStart"/>
      <w:r>
        <w:rPr>
          <w:rFonts w:hint="eastAsia"/>
        </w:rPr>
        <w:t>锁现在</w:t>
      </w:r>
      <w:proofErr w:type="gramEnd"/>
      <w:r>
        <w:rPr>
          <w:rFonts w:hint="eastAsia"/>
        </w:rPr>
        <w:t>正被线程</w:t>
      </w:r>
      <w:r>
        <w:rPr>
          <w:rFonts w:hint="eastAsia"/>
        </w:rPr>
        <w:t>A</w:t>
      </w:r>
      <w:r>
        <w:rPr>
          <w:rFonts w:hint="eastAsia"/>
        </w:rPr>
        <w:t>占用，此时</w:t>
      </w:r>
      <w:r>
        <w:rPr>
          <w:rFonts w:hint="eastAsia"/>
        </w:rPr>
        <w:t>B</w:t>
      </w:r>
      <w:r>
        <w:rPr>
          <w:rFonts w:hint="eastAsia"/>
        </w:rPr>
        <w:t>、</w:t>
      </w:r>
      <w:r>
        <w:rPr>
          <w:rFonts w:hint="eastAsia"/>
        </w:rPr>
        <w:t>C</w:t>
      </w:r>
      <w:r>
        <w:rPr>
          <w:rFonts w:hint="eastAsia"/>
        </w:rPr>
        <w:t>线程会被阻塞，进入一个地方去等待锁的释放，这个地方就是该对象的锁池。</w:t>
      </w:r>
    </w:p>
    <w:p w:rsidR="00330B42" w:rsidRDefault="00330B42" w:rsidP="00330B42">
      <w:pPr>
        <w:pStyle w:val="a7"/>
        <w:ind w:left="1697" w:firstLineChars="0" w:firstLine="0"/>
      </w:pPr>
      <w:r w:rsidRPr="0060706E">
        <w:rPr>
          <w:rFonts w:hint="eastAsia"/>
          <w:b/>
        </w:rPr>
        <w:t>等待池</w:t>
      </w:r>
      <w:r>
        <w:rPr>
          <w:rFonts w:hint="eastAsia"/>
        </w:rPr>
        <w:t>：</w:t>
      </w:r>
      <w:r w:rsidR="008F43AC">
        <w:rPr>
          <w:rFonts w:hint="eastAsia"/>
        </w:rPr>
        <w:t>假设线程</w:t>
      </w:r>
      <w:r w:rsidR="008F43AC">
        <w:rPr>
          <w:rFonts w:hint="eastAsia"/>
        </w:rPr>
        <w:t>A</w:t>
      </w:r>
      <w:r w:rsidR="008F43AC">
        <w:rPr>
          <w:rFonts w:hint="eastAsia"/>
        </w:rPr>
        <w:t>调用某个对象的</w:t>
      </w:r>
      <w:r w:rsidR="008F43AC">
        <w:rPr>
          <w:rFonts w:hint="eastAsia"/>
        </w:rPr>
        <w:t>wait()</w:t>
      </w:r>
      <w:r w:rsidR="008F43AC">
        <w:rPr>
          <w:rFonts w:hint="eastAsia"/>
        </w:rPr>
        <w:t>方法，线程</w:t>
      </w:r>
      <w:r w:rsidR="008F43AC">
        <w:rPr>
          <w:rFonts w:hint="eastAsia"/>
        </w:rPr>
        <w:t>A</w:t>
      </w:r>
      <w:r w:rsidR="008F43AC">
        <w:rPr>
          <w:rFonts w:hint="eastAsia"/>
        </w:rPr>
        <w:t>就会</w:t>
      </w:r>
      <w:r w:rsidR="000142DA">
        <w:rPr>
          <w:rFonts w:hint="eastAsia"/>
        </w:rPr>
        <w:t>释放该对象的锁，同时线程就进入到该对象的等待池中，进入等待池中的线程不会去竞争该对象的锁。</w:t>
      </w:r>
      <w:r w:rsidR="0060706E">
        <w:rPr>
          <w:rFonts w:hint="eastAsia"/>
        </w:rPr>
        <w:t>除非调用</w:t>
      </w:r>
      <w:r w:rsidR="0060706E">
        <w:rPr>
          <w:rFonts w:hint="eastAsia"/>
        </w:rPr>
        <w:t>notify()</w:t>
      </w:r>
      <w:r w:rsidR="0060706E">
        <w:rPr>
          <w:rFonts w:hint="eastAsia"/>
        </w:rPr>
        <w:t>或</w:t>
      </w:r>
      <w:proofErr w:type="spellStart"/>
      <w:r w:rsidR="0060706E">
        <w:rPr>
          <w:rFonts w:hint="eastAsia"/>
        </w:rPr>
        <w:t>notifyAll</w:t>
      </w:r>
      <w:proofErr w:type="spellEnd"/>
      <w:r w:rsidR="0060706E">
        <w:rPr>
          <w:rFonts w:hint="eastAsia"/>
        </w:rPr>
        <w:t>()</w:t>
      </w:r>
      <w:r w:rsidR="0060706E">
        <w:rPr>
          <w:rFonts w:hint="eastAsia"/>
        </w:rPr>
        <w:t>方法去唤醒该线程，则该线程会进入锁池，与其它线程竞争锁对象。</w:t>
      </w:r>
    </w:p>
    <w:p w:rsidR="008F1138" w:rsidRDefault="008F1138" w:rsidP="00330B42">
      <w:pPr>
        <w:pStyle w:val="a7"/>
        <w:ind w:left="1697" w:firstLineChars="0" w:firstLine="0"/>
        <w:rPr>
          <w:b/>
        </w:rPr>
      </w:pPr>
      <w:r>
        <w:rPr>
          <w:rFonts w:hint="eastAsia"/>
          <w:b/>
        </w:rPr>
        <w:t>区别：</w:t>
      </w:r>
    </w:p>
    <w:p w:rsidR="008F1138" w:rsidRDefault="008F1138" w:rsidP="00330B42">
      <w:pPr>
        <w:pStyle w:val="a7"/>
        <w:ind w:left="1697" w:firstLineChars="0" w:firstLine="0"/>
      </w:pPr>
      <w:proofErr w:type="spellStart"/>
      <w:r w:rsidRPr="008F1138">
        <w:rPr>
          <w:rFonts w:hint="eastAsia"/>
        </w:rPr>
        <w:t>notifyAll</w:t>
      </w:r>
      <w:proofErr w:type="spellEnd"/>
      <w:r w:rsidRPr="008F1138">
        <w:rPr>
          <w:rFonts w:hint="eastAsia"/>
        </w:rPr>
        <w:t>会让所有</w:t>
      </w:r>
      <w:r>
        <w:rPr>
          <w:rFonts w:hint="eastAsia"/>
        </w:rPr>
        <w:t>处于等待池的线程全部</w:t>
      </w:r>
      <w:proofErr w:type="gramStart"/>
      <w:r>
        <w:rPr>
          <w:rFonts w:hint="eastAsia"/>
        </w:rPr>
        <w:t>进入锁池去</w:t>
      </w:r>
      <w:proofErr w:type="gramEnd"/>
      <w:r>
        <w:rPr>
          <w:rFonts w:hint="eastAsia"/>
        </w:rPr>
        <w:t>竞争获取锁的机会。</w:t>
      </w:r>
    </w:p>
    <w:p w:rsidR="008F1138" w:rsidRPr="00330B42" w:rsidRDefault="008F1138" w:rsidP="00330B42">
      <w:pPr>
        <w:pStyle w:val="a7"/>
        <w:ind w:left="1697" w:firstLineChars="0" w:firstLine="0"/>
      </w:pPr>
      <w:r>
        <w:rPr>
          <w:rFonts w:hint="eastAsia"/>
        </w:rPr>
        <w:t>notify</w:t>
      </w:r>
      <w:r>
        <w:rPr>
          <w:rFonts w:hint="eastAsia"/>
        </w:rPr>
        <w:t>只会随机选取一个处理等待池中的线程</w:t>
      </w:r>
      <w:proofErr w:type="gramStart"/>
      <w:r>
        <w:rPr>
          <w:rFonts w:hint="eastAsia"/>
        </w:rPr>
        <w:t>进入锁池去</w:t>
      </w:r>
      <w:proofErr w:type="gramEnd"/>
      <w:r>
        <w:rPr>
          <w:rFonts w:hint="eastAsia"/>
        </w:rPr>
        <w:t>竞争获取锁的机会。</w:t>
      </w:r>
    </w:p>
    <w:p w:rsidR="00522EB8" w:rsidRDefault="00522EB8" w:rsidP="00A40CCE">
      <w:pPr>
        <w:pStyle w:val="a7"/>
        <w:numPr>
          <w:ilvl w:val="0"/>
          <w:numId w:val="12"/>
        </w:numPr>
        <w:ind w:firstLineChars="0"/>
        <w:outlineLvl w:val="2"/>
      </w:pPr>
      <w:r>
        <w:rPr>
          <w:rFonts w:hint="eastAsia"/>
        </w:rPr>
        <w:t>yield</w:t>
      </w:r>
    </w:p>
    <w:p w:rsidR="00522EB8" w:rsidRDefault="00062B40" w:rsidP="000D63B8">
      <w:pPr>
        <w:pStyle w:val="a7"/>
        <w:ind w:left="1697" w:firstLineChars="0" w:firstLine="0"/>
      </w:pPr>
      <w:r>
        <w:rPr>
          <w:rFonts w:hint="eastAsia"/>
        </w:rPr>
        <w:t>当前线程暗示线程</w:t>
      </w:r>
      <w:proofErr w:type="gramStart"/>
      <w:r>
        <w:rPr>
          <w:rFonts w:hint="eastAsia"/>
        </w:rPr>
        <w:t>调度器</w:t>
      </w:r>
      <w:proofErr w:type="gramEnd"/>
      <w:r>
        <w:rPr>
          <w:rFonts w:hint="eastAsia"/>
        </w:rPr>
        <w:t>会让出</w:t>
      </w:r>
      <w:r>
        <w:rPr>
          <w:rFonts w:hint="eastAsia"/>
        </w:rPr>
        <w:t>CPU</w:t>
      </w:r>
      <w:r>
        <w:rPr>
          <w:rFonts w:hint="eastAsia"/>
        </w:rPr>
        <w:t>让别的线程运行。</w:t>
      </w:r>
    </w:p>
    <w:p w:rsidR="00A66341" w:rsidRDefault="00A66341" w:rsidP="00A66341">
      <w:pPr>
        <w:pStyle w:val="a7"/>
        <w:ind w:left="840" w:firstLineChars="0" w:firstLine="0"/>
      </w:pPr>
      <w:r>
        <w:rPr>
          <w:rFonts w:hint="eastAsia"/>
        </w:rPr>
        <w:tab/>
      </w:r>
      <w:r w:rsidR="00F47D1F" w:rsidRPr="00F47D1F">
        <w:t>YieldDemo</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A66341" w:rsidRPr="00062B40" w:rsidTr="006F0AEC">
        <w:tc>
          <w:tcPr>
            <w:tcW w:w="8522" w:type="dxa"/>
          </w:tcPr>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b/>
                <w:bCs/>
                <w:color w:val="7F0055"/>
                <w:kern w:val="0"/>
                <w:sz w:val="24"/>
                <w:szCs w:val="36"/>
              </w:rPr>
              <w:t>package</w:t>
            </w:r>
            <w:r w:rsidRPr="00062B40">
              <w:rPr>
                <w:rFonts w:ascii="Consolas" w:hAnsi="Consolas" w:cs="Consolas"/>
                <w:color w:val="000000"/>
                <w:kern w:val="0"/>
                <w:sz w:val="24"/>
                <w:szCs w:val="36"/>
              </w:rPr>
              <w:t xml:space="preserve"> </w:t>
            </w:r>
            <w:proofErr w:type="spellStart"/>
            <w:r w:rsidRPr="00062B40">
              <w:rPr>
                <w:rFonts w:ascii="Consolas" w:hAnsi="Consolas" w:cs="Consolas"/>
                <w:color w:val="000000"/>
                <w:kern w:val="0"/>
                <w:sz w:val="24"/>
                <w:szCs w:val="36"/>
              </w:rPr>
              <w:t>com.xjo.thread</w:t>
            </w:r>
            <w:proofErr w:type="spellEnd"/>
            <w:r w:rsidRPr="00062B40">
              <w:rPr>
                <w:rFonts w:ascii="Consolas" w:hAnsi="Consolas" w:cs="Consolas"/>
                <w:color w:val="000000"/>
                <w:kern w:val="0"/>
                <w:sz w:val="24"/>
                <w:szCs w:val="36"/>
              </w:rPr>
              <w:t>;</w:t>
            </w:r>
          </w:p>
          <w:p w:rsidR="00062B40" w:rsidRPr="00062B40" w:rsidRDefault="00062B40" w:rsidP="00062B40">
            <w:pPr>
              <w:autoSpaceDE w:val="0"/>
              <w:autoSpaceDN w:val="0"/>
              <w:adjustRightInd w:val="0"/>
              <w:jc w:val="left"/>
              <w:rPr>
                <w:rFonts w:ascii="Consolas" w:hAnsi="Consolas" w:cs="Consolas"/>
                <w:kern w:val="0"/>
                <w:sz w:val="24"/>
                <w:szCs w:val="36"/>
              </w:rPr>
            </w:pP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b/>
                <w:bCs/>
                <w:color w:val="7F0055"/>
                <w:kern w:val="0"/>
                <w:sz w:val="24"/>
                <w:szCs w:val="36"/>
              </w:rPr>
              <w:t>public</w:t>
            </w: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class</w:t>
            </w:r>
            <w:r w:rsidRPr="00062B40">
              <w:rPr>
                <w:rFonts w:ascii="Consolas" w:hAnsi="Consolas" w:cs="Consolas"/>
                <w:color w:val="000000"/>
                <w:kern w:val="0"/>
                <w:sz w:val="24"/>
                <w:szCs w:val="36"/>
              </w:rPr>
              <w:t xml:space="preserve"> </w:t>
            </w:r>
            <w:proofErr w:type="spellStart"/>
            <w:r w:rsidRPr="00062B40">
              <w:rPr>
                <w:rFonts w:ascii="Consolas" w:hAnsi="Consolas" w:cs="Consolas"/>
                <w:color w:val="000000"/>
                <w:kern w:val="0"/>
                <w:sz w:val="24"/>
                <w:szCs w:val="36"/>
              </w:rPr>
              <w:t>YieldDemo</w:t>
            </w:r>
            <w:proofErr w:type="spellEnd"/>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public</w:t>
            </w: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static</w:t>
            </w: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void</w:t>
            </w:r>
            <w:r w:rsidRPr="00062B40">
              <w:rPr>
                <w:rFonts w:ascii="Consolas" w:hAnsi="Consolas" w:cs="Consolas"/>
                <w:color w:val="000000"/>
                <w:kern w:val="0"/>
                <w:sz w:val="24"/>
                <w:szCs w:val="36"/>
              </w:rPr>
              <w:t xml:space="preserve"> </w:t>
            </w:r>
            <w:r w:rsidRPr="00062B40">
              <w:rPr>
                <w:rFonts w:ascii="Consolas" w:hAnsi="Consolas" w:cs="Consolas"/>
                <w:color w:val="000000"/>
                <w:kern w:val="0"/>
                <w:sz w:val="24"/>
                <w:szCs w:val="36"/>
                <w:highlight w:val="lightGray"/>
              </w:rPr>
              <w:t>main</w:t>
            </w:r>
            <w:r w:rsidRPr="00062B40">
              <w:rPr>
                <w:rFonts w:ascii="Consolas" w:hAnsi="Consolas" w:cs="Consolas"/>
                <w:color w:val="000000"/>
                <w:kern w:val="0"/>
                <w:sz w:val="24"/>
                <w:szCs w:val="36"/>
              </w:rPr>
              <w:t xml:space="preserve">(String[] </w:t>
            </w:r>
            <w:proofErr w:type="spellStart"/>
            <w:r w:rsidRPr="00062B40">
              <w:rPr>
                <w:rFonts w:ascii="Consolas" w:hAnsi="Consolas" w:cs="Consolas"/>
                <w:color w:val="6A3E3E"/>
                <w:kern w:val="0"/>
                <w:sz w:val="24"/>
                <w:szCs w:val="36"/>
              </w:rPr>
              <w:t>args</w:t>
            </w:r>
            <w:proofErr w:type="spellEnd"/>
            <w:r w:rsidRPr="00062B40">
              <w:rPr>
                <w:rFonts w:ascii="Consolas" w:hAnsi="Consolas" w:cs="Consolas"/>
                <w:color w:val="000000"/>
                <w:kern w:val="0"/>
                <w:sz w:val="24"/>
                <w:szCs w:val="36"/>
              </w:rPr>
              <w:t>)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Runnable </w:t>
            </w:r>
            <w:proofErr w:type="spellStart"/>
            <w:r w:rsidRPr="00062B40">
              <w:rPr>
                <w:rFonts w:ascii="Consolas" w:hAnsi="Consolas" w:cs="Consolas"/>
                <w:color w:val="6A3E3E"/>
                <w:kern w:val="0"/>
                <w:sz w:val="24"/>
                <w:szCs w:val="36"/>
              </w:rPr>
              <w:t>yieldTask</w:t>
            </w:r>
            <w:proofErr w:type="spellEnd"/>
            <w:r w:rsidRPr="00062B40">
              <w:rPr>
                <w:rFonts w:ascii="Consolas" w:hAnsi="Consolas" w:cs="Consolas"/>
                <w:color w:val="000000"/>
                <w:kern w:val="0"/>
                <w:sz w:val="24"/>
                <w:szCs w:val="36"/>
              </w:rPr>
              <w:t xml:space="preserve"> = </w:t>
            </w:r>
            <w:r w:rsidRPr="00062B40">
              <w:rPr>
                <w:rFonts w:ascii="Consolas" w:hAnsi="Consolas" w:cs="Consolas"/>
                <w:b/>
                <w:bCs/>
                <w:color w:val="7F0055"/>
                <w:kern w:val="0"/>
                <w:sz w:val="24"/>
                <w:szCs w:val="36"/>
              </w:rPr>
              <w:t>new</w:t>
            </w:r>
            <w:r w:rsidRPr="00062B40">
              <w:rPr>
                <w:rFonts w:ascii="Consolas" w:hAnsi="Consolas" w:cs="Consolas"/>
                <w:color w:val="000000"/>
                <w:kern w:val="0"/>
                <w:sz w:val="24"/>
                <w:szCs w:val="36"/>
              </w:rPr>
              <w:t xml:space="preserve"> Runnable()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color w:val="646464"/>
                <w:kern w:val="0"/>
                <w:sz w:val="24"/>
                <w:szCs w:val="36"/>
              </w:rPr>
              <w:t>@Override</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public</w:t>
            </w: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void</w:t>
            </w:r>
            <w:r w:rsidRPr="00062B40">
              <w:rPr>
                <w:rFonts w:ascii="Consolas" w:hAnsi="Consolas" w:cs="Consolas"/>
                <w:color w:val="000000"/>
                <w:kern w:val="0"/>
                <w:sz w:val="24"/>
                <w:szCs w:val="36"/>
              </w:rPr>
              <w:t xml:space="preserve"> run()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for</w:t>
            </w: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int</w:t>
            </w:r>
            <w:r w:rsidRPr="00062B40">
              <w:rPr>
                <w:rFonts w:ascii="Consolas" w:hAnsi="Consolas" w:cs="Consolas"/>
                <w:color w:val="000000"/>
                <w:kern w:val="0"/>
                <w:sz w:val="24"/>
                <w:szCs w:val="36"/>
              </w:rPr>
              <w:t xml:space="preserve"> </w:t>
            </w:r>
            <w:proofErr w:type="spellStart"/>
            <w:r w:rsidRPr="00062B40">
              <w:rPr>
                <w:rFonts w:ascii="Consolas" w:hAnsi="Consolas" w:cs="Consolas"/>
                <w:color w:val="6A3E3E"/>
                <w:kern w:val="0"/>
                <w:sz w:val="24"/>
                <w:szCs w:val="36"/>
              </w:rPr>
              <w:t>i</w:t>
            </w:r>
            <w:proofErr w:type="spellEnd"/>
            <w:r w:rsidRPr="00062B40">
              <w:rPr>
                <w:rFonts w:ascii="Consolas" w:hAnsi="Consolas" w:cs="Consolas"/>
                <w:color w:val="000000"/>
                <w:kern w:val="0"/>
                <w:sz w:val="24"/>
                <w:szCs w:val="36"/>
              </w:rPr>
              <w:t xml:space="preserve"> = 1; </w:t>
            </w:r>
            <w:proofErr w:type="spellStart"/>
            <w:r w:rsidRPr="00062B40">
              <w:rPr>
                <w:rFonts w:ascii="Consolas" w:hAnsi="Consolas" w:cs="Consolas"/>
                <w:color w:val="6A3E3E"/>
                <w:kern w:val="0"/>
                <w:sz w:val="24"/>
                <w:szCs w:val="36"/>
              </w:rPr>
              <w:t>i</w:t>
            </w:r>
            <w:proofErr w:type="spellEnd"/>
            <w:r w:rsidRPr="00062B40">
              <w:rPr>
                <w:rFonts w:ascii="Consolas" w:hAnsi="Consolas" w:cs="Consolas"/>
                <w:color w:val="000000"/>
                <w:kern w:val="0"/>
                <w:sz w:val="24"/>
                <w:szCs w:val="36"/>
              </w:rPr>
              <w:t xml:space="preserve"> &lt;= 10; </w:t>
            </w:r>
            <w:proofErr w:type="spellStart"/>
            <w:r w:rsidRPr="00062B40">
              <w:rPr>
                <w:rFonts w:ascii="Consolas" w:hAnsi="Consolas" w:cs="Consolas"/>
                <w:color w:val="6A3E3E"/>
                <w:kern w:val="0"/>
                <w:sz w:val="24"/>
                <w:szCs w:val="36"/>
              </w:rPr>
              <w:t>i</w:t>
            </w:r>
            <w:proofErr w:type="spellEnd"/>
            <w:r w:rsidRPr="00062B40">
              <w:rPr>
                <w:rFonts w:ascii="Consolas" w:hAnsi="Consolas" w:cs="Consolas"/>
                <w:color w:val="000000"/>
                <w:kern w:val="0"/>
                <w:sz w:val="24"/>
                <w:szCs w:val="36"/>
              </w:rPr>
              <w:t>++)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roofErr w:type="spellStart"/>
            <w:r w:rsidRPr="00062B40">
              <w:rPr>
                <w:rFonts w:ascii="Consolas" w:hAnsi="Consolas" w:cs="Consolas"/>
                <w:color w:val="000000"/>
                <w:kern w:val="0"/>
                <w:sz w:val="24"/>
                <w:szCs w:val="36"/>
              </w:rPr>
              <w:t>System.</w:t>
            </w:r>
            <w:r w:rsidRPr="00062B40">
              <w:rPr>
                <w:rFonts w:ascii="Consolas" w:hAnsi="Consolas" w:cs="Consolas"/>
                <w:b/>
                <w:bCs/>
                <w:i/>
                <w:iCs/>
                <w:color w:val="0000C0"/>
                <w:kern w:val="0"/>
                <w:sz w:val="24"/>
                <w:szCs w:val="36"/>
              </w:rPr>
              <w:t>out</w:t>
            </w:r>
            <w:r w:rsidRPr="00062B40">
              <w:rPr>
                <w:rFonts w:ascii="Consolas" w:hAnsi="Consolas" w:cs="Consolas"/>
                <w:color w:val="000000"/>
                <w:kern w:val="0"/>
                <w:sz w:val="24"/>
                <w:szCs w:val="36"/>
              </w:rPr>
              <w:t>.println</w:t>
            </w:r>
            <w:proofErr w:type="spellEnd"/>
            <w:r w:rsidRPr="00062B40">
              <w:rPr>
                <w:rFonts w:ascii="Consolas" w:hAnsi="Consolas" w:cs="Consolas"/>
                <w:color w:val="000000"/>
                <w:kern w:val="0"/>
                <w:sz w:val="24"/>
                <w:szCs w:val="36"/>
              </w:rPr>
              <w:t>(</w:t>
            </w:r>
            <w:proofErr w:type="spellStart"/>
            <w:r w:rsidRPr="00062B40">
              <w:rPr>
                <w:rFonts w:ascii="Consolas" w:hAnsi="Consolas" w:cs="Consolas"/>
                <w:color w:val="000000"/>
                <w:kern w:val="0"/>
                <w:sz w:val="24"/>
                <w:szCs w:val="36"/>
              </w:rPr>
              <w:t>Thread.</w:t>
            </w:r>
            <w:r w:rsidRPr="00062B40">
              <w:rPr>
                <w:rFonts w:ascii="Consolas" w:hAnsi="Consolas" w:cs="Consolas"/>
                <w:i/>
                <w:iCs/>
                <w:color w:val="000000"/>
                <w:kern w:val="0"/>
                <w:sz w:val="24"/>
                <w:szCs w:val="36"/>
              </w:rPr>
              <w:t>currentThread</w:t>
            </w:r>
            <w:proofErr w:type="spellEnd"/>
            <w:r w:rsidRPr="00062B40">
              <w:rPr>
                <w:rFonts w:ascii="Consolas" w:hAnsi="Consolas" w:cs="Consolas"/>
                <w:color w:val="000000"/>
                <w:kern w:val="0"/>
                <w:sz w:val="24"/>
                <w:szCs w:val="36"/>
              </w:rPr>
              <w:t>().</w:t>
            </w:r>
            <w:proofErr w:type="spellStart"/>
            <w:r w:rsidRPr="00062B40">
              <w:rPr>
                <w:rFonts w:ascii="Consolas" w:hAnsi="Consolas" w:cs="Consolas"/>
                <w:color w:val="000000"/>
                <w:kern w:val="0"/>
                <w:sz w:val="24"/>
                <w:szCs w:val="36"/>
              </w:rPr>
              <w:t>getName</w:t>
            </w:r>
            <w:proofErr w:type="spellEnd"/>
            <w:r w:rsidRPr="00062B40">
              <w:rPr>
                <w:rFonts w:ascii="Consolas" w:hAnsi="Consolas" w:cs="Consolas"/>
                <w:color w:val="000000"/>
                <w:kern w:val="0"/>
                <w:sz w:val="24"/>
                <w:szCs w:val="36"/>
              </w:rPr>
              <w:t xml:space="preserve">() + </w:t>
            </w:r>
            <w:proofErr w:type="spellStart"/>
            <w:r w:rsidRPr="00062B40">
              <w:rPr>
                <w:rFonts w:ascii="Consolas" w:hAnsi="Consolas" w:cs="Consolas"/>
                <w:color w:val="6A3E3E"/>
                <w:kern w:val="0"/>
                <w:sz w:val="24"/>
                <w:szCs w:val="36"/>
              </w:rPr>
              <w:t>i</w:t>
            </w:r>
            <w:proofErr w:type="spellEnd"/>
            <w:r w:rsidRPr="00062B40">
              <w:rPr>
                <w:rFonts w:ascii="Consolas" w:hAnsi="Consolas" w:cs="Consolas"/>
                <w:color w:val="000000"/>
                <w:kern w:val="0"/>
                <w:sz w:val="24"/>
                <w:szCs w:val="36"/>
              </w:rPr>
              <w: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b/>
                <w:bCs/>
                <w:color w:val="7F0055"/>
                <w:kern w:val="0"/>
                <w:sz w:val="24"/>
                <w:szCs w:val="36"/>
              </w:rPr>
              <w:t>if</w:t>
            </w:r>
            <w:r w:rsidRPr="00062B40">
              <w:rPr>
                <w:rFonts w:ascii="Consolas" w:hAnsi="Consolas" w:cs="Consolas"/>
                <w:color w:val="000000"/>
                <w:kern w:val="0"/>
                <w:sz w:val="24"/>
                <w:szCs w:val="36"/>
              </w:rPr>
              <w:t xml:space="preserve"> (</w:t>
            </w:r>
            <w:proofErr w:type="spellStart"/>
            <w:r w:rsidRPr="00062B40">
              <w:rPr>
                <w:rFonts w:ascii="Consolas" w:hAnsi="Consolas" w:cs="Consolas"/>
                <w:color w:val="6A3E3E"/>
                <w:kern w:val="0"/>
                <w:sz w:val="24"/>
                <w:szCs w:val="36"/>
              </w:rPr>
              <w:t>i</w:t>
            </w:r>
            <w:proofErr w:type="spellEnd"/>
            <w:r w:rsidRPr="00062B40">
              <w:rPr>
                <w:rFonts w:ascii="Consolas" w:hAnsi="Consolas" w:cs="Consolas"/>
                <w:color w:val="000000"/>
                <w:kern w:val="0"/>
                <w:sz w:val="24"/>
                <w:szCs w:val="36"/>
              </w:rPr>
              <w:t xml:space="preserve"> == 5)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roofErr w:type="spellStart"/>
            <w:r w:rsidRPr="00062B40">
              <w:rPr>
                <w:rFonts w:ascii="Consolas" w:hAnsi="Consolas" w:cs="Consolas"/>
                <w:color w:val="000000"/>
                <w:kern w:val="0"/>
                <w:sz w:val="24"/>
                <w:szCs w:val="36"/>
              </w:rPr>
              <w:t>Thread.</w:t>
            </w:r>
            <w:r w:rsidRPr="00062B40">
              <w:rPr>
                <w:rFonts w:ascii="Consolas" w:hAnsi="Consolas" w:cs="Consolas"/>
                <w:i/>
                <w:iCs/>
                <w:color w:val="000000"/>
                <w:kern w:val="0"/>
                <w:sz w:val="24"/>
                <w:szCs w:val="36"/>
              </w:rPr>
              <w:t>yield</w:t>
            </w:r>
            <w:proofErr w:type="spellEnd"/>
            <w:r w:rsidRPr="00062B40">
              <w:rPr>
                <w:rFonts w:ascii="Consolas" w:hAnsi="Consolas" w:cs="Consolas"/>
                <w:color w:val="000000"/>
                <w:kern w:val="0"/>
                <w:sz w:val="24"/>
                <w:szCs w:val="36"/>
              </w:rPr>
              <w: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Thread </w:t>
            </w:r>
            <w:r w:rsidRPr="00062B40">
              <w:rPr>
                <w:rFonts w:ascii="Consolas" w:hAnsi="Consolas" w:cs="Consolas"/>
                <w:color w:val="6A3E3E"/>
                <w:kern w:val="0"/>
                <w:sz w:val="24"/>
                <w:szCs w:val="36"/>
              </w:rPr>
              <w:t>t1</w:t>
            </w:r>
            <w:r w:rsidRPr="00062B40">
              <w:rPr>
                <w:rFonts w:ascii="Consolas" w:hAnsi="Consolas" w:cs="Consolas"/>
                <w:color w:val="000000"/>
                <w:kern w:val="0"/>
                <w:sz w:val="24"/>
                <w:szCs w:val="36"/>
              </w:rPr>
              <w:t xml:space="preserve"> = </w:t>
            </w:r>
            <w:r w:rsidRPr="00062B40">
              <w:rPr>
                <w:rFonts w:ascii="Consolas" w:hAnsi="Consolas" w:cs="Consolas"/>
                <w:b/>
                <w:bCs/>
                <w:color w:val="7F0055"/>
                <w:kern w:val="0"/>
                <w:sz w:val="24"/>
                <w:szCs w:val="36"/>
              </w:rPr>
              <w:t>new</w:t>
            </w:r>
            <w:r w:rsidRPr="00062B40">
              <w:rPr>
                <w:rFonts w:ascii="Consolas" w:hAnsi="Consolas" w:cs="Consolas"/>
                <w:color w:val="000000"/>
                <w:kern w:val="0"/>
                <w:sz w:val="24"/>
                <w:szCs w:val="36"/>
              </w:rPr>
              <w:t xml:space="preserve"> Thread(</w:t>
            </w:r>
            <w:proofErr w:type="spellStart"/>
            <w:r w:rsidRPr="00062B40">
              <w:rPr>
                <w:rFonts w:ascii="Consolas" w:hAnsi="Consolas" w:cs="Consolas"/>
                <w:color w:val="6A3E3E"/>
                <w:kern w:val="0"/>
                <w:sz w:val="24"/>
                <w:szCs w:val="36"/>
              </w:rPr>
              <w:t>yieldTask</w:t>
            </w:r>
            <w:proofErr w:type="spellEnd"/>
            <w:r w:rsidRPr="00062B40">
              <w:rPr>
                <w:rFonts w:ascii="Consolas" w:hAnsi="Consolas" w:cs="Consolas"/>
                <w:color w:val="000000"/>
                <w:kern w:val="0"/>
                <w:sz w:val="24"/>
                <w:szCs w:val="36"/>
              </w:rPr>
              <w:t xml:space="preserve">, </w:t>
            </w:r>
            <w:r w:rsidRPr="00062B40">
              <w:rPr>
                <w:rFonts w:ascii="Consolas" w:hAnsi="Consolas" w:cs="Consolas"/>
                <w:color w:val="2A00FF"/>
                <w:kern w:val="0"/>
                <w:sz w:val="24"/>
                <w:szCs w:val="36"/>
              </w:rPr>
              <w:t>"A"</w:t>
            </w:r>
            <w:r w:rsidRPr="00062B40">
              <w:rPr>
                <w:rFonts w:ascii="Consolas" w:hAnsi="Consolas" w:cs="Consolas"/>
                <w:color w:val="000000"/>
                <w:kern w:val="0"/>
                <w:sz w:val="24"/>
                <w:szCs w:val="36"/>
              </w:rPr>
              <w: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Thread </w:t>
            </w:r>
            <w:r w:rsidRPr="00062B40">
              <w:rPr>
                <w:rFonts w:ascii="Consolas" w:hAnsi="Consolas" w:cs="Consolas"/>
                <w:color w:val="6A3E3E"/>
                <w:kern w:val="0"/>
                <w:sz w:val="24"/>
                <w:szCs w:val="36"/>
              </w:rPr>
              <w:t>t2</w:t>
            </w:r>
            <w:r w:rsidRPr="00062B40">
              <w:rPr>
                <w:rFonts w:ascii="Consolas" w:hAnsi="Consolas" w:cs="Consolas"/>
                <w:color w:val="000000"/>
                <w:kern w:val="0"/>
                <w:sz w:val="24"/>
                <w:szCs w:val="36"/>
              </w:rPr>
              <w:t xml:space="preserve"> = </w:t>
            </w:r>
            <w:r w:rsidRPr="00062B40">
              <w:rPr>
                <w:rFonts w:ascii="Consolas" w:hAnsi="Consolas" w:cs="Consolas"/>
                <w:b/>
                <w:bCs/>
                <w:color w:val="7F0055"/>
                <w:kern w:val="0"/>
                <w:sz w:val="24"/>
                <w:szCs w:val="36"/>
              </w:rPr>
              <w:t>new</w:t>
            </w:r>
            <w:r w:rsidRPr="00062B40">
              <w:rPr>
                <w:rFonts w:ascii="Consolas" w:hAnsi="Consolas" w:cs="Consolas"/>
                <w:color w:val="000000"/>
                <w:kern w:val="0"/>
                <w:sz w:val="24"/>
                <w:szCs w:val="36"/>
              </w:rPr>
              <w:t xml:space="preserve"> Thread(</w:t>
            </w:r>
            <w:proofErr w:type="spellStart"/>
            <w:r w:rsidRPr="00062B40">
              <w:rPr>
                <w:rFonts w:ascii="Consolas" w:hAnsi="Consolas" w:cs="Consolas"/>
                <w:color w:val="6A3E3E"/>
                <w:kern w:val="0"/>
                <w:sz w:val="24"/>
                <w:szCs w:val="36"/>
              </w:rPr>
              <w:t>yieldTask</w:t>
            </w:r>
            <w:proofErr w:type="spellEnd"/>
            <w:r w:rsidRPr="00062B40">
              <w:rPr>
                <w:rFonts w:ascii="Consolas" w:hAnsi="Consolas" w:cs="Consolas"/>
                <w:color w:val="000000"/>
                <w:kern w:val="0"/>
                <w:sz w:val="24"/>
                <w:szCs w:val="36"/>
              </w:rPr>
              <w:t xml:space="preserve">, </w:t>
            </w:r>
            <w:r w:rsidRPr="00062B40">
              <w:rPr>
                <w:rFonts w:ascii="Consolas" w:hAnsi="Consolas" w:cs="Consolas"/>
                <w:color w:val="2A00FF"/>
                <w:kern w:val="0"/>
                <w:sz w:val="24"/>
                <w:szCs w:val="36"/>
              </w:rPr>
              <w:t>"B"</w:t>
            </w:r>
            <w:r w:rsidRPr="00062B40">
              <w:rPr>
                <w:rFonts w:ascii="Consolas" w:hAnsi="Consolas" w:cs="Consolas"/>
                <w:color w:val="000000"/>
                <w:kern w:val="0"/>
                <w:sz w:val="24"/>
                <w:szCs w:val="36"/>
              </w:rPr>
              <w: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color w:val="6A3E3E"/>
                <w:kern w:val="0"/>
                <w:sz w:val="24"/>
                <w:szCs w:val="36"/>
              </w:rPr>
              <w:t>t1</w:t>
            </w:r>
            <w:r w:rsidRPr="00062B40">
              <w:rPr>
                <w:rFonts w:ascii="Consolas" w:hAnsi="Consolas" w:cs="Consolas"/>
                <w:color w:val="000000"/>
                <w:kern w:val="0"/>
                <w:sz w:val="24"/>
                <w:szCs w:val="36"/>
              </w:rPr>
              <w:t>.start();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r w:rsidRPr="00062B40">
              <w:rPr>
                <w:rFonts w:ascii="Consolas" w:hAnsi="Consolas" w:cs="Consolas"/>
                <w:color w:val="6A3E3E"/>
                <w:kern w:val="0"/>
                <w:sz w:val="24"/>
                <w:szCs w:val="36"/>
              </w:rPr>
              <w:t>t2</w:t>
            </w:r>
            <w:r w:rsidRPr="00062B40">
              <w:rPr>
                <w:rFonts w:ascii="Consolas" w:hAnsi="Consolas" w:cs="Consolas"/>
                <w:color w:val="000000"/>
                <w:kern w:val="0"/>
                <w:sz w:val="24"/>
                <w:szCs w:val="36"/>
              </w:rPr>
              <w:t>.start();</w:t>
            </w:r>
          </w:p>
          <w:p w:rsidR="00062B40" w:rsidRPr="00062B40" w:rsidRDefault="00062B40" w:rsidP="00062B40">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 xml:space="preserve">    }</w:t>
            </w:r>
          </w:p>
          <w:p w:rsidR="00062B40" w:rsidRPr="00062B40" w:rsidRDefault="00062B40" w:rsidP="00062B40">
            <w:pPr>
              <w:autoSpaceDE w:val="0"/>
              <w:autoSpaceDN w:val="0"/>
              <w:adjustRightInd w:val="0"/>
              <w:jc w:val="left"/>
              <w:rPr>
                <w:rFonts w:ascii="Consolas" w:hAnsi="Consolas" w:cs="Consolas"/>
                <w:kern w:val="0"/>
                <w:sz w:val="24"/>
                <w:szCs w:val="36"/>
              </w:rPr>
            </w:pPr>
          </w:p>
          <w:p w:rsidR="00A66341" w:rsidRPr="00062B40" w:rsidRDefault="00062B40" w:rsidP="006F0AEC">
            <w:pPr>
              <w:autoSpaceDE w:val="0"/>
              <w:autoSpaceDN w:val="0"/>
              <w:adjustRightInd w:val="0"/>
              <w:jc w:val="left"/>
              <w:rPr>
                <w:rFonts w:ascii="Consolas" w:hAnsi="Consolas" w:cs="Consolas"/>
                <w:kern w:val="0"/>
                <w:sz w:val="24"/>
                <w:szCs w:val="36"/>
              </w:rPr>
            </w:pPr>
            <w:r w:rsidRPr="00062B40">
              <w:rPr>
                <w:rFonts w:ascii="Consolas" w:hAnsi="Consolas" w:cs="Consolas"/>
                <w:color w:val="000000"/>
                <w:kern w:val="0"/>
                <w:sz w:val="24"/>
                <w:szCs w:val="36"/>
              </w:rPr>
              <w:t>}</w:t>
            </w:r>
          </w:p>
        </w:tc>
      </w:tr>
    </w:tbl>
    <w:p w:rsidR="00CE2FA7" w:rsidRPr="00724262" w:rsidRDefault="00CE2FA7" w:rsidP="00A40CCE">
      <w:pPr>
        <w:pStyle w:val="a7"/>
        <w:numPr>
          <w:ilvl w:val="0"/>
          <w:numId w:val="12"/>
        </w:numPr>
        <w:ind w:firstLineChars="0"/>
        <w:outlineLvl w:val="2"/>
        <w:rPr>
          <w:color w:val="FF0000"/>
        </w:rPr>
      </w:pPr>
      <w:r w:rsidRPr="00724262">
        <w:rPr>
          <w:rFonts w:hint="eastAsia"/>
          <w:color w:val="FF0000"/>
        </w:rPr>
        <w:t>如何中断线程</w:t>
      </w:r>
    </w:p>
    <w:p w:rsidR="00CE2FA7" w:rsidRDefault="00C52462" w:rsidP="00C52462">
      <w:pPr>
        <w:pStyle w:val="a7"/>
        <w:ind w:left="1697" w:firstLineChars="0" w:firstLine="0"/>
      </w:pPr>
      <w:r>
        <w:rPr>
          <w:rFonts w:hint="eastAsia"/>
        </w:rPr>
        <w:lastRenderedPageBreak/>
        <w:t>不要用</w:t>
      </w:r>
      <w:r>
        <w:rPr>
          <w:rFonts w:hint="eastAsia"/>
        </w:rPr>
        <w:t>stop()</w:t>
      </w:r>
      <w:r w:rsidR="00BA5B65">
        <w:rPr>
          <w:rFonts w:hint="eastAsia"/>
        </w:rPr>
        <w:t>停止线程</w:t>
      </w:r>
      <w:r>
        <w:rPr>
          <w:rFonts w:hint="eastAsia"/>
        </w:rPr>
        <w:t>，</w:t>
      </w:r>
      <w:r w:rsidR="00BA5B65">
        <w:rPr>
          <w:rFonts w:hint="eastAsia"/>
        </w:rPr>
        <w:t>不安全，</w:t>
      </w:r>
      <w:r>
        <w:rPr>
          <w:rFonts w:hint="eastAsia"/>
        </w:rPr>
        <w:t>这个方法已经过时。</w:t>
      </w:r>
    </w:p>
    <w:p w:rsidR="00BA5B65" w:rsidRDefault="00940300" w:rsidP="00C52462">
      <w:pPr>
        <w:pStyle w:val="a7"/>
        <w:ind w:left="1697" w:firstLineChars="0" w:firstLine="0"/>
      </w:pPr>
      <w:r>
        <w:rPr>
          <w:rFonts w:hint="eastAsia"/>
        </w:rPr>
        <w:t>不要用</w:t>
      </w:r>
      <w:r>
        <w:rPr>
          <w:rFonts w:hint="eastAsia"/>
        </w:rPr>
        <w:t>suspend()</w:t>
      </w:r>
      <w:r>
        <w:rPr>
          <w:rFonts w:hint="eastAsia"/>
        </w:rPr>
        <w:t>和</w:t>
      </w:r>
      <w:r>
        <w:rPr>
          <w:rFonts w:hint="eastAsia"/>
        </w:rPr>
        <w:t>resume()</w:t>
      </w:r>
      <w:r>
        <w:rPr>
          <w:rFonts w:hint="eastAsia"/>
        </w:rPr>
        <w:t>方法，也已经过时。</w:t>
      </w:r>
    </w:p>
    <w:p w:rsidR="00940300" w:rsidRDefault="00726FA1" w:rsidP="00C52462">
      <w:pPr>
        <w:pStyle w:val="a7"/>
        <w:ind w:left="1697" w:firstLineChars="0" w:firstLine="0"/>
      </w:pPr>
      <w:r>
        <w:rPr>
          <w:rFonts w:hint="eastAsia"/>
        </w:rPr>
        <w:t>通过调用</w:t>
      </w:r>
      <w:r>
        <w:rPr>
          <w:rFonts w:hint="eastAsia"/>
        </w:rPr>
        <w:t>interrupt(),</w:t>
      </w:r>
      <w:r>
        <w:rPr>
          <w:rFonts w:hint="eastAsia"/>
        </w:rPr>
        <w:t>通知线程应该中断。</w:t>
      </w:r>
    </w:p>
    <w:p w:rsidR="00726FA1" w:rsidRDefault="00726FA1" w:rsidP="00C52462">
      <w:pPr>
        <w:pStyle w:val="a7"/>
        <w:ind w:left="1697" w:firstLineChars="0" w:firstLine="0"/>
      </w:pPr>
      <w:r>
        <w:rPr>
          <w:rFonts w:hint="eastAsia"/>
        </w:rPr>
        <w:t>1</w:t>
      </w:r>
      <w:r>
        <w:rPr>
          <w:rFonts w:hint="eastAsia"/>
        </w:rPr>
        <w:t>）如果线程处于被阻塞状态，那么线程将立即退出被阻塞状态，并抛出一个</w:t>
      </w:r>
      <w:proofErr w:type="spellStart"/>
      <w:r>
        <w:rPr>
          <w:rFonts w:hint="eastAsia"/>
        </w:rPr>
        <w:t>InterruptedException</w:t>
      </w:r>
      <w:proofErr w:type="spellEnd"/>
      <w:r>
        <w:rPr>
          <w:rFonts w:hint="eastAsia"/>
        </w:rPr>
        <w:t>异常。</w:t>
      </w:r>
    </w:p>
    <w:p w:rsidR="00726FA1" w:rsidRDefault="00726FA1" w:rsidP="00C52462">
      <w:pPr>
        <w:pStyle w:val="a7"/>
        <w:ind w:left="1697" w:firstLineChars="0" w:firstLine="0"/>
      </w:pPr>
      <w:r>
        <w:rPr>
          <w:rFonts w:hint="eastAsia"/>
        </w:rPr>
        <w:t>2</w:t>
      </w:r>
      <w:r>
        <w:rPr>
          <w:rFonts w:hint="eastAsia"/>
        </w:rPr>
        <w:t>）如果线程处理正常活动状态，那么会将线程的中断标志设置为</w:t>
      </w:r>
      <w:r>
        <w:rPr>
          <w:rFonts w:hint="eastAsia"/>
        </w:rPr>
        <w:t>true,</w:t>
      </w:r>
      <w:r>
        <w:rPr>
          <w:rFonts w:hint="eastAsia"/>
        </w:rPr>
        <w:t>被设置为中断标志的线程将继续正常运行，不受影响。</w:t>
      </w:r>
    </w:p>
    <w:p w:rsidR="008D48F7" w:rsidRDefault="008D48F7" w:rsidP="008D48F7">
      <w:pPr>
        <w:pStyle w:val="a7"/>
        <w:ind w:left="840" w:firstLineChars="0" w:firstLine="0"/>
      </w:pPr>
      <w:r>
        <w:rPr>
          <w:rFonts w:hint="eastAsia"/>
        </w:rPr>
        <w:tab/>
      </w:r>
      <w:r w:rsidR="002E156A" w:rsidRPr="002E156A">
        <w:t>InterruptDemo</w:t>
      </w:r>
      <w:r>
        <w:rPr>
          <w:rFonts w:hint="eastAsia"/>
        </w:rPr>
        <w: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8D48F7" w:rsidRPr="002E156A" w:rsidTr="006F0AEC">
        <w:tc>
          <w:tcPr>
            <w:tcW w:w="8522" w:type="dxa"/>
          </w:tcPr>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b/>
                <w:bCs/>
                <w:color w:val="7F0055"/>
                <w:kern w:val="0"/>
                <w:sz w:val="24"/>
                <w:szCs w:val="36"/>
              </w:rPr>
              <w:t>package</w:t>
            </w: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com.xjo.thread</w:t>
            </w:r>
            <w:proofErr w:type="spellEnd"/>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b/>
                <w:bCs/>
                <w:color w:val="7F0055"/>
                <w:kern w:val="0"/>
                <w:sz w:val="24"/>
                <w:szCs w:val="36"/>
              </w:rPr>
              <w:t>public</w:t>
            </w: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class</w:t>
            </w: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InterruptDemo</w:t>
            </w:r>
            <w:proofErr w:type="spellEnd"/>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public</w:t>
            </w: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static</w:t>
            </w: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void</w:t>
            </w:r>
            <w:r w:rsidRPr="002E156A">
              <w:rPr>
                <w:rFonts w:ascii="Consolas" w:hAnsi="Consolas" w:cs="Consolas"/>
                <w:color w:val="000000"/>
                <w:kern w:val="0"/>
                <w:sz w:val="24"/>
                <w:szCs w:val="36"/>
              </w:rPr>
              <w:t xml:space="preserve"> main(String[] </w:t>
            </w:r>
            <w:proofErr w:type="spellStart"/>
            <w:r w:rsidRPr="002E156A">
              <w:rPr>
                <w:rFonts w:ascii="Consolas" w:hAnsi="Consolas" w:cs="Consolas"/>
                <w:color w:val="6A3E3E"/>
                <w:kern w:val="0"/>
                <w:sz w:val="24"/>
                <w:szCs w:val="36"/>
              </w:rPr>
              <w:t>args</w:t>
            </w:r>
            <w:proofErr w:type="spellEnd"/>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throws</w:t>
            </w: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InterruptedException</w:t>
            </w:r>
            <w:proofErr w:type="spellEnd"/>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Runnable </w:t>
            </w:r>
            <w:proofErr w:type="spellStart"/>
            <w:r w:rsidRPr="002E156A">
              <w:rPr>
                <w:rFonts w:ascii="Consolas" w:hAnsi="Consolas" w:cs="Consolas"/>
                <w:color w:val="6A3E3E"/>
                <w:kern w:val="0"/>
                <w:sz w:val="24"/>
                <w:szCs w:val="36"/>
              </w:rPr>
              <w:t>interruptTask</w:t>
            </w:r>
            <w:proofErr w:type="spellEnd"/>
            <w:r w:rsidRPr="002E156A">
              <w:rPr>
                <w:rFonts w:ascii="Consolas" w:hAnsi="Consolas" w:cs="Consolas"/>
                <w:color w:val="000000"/>
                <w:kern w:val="0"/>
                <w:sz w:val="24"/>
                <w:szCs w:val="36"/>
              </w:rPr>
              <w:t xml:space="preserve"> = </w:t>
            </w:r>
            <w:r w:rsidRPr="002E156A">
              <w:rPr>
                <w:rFonts w:ascii="Consolas" w:hAnsi="Consolas" w:cs="Consolas"/>
                <w:b/>
                <w:bCs/>
                <w:color w:val="7F0055"/>
                <w:kern w:val="0"/>
                <w:sz w:val="24"/>
                <w:szCs w:val="36"/>
              </w:rPr>
              <w:t>new</w:t>
            </w:r>
            <w:r w:rsidRPr="002E156A">
              <w:rPr>
                <w:rFonts w:ascii="Consolas" w:hAnsi="Consolas" w:cs="Consolas"/>
                <w:color w:val="000000"/>
                <w:kern w:val="0"/>
                <w:sz w:val="24"/>
                <w:szCs w:val="36"/>
              </w:rPr>
              <w:t xml:space="preserve"> Runnable()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646464"/>
                <w:kern w:val="0"/>
                <w:sz w:val="24"/>
                <w:szCs w:val="36"/>
              </w:rPr>
              <w:t>@Override</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public</w:t>
            </w: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void</w:t>
            </w:r>
            <w:r w:rsidRPr="002E156A">
              <w:rPr>
                <w:rFonts w:ascii="Consolas" w:hAnsi="Consolas" w:cs="Consolas"/>
                <w:color w:val="000000"/>
                <w:kern w:val="0"/>
                <w:sz w:val="24"/>
                <w:szCs w:val="36"/>
              </w:rPr>
              <w:t xml:space="preserve"> run()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int</w:t>
            </w:r>
            <w:r w:rsidRPr="002E156A">
              <w:rPr>
                <w:rFonts w:ascii="Consolas" w:hAnsi="Consolas" w:cs="Consolas"/>
                <w:color w:val="000000"/>
                <w:kern w:val="0"/>
                <w:sz w:val="24"/>
                <w:szCs w:val="36"/>
              </w:rPr>
              <w:t xml:space="preserve"> </w:t>
            </w:r>
            <w:proofErr w:type="spellStart"/>
            <w:r w:rsidRPr="002E156A">
              <w:rPr>
                <w:rFonts w:ascii="Consolas" w:hAnsi="Consolas" w:cs="Consolas"/>
                <w:color w:val="6A3E3E"/>
                <w:kern w:val="0"/>
                <w:sz w:val="24"/>
                <w:szCs w:val="36"/>
              </w:rPr>
              <w:t>i</w:t>
            </w:r>
            <w:proofErr w:type="spellEnd"/>
            <w:r w:rsidRPr="002E156A">
              <w:rPr>
                <w:rFonts w:ascii="Consolas" w:hAnsi="Consolas" w:cs="Consolas"/>
                <w:color w:val="000000"/>
                <w:kern w:val="0"/>
                <w:sz w:val="24"/>
                <w:szCs w:val="36"/>
              </w:rPr>
              <w:t xml:space="preserve"> = 0;</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try</w:t>
            </w:r>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3F7F5F"/>
                <w:kern w:val="0"/>
                <w:sz w:val="24"/>
                <w:szCs w:val="36"/>
              </w:rPr>
              <w:t>//</w:t>
            </w:r>
            <w:r w:rsidRPr="002E156A">
              <w:rPr>
                <w:rFonts w:ascii="Consolas" w:hAnsi="Consolas" w:cs="Consolas"/>
                <w:color w:val="3F7F5F"/>
                <w:kern w:val="0"/>
                <w:sz w:val="24"/>
                <w:szCs w:val="36"/>
              </w:rPr>
              <w:t>在正常运行任务时，经常检查本线程的中断标志位，如果被设置了中断标志就自行停止线程</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b/>
                <w:bCs/>
                <w:color w:val="7F0055"/>
                <w:kern w:val="0"/>
                <w:sz w:val="24"/>
                <w:szCs w:val="36"/>
              </w:rPr>
              <w:t>while</w:t>
            </w: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currentThread</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isInterrupted</w:t>
            </w:r>
            <w:proofErr w:type="spellEnd"/>
            <w:r w:rsidRPr="002E156A">
              <w:rPr>
                <w:rFonts w:ascii="Consolas" w:hAnsi="Consolas" w:cs="Consolas"/>
                <w:color w:val="000000"/>
                <w:kern w:val="0"/>
                <w:sz w:val="24"/>
                <w:szCs w:val="36"/>
              </w:rPr>
              <w:t>())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sleep</w:t>
            </w:r>
            <w:proofErr w:type="spellEnd"/>
            <w:r w:rsidRPr="002E156A">
              <w:rPr>
                <w:rFonts w:ascii="Consolas" w:hAnsi="Consolas" w:cs="Consolas"/>
                <w:color w:val="000000"/>
                <w:kern w:val="0"/>
                <w:sz w:val="24"/>
                <w:szCs w:val="36"/>
              </w:rPr>
              <w:t xml:space="preserve">(100); </w:t>
            </w:r>
            <w:r w:rsidRPr="002E156A">
              <w:rPr>
                <w:rFonts w:ascii="Consolas" w:hAnsi="Consolas" w:cs="Consolas"/>
                <w:color w:val="3F7F5F"/>
                <w:kern w:val="0"/>
                <w:sz w:val="24"/>
                <w:szCs w:val="36"/>
              </w:rPr>
              <w:t xml:space="preserve">// </w:t>
            </w:r>
            <w:r w:rsidRPr="002E156A">
              <w:rPr>
                <w:rFonts w:ascii="Consolas" w:hAnsi="Consolas" w:cs="Consolas"/>
                <w:color w:val="3F7F5F"/>
                <w:kern w:val="0"/>
                <w:sz w:val="24"/>
                <w:szCs w:val="36"/>
              </w:rPr>
              <w:t>休眠</w:t>
            </w:r>
            <w:r w:rsidRPr="002E156A">
              <w:rPr>
                <w:rFonts w:ascii="Consolas" w:hAnsi="Consolas" w:cs="Consolas"/>
                <w:color w:val="3F7F5F"/>
                <w:kern w:val="0"/>
                <w:sz w:val="24"/>
                <w:szCs w:val="36"/>
              </w:rPr>
              <w:t>100ms</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6A3E3E"/>
                <w:kern w:val="0"/>
                <w:sz w:val="24"/>
                <w:szCs w:val="36"/>
              </w:rPr>
              <w:t>i</w:t>
            </w:r>
            <w:proofErr w:type="spellEnd"/>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currentThread</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getName</w:t>
            </w:r>
            <w:proofErr w:type="spellEnd"/>
            <w:r w:rsidRPr="002E156A">
              <w:rPr>
                <w:rFonts w:ascii="Consolas" w:hAnsi="Consolas" w:cs="Consolas"/>
                <w:color w:val="000000"/>
                <w:kern w:val="0"/>
                <w:sz w:val="24"/>
                <w:szCs w:val="36"/>
              </w:rPr>
              <w:t xml:space="preserve">() +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 xml:space="preserve"> +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currentThread</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getState</w:t>
            </w:r>
            <w:proofErr w:type="spellEnd"/>
            <w:r w:rsidRPr="002E156A">
              <w:rPr>
                <w:rFonts w:ascii="Consolas" w:hAnsi="Consolas" w:cs="Consolas"/>
                <w:color w:val="000000"/>
                <w:kern w:val="0"/>
                <w:sz w:val="24"/>
                <w:szCs w:val="36"/>
              </w:rPr>
              <w:t xml:space="preserve">() + </w:t>
            </w:r>
            <w:r w:rsidRPr="002E156A">
              <w:rPr>
                <w:rFonts w:ascii="Consolas" w:hAnsi="Consolas" w:cs="Consolas"/>
                <w:color w:val="2A00FF"/>
                <w:kern w:val="0"/>
                <w:sz w:val="24"/>
                <w:szCs w:val="36"/>
              </w:rPr>
              <w:t>") loop "</w:t>
            </w:r>
            <w:r w:rsidRPr="002E156A">
              <w:rPr>
                <w:rFonts w:ascii="Consolas" w:hAnsi="Consolas" w:cs="Consolas"/>
                <w:color w:val="000000"/>
                <w:kern w:val="0"/>
                <w:sz w:val="24"/>
                <w:szCs w:val="36"/>
              </w:rPr>
              <w:t xml:space="preserve"> + </w:t>
            </w:r>
            <w:proofErr w:type="spellStart"/>
            <w:r w:rsidRPr="002E156A">
              <w:rPr>
                <w:rFonts w:ascii="Consolas" w:hAnsi="Consolas" w:cs="Consolas"/>
                <w:color w:val="6A3E3E"/>
                <w:kern w:val="0"/>
                <w:sz w:val="24"/>
                <w:szCs w:val="36"/>
              </w:rPr>
              <w:t>i</w:t>
            </w:r>
            <w:proofErr w:type="spellEnd"/>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 </w:t>
            </w:r>
            <w:r w:rsidRPr="002E156A">
              <w:rPr>
                <w:rFonts w:ascii="Consolas" w:hAnsi="Consolas" w:cs="Consolas"/>
                <w:b/>
                <w:bCs/>
                <w:color w:val="7F0055"/>
                <w:kern w:val="0"/>
                <w:sz w:val="24"/>
                <w:szCs w:val="36"/>
              </w:rPr>
              <w:t>catch</w:t>
            </w: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InterruptedException</w:t>
            </w:r>
            <w:proofErr w:type="spellEnd"/>
            <w:r w:rsidRPr="002E156A">
              <w:rPr>
                <w:rFonts w:ascii="Consolas" w:hAnsi="Consolas" w:cs="Consolas"/>
                <w:color w:val="000000"/>
                <w:kern w:val="0"/>
                <w:sz w:val="24"/>
                <w:szCs w:val="36"/>
              </w:rPr>
              <w:t xml:space="preserve"> </w:t>
            </w:r>
            <w:r w:rsidRPr="002E156A">
              <w:rPr>
                <w:rFonts w:ascii="Consolas" w:hAnsi="Consolas" w:cs="Consolas"/>
                <w:color w:val="6A3E3E"/>
                <w:kern w:val="0"/>
                <w:sz w:val="24"/>
                <w:szCs w:val="36"/>
              </w:rPr>
              <w:t>e</w:t>
            </w:r>
            <w:r w:rsidRPr="002E156A">
              <w:rPr>
                <w:rFonts w:ascii="Consolas" w:hAnsi="Consolas" w:cs="Consolas"/>
                <w:color w:val="000000"/>
                <w:kern w:val="0"/>
                <w:sz w:val="24"/>
                <w:szCs w:val="36"/>
              </w:rPr>
              <w:t>)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3F7F5F"/>
                <w:kern w:val="0"/>
                <w:sz w:val="24"/>
                <w:szCs w:val="36"/>
              </w:rPr>
              <w:t>//</w:t>
            </w:r>
            <w:r w:rsidRPr="002E156A">
              <w:rPr>
                <w:rFonts w:ascii="Consolas" w:hAnsi="Consolas" w:cs="Consolas"/>
                <w:color w:val="3F7F5F"/>
                <w:kern w:val="0"/>
                <w:sz w:val="24"/>
                <w:szCs w:val="36"/>
              </w:rPr>
              <w:t>在调用阻塞方法时正确处理</w:t>
            </w:r>
            <w:proofErr w:type="spellStart"/>
            <w:r w:rsidRPr="002E156A">
              <w:rPr>
                <w:rFonts w:ascii="Consolas" w:hAnsi="Consolas" w:cs="Consolas"/>
                <w:color w:val="3F7F5F"/>
                <w:kern w:val="0"/>
                <w:sz w:val="24"/>
                <w:szCs w:val="36"/>
              </w:rPr>
              <w:t>InterruptedException</w:t>
            </w:r>
            <w:proofErr w:type="spellEnd"/>
            <w:r w:rsidRPr="002E156A">
              <w:rPr>
                <w:rFonts w:ascii="Consolas" w:hAnsi="Consolas" w:cs="Consolas"/>
                <w:color w:val="3F7F5F"/>
                <w:kern w:val="0"/>
                <w:sz w:val="24"/>
                <w:szCs w:val="36"/>
              </w:rPr>
              <w:t>异常。（例如，</w:t>
            </w:r>
            <w:r w:rsidRPr="002E156A">
              <w:rPr>
                <w:rFonts w:ascii="Consolas" w:hAnsi="Consolas" w:cs="Consolas"/>
                <w:color w:val="3F7F5F"/>
                <w:kern w:val="0"/>
                <w:sz w:val="24"/>
                <w:szCs w:val="36"/>
              </w:rPr>
              <w:t>catch</w:t>
            </w:r>
            <w:r w:rsidRPr="002E156A">
              <w:rPr>
                <w:rFonts w:ascii="Consolas" w:hAnsi="Consolas" w:cs="Consolas"/>
                <w:color w:val="3F7F5F"/>
                <w:kern w:val="0"/>
                <w:sz w:val="24"/>
                <w:szCs w:val="36"/>
              </w:rPr>
              <w:t>异常后就结束线程。）</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currentThread</w:t>
            </w:r>
            <w:proofErr w:type="spellEnd"/>
            <w:r w:rsidRPr="002E156A">
              <w:rPr>
                <w:rFonts w:ascii="Consolas" w:hAnsi="Consolas" w:cs="Consolas"/>
                <w:color w:val="000000"/>
                <w:kern w:val="0"/>
                <w:sz w:val="24"/>
                <w:szCs w:val="36"/>
              </w:rPr>
              <w:t>(</w:t>
            </w:r>
            <w:proofErr w:type="gramStart"/>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getName</w:t>
            </w:r>
            <w:proofErr w:type="spellEnd"/>
            <w:proofErr w:type="gramEnd"/>
            <w:r w:rsidRPr="002E156A">
              <w:rPr>
                <w:rFonts w:ascii="Consolas" w:hAnsi="Consolas" w:cs="Consolas"/>
                <w:color w:val="000000"/>
                <w:kern w:val="0"/>
                <w:sz w:val="24"/>
                <w:szCs w:val="36"/>
              </w:rPr>
              <w:t xml:space="preserve">() +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 xml:space="preserve"> +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currentThread</w:t>
            </w:r>
            <w:proofErr w:type="spellEnd"/>
            <w:r w:rsidRPr="002E156A">
              <w:rPr>
                <w:rFonts w:ascii="Consolas" w:hAnsi="Consolas" w:cs="Consolas"/>
                <w:color w:val="000000"/>
                <w:kern w:val="0"/>
                <w:sz w:val="24"/>
                <w:szCs w:val="36"/>
              </w:rPr>
              <w:t>().</w:t>
            </w:r>
            <w:proofErr w:type="spellStart"/>
            <w:r w:rsidRPr="002E156A">
              <w:rPr>
                <w:rFonts w:ascii="Consolas" w:hAnsi="Consolas" w:cs="Consolas"/>
                <w:color w:val="000000"/>
                <w:kern w:val="0"/>
                <w:sz w:val="24"/>
                <w:szCs w:val="36"/>
              </w:rPr>
              <w:t>getState</w:t>
            </w:r>
            <w:proofErr w:type="spellEnd"/>
            <w:r w:rsidRPr="002E156A">
              <w:rPr>
                <w:rFonts w:ascii="Consolas" w:hAnsi="Consolas" w:cs="Consolas"/>
                <w:color w:val="000000"/>
                <w:kern w:val="0"/>
                <w:sz w:val="24"/>
                <w:szCs w:val="36"/>
              </w:rPr>
              <w:t xml:space="preserve">() + </w:t>
            </w:r>
            <w:r w:rsidRPr="002E156A">
              <w:rPr>
                <w:rFonts w:ascii="Consolas" w:hAnsi="Consolas" w:cs="Consolas"/>
                <w:color w:val="2A00FF"/>
                <w:kern w:val="0"/>
                <w:sz w:val="24"/>
                <w:szCs w:val="36"/>
              </w:rPr>
              <w:t xml:space="preserve">") catch </w:t>
            </w:r>
            <w:proofErr w:type="spellStart"/>
            <w:r w:rsidRPr="002E156A">
              <w:rPr>
                <w:rFonts w:ascii="Consolas" w:hAnsi="Consolas" w:cs="Consolas"/>
                <w:color w:val="2A00FF"/>
                <w:kern w:val="0"/>
                <w:sz w:val="24"/>
                <w:szCs w:val="36"/>
              </w:rPr>
              <w:t>InterruptedException</w:t>
            </w:r>
            <w:proofErr w:type="spellEnd"/>
            <w:r w:rsidRPr="002E156A">
              <w:rPr>
                <w:rFonts w:ascii="Consolas" w:hAnsi="Consolas" w:cs="Consolas"/>
                <w:color w:val="2A00FF"/>
                <w:kern w:val="0"/>
                <w:sz w:val="24"/>
                <w:szCs w:val="36"/>
              </w:rPr>
              <w:t>."</w:t>
            </w:r>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Thread </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 xml:space="preserve"> = </w:t>
            </w:r>
            <w:r w:rsidRPr="002E156A">
              <w:rPr>
                <w:rFonts w:ascii="Consolas" w:hAnsi="Consolas" w:cs="Consolas"/>
                <w:b/>
                <w:bCs/>
                <w:color w:val="7F0055"/>
                <w:kern w:val="0"/>
                <w:sz w:val="24"/>
                <w:szCs w:val="36"/>
              </w:rPr>
              <w:t>new</w:t>
            </w:r>
            <w:r w:rsidRPr="002E156A">
              <w:rPr>
                <w:rFonts w:ascii="Consolas" w:hAnsi="Consolas" w:cs="Consolas"/>
                <w:color w:val="000000"/>
                <w:kern w:val="0"/>
                <w:sz w:val="24"/>
                <w:szCs w:val="36"/>
              </w:rPr>
              <w:t xml:space="preserve"> Thread(</w:t>
            </w:r>
            <w:proofErr w:type="spellStart"/>
            <w:r w:rsidRPr="002E156A">
              <w:rPr>
                <w:rFonts w:ascii="Consolas" w:hAnsi="Consolas" w:cs="Consolas"/>
                <w:color w:val="6A3E3E"/>
                <w:kern w:val="0"/>
                <w:sz w:val="24"/>
                <w:szCs w:val="36"/>
              </w:rPr>
              <w:t>interruptTask</w:t>
            </w:r>
            <w:proofErr w:type="spellEnd"/>
            <w:r w:rsidRPr="002E156A">
              <w:rPr>
                <w:rFonts w:ascii="Consolas" w:hAnsi="Consolas" w:cs="Consolas"/>
                <w:color w:val="000000"/>
                <w:kern w:val="0"/>
                <w:sz w:val="24"/>
                <w:szCs w:val="36"/>
              </w:rPr>
              <w:t xml:space="preserve">, </w:t>
            </w:r>
            <w:r w:rsidRPr="002E156A">
              <w:rPr>
                <w:rFonts w:ascii="Consolas" w:hAnsi="Consolas" w:cs="Consolas"/>
                <w:color w:val="2A00FF"/>
                <w:kern w:val="0"/>
                <w:sz w:val="24"/>
                <w:szCs w:val="36"/>
              </w:rPr>
              <w:t>"t1"</w:t>
            </w:r>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w:t>
            </w:r>
            <w:proofErr w:type="gramStart"/>
            <w:r w:rsidRPr="002E156A">
              <w:rPr>
                <w:rFonts w:ascii="Consolas" w:hAnsi="Consolas" w:cs="Consolas"/>
                <w:color w:val="6A3E3E"/>
                <w:kern w:val="0"/>
                <w:sz w:val="24"/>
                <w:szCs w:val="36"/>
              </w:rPr>
              <w:t>1</w:t>
            </w:r>
            <w:r w:rsidRPr="002E156A">
              <w:rPr>
                <w:rFonts w:ascii="Consolas" w:hAnsi="Consolas" w:cs="Consolas"/>
                <w:color w:val="000000"/>
                <w:kern w:val="0"/>
                <w:sz w:val="24"/>
                <w:szCs w:val="36"/>
              </w:rPr>
              <w:t>.getName</w:t>
            </w:r>
            <w:proofErr w:type="gramEnd"/>
            <w:r w:rsidRPr="002E156A">
              <w:rPr>
                <w:rFonts w:ascii="Consolas" w:hAnsi="Consolas" w:cs="Consolas"/>
                <w:color w:val="000000"/>
                <w:kern w:val="0"/>
                <w:sz w:val="24"/>
                <w:szCs w:val="36"/>
              </w:rPr>
              <w:t>()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.getState()+</w:t>
            </w:r>
            <w:r w:rsidRPr="002E156A">
              <w:rPr>
                <w:rFonts w:ascii="Consolas" w:hAnsi="Consolas" w:cs="Consolas"/>
                <w:color w:val="2A00FF"/>
                <w:kern w:val="0"/>
                <w:sz w:val="24"/>
                <w:szCs w:val="36"/>
              </w:rPr>
              <w:t>") is new."</w:t>
            </w:r>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 xml:space="preserve">.start();                      </w:t>
            </w:r>
            <w:r w:rsidRPr="002E156A">
              <w:rPr>
                <w:rFonts w:ascii="Consolas" w:hAnsi="Consolas" w:cs="Consolas"/>
                <w:color w:val="3F7F5F"/>
                <w:kern w:val="0"/>
                <w:sz w:val="24"/>
                <w:szCs w:val="36"/>
              </w:rPr>
              <w:t xml:space="preserve">// </w:t>
            </w:r>
            <w:r w:rsidRPr="002E156A">
              <w:rPr>
                <w:rFonts w:ascii="Consolas" w:hAnsi="Consolas" w:cs="Consolas"/>
                <w:color w:val="3F7F5F"/>
                <w:kern w:val="0"/>
                <w:sz w:val="24"/>
                <w:szCs w:val="36"/>
              </w:rPr>
              <w:t>启动</w:t>
            </w:r>
            <w:r w:rsidRPr="002E156A">
              <w:rPr>
                <w:rFonts w:ascii="Consolas" w:hAnsi="Consolas" w:cs="Consolas"/>
                <w:color w:val="3F7F5F"/>
                <w:kern w:val="0"/>
                <w:sz w:val="24"/>
                <w:szCs w:val="36"/>
              </w:rPr>
              <w:t>“</w:t>
            </w:r>
            <w:r w:rsidRPr="002E156A">
              <w:rPr>
                <w:rFonts w:ascii="Consolas" w:hAnsi="Consolas" w:cs="Consolas"/>
                <w:color w:val="3F7F5F"/>
                <w:kern w:val="0"/>
                <w:sz w:val="24"/>
                <w:szCs w:val="36"/>
              </w:rPr>
              <w:t>线程</w:t>
            </w:r>
            <w:r w:rsidRPr="002E156A">
              <w:rPr>
                <w:rFonts w:ascii="Consolas" w:hAnsi="Consolas" w:cs="Consolas"/>
                <w:color w:val="3F7F5F"/>
                <w:kern w:val="0"/>
                <w:sz w:val="24"/>
                <w:szCs w:val="36"/>
              </w:rPr>
              <w:t>t1”</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w:t>
            </w:r>
            <w:proofErr w:type="gramStart"/>
            <w:r w:rsidRPr="002E156A">
              <w:rPr>
                <w:rFonts w:ascii="Consolas" w:hAnsi="Consolas" w:cs="Consolas"/>
                <w:color w:val="6A3E3E"/>
                <w:kern w:val="0"/>
                <w:sz w:val="24"/>
                <w:szCs w:val="36"/>
              </w:rPr>
              <w:t>1</w:t>
            </w:r>
            <w:r w:rsidRPr="002E156A">
              <w:rPr>
                <w:rFonts w:ascii="Consolas" w:hAnsi="Consolas" w:cs="Consolas"/>
                <w:color w:val="000000"/>
                <w:kern w:val="0"/>
                <w:sz w:val="24"/>
                <w:szCs w:val="36"/>
              </w:rPr>
              <w:t>.getName</w:t>
            </w:r>
            <w:proofErr w:type="gramEnd"/>
            <w:r w:rsidRPr="002E156A">
              <w:rPr>
                <w:rFonts w:ascii="Consolas" w:hAnsi="Consolas" w:cs="Consolas"/>
                <w:color w:val="000000"/>
                <w:kern w:val="0"/>
                <w:sz w:val="24"/>
                <w:szCs w:val="36"/>
              </w:rPr>
              <w:t>()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.getState()+</w:t>
            </w:r>
            <w:r w:rsidRPr="002E156A">
              <w:rPr>
                <w:rFonts w:ascii="Consolas" w:hAnsi="Consolas" w:cs="Consolas"/>
                <w:color w:val="2A00FF"/>
                <w:kern w:val="0"/>
                <w:sz w:val="24"/>
                <w:szCs w:val="36"/>
              </w:rPr>
              <w:t xml:space="preserve">") is </w:t>
            </w:r>
            <w:r w:rsidRPr="002E156A">
              <w:rPr>
                <w:rFonts w:ascii="Consolas" w:hAnsi="Consolas" w:cs="Consolas"/>
                <w:color w:val="2A00FF"/>
                <w:kern w:val="0"/>
                <w:sz w:val="24"/>
                <w:szCs w:val="36"/>
              </w:rPr>
              <w:lastRenderedPageBreak/>
              <w:t>started."</w:t>
            </w:r>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3F7F5F"/>
                <w:kern w:val="0"/>
                <w:sz w:val="24"/>
                <w:szCs w:val="36"/>
              </w:rPr>
              <w:t xml:space="preserve">// </w:t>
            </w:r>
            <w:r w:rsidRPr="002E156A">
              <w:rPr>
                <w:rFonts w:ascii="Consolas" w:hAnsi="Consolas" w:cs="Consolas"/>
                <w:color w:val="3F7F5F"/>
                <w:kern w:val="0"/>
                <w:sz w:val="24"/>
                <w:szCs w:val="36"/>
              </w:rPr>
              <w:t>主线程休眠</w:t>
            </w:r>
            <w:r w:rsidRPr="002E156A">
              <w:rPr>
                <w:rFonts w:ascii="Consolas" w:hAnsi="Consolas" w:cs="Consolas"/>
                <w:color w:val="3F7F5F"/>
                <w:kern w:val="0"/>
                <w:sz w:val="24"/>
                <w:szCs w:val="36"/>
              </w:rPr>
              <w:t>300ms</w:t>
            </w:r>
            <w:r w:rsidRPr="002E156A">
              <w:rPr>
                <w:rFonts w:ascii="Consolas" w:hAnsi="Consolas" w:cs="Consolas"/>
                <w:color w:val="3F7F5F"/>
                <w:kern w:val="0"/>
                <w:sz w:val="24"/>
                <w:szCs w:val="36"/>
              </w:rPr>
              <w:t>，然后主线程给</w:t>
            </w:r>
            <w:r w:rsidRPr="002E156A">
              <w:rPr>
                <w:rFonts w:ascii="Consolas" w:hAnsi="Consolas" w:cs="Consolas"/>
                <w:color w:val="3F7F5F"/>
                <w:kern w:val="0"/>
                <w:sz w:val="24"/>
                <w:szCs w:val="36"/>
              </w:rPr>
              <w:t>t1</w:t>
            </w:r>
            <w:r w:rsidRPr="002E156A">
              <w:rPr>
                <w:rFonts w:ascii="Consolas" w:hAnsi="Consolas" w:cs="Consolas"/>
                <w:color w:val="3F7F5F"/>
                <w:kern w:val="0"/>
                <w:sz w:val="24"/>
                <w:szCs w:val="36"/>
              </w:rPr>
              <w:t>发</w:t>
            </w:r>
            <w:r w:rsidRPr="002E156A">
              <w:rPr>
                <w:rFonts w:ascii="Consolas" w:hAnsi="Consolas" w:cs="Consolas"/>
                <w:color w:val="3F7F5F"/>
                <w:kern w:val="0"/>
                <w:sz w:val="24"/>
                <w:szCs w:val="36"/>
              </w:rPr>
              <w:t>“</w:t>
            </w:r>
            <w:r w:rsidRPr="002E156A">
              <w:rPr>
                <w:rFonts w:ascii="Consolas" w:hAnsi="Consolas" w:cs="Consolas"/>
                <w:color w:val="3F7F5F"/>
                <w:kern w:val="0"/>
                <w:sz w:val="24"/>
                <w:szCs w:val="36"/>
              </w:rPr>
              <w:t>中断</w:t>
            </w:r>
            <w:r w:rsidRPr="002E156A">
              <w:rPr>
                <w:rFonts w:ascii="Consolas" w:hAnsi="Consolas" w:cs="Consolas"/>
                <w:color w:val="3F7F5F"/>
                <w:kern w:val="0"/>
                <w:sz w:val="24"/>
                <w:szCs w:val="36"/>
              </w:rPr>
              <w:t>”</w:t>
            </w:r>
            <w:r w:rsidRPr="002E156A">
              <w:rPr>
                <w:rFonts w:ascii="Consolas" w:hAnsi="Consolas" w:cs="Consolas"/>
                <w:color w:val="3F7F5F"/>
                <w:kern w:val="0"/>
                <w:sz w:val="24"/>
                <w:szCs w:val="36"/>
              </w:rPr>
              <w:t>指令。</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sleep</w:t>
            </w:r>
            <w:proofErr w:type="spellEnd"/>
            <w:r w:rsidRPr="002E156A">
              <w:rPr>
                <w:rFonts w:ascii="Consolas" w:hAnsi="Consolas" w:cs="Consolas"/>
                <w:color w:val="000000"/>
                <w:kern w:val="0"/>
                <w:sz w:val="24"/>
                <w:szCs w:val="36"/>
              </w:rPr>
              <w:t>(300);</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.interrupt();</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w:t>
            </w:r>
            <w:proofErr w:type="gramStart"/>
            <w:r w:rsidRPr="002E156A">
              <w:rPr>
                <w:rFonts w:ascii="Consolas" w:hAnsi="Consolas" w:cs="Consolas"/>
                <w:color w:val="6A3E3E"/>
                <w:kern w:val="0"/>
                <w:sz w:val="24"/>
                <w:szCs w:val="36"/>
              </w:rPr>
              <w:t>1</w:t>
            </w:r>
            <w:r w:rsidRPr="002E156A">
              <w:rPr>
                <w:rFonts w:ascii="Consolas" w:hAnsi="Consolas" w:cs="Consolas"/>
                <w:color w:val="000000"/>
                <w:kern w:val="0"/>
                <w:sz w:val="24"/>
                <w:szCs w:val="36"/>
              </w:rPr>
              <w:t>.getName</w:t>
            </w:r>
            <w:proofErr w:type="gramEnd"/>
            <w:r w:rsidRPr="002E156A">
              <w:rPr>
                <w:rFonts w:ascii="Consolas" w:hAnsi="Consolas" w:cs="Consolas"/>
                <w:color w:val="000000"/>
                <w:kern w:val="0"/>
                <w:sz w:val="24"/>
                <w:szCs w:val="36"/>
              </w:rPr>
              <w:t>()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.getState()+</w:t>
            </w:r>
            <w:r w:rsidRPr="002E156A">
              <w:rPr>
                <w:rFonts w:ascii="Consolas" w:hAnsi="Consolas" w:cs="Consolas"/>
                <w:color w:val="2A00FF"/>
                <w:kern w:val="0"/>
                <w:sz w:val="24"/>
                <w:szCs w:val="36"/>
              </w:rPr>
              <w:t>") is interrupted."</w:t>
            </w:r>
            <w:r w:rsidRPr="002E156A">
              <w:rPr>
                <w:rFonts w:ascii="Consolas" w:hAnsi="Consolas" w:cs="Consolas"/>
                <w:color w:val="000000"/>
                <w:kern w:val="0"/>
                <w:sz w:val="24"/>
                <w:szCs w:val="36"/>
              </w:rPr>
              <w:t>);</w:t>
            </w:r>
          </w:p>
          <w:p w:rsidR="002E156A" w:rsidRPr="002E156A" w:rsidRDefault="002E156A" w:rsidP="002E156A">
            <w:pPr>
              <w:autoSpaceDE w:val="0"/>
              <w:autoSpaceDN w:val="0"/>
              <w:adjustRightInd w:val="0"/>
              <w:jc w:val="left"/>
              <w:rPr>
                <w:rFonts w:ascii="Consolas" w:hAnsi="Consolas" w:cs="Consolas"/>
                <w:kern w:val="0"/>
                <w:sz w:val="24"/>
                <w:szCs w:val="36"/>
              </w:rPr>
            </w:pP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r w:rsidRPr="002E156A">
              <w:rPr>
                <w:rFonts w:ascii="Consolas" w:hAnsi="Consolas" w:cs="Consolas"/>
                <w:color w:val="3F7F5F"/>
                <w:kern w:val="0"/>
                <w:sz w:val="24"/>
                <w:szCs w:val="36"/>
              </w:rPr>
              <w:t xml:space="preserve">// </w:t>
            </w:r>
            <w:r w:rsidRPr="002E156A">
              <w:rPr>
                <w:rFonts w:ascii="Consolas" w:hAnsi="Consolas" w:cs="Consolas"/>
                <w:color w:val="3F7F5F"/>
                <w:kern w:val="0"/>
                <w:sz w:val="24"/>
                <w:szCs w:val="36"/>
              </w:rPr>
              <w:t>主线程休眠</w:t>
            </w:r>
            <w:r w:rsidRPr="002E156A">
              <w:rPr>
                <w:rFonts w:ascii="Consolas" w:hAnsi="Consolas" w:cs="Consolas"/>
                <w:color w:val="3F7F5F"/>
                <w:kern w:val="0"/>
                <w:sz w:val="24"/>
                <w:szCs w:val="36"/>
              </w:rPr>
              <w:t>300ms</w:t>
            </w:r>
            <w:r w:rsidRPr="002E156A">
              <w:rPr>
                <w:rFonts w:ascii="Consolas" w:hAnsi="Consolas" w:cs="Consolas"/>
                <w:color w:val="3F7F5F"/>
                <w:kern w:val="0"/>
                <w:sz w:val="24"/>
                <w:szCs w:val="36"/>
              </w:rPr>
              <w:t>，然后查看</w:t>
            </w:r>
            <w:r w:rsidRPr="002E156A">
              <w:rPr>
                <w:rFonts w:ascii="Consolas" w:hAnsi="Consolas" w:cs="Consolas"/>
                <w:color w:val="3F7F5F"/>
                <w:kern w:val="0"/>
                <w:sz w:val="24"/>
                <w:szCs w:val="36"/>
              </w:rPr>
              <w:t>t1</w:t>
            </w:r>
            <w:r w:rsidRPr="002E156A">
              <w:rPr>
                <w:rFonts w:ascii="Consolas" w:hAnsi="Consolas" w:cs="Consolas"/>
                <w:color w:val="3F7F5F"/>
                <w:kern w:val="0"/>
                <w:sz w:val="24"/>
                <w:szCs w:val="36"/>
              </w:rPr>
              <w:t>的状态。</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Thread.</w:t>
            </w:r>
            <w:r w:rsidRPr="002E156A">
              <w:rPr>
                <w:rFonts w:ascii="Consolas" w:hAnsi="Consolas" w:cs="Consolas"/>
                <w:i/>
                <w:iCs/>
                <w:color w:val="000000"/>
                <w:kern w:val="0"/>
                <w:sz w:val="24"/>
                <w:szCs w:val="36"/>
              </w:rPr>
              <w:t>sleep</w:t>
            </w:r>
            <w:proofErr w:type="spellEnd"/>
            <w:r w:rsidRPr="002E156A">
              <w:rPr>
                <w:rFonts w:ascii="Consolas" w:hAnsi="Consolas" w:cs="Consolas"/>
                <w:color w:val="000000"/>
                <w:kern w:val="0"/>
                <w:sz w:val="24"/>
                <w:szCs w:val="36"/>
              </w:rPr>
              <w:t>(300);</w:t>
            </w:r>
          </w:p>
          <w:p w:rsidR="002E156A" w:rsidRPr="002E156A" w:rsidRDefault="002E156A" w:rsidP="002E156A">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 xml:space="preserve">        </w:t>
            </w:r>
            <w:proofErr w:type="spellStart"/>
            <w:r w:rsidRPr="002E156A">
              <w:rPr>
                <w:rFonts w:ascii="Consolas" w:hAnsi="Consolas" w:cs="Consolas"/>
                <w:color w:val="000000"/>
                <w:kern w:val="0"/>
                <w:sz w:val="24"/>
                <w:szCs w:val="36"/>
              </w:rPr>
              <w:t>System.</w:t>
            </w:r>
            <w:r w:rsidRPr="002E156A">
              <w:rPr>
                <w:rFonts w:ascii="Consolas" w:hAnsi="Consolas" w:cs="Consolas"/>
                <w:b/>
                <w:bCs/>
                <w:i/>
                <w:iCs/>
                <w:color w:val="0000C0"/>
                <w:kern w:val="0"/>
                <w:sz w:val="24"/>
                <w:szCs w:val="36"/>
              </w:rPr>
              <w:t>out</w:t>
            </w:r>
            <w:r w:rsidRPr="002E156A">
              <w:rPr>
                <w:rFonts w:ascii="Consolas" w:hAnsi="Consolas" w:cs="Consolas"/>
                <w:color w:val="000000"/>
                <w:kern w:val="0"/>
                <w:sz w:val="24"/>
                <w:szCs w:val="36"/>
              </w:rPr>
              <w:t>.println</w:t>
            </w:r>
            <w:proofErr w:type="spellEnd"/>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w:t>
            </w:r>
            <w:proofErr w:type="gramStart"/>
            <w:r w:rsidRPr="002E156A">
              <w:rPr>
                <w:rFonts w:ascii="Consolas" w:hAnsi="Consolas" w:cs="Consolas"/>
                <w:color w:val="6A3E3E"/>
                <w:kern w:val="0"/>
                <w:sz w:val="24"/>
                <w:szCs w:val="36"/>
              </w:rPr>
              <w:t>1</w:t>
            </w:r>
            <w:r w:rsidRPr="002E156A">
              <w:rPr>
                <w:rFonts w:ascii="Consolas" w:hAnsi="Consolas" w:cs="Consolas"/>
                <w:color w:val="000000"/>
                <w:kern w:val="0"/>
                <w:sz w:val="24"/>
                <w:szCs w:val="36"/>
              </w:rPr>
              <w:t>.getName</w:t>
            </w:r>
            <w:proofErr w:type="gramEnd"/>
            <w:r w:rsidRPr="002E156A">
              <w:rPr>
                <w:rFonts w:ascii="Consolas" w:hAnsi="Consolas" w:cs="Consolas"/>
                <w:color w:val="000000"/>
                <w:kern w:val="0"/>
                <w:sz w:val="24"/>
                <w:szCs w:val="36"/>
              </w:rPr>
              <w:t>() +</w:t>
            </w:r>
            <w:r w:rsidRPr="002E156A">
              <w:rPr>
                <w:rFonts w:ascii="Consolas" w:hAnsi="Consolas" w:cs="Consolas"/>
                <w:color w:val="2A00FF"/>
                <w:kern w:val="0"/>
                <w:sz w:val="24"/>
                <w:szCs w:val="36"/>
              </w:rPr>
              <w:t>" ("</w:t>
            </w:r>
            <w:r w:rsidRPr="002E156A">
              <w:rPr>
                <w:rFonts w:ascii="Consolas" w:hAnsi="Consolas" w:cs="Consolas"/>
                <w:color w:val="000000"/>
                <w:kern w:val="0"/>
                <w:sz w:val="24"/>
                <w:szCs w:val="36"/>
              </w:rPr>
              <w:t>+</w:t>
            </w:r>
            <w:r w:rsidRPr="002E156A">
              <w:rPr>
                <w:rFonts w:ascii="Consolas" w:hAnsi="Consolas" w:cs="Consolas"/>
                <w:color w:val="6A3E3E"/>
                <w:kern w:val="0"/>
                <w:sz w:val="24"/>
                <w:szCs w:val="36"/>
              </w:rPr>
              <w:t>t1</w:t>
            </w:r>
            <w:r w:rsidRPr="002E156A">
              <w:rPr>
                <w:rFonts w:ascii="Consolas" w:hAnsi="Consolas" w:cs="Consolas"/>
                <w:color w:val="000000"/>
                <w:kern w:val="0"/>
                <w:sz w:val="24"/>
                <w:szCs w:val="36"/>
              </w:rPr>
              <w:t>.getState()+</w:t>
            </w:r>
            <w:r w:rsidRPr="002E156A">
              <w:rPr>
                <w:rFonts w:ascii="Consolas" w:hAnsi="Consolas" w:cs="Consolas"/>
                <w:color w:val="2A00FF"/>
                <w:kern w:val="0"/>
                <w:sz w:val="24"/>
                <w:szCs w:val="36"/>
              </w:rPr>
              <w:t>") is interrupted now."</w:t>
            </w:r>
            <w:r w:rsidRPr="002E156A">
              <w:rPr>
                <w:rFonts w:ascii="Consolas" w:hAnsi="Consolas" w:cs="Consolas"/>
                <w:color w:val="000000"/>
                <w:kern w:val="0"/>
                <w:sz w:val="24"/>
                <w:szCs w:val="36"/>
              </w:rPr>
              <w:t>);</w:t>
            </w:r>
          </w:p>
          <w:p w:rsidR="002E156A" w:rsidRDefault="002E156A" w:rsidP="00724262">
            <w:pPr>
              <w:autoSpaceDE w:val="0"/>
              <w:autoSpaceDN w:val="0"/>
              <w:adjustRightInd w:val="0"/>
              <w:ind w:firstLine="480"/>
              <w:jc w:val="left"/>
              <w:rPr>
                <w:rFonts w:ascii="Consolas" w:hAnsi="Consolas" w:cs="Consolas"/>
                <w:color w:val="000000"/>
                <w:kern w:val="0"/>
                <w:sz w:val="24"/>
                <w:szCs w:val="36"/>
              </w:rPr>
            </w:pPr>
            <w:r w:rsidRPr="002E156A">
              <w:rPr>
                <w:rFonts w:ascii="Consolas" w:hAnsi="Consolas" w:cs="Consolas"/>
                <w:color w:val="000000"/>
                <w:kern w:val="0"/>
                <w:sz w:val="24"/>
                <w:szCs w:val="36"/>
              </w:rPr>
              <w:t>}</w:t>
            </w:r>
          </w:p>
          <w:p w:rsidR="00724262" w:rsidRPr="002E156A" w:rsidRDefault="00724262" w:rsidP="00724262">
            <w:pPr>
              <w:autoSpaceDE w:val="0"/>
              <w:autoSpaceDN w:val="0"/>
              <w:adjustRightInd w:val="0"/>
              <w:ind w:firstLine="480"/>
              <w:jc w:val="left"/>
              <w:rPr>
                <w:rFonts w:ascii="Consolas" w:hAnsi="Consolas" w:cs="Consolas"/>
                <w:kern w:val="0"/>
                <w:sz w:val="24"/>
                <w:szCs w:val="36"/>
              </w:rPr>
            </w:pPr>
          </w:p>
          <w:p w:rsidR="008D48F7" w:rsidRPr="002E156A" w:rsidRDefault="002E156A" w:rsidP="006F0AEC">
            <w:pPr>
              <w:autoSpaceDE w:val="0"/>
              <w:autoSpaceDN w:val="0"/>
              <w:adjustRightInd w:val="0"/>
              <w:jc w:val="left"/>
              <w:rPr>
                <w:rFonts w:ascii="Consolas" w:hAnsi="Consolas" w:cs="Consolas"/>
                <w:kern w:val="0"/>
                <w:sz w:val="24"/>
                <w:szCs w:val="36"/>
              </w:rPr>
            </w:pPr>
            <w:r w:rsidRPr="002E156A">
              <w:rPr>
                <w:rFonts w:ascii="Consolas" w:hAnsi="Consolas" w:cs="Consolas"/>
                <w:color w:val="000000"/>
                <w:kern w:val="0"/>
                <w:sz w:val="24"/>
                <w:szCs w:val="36"/>
              </w:rPr>
              <w:t>}</w:t>
            </w:r>
          </w:p>
        </w:tc>
      </w:tr>
    </w:tbl>
    <w:p w:rsidR="00970C31" w:rsidRPr="00970C31" w:rsidRDefault="00970C31" w:rsidP="00A40CCE">
      <w:pPr>
        <w:pStyle w:val="a7"/>
        <w:numPr>
          <w:ilvl w:val="0"/>
          <w:numId w:val="12"/>
        </w:numPr>
        <w:ind w:firstLineChars="0"/>
        <w:outlineLvl w:val="2"/>
      </w:pPr>
      <w:r w:rsidRPr="00970C31">
        <w:rPr>
          <w:rFonts w:hint="eastAsia"/>
          <w:b/>
          <w:color w:val="FF0000"/>
        </w:rPr>
        <w:lastRenderedPageBreak/>
        <w:t>线程死锁</w:t>
      </w:r>
    </w:p>
    <w:p w:rsidR="00970C31" w:rsidRPr="00970C31" w:rsidRDefault="00970C31" w:rsidP="00970C31">
      <w:pPr>
        <w:pStyle w:val="a7"/>
        <w:ind w:left="1140" w:firstLineChars="0" w:firstLine="0"/>
      </w:pPr>
      <w:r w:rsidRPr="00970C31">
        <w:t>产生死锁的原因：</w:t>
      </w:r>
      <w:r w:rsidRPr="00970C31">
        <w:br/>
      </w:r>
      <w:proofErr w:type="gramStart"/>
      <w:r w:rsidRPr="00970C31">
        <w:t>一</w:t>
      </w:r>
      <w:proofErr w:type="gramEnd"/>
      <w:r w:rsidRPr="00970C31">
        <w:t>.</w:t>
      </w:r>
      <w:r w:rsidRPr="00970C31">
        <w:t>因为系统资源不足。</w:t>
      </w:r>
      <w:r w:rsidRPr="00970C31">
        <w:br/>
      </w:r>
      <w:r w:rsidRPr="00970C31">
        <w:t>二</w:t>
      </w:r>
      <w:r w:rsidRPr="00970C31">
        <w:t>.</w:t>
      </w:r>
      <w:r w:rsidRPr="00970C31">
        <w:t>进程运行推进的顺序不合适。</w:t>
      </w:r>
      <w:r w:rsidRPr="00970C31">
        <w:br/>
      </w:r>
      <w:r w:rsidRPr="00970C31">
        <w:t>三</w:t>
      </w:r>
      <w:r w:rsidRPr="00970C31">
        <w:t>.</w:t>
      </w:r>
      <w:r w:rsidRPr="00970C31">
        <w:t>资源分配不当。</w:t>
      </w:r>
    </w:p>
    <w:p w:rsidR="00970C31" w:rsidRPr="00FA2C1C" w:rsidRDefault="00970C31" w:rsidP="00970C31">
      <w:pPr>
        <w:pStyle w:val="a7"/>
        <w:ind w:left="1152" w:firstLineChars="0" w:firstLine="0"/>
      </w:pPr>
      <w:r w:rsidRPr="00FA2C1C">
        <w:rPr>
          <w:rFonts w:hint="eastAsia"/>
        </w:rPr>
        <w:t>并发运行的多个线程间彼此等待、都无法运行的状态称为线程死锁。</w:t>
      </w:r>
      <w:r>
        <w:rPr>
          <w:rFonts w:hint="eastAsia"/>
        </w:rPr>
        <w:t>(</w:t>
      </w:r>
      <w:r>
        <w:rPr>
          <w:rFonts w:hint="eastAsia"/>
        </w:rPr>
        <w:t>并发运行的线程分别占有对方需要的资源，但又都不肯首先释放自己占用的资源，这样导致并发的线程无法继续运行下去，而进入阻塞状态</w:t>
      </w:r>
      <w:r>
        <w:rPr>
          <w:rFonts w:hint="eastAsia"/>
        </w:rPr>
        <w:t>)</w:t>
      </w:r>
    </w:p>
    <w:p w:rsidR="00970C31" w:rsidRPr="00BD25EE" w:rsidRDefault="00970C31" w:rsidP="00970C31">
      <w:pPr>
        <w:pStyle w:val="a7"/>
        <w:ind w:left="1152" w:firstLineChars="0" w:firstLine="0"/>
      </w:pPr>
      <w:r w:rsidRPr="007A3295">
        <w:rPr>
          <w:rFonts w:hint="eastAsia"/>
          <w:color w:val="FF0000"/>
        </w:rPr>
        <w:t>为避免死锁，</w:t>
      </w:r>
      <w:r w:rsidRPr="00BD25EE">
        <w:rPr>
          <w:rFonts w:hint="eastAsia"/>
        </w:rPr>
        <w:t>在线程进入阻塞状态时应尽量释放其锁定的资源，以为其他的线程提供运行的机会。</w:t>
      </w:r>
    </w:p>
    <w:p w:rsidR="00970C31" w:rsidRPr="00936864" w:rsidRDefault="00970C31" w:rsidP="00A40CCE">
      <w:pPr>
        <w:pStyle w:val="a7"/>
        <w:numPr>
          <w:ilvl w:val="0"/>
          <w:numId w:val="15"/>
        </w:numPr>
        <w:ind w:firstLine="420"/>
      </w:pPr>
      <w:r w:rsidRPr="00936864">
        <w:t>public final void wait()</w:t>
      </w:r>
    </w:p>
    <w:p w:rsidR="00970C31" w:rsidRPr="00936864" w:rsidRDefault="00970C31" w:rsidP="00A40CCE">
      <w:pPr>
        <w:pStyle w:val="a7"/>
        <w:numPr>
          <w:ilvl w:val="0"/>
          <w:numId w:val="15"/>
        </w:numPr>
        <w:ind w:firstLine="420"/>
      </w:pPr>
      <w:r w:rsidRPr="00936864">
        <w:t>public final void notify()</w:t>
      </w:r>
      <w:r>
        <w:rPr>
          <w:rFonts w:hint="eastAsia"/>
        </w:rPr>
        <w:t xml:space="preserve"> //</w:t>
      </w:r>
      <w:r>
        <w:rPr>
          <w:rFonts w:hint="eastAsia"/>
        </w:rPr>
        <w:t>唤醒一个指定的线程</w:t>
      </w:r>
    </w:p>
    <w:p w:rsidR="00935C7D" w:rsidRDefault="00970C31" w:rsidP="00A40CCE">
      <w:pPr>
        <w:pStyle w:val="a7"/>
        <w:numPr>
          <w:ilvl w:val="0"/>
          <w:numId w:val="15"/>
        </w:numPr>
        <w:ind w:firstLine="420"/>
      </w:pPr>
      <w:r w:rsidRPr="00936864">
        <w:t xml:space="preserve">public final void </w:t>
      </w:r>
      <w:proofErr w:type="spellStart"/>
      <w:r w:rsidRPr="00936864">
        <w:t>notifyAll</w:t>
      </w:r>
      <w:proofErr w:type="spellEnd"/>
      <w:r w:rsidRPr="00936864">
        <w:t>()</w:t>
      </w:r>
      <w:r>
        <w:rPr>
          <w:rFonts w:hint="eastAsia"/>
        </w:rPr>
        <w:t>//</w:t>
      </w:r>
      <w:r>
        <w:rPr>
          <w:rFonts w:hint="eastAsia"/>
        </w:rPr>
        <w:t>唤醒所有等待的线程</w:t>
      </w:r>
    </w:p>
    <w:p w:rsidR="001A32B8" w:rsidRDefault="001A32B8" w:rsidP="005535D0">
      <w:pPr>
        <w:pStyle w:val="a7"/>
        <w:ind w:left="720" w:firstLineChars="0" w:firstLine="0"/>
      </w:pPr>
      <w:r>
        <w:rPr>
          <w:rFonts w:hint="eastAsia"/>
        </w:rPr>
        <w:tab/>
      </w:r>
      <w:r>
        <w:rPr>
          <w:rFonts w:hint="eastAsia"/>
        </w:rPr>
        <w:tab/>
      </w:r>
      <w:r>
        <w:rPr>
          <w:rFonts w:hint="eastAsia"/>
        </w:rPr>
        <w:t>死锁</w:t>
      </w:r>
      <w:r>
        <w:rPr>
          <w:rFonts w:hint="eastAsia"/>
        </w:rPr>
        <w:t>demo</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35C7D" w:rsidRPr="005535D0" w:rsidTr="00FC1781">
        <w:tc>
          <w:tcPr>
            <w:tcW w:w="8522" w:type="dxa"/>
          </w:tcPr>
          <w:p w:rsidR="005535D0" w:rsidRPr="005535D0" w:rsidRDefault="00935C7D" w:rsidP="005535D0">
            <w:pPr>
              <w:autoSpaceDE w:val="0"/>
              <w:autoSpaceDN w:val="0"/>
              <w:adjustRightInd w:val="0"/>
              <w:jc w:val="left"/>
              <w:rPr>
                <w:rFonts w:ascii="Consolas" w:hAnsi="Consolas" w:cs="Consolas"/>
                <w:kern w:val="0"/>
                <w:sz w:val="24"/>
                <w:szCs w:val="32"/>
              </w:rPr>
            </w:pPr>
            <w:r w:rsidRPr="005535D0">
              <w:rPr>
                <w:rFonts w:ascii="Consolas" w:hAnsi="Consolas" w:cs="Consolas" w:hint="eastAsia"/>
                <w:color w:val="000000"/>
                <w:kern w:val="0"/>
                <w:sz w:val="24"/>
                <w:szCs w:val="36"/>
              </w:rPr>
              <w:t xml:space="preserve"> </w:t>
            </w:r>
            <w:r w:rsidR="00AD03D9" w:rsidRPr="005535D0">
              <w:rPr>
                <w:rFonts w:ascii="Consolas" w:hAnsi="Consolas" w:cs="Consolas" w:hint="eastAsia"/>
                <w:color w:val="000000"/>
                <w:kern w:val="0"/>
                <w:sz w:val="24"/>
                <w:szCs w:val="36"/>
              </w:rPr>
              <w:t xml:space="preserve"> </w:t>
            </w:r>
            <w:r w:rsidR="005535D0" w:rsidRPr="005535D0">
              <w:rPr>
                <w:rFonts w:ascii="Consolas" w:hAnsi="Consolas" w:cs="Consolas"/>
                <w:color w:val="3F5FBF"/>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w:t>
            </w:r>
            <w:r w:rsidRPr="005535D0">
              <w:rPr>
                <w:rFonts w:ascii="Consolas" w:hAnsi="Consolas" w:cs="Consolas"/>
                <w:color w:val="3F5FBF"/>
                <w:kern w:val="0"/>
                <w:sz w:val="24"/>
                <w:szCs w:val="32"/>
              </w:rPr>
              <w:t>一个简单的死锁类</w:t>
            </w:r>
            <w:r w:rsidRPr="005535D0">
              <w:rPr>
                <w:rFonts w:ascii="Consolas" w:hAnsi="Consolas" w:cs="Consolas"/>
                <w:color w:val="3F5FBF"/>
                <w:kern w:val="0"/>
                <w:sz w:val="24"/>
                <w:szCs w:val="32"/>
              </w:rPr>
              <w:t xml:space="preserve"> </w:t>
            </w:r>
            <w:r w:rsidRPr="005535D0">
              <w:rPr>
                <w:rFonts w:ascii="Consolas" w:hAnsi="Consolas" w:cs="Consolas"/>
                <w:color w:val="3F5FBF"/>
                <w:kern w:val="0"/>
                <w:sz w:val="24"/>
                <w:szCs w:val="32"/>
              </w:rPr>
              <w:t>当</w:t>
            </w:r>
            <w:r w:rsidRPr="005535D0">
              <w:rPr>
                <w:rFonts w:ascii="Consolas" w:hAnsi="Consolas" w:cs="Consolas"/>
                <w:color w:val="3F5FBF"/>
                <w:kern w:val="0"/>
                <w:sz w:val="24"/>
                <w:szCs w:val="32"/>
              </w:rPr>
              <w:t xml:space="preserve"> </w:t>
            </w:r>
            <w:proofErr w:type="spellStart"/>
            <w:r w:rsidRPr="005535D0">
              <w:rPr>
                <w:rFonts w:ascii="Consolas" w:hAnsi="Consolas" w:cs="Consolas"/>
                <w:color w:val="3F5FBF"/>
                <w:kern w:val="0"/>
                <w:sz w:val="24"/>
                <w:szCs w:val="32"/>
              </w:rPr>
              <w:t>DeadLock</w:t>
            </w:r>
            <w:proofErr w:type="spellEnd"/>
            <w:r w:rsidRPr="005535D0">
              <w:rPr>
                <w:rFonts w:ascii="Consolas" w:hAnsi="Consolas" w:cs="Consolas"/>
                <w:color w:val="3F5FBF"/>
                <w:kern w:val="0"/>
                <w:sz w:val="24"/>
                <w:szCs w:val="32"/>
              </w:rPr>
              <w:t xml:space="preserve"> </w:t>
            </w:r>
            <w:r w:rsidRPr="005535D0">
              <w:rPr>
                <w:rFonts w:ascii="Consolas" w:hAnsi="Consolas" w:cs="Consolas"/>
                <w:color w:val="3F5FBF"/>
                <w:kern w:val="0"/>
                <w:sz w:val="24"/>
                <w:szCs w:val="32"/>
              </w:rPr>
              <w:t>类的对象</w:t>
            </w:r>
            <w:r w:rsidRPr="005535D0">
              <w:rPr>
                <w:rFonts w:ascii="Consolas" w:hAnsi="Consolas" w:cs="Consolas"/>
                <w:color w:val="3F5FBF"/>
                <w:kern w:val="0"/>
                <w:sz w:val="24"/>
                <w:szCs w:val="32"/>
              </w:rPr>
              <w:t xml:space="preserve"> flag==1 </w:t>
            </w:r>
            <w:r w:rsidRPr="005535D0">
              <w:rPr>
                <w:rFonts w:ascii="Consolas" w:hAnsi="Consolas" w:cs="Consolas"/>
                <w:color w:val="3F5FBF"/>
                <w:kern w:val="0"/>
                <w:sz w:val="24"/>
                <w:szCs w:val="32"/>
              </w:rPr>
              <w:t>时（</w:t>
            </w:r>
            <w:r w:rsidRPr="005535D0">
              <w:rPr>
                <w:rFonts w:ascii="Consolas" w:hAnsi="Consolas" w:cs="Consolas"/>
                <w:color w:val="3F5FBF"/>
                <w:kern w:val="0"/>
                <w:sz w:val="24"/>
                <w:szCs w:val="32"/>
              </w:rPr>
              <w:t>td1</w:t>
            </w:r>
            <w:r w:rsidRPr="005535D0">
              <w:rPr>
                <w:rFonts w:ascii="Consolas" w:hAnsi="Consolas" w:cs="Consolas"/>
                <w:color w:val="3F5FBF"/>
                <w:kern w:val="0"/>
                <w:sz w:val="24"/>
                <w:szCs w:val="32"/>
              </w:rPr>
              <w:t>），先锁定</w:t>
            </w:r>
            <w:r w:rsidRPr="005535D0">
              <w:rPr>
                <w:rFonts w:ascii="Consolas" w:hAnsi="Consolas" w:cs="Consolas"/>
                <w:color w:val="3F5FBF"/>
                <w:kern w:val="0"/>
                <w:sz w:val="24"/>
                <w:szCs w:val="32"/>
              </w:rPr>
              <w:t xml:space="preserve"> o1,</w:t>
            </w:r>
            <w:r w:rsidRPr="005535D0">
              <w:rPr>
                <w:rFonts w:ascii="Consolas" w:hAnsi="Consolas" w:cs="Consolas"/>
                <w:color w:val="3F5FBF"/>
                <w:kern w:val="0"/>
                <w:sz w:val="24"/>
                <w:szCs w:val="32"/>
              </w:rPr>
              <w:t>睡眠</w:t>
            </w:r>
            <w:r w:rsidRPr="005535D0">
              <w:rPr>
                <w:rFonts w:ascii="Consolas" w:hAnsi="Consolas" w:cs="Consolas"/>
                <w:color w:val="3F5FBF"/>
                <w:kern w:val="0"/>
                <w:sz w:val="24"/>
                <w:szCs w:val="32"/>
              </w:rPr>
              <w:t xml:space="preserve"> 500 </w:t>
            </w:r>
            <w:r w:rsidRPr="005535D0">
              <w:rPr>
                <w:rFonts w:ascii="Consolas" w:hAnsi="Consolas" w:cs="Consolas"/>
                <w:color w:val="3F5FBF"/>
                <w:kern w:val="0"/>
                <w:sz w:val="24"/>
                <w:szCs w:val="32"/>
              </w:rPr>
              <w:t>毫秒</w:t>
            </w:r>
            <w:r w:rsidRPr="005535D0">
              <w:rPr>
                <w:rFonts w:ascii="Consolas" w:hAnsi="Consolas" w:cs="Consolas"/>
                <w:color w:val="3F5FBF"/>
                <w:kern w:val="0"/>
                <w:sz w:val="24"/>
                <w:szCs w:val="32"/>
              </w:rPr>
              <w:t xml:space="preserve"> </w:t>
            </w:r>
            <w:r w:rsidRPr="005535D0">
              <w:rPr>
                <w:rFonts w:ascii="Consolas" w:hAnsi="Consolas" w:cs="Consolas"/>
                <w:color w:val="3F5FBF"/>
                <w:kern w:val="0"/>
                <w:sz w:val="24"/>
                <w:szCs w:val="32"/>
              </w:rPr>
              <w:t>而</w:t>
            </w:r>
            <w:r w:rsidRPr="005535D0">
              <w:rPr>
                <w:rFonts w:ascii="Consolas" w:hAnsi="Consolas" w:cs="Consolas"/>
                <w:color w:val="3F5FBF"/>
                <w:kern w:val="0"/>
                <w:sz w:val="24"/>
                <w:szCs w:val="32"/>
              </w:rPr>
              <w:t xml:space="preserve"> td1 </w:t>
            </w:r>
            <w:r w:rsidRPr="005535D0">
              <w:rPr>
                <w:rFonts w:ascii="Consolas" w:hAnsi="Consolas" w:cs="Consolas"/>
                <w:color w:val="3F5FBF"/>
                <w:kern w:val="0"/>
                <w:sz w:val="24"/>
                <w:szCs w:val="32"/>
              </w:rPr>
              <w:t>在睡眠的时候另一个</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flag==0 </w:t>
            </w:r>
            <w:r w:rsidRPr="005535D0">
              <w:rPr>
                <w:rFonts w:ascii="Consolas" w:hAnsi="Consolas" w:cs="Consolas"/>
                <w:color w:val="3F5FBF"/>
                <w:kern w:val="0"/>
                <w:sz w:val="24"/>
                <w:szCs w:val="32"/>
              </w:rPr>
              <w:t>的对象（</w:t>
            </w:r>
            <w:r w:rsidRPr="005535D0">
              <w:rPr>
                <w:rFonts w:ascii="Consolas" w:hAnsi="Consolas" w:cs="Consolas"/>
                <w:color w:val="3F5FBF"/>
                <w:kern w:val="0"/>
                <w:sz w:val="24"/>
                <w:szCs w:val="32"/>
              </w:rPr>
              <w:t>td2</w:t>
            </w:r>
            <w:r w:rsidRPr="005535D0">
              <w:rPr>
                <w:rFonts w:ascii="Consolas" w:hAnsi="Consolas" w:cs="Consolas"/>
                <w:color w:val="3F5FBF"/>
                <w:kern w:val="0"/>
                <w:sz w:val="24"/>
                <w:szCs w:val="32"/>
              </w:rPr>
              <w:t>）线程启动，先锁定</w:t>
            </w:r>
            <w:r w:rsidRPr="005535D0">
              <w:rPr>
                <w:rFonts w:ascii="Consolas" w:hAnsi="Consolas" w:cs="Consolas"/>
                <w:color w:val="3F5FBF"/>
                <w:kern w:val="0"/>
                <w:sz w:val="24"/>
                <w:szCs w:val="32"/>
              </w:rPr>
              <w:t xml:space="preserve"> o2,</w:t>
            </w:r>
            <w:r w:rsidRPr="005535D0">
              <w:rPr>
                <w:rFonts w:ascii="Consolas" w:hAnsi="Consolas" w:cs="Consolas"/>
                <w:color w:val="3F5FBF"/>
                <w:kern w:val="0"/>
                <w:sz w:val="24"/>
                <w:szCs w:val="32"/>
              </w:rPr>
              <w:t>睡眠</w:t>
            </w:r>
            <w:r w:rsidRPr="005535D0">
              <w:rPr>
                <w:rFonts w:ascii="Consolas" w:hAnsi="Consolas" w:cs="Consolas"/>
                <w:color w:val="3F5FBF"/>
                <w:kern w:val="0"/>
                <w:sz w:val="24"/>
                <w:szCs w:val="32"/>
              </w:rPr>
              <w:t xml:space="preserve"> 500 </w:t>
            </w:r>
            <w:r w:rsidRPr="005535D0">
              <w:rPr>
                <w:rFonts w:ascii="Consolas" w:hAnsi="Consolas" w:cs="Consolas"/>
                <w:color w:val="3F5FBF"/>
                <w:kern w:val="0"/>
                <w:sz w:val="24"/>
                <w:szCs w:val="32"/>
              </w:rPr>
              <w:t>毫秒</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td1 </w:t>
            </w:r>
            <w:r w:rsidRPr="005535D0">
              <w:rPr>
                <w:rFonts w:ascii="Consolas" w:hAnsi="Consolas" w:cs="Consolas"/>
                <w:color w:val="3F5FBF"/>
                <w:kern w:val="0"/>
                <w:sz w:val="24"/>
                <w:szCs w:val="32"/>
              </w:rPr>
              <w:t>睡眠结束后需要锁定</w:t>
            </w:r>
            <w:r w:rsidRPr="005535D0">
              <w:rPr>
                <w:rFonts w:ascii="Consolas" w:hAnsi="Consolas" w:cs="Consolas"/>
                <w:color w:val="3F5FBF"/>
                <w:kern w:val="0"/>
                <w:sz w:val="24"/>
                <w:szCs w:val="32"/>
              </w:rPr>
              <w:t xml:space="preserve"> o2 </w:t>
            </w:r>
            <w:r w:rsidRPr="005535D0">
              <w:rPr>
                <w:rFonts w:ascii="Consolas" w:hAnsi="Consolas" w:cs="Consolas"/>
                <w:color w:val="3F5FBF"/>
                <w:kern w:val="0"/>
                <w:sz w:val="24"/>
                <w:szCs w:val="32"/>
              </w:rPr>
              <w:t>才能继续执行，而此时</w:t>
            </w:r>
            <w:r w:rsidRPr="005535D0">
              <w:rPr>
                <w:rFonts w:ascii="Consolas" w:hAnsi="Consolas" w:cs="Consolas"/>
                <w:color w:val="3F5FBF"/>
                <w:kern w:val="0"/>
                <w:sz w:val="24"/>
                <w:szCs w:val="32"/>
              </w:rPr>
              <w:t xml:space="preserve"> o2 </w:t>
            </w:r>
            <w:r w:rsidRPr="005535D0">
              <w:rPr>
                <w:rFonts w:ascii="Consolas" w:hAnsi="Consolas" w:cs="Consolas"/>
                <w:color w:val="3F5FBF"/>
                <w:kern w:val="0"/>
                <w:sz w:val="24"/>
                <w:szCs w:val="32"/>
              </w:rPr>
              <w:t>已被</w:t>
            </w:r>
            <w:r w:rsidRPr="005535D0">
              <w:rPr>
                <w:rFonts w:ascii="Consolas" w:hAnsi="Consolas" w:cs="Consolas"/>
                <w:color w:val="3F5FBF"/>
                <w:kern w:val="0"/>
                <w:sz w:val="24"/>
                <w:szCs w:val="32"/>
              </w:rPr>
              <w:t xml:space="preserve"> td2 </w:t>
            </w:r>
            <w:r w:rsidRPr="005535D0">
              <w:rPr>
                <w:rFonts w:ascii="Consolas" w:hAnsi="Consolas" w:cs="Consolas"/>
                <w:color w:val="3F5FBF"/>
                <w:kern w:val="0"/>
                <w:sz w:val="24"/>
                <w:szCs w:val="32"/>
              </w:rPr>
              <w:t>锁定；</w:t>
            </w:r>
            <w:r w:rsidRPr="005535D0">
              <w:rPr>
                <w:rFonts w:ascii="Consolas" w:hAnsi="Consolas" w:cs="Consolas"/>
                <w:color w:val="3F5FBF"/>
                <w:kern w:val="0"/>
                <w:sz w:val="24"/>
                <w:szCs w:val="32"/>
              </w:rPr>
              <w:t xml:space="preserve"> td2 </w:t>
            </w:r>
            <w:r w:rsidRPr="005535D0">
              <w:rPr>
                <w:rFonts w:ascii="Consolas" w:hAnsi="Consolas" w:cs="Consolas"/>
                <w:color w:val="3F5FBF"/>
                <w:kern w:val="0"/>
                <w:sz w:val="24"/>
                <w:szCs w:val="32"/>
              </w:rPr>
              <w:t>睡眠结束后需要锁定</w:t>
            </w:r>
            <w:r w:rsidRPr="005535D0">
              <w:rPr>
                <w:rFonts w:ascii="Consolas" w:hAnsi="Consolas" w:cs="Consolas"/>
                <w:color w:val="3F5FBF"/>
                <w:kern w:val="0"/>
                <w:sz w:val="24"/>
                <w:szCs w:val="32"/>
              </w:rPr>
              <w:t xml:space="preserve"> o1 </w:t>
            </w:r>
            <w:r w:rsidRPr="005535D0">
              <w:rPr>
                <w:rFonts w:ascii="Consolas" w:hAnsi="Consolas" w:cs="Consolas"/>
                <w:color w:val="3F5FBF"/>
                <w:kern w:val="0"/>
                <w:sz w:val="24"/>
                <w:szCs w:val="32"/>
              </w:rPr>
              <w:t>才能继续执行，而此时</w:t>
            </w:r>
            <w:r w:rsidRPr="005535D0">
              <w:rPr>
                <w:rFonts w:ascii="Consolas" w:hAnsi="Consolas" w:cs="Consolas"/>
                <w:color w:val="3F5FBF"/>
                <w:kern w:val="0"/>
                <w:sz w:val="24"/>
                <w:szCs w:val="32"/>
              </w:rPr>
              <w:t xml:space="preserve"> o1 </w:t>
            </w:r>
            <w:r w:rsidRPr="005535D0">
              <w:rPr>
                <w:rFonts w:ascii="Consolas" w:hAnsi="Consolas" w:cs="Consolas"/>
                <w:color w:val="3F5FBF"/>
                <w:kern w:val="0"/>
                <w:sz w:val="24"/>
                <w:szCs w:val="32"/>
              </w:rPr>
              <w:t>已被</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 td1 </w:t>
            </w:r>
            <w:r w:rsidRPr="005535D0">
              <w:rPr>
                <w:rFonts w:ascii="Consolas" w:hAnsi="Consolas" w:cs="Consolas"/>
                <w:color w:val="3F5FBF"/>
                <w:kern w:val="0"/>
                <w:sz w:val="24"/>
                <w:szCs w:val="32"/>
              </w:rPr>
              <w:t>锁定；</w:t>
            </w:r>
            <w:r w:rsidRPr="005535D0">
              <w:rPr>
                <w:rFonts w:ascii="Consolas" w:hAnsi="Consolas" w:cs="Consolas"/>
                <w:color w:val="3F5FBF"/>
                <w:kern w:val="0"/>
                <w:sz w:val="24"/>
                <w:szCs w:val="32"/>
              </w:rPr>
              <w:t xml:space="preserve"> td1</w:t>
            </w:r>
            <w:r w:rsidRPr="005535D0">
              <w:rPr>
                <w:rFonts w:ascii="Consolas" w:hAnsi="Consolas" w:cs="Consolas"/>
                <w:color w:val="3F5FBF"/>
                <w:kern w:val="0"/>
                <w:sz w:val="24"/>
                <w:szCs w:val="32"/>
              </w:rPr>
              <w:t>、</w:t>
            </w:r>
            <w:r w:rsidRPr="005535D0">
              <w:rPr>
                <w:rFonts w:ascii="Consolas" w:hAnsi="Consolas" w:cs="Consolas"/>
                <w:color w:val="3F5FBF"/>
                <w:kern w:val="0"/>
                <w:sz w:val="24"/>
                <w:szCs w:val="32"/>
              </w:rPr>
              <w:t xml:space="preserve">td2 </w:t>
            </w:r>
            <w:r w:rsidRPr="005535D0">
              <w:rPr>
                <w:rFonts w:ascii="Consolas" w:hAnsi="Consolas" w:cs="Consolas"/>
                <w:color w:val="3F5FBF"/>
                <w:kern w:val="0"/>
                <w:sz w:val="24"/>
                <w:szCs w:val="32"/>
              </w:rPr>
              <w:t>相互等待，都需要得到对方锁定的资源才能继续执行，从而死锁。</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5FBF"/>
                <w:kern w:val="0"/>
                <w:sz w:val="24"/>
                <w:szCs w:val="32"/>
              </w:rPr>
              <w:t xml:space="preserve">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b/>
                <w:bCs/>
                <w:color w:val="7F0055"/>
                <w:kern w:val="0"/>
                <w:sz w:val="24"/>
                <w:szCs w:val="32"/>
              </w:rPr>
              <w:t>public</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class</w:t>
            </w:r>
            <w:r w:rsidRPr="005535D0">
              <w:rPr>
                <w:rFonts w:ascii="Consolas" w:hAnsi="Consolas" w:cs="Consolas"/>
                <w:color w:val="000000"/>
                <w:kern w:val="0"/>
                <w:sz w:val="24"/>
                <w:szCs w:val="32"/>
              </w:rPr>
              <w:t xml:space="preserve"> </w:t>
            </w:r>
            <w:proofErr w:type="spellStart"/>
            <w:r w:rsidRPr="005535D0">
              <w:rPr>
                <w:rFonts w:ascii="Consolas" w:hAnsi="Consolas" w:cs="Consolas"/>
                <w:color w:val="000000"/>
                <w:kern w:val="0"/>
                <w:sz w:val="24"/>
                <w:szCs w:val="32"/>
              </w:rPr>
              <w:t>DeadLock</w:t>
            </w:r>
            <w:proofErr w:type="spellEnd"/>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implements</w:t>
            </w:r>
            <w:r w:rsidRPr="005535D0">
              <w:rPr>
                <w:rFonts w:ascii="Consolas" w:hAnsi="Consolas" w:cs="Consolas"/>
                <w:color w:val="000000"/>
                <w:kern w:val="0"/>
                <w:sz w:val="24"/>
                <w:szCs w:val="32"/>
              </w:rPr>
              <w:t xml:space="preserve"> Runnable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public</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int</w:t>
            </w:r>
            <w:r w:rsidRPr="005535D0">
              <w:rPr>
                <w:rFonts w:ascii="Consolas" w:hAnsi="Consolas" w:cs="Consolas"/>
                <w:color w:val="000000"/>
                <w:kern w:val="0"/>
                <w:sz w:val="24"/>
                <w:szCs w:val="32"/>
              </w:rPr>
              <w:t xml:space="preserve"> </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 xml:space="preserve"> = 1;</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3F7F5F"/>
                <w:kern w:val="0"/>
                <w:sz w:val="24"/>
                <w:szCs w:val="32"/>
              </w:rPr>
              <w:t xml:space="preserve">// </w:t>
            </w:r>
            <w:r w:rsidRPr="005535D0">
              <w:rPr>
                <w:rFonts w:ascii="Consolas" w:hAnsi="Consolas" w:cs="Consolas"/>
                <w:color w:val="3F7F5F"/>
                <w:kern w:val="0"/>
                <w:sz w:val="24"/>
                <w:szCs w:val="32"/>
              </w:rPr>
              <w:t>静态对象是类的所有对象共享的</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lastRenderedPageBreak/>
              <w:tab/>
            </w:r>
            <w:r w:rsidRPr="005535D0">
              <w:rPr>
                <w:rFonts w:ascii="Consolas" w:hAnsi="Consolas" w:cs="Consolas"/>
                <w:b/>
                <w:bCs/>
                <w:color w:val="7F0055"/>
                <w:kern w:val="0"/>
                <w:sz w:val="24"/>
                <w:szCs w:val="32"/>
              </w:rPr>
              <w:t>private</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static</w:t>
            </w:r>
            <w:r w:rsidRPr="005535D0">
              <w:rPr>
                <w:rFonts w:ascii="Consolas" w:hAnsi="Consolas" w:cs="Consolas"/>
                <w:color w:val="000000"/>
                <w:kern w:val="0"/>
                <w:sz w:val="24"/>
                <w:szCs w:val="32"/>
              </w:rPr>
              <w:t xml:space="preserve"> Object </w:t>
            </w:r>
            <w:r w:rsidRPr="005535D0">
              <w:rPr>
                <w:rFonts w:ascii="Consolas" w:hAnsi="Consolas" w:cs="Consolas"/>
                <w:i/>
                <w:iCs/>
                <w:color w:val="0000C0"/>
                <w:kern w:val="0"/>
                <w:sz w:val="24"/>
                <w:szCs w:val="32"/>
              </w:rPr>
              <w:t>o1</w:t>
            </w:r>
            <w:r w:rsidRPr="005535D0">
              <w:rPr>
                <w:rFonts w:ascii="Consolas" w:hAnsi="Consolas" w:cs="Consolas"/>
                <w:color w:val="000000"/>
                <w:kern w:val="0"/>
                <w:sz w:val="24"/>
                <w:szCs w:val="32"/>
              </w:rPr>
              <w:t xml:space="preserve"> = </w:t>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Object(), </w:t>
            </w:r>
            <w:r w:rsidRPr="005535D0">
              <w:rPr>
                <w:rFonts w:ascii="Consolas" w:hAnsi="Consolas" w:cs="Consolas"/>
                <w:i/>
                <w:iCs/>
                <w:color w:val="0000C0"/>
                <w:kern w:val="0"/>
                <w:sz w:val="24"/>
                <w:szCs w:val="32"/>
              </w:rPr>
              <w:t>o2</w:t>
            </w:r>
            <w:r w:rsidRPr="005535D0">
              <w:rPr>
                <w:rFonts w:ascii="Consolas" w:hAnsi="Consolas" w:cs="Consolas"/>
                <w:color w:val="000000"/>
                <w:kern w:val="0"/>
                <w:sz w:val="24"/>
                <w:szCs w:val="32"/>
              </w:rPr>
              <w:t xml:space="preserve"> = </w:t>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Object();</w:t>
            </w:r>
          </w:p>
          <w:p w:rsidR="005535D0" w:rsidRPr="005535D0" w:rsidRDefault="005535D0" w:rsidP="005535D0">
            <w:pPr>
              <w:autoSpaceDE w:val="0"/>
              <w:autoSpaceDN w:val="0"/>
              <w:adjustRightInd w:val="0"/>
              <w:jc w:val="left"/>
              <w:rPr>
                <w:rFonts w:ascii="Consolas" w:hAnsi="Consolas" w:cs="Consolas"/>
                <w:kern w:val="0"/>
                <w:sz w:val="24"/>
                <w:szCs w:val="32"/>
              </w:rPr>
            </w:pP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public</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void</w:t>
            </w:r>
            <w:r w:rsidRPr="005535D0">
              <w:rPr>
                <w:rFonts w:ascii="Consolas" w:hAnsi="Consolas" w:cs="Consolas"/>
                <w:color w:val="000000"/>
                <w:kern w:val="0"/>
                <w:sz w:val="24"/>
                <w:szCs w:val="32"/>
              </w:rPr>
              <w:t xml:space="preserve"> run()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System.</w:t>
            </w:r>
            <w:r w:rsidRPr="005535D0">
              <w:rPr>
                <w:rFonts w:ascii="Consolas" w:hAnsi="Consolas" w:cs="Consolas"/>
                <w:b/>
                <w:bCs/>
                <w:i/>
                <w:iCs/>
                <w:color w:val="0000C0"/>
                <w:kern w:val="0"/>
                <w:sz w:val="24"/>
                <w:szCs w:val="32"/>
              </w:rPr>
              <w:t>out</w:t>
            </w:r>
            <w:r w:rsidRPr="005535D0">
              <w:rPr>
                <w:rFonts w:ascii="Consolas" w:hAnsi="Consolas" w:cs="Consolas"/>
                <w:color w:val="000000"/>
                <w:kern w:val="0"/>
                <w:sz w:val="24"/>
                <w:szCs w:val="32"/>
              </w:rPr>
              <w:t>.println</w:t>
            </w:r>
            <w:proofErr w:type="spellEnd"/>
            <w:r w:rsidRPr="005535D0">
              <w:rPr>
                <w:rFonts w:ascii="Consolas" w:hAnsi="Consolas" w:cs="Consolas"/>
                <w:color w:val="000000"/>
                <w:kern w:val="0"/>
                <w:sz w:val="24"/>
                <w:szCs w:val="32"/>
              </w:rPr>
              <w:t>(</w:t>
            </w:r>
            <w:r w:rsidRPr="005535D0">
              <w:rPr>
                <w:rFonts w:ascii="Consolas" w:hAnsi="Consolas" w:cs="Consolas"/>
                <w:color w:val="2A00FF"/>
                <w:kern w:val="0"/>
                <w:sz w:val="24"/>
                <w:szCs w:val="32"/>
              </w:rPr>
              <w:t>"flag="</w:t>
            </w:r>
            <w:r w:rsidRPr="005535D0">
              <w:rPr>
                <w:rFonts w:ascii="Consolas" w:hAnsi="Consolas" w:cs="Consolas"/>
                <w:color w:val="000000"/>
                <w:kern w:val="0"/>
                <w:sz w:val="24"/>
                <w:szCs w:val="32"/>
              </w:rPr>
              <w:t xml:space="preserve"> + </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if</w:t>
            </w:r>
            <w:r w:rsidRPr="005535D0">
              <w:rPr>
                <w:rFonts w:ascii="Consolas" w:hAnsi="Consolas" w:cs="Consolas"/>
                <w:color w:val="000000"/>
                <w:kern w:val="0"/>
                <w:sz w:val="24"/>
                <w:szCs w:val="32"/>
              </w:rPr>
              <w:t xml:space="preserve"> (</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 xml:space="preserve"> == 1)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synchronized</w:t>
            </w:r>
            <w:r w:rsidRPr="005535D0">
              <w:rPr>
                <w:rFonts w:ascii="Consolas" w:hAnsi="Consolas" w:cs="Consolas"/>
                <w:color w:val="000000"/>
                <w:kern w:val="0"/>
                <w:sz w:val="24"/>
                <w:szCs w:val="32"/>
              </w:rPr>
              <w:t xml:space="preserve"> (</w:t>
            </w:r>
            <w:r w:rsidRPr="005535D0">
              <w:rPr>
                <w:rFonts w:ascii="Consolas" w:hAnsi="Consolas" w:cs="Consolas"/>
                <w:i/>
                <w:iCs/>
                <w:color w:val="0000C0"/>
                <w:kern w:val="0"/>
                <w:sz w:val="24"/>
                <w:szCs w:val="32"/>
              </w:rPr>
              <w:t>o1</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try</w:t>
            </w:r>
            <w:r w:rsidRPr="005535D0">
              <w:rPr>
                <w:rFonts w:ascii="Consolas" w:hAnsi="Consolas" w:cs="Consolas"/>
                <w:color w:val="000000"/>
                <w:kern w:val="0"/>
                <w:sz w:val="24"/>
                <w:szCs w:val="32"/>
              </w:rPr>
              <w:t xml:space="preserve">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Thread.</w:t>
            </w:r>
            <w:r w:rsidRPr="005535D0">
              <w:rPr>
                <w:rFonts w:ascii="Consolas" w:hAnsi="Consolas" w:cs="Consolas"/>
                <w:i/>
                <w:iCs/>
                <w:color w:val="000000"/>
                <w:kern w:val="0"/>
                <w:sz w:val="24"/>
                <w:szCs w:val="32"/>
              </w:rPr>
              <w:t>sleep</w:t>
            </w:r>
            <w:proofErr w:type="spellEnd"/>
            <w:r w:rsidRPr="005535D0">
              <w:rPr>
                <w:rFonts w:ascii="Consolas" w:hAnsi="Consolas" w:cs="Consolas"/>
                <w:color w:val="000000"/>
                <w:kern w:val="0"/>
                <w:sz w:val="24"/>
                <w:szCs w:val="32"/>
              </w:rPr>
              <w:t>(500);</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 xml:space="preserve">} </w:t>
            </w:r>
            <w:r w:rsidRPr="005535D0">
              <w:rPr>
                <w:rFonts w:ascii="Consolas" w:hAnsi="Consolas" w:cs="Consolas"/>
                <w:b/>
                <w:bCs/>
                <w:color w:val="7F0055"/>
                <w:kern w:val="0"/>
                <w:sz w:val="24"/>
                <w:szCs w:val="32"/>
              </w:rPr>
              <w:t>catch</w:t>
            </w:r>
            <w:r w:rsidRPr="005535D0">
              <w:rPr>
                <w:rFonts w:ascii="Consolas" w:hAnsi="Consolas" w:cs="Consolas"/>
                <w:color w:val="000000"/>
                <w:kern w:val="0"/>
                <w:sz w:val="24"/>
                <w:szCs w:val="32"/>
              </w:rPr>
              <w:t xml:space="preserve"> (Exception </w:t>
            </w:r>
            <w:r w:rsidRPr="005535D0">
              <w:rPr>
                <w:rFonts w:ascii="Consolas" w:hAnsi="Consolas" w:cs="Consolas"/>
                <w:color w:val="6A3E3E"/>
                <w:kern w:val="0"/>
                <w:sz w:val="24"/>
                <w:szCs w:val="32"/>
              </w:rPr>
              <w:t>e</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6A3E3E"/>
                <w:kern w:val="0"/>
                <w:sz w:val="24"/>
                <w:szCs w:val="32"/>
              </w:rPr>
              <w:t>e</w:t>
            </w:r>
            <w:r w:rsidRPr="005535D0">
              <w:rPr>
                <w:rFonts w:ascii="Consolas" w:hAnsi="Consolas" w:cs="Consolas"/>
                <w:color w:val="000000"/>
                <w:kern w:val="0"/>
                <w:sz w:val="24"/>
                <w:szCs w:val="32"/>
              </w:rPr>
              <w:t>.printStackTrace</w:t>
            </w:r>
            <w:proofErr w:type="spellEnd"/>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synchronized</w:t>
            </w:r>
            <w:r w:rsidRPr="005535D0">
              <w:rPr>
                <w:rFonts w:ascii="Consolas" w:hAnsi="Consolas" w:cs="Consolas"/>
                <w:color w:val="000000"/>
                <w:kern w:val="0"/>
                <w:sz w:val="24"/>
                <w:szCs w:val="32"/>
              </w:rPr>
              <w:t xml:space="preserve"> (</w:t>
            </w:r>
            <w:r w:rsidRPr="005535D0">
              <w:rPr>
                <w:rFonts w:ascii="Consolas" w:hAnsi="Consolas" w:cs="Consolas"/>
                <w:i/>
                <w:iCs/>
                <w:color w:val="0000C0"/>
                <w:kern w:val="0"/>
                <w:sz w:val="24"/>
                <w:szCs w:val="32"/>
              </w:rPr>
              <w:t>o2</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System.</w:t>
            </w:r>
            <w:r w:rsidRPr="005535D0">
              <w:rPr>
                <w:rFonts w:ascii="Consolas" w:hAnsi="Consolas" w:cs="Consolas"/>
                <w:b/>
                <w:bCs/>
                <w:i/>
                <w:iCs/>
                <w:color w:val="0000C0"/>
                <w:kern w:val="0"/>
                <w:sz w:val="24"/>
                <w:szCs w:val="32"/>
              </w:rPr>
              <w:t>out</w:t>
            </w:r>
            <w:r w:rsidRPr="005535D0">
              <w:rPr>
                <w:rFonts w:ascii="Consolas" w:hAnsi="Consolas" w:cs="Consolas"/>
                <w:color w:val="000000"/>
                <w:kern w:val="0"/>
                <w:sz w:val="24"/>
                <w:szCs w:val="32"/>
              </w:rPr>
              <w:t>.println</w:t>
            </w:r>
            <w:proofErr w:type="spellEnd"/>
            <w:r w:rsidRPr="005535D0">
              <w:rPr>
                <w:rFonts w:ascii="Consolas" w:hAnsi="Consolas" w:cs="Consolas"/>
                <w:color w:val="000000"/>
                <w:kern w:val="0"/>
                <w:sz w:val="24"/>
                <w:szCs w:val="32"/>
              </w:rPr>
              <w:t>(</w:t>
            </w:r>
            <w:r w:rsidRPr="005535D0">
              <w:rPr>
                <w:rFonts w:ascii="Consolas" w:hAnsi="Consolas" w:cs="Consolas"/>
                <w:color w:val="2A00FF"/>
                <w:kern w:val="0"/>
                <w:sz w:val="24"/>
                <w:szCs w:val="32"/>
              </w:rPr>
              <w:t>"1"</w:t>
            </w:r>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if</w:t>
            </w:r>
            <w:r w:rsidRPr="005535D0">
              <w:rPr>
                <w:rFonts w:ascii="Consolas" w:hAnsi="Consolas" w:cs="Consolas"/>
                <w:color w:val="000000"/>
                <w:kern w:val="0"/>
                <w:sz w:val="24"/>
                <w:szCs w:val="32"/>
              </w:rPr>
              <w:t xml:space="preserve"> (</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 xml:space="preserve"> == 0)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synchronized</w:t>
            </w:r>
            <w:r w:rsidRPr="005535D0">
              <w:rPr>
                <w:rFonts w:ascii="Consolas" w:hAnsi="Consolas" w:cs="Consolas"/>
                <w:color w:val="000000"/>
                <w:kern w:val="0"/>
                <w:sz w:val="24"/>
                <w:szCs w:val="32"/>
              </w:rPr>
              <w:t xml:space="preserve"> (</w:t>
            </w:r>
            <w:r w:rsidRPr="005535D0">
              <w:rPr>
                <w:rFonts w:ascii="Consolas" w:hAnsi="Consolas" w:cs="Consolas"/>
                <w:i/>
                <w:iCs/>
                <w:color w:val="0000C0"/>
                <w:kern w:val="0"/>
                <w:sz w:val="24"/>
                <w:szCs w:val="32"/>
              </w:rPr>
              <w:t>o2</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try</w:t>
            </w:r>
            <w:r w:rsidRPr="005535D0">
              <w:rPr>
                <w:rFonts w:ascii="Consolas" w:hAnsi="Consolas" w:cs="Consolas"/>
                <w:color w:val="000000"/>
                <w:kern w:val="0"/>
                <w:sz w:val="24"/>
                <w:szCs w:val="32"/>
              </w:rPr>
              <w:t xml:space="preserve">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Thread.</w:t>
            </w:r>
            <w:r w:rsidRPr="005535D0">
              <w:rPr>
                <w:rFonts w:ascii="Consolas" w:hAnsi="Consolas" w:cs="Consolas"/>
                <w:i/>
                <w:iCs/>
                <w:color w:val="000000"/>
                <w:kern w:val="0"/>
                <w:sz w:val="24"/>
                <w:szCs w:val="32"/>
              </w:rPr>
              <w:t>sleep</w:t>
            </w:r>
            <w:proofErr w:type="spellEnd"/>
            <w:r w:rsidRPr="005535D0">
              <w:rPr>
                <w:rFonts w:ascii="Consolas" w:hAnsi="Consolas" w:cs="Consolas"/>
                <w:color w:val="000000"/>
                <w:kern w:val="0"/>
                <w:sz w:val="24"/>
                <w:szCs w:val="32"/>
              </w:rPr>
              <w:t>(500);</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 xml:space="preserve">} </w:t>
            </w:r>
            <w:r w:rsidRPr="005535D0">
              <w:rPr>
                <w:rFonts w:ascii="Consolas" w:hAnsi="Consolas" w:cs="Consolas"/>
                <w:b/>
                <w:bCs/>
                <w:color w:val="7F0055"/>
                <w:kern w:val="0"/>
                <w:sz w:val="24"/>
                <w:szCs w:val="32"/>
              </w:rPr>
              <w:t>catch</w:t>
            </w:r>
            <w:r w:rsidRPr="005535D0">
              <w:rPr>
                <w:rFonts w:ascii="Consolas" w:hAnsi="Consolas" w:cs="Consolas"/>
                <w:color w:val="000000"/>
                <w:kern w:val="0"/>
                <w:sz w:val="24"/>
                <w:szCs w:val="32"/>
              </w:rPr>
              <w:t xml:space="preserve"> (Exception </w:t>
            </w:r>
            <w:r w:rsidRPr="005535D0">
              <w:rPr>
                <w:rFonts w:ascii="Consolas" w:hAnsi="Consolas" w:cs="Consolas"/>
                <w:color w:val="6A3E3E"/>
                <w:kern w:val="0"/>
                <w:sz w:val="24"/>
                <w:szCs w:val="32"/>
              </w:rPr>
              <w:t>e</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6A3E3E"/>
                <w:kern w:val="0"/>
                <w:sz w:val="24"/>
                <w:szCs w:val="32"/>
              </w:rPr>
              <w:t>e</w:t>
            </w:r>
            <w:r w:rsidRPr="005535D0">
              <w:rPr>
                <w:rFonts w:ascii="Consolas" w:hAnsi="Consolas" w:cs="Consolas"/>
                <w:color w:val="000000"/>
                <w:kern w:val="0"/>
                <w:sz w:val="24"/>
                <w:szCs w:val="32"/>
              </w:rPr>
              <w:t>.printStackTrace</w:t>
            </w:r>
            <w:proofErr w:type="spellEnd"/>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synchronized</w:t>
            </w:r>
            <w:r w:rsidRPr="005535D0">
              <w:rPr>
                <w:rFonts w:ascii="Consolas" w:hAnsi="Consolas" w:cs="Consolas"/>
                <w:color w:val="000000"/>
                <w:kern w:val="0"/>
                <w:sz w:val="24"/>
                <w:szCs w:val="32"/>
              </w:rPr>
              <w:t xml:space="preserve"> (</w:t>
            </w:r>
            <w:r w:rsidRPr="005535D0">
              <w:rPr>
                <w:rFonts w:ascii="Consolas" w:hAnsi="Consolas" w:cs="Consolas"/>
                <w:i/>
                <w:iCs/>
                <w:color w:val="0000C0"/>
                <w:kern w:val="0"/>
                <w:sz w:val="24"/>
                <w:szCs w:val="32"/>
              </w:rPr>
              <w:t>o1</w:t>
            </w:r>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System.</w:t>
            </w:r>
            <w:r w:rsidRPr="005535D0">
              <w:rPr>
                <w:rFonts w:ascii="Consolas" w:hAnsi="Consolas" w:cs="Consolas"/>
                <w:b/>
                <w:bCs/>
                <w:i/>
                <w:iCs/>
                <w:color w:val="0000C0"/>
                <w:kern w:val="0"/>
                <w:sz w:val="24"/>
                <w:szCs w:val="32"/>
              </w:rPr>
              <w:t>out</w:t>
            </w:r>
            <w:r w:rsidRPr="005535D0">
              <w:rPr>
                <w:rFonts w:ascii="Consolas" w:hAnsi="Consolas" w:cs="Consolas"/>
                <w:color w:val="000000"/>
                <w:kern w:val="0"/>
                <w:sz w:val="24"/>
                <w:szCs w:val="32"/>
              </w:rPr>
              <w:t>.println</w:t>
            </w:r>
            <w:proofErr w:type="spellEnd"/>
            <w:r w:rsidRPr="005535D0">
              <w:rPr>
                <w:rFonts w:ascii="Consolas" w:hAnsi="Consolas" w:cs="Consolas"/>
                <w:color w:val="000000"/>
                <w:kern w:val="0"/>
                <w:sz w:val="24"/>
                <w:szCs w:val="32"/>
              </w:rPr>
              <w:t>(</w:t>
            </w:r>
            <w:r w:rsidRPr="005535D0">
              <w:rPr>
                <w:rFonts w:ascii="Consolas" w:hAnsi="Consolas" w:cs="Consolas"/>
                <w:color w:val="2A00FF"/>
                <w:kern w:val="0"/>
                <w:sz w:val="24"/>
                <w:szCs w:val="32"/>
              </w:rPr>
              <w:t>"0"</w:t>
            </w:r>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t>}</w:t>
            </w:r>
          </w:p>
          <w:p w:rsidR="005535D0" w:rsidRPr="005535D0" w:rsidRDefault="005535D0" w:rsidP="005535D0">
            <w:pPr>
              <w:autoSpaceDE w:val="0"/>
              <w:autoSpaceDN w:val="0"/>
              <w:adjustRightInd w:val="0"/>
              <w:jc w:val="left"/>
              <w:rPr>
                <w:rFonts w:ascii="Consolas" w:hAnsi="Consolas" w:cs="Consolas"/>
                <w:kern w:val="0"/>
                <w:sz w:val="24"/>
                <w:szCs w:val="32"/>
              </w:rPr>
            </w:pP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public</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static</w:t>
            </w:r>
            <w:r w:rsidRPr="005535D0">
              <w:rPr>
                <w:rFonts w:ascii="Consolas" w:hAnsi="Consolas" w:cs="Consolas"/>
                <w:color w:val="000000"/>
                <w:kern w:val="0"/>
                <w:sz w:val="24"/>
                <w:szCs w:val="32"/>
              </w:rPr>
              <w:t xml:space="preserve"> </w:t>
            </w:r>
            <w:r w:rsidRPr="005535D0">
              <w:rPr>
                <w:rFonts w:ascii="Consolas" w:hAnsi="Consolas" w:cs="Consolas"/>
                <w:b/>
                <w:bCs/>
                <w:color w:val="7F0055"/>
                <w:kern w:val="0"/>
                <w:sz w:val="24"/>
                <w:szCs w:val="32"/>
              </w:rPr>
              <w:t>void</w:t>
            </w:r>
            <w:r w:rsidRPr="005535D0">
              <w:rPr>
                <w:rFonts w:ascii="Consolas" w:hAnsi="Consolas" w:cs="Consolas"/>
                <w:color w:val="000000"/>
                <w:kern w:val="0"/>
                <w:sz w:val="24"/>
                <w:szCs w:val="32"/>
              </w:rPr>
              <w:t xml:space="preserve"> </w:t>
            </w:r>
            <w:r w:rsidRPr="005535D0">
              <w:rPr>
                <w:rFonts w:ascii="Consolas" w:hAnsi="Consolas" w:cs="Consolas"/>
                <w:color w:val="000000"/>
                <w:kern w:val="0"/>
                <w:sz w:val="24"/>
                <w:szCs w:val="32"/>
                <w:highlight w:val="lightGray"/>
              </w:rPr>
              <w:t>main</w:t>
            </w:r>
            <w:r w:rsidRPr="005535D0">
              <w:rPr>
                <w:rFonts w:ascii="Consolas" w:hAnsi="Consolas" w:cs="Consolas"/>
                <w:color w:val="000000"/>
                <w:kern w:val="0"/>
                <w:sz w:val="24"/>
                <w:szCs w:val="32"/>
              </w:rPr>
              <w:t xml:space="preserve">(String[] </w:t>
            </w:r>
            <w:proofErr w:type="spellStart"/>
            <w:r w:rsidRPr="005535D0">
              <w:rPr>
                <w:rFonts w:ascii="Consolas" w:hAnsi="Consolas" w:cs="Consolas"/>
                <w:color w:val="6A3E3E"/>
                <w:kern w:val="0"/>
                <w:sz w:val="24"/>
                <w:szCs w:val="32"/>
              </w:rPr>
              <w:t>args</w:t>
            </w:r>
            <w:proofErr w:type="spellEnd"/>
            <w:r w:rsidRPr="005535D0">
              <w:rPr>
                <w:rFonts w:ascii="Consolas" w:hAnsi="Consolas" w:cs="Consolas"/>
                <w:color w:val="000000"/>
                <w:kern w:val="0"/>
                <w:sz w:val="24"/>
                <w:szCs w:val="32"/>
              </w:rPr>
              <w:t>) {</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DeadLock</w:t>
            </w:r>
            <w:proofErr w:type="spellEnd"/>
            <w:r w:rsidRPr="005535D0">
              <w:rPr>
                <w:rFonts w:ascii="Consolas" w:hAnsi="Consolas" w:cs="Consolas"/>
                <w:color w:val="000000"/>
                <w:kern w:val="0"/>
                <w:sz w:val="24"/>
                <w:szCs w:val="32"/>
              </w:rPr>
              <w:t xml:space="preserve"> </w:t>
            </w:r>
            <w:r w:rsidRPr="005535D0">
              <w:rPr>
                <w:rFonts w:ascii="Consolas" w:hAnsi="Consolas" w:cs="Consolas"/>
                <w:color w:val="6A3E3E"/>
                <w:kern w:val="0"/>
                <w:sz w:val="24"/>
                <w:szCs w:val="32"/>
              </w:rPr>
              <w:t>td1</w:t>
            </w:r>
            <w:r w:rsidRPr="005535D0">
              <w:rPr>
                <w:rFonts w:ascii="Consolas" w:hAnsi="Consolas" w:cs="Consolas"/>
                <w:color w:val="000000"/>
                <w:kern w:val="0"/>
                <w:sz w:val="24"/>
                <w:szCs w:val="32"/>
              </w:rPr>
              <w:t xml:space="preserve"> = </w:t>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w:t>
            </w:r>
            <w:proofErr w:type="spellStart"/>
            <w:r w:rsidRPr="005535D0">
              <w:rPr>
                <w:rFonts w:ascii="Consolas" w:hAnsi="Consolas" w:cs="Consolas"/>
                <w:color w:val="000000"/>
                <w:kern w:val="0"/>
                <w:sz w:val="24"/>
                <w:szCs w:val="32"/>
              </w:rPr>
              <w:t>DeadLock</w:t>
            </w:r>
            <w:proofErr w:type="spellEnd"/>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proofErr w:type="spellStart"/>
            <w:r w:rsidRPr="005535D0">
              <w:rPr>
                <w:rFonts w:ascii="Consolas" w:hAnsi="Consolas" w:cs="Consolas"/>
                <w:color w:val="000000"/>
                <w:kern w:val="0"/>
                <w:sz w:val="24"/>
                <w:szCs w:val="32"/>
              </w:rPr>
              <w:t>DeadLock</w:t>
            </w:r>
            <w:proofErr w:type="spellEnd"/>
            <w:r w:rsidRPr="005535D0">
              <w:rPr>
                <w:rFonts w:ascii="Consolas" w:hAnsi="Consolas" w:cs="Consolas"/>
                <w:color w:val="000000"/>
                <w:kern w:val="0"/>
                <w:sz w:val="24"/>
                <w:szCs w:val="32"/>
              </w:rPr>
              <w:t xml:space="preserve"> </w:t>
            </w:r>
            <w:r w:rsidRPr="005535D0">
              <w:rPr>
                <w:rFonts w:ascii="Consolas" w:hAnsi="Consolas" w:cs="Consolas"/>
                <w:color w:val="6A3E3E"/>
                <w:kern w:val="0"/>
                <w:sz w:val="24"/>
                <w:szCs w:val="32"/>
              </w:rPr>
              <w:t>td2</w:t>
            </w:r>
            <w:r w:rsidRPr="005535D0">
              <w:rPr>
                <w:rFonts w:ascii="Consolas" w:hAnsi="Consolas" w:cs="Consolas"/>
                <w:color w:val="000000"/>
                <w:kern w:val="0"/>
                <w:sz w:val="24"/>
                <w:szCs w:val="32"/>
              </w:rPr>
              <w:t xml:space="preserve"> = </w:t>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w:t>
            </w:r>
            <w:proofErr w:type="spellStart"/>
            <w:r w:rsidRPr="005535D0">
              <w:rPr>
                <w:rFonts w:ascii="Consolas" w:hAnsi="Consolas" w:cs="Consolas"/>
                <w:color w:val="000000"/>
                <w:kern w:val="0"/>
                <w:sz w:val="24"/>
                <w:szCs w:val="32"/>
              </w:rPr>
              <w:t>DeadLock</w:t>
            </w:r>
            <w:proofErr w:type="spellEnd"/>
            <w:r w:rsidRPr="005535D0">
              <w:rPr>
                <w:rFonts w:ascii="Consolas" w:hAnsi="Consolas" w:cs="Consolas"/>
                <w:color w:val="000000"/>
                <w:kern w:val="0"/>
                <w:sz w:val="24"/>
                <w:szCs w:val="32"/>
              </w:rPr>
              <w: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6A3E3E"/>
                <w:kern w:val="0"/>
                <w:sz w:val="24"/>
                <w:szCs w:val="32"/>
              </w:rPr>
              <w:t>td1</w:t>
            </w:r>
            <w:r w:rsidRPr="005535D0">
              <w:rPr>
                <w:rFonts w:ascii="Consolas" w:hAnsi="Consolas" w:cs="Consolas"/>
                <w:color w:val="000000"/>
                <w:kern w:val="0"/>
                <w:sz w:val="24"/>
                <w:szCs w:val="32"/>
              </w:rPr>
              <w:t>.</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 xml:space="preserve"> = 1;</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6A3E3E"/>
                <w:kern w:val="0"/>
                <w:sz w:val="24"/>
                <w:szCs w:val="32"/>
              </w:rPr>
              <w:t>td2</w:t>
            </w:r>
            <w:r w:rsidRPr="005535D0">
              <w:rPr>
                <w:rFonts w:ascii="Consolas" w:hAnsi="Consolas" w:cs="Consolas"/>
                <w:color w:val="000000"/>
                <w:kern w:val="0"/>
                <w:sz w:val="24"/>
                <w:szCs w:val="32"/>
              </w:rPr>
              <w:t>.</w:t>
            </w:r>
            <w:r w:rsidRPr="005535D0">
              <w:rPr>
                <w:rFonts w:ascii="Consolas" w:hAnsi="Consolas" w:cs="Consolas"/>
                <w:color w:val="0000C0"/>
                <w:kern w:val="0"/>
                <w:sz w:val="24"/>
                <w:szCs w:val="32"/>
              </w:rPr>
              <w:t>flag</w:t>
            </w:r>
            <w:r w:rsidRPr="005535D0">
              <w:rPr>
                <w:rFonts w:ascii="Consolas" w:hAnsi="Consolas" w:cs="Consolas"/>
                <w:color w:val="000000"/>
                <w:kern w:val="0"/>
                <w:sz w:val="24"/>
                <w:szCs w:val="32"/>
              </w:rPr>
              <w:t xml:space="preserve"> = 0;</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3F7F5F"/>
                <w:kern w:val="0"/>
                <w:sz w:val="24"/>
                <w:szCs w:val="32"/>
              </w:rPr>
              <w:t xml:space="preserve">// td1,td2 </w:t>
            </w:r>
            <w:r w:rsidRPr="005535D0">
              <w:rPr>
                <w:rFonts w:ascii="Consolas" w:hAnsi="Consolas" w:cs="Consolas"/>
                <w:color w:val="3F7F5F"/>
                <w:kern w:val="0"/>
                <w:sz w:val="24"/>
                <w:szCs w:val="32"/>
              </w:rPr>
              <w:t>都处于可执行状态，但</w:t>
            </w:r>
            <w:r w:rsidRPr="005535D0">
              <w:rPr>
                <w:rFonts w:ascii="Consolas" w:hAnsi="Consolas" w:cs="Consolas"/>
                <w:color w:val="3F7F5F"/>
                <w:kern w:val="0"/>
                <w:sz w:val="24"/>
                <w:szCs w:val="32"/>
              </w:rPr>
              <w:t xml:space="preserve"> JVM </w:t>
            </w:r>
            <w:r w:rsidRPr="005535D0">
              <w:rPr>
                <w:rFonts w:ascii="Consolas" w:hAnsi="Consolas" w:cs="Consolas"/>
                <w:color w:val="3F7F5F"/>
                <w:kern w:val="0"/>
                <w:sz w:val="24"/>
                <w:szCs w:val="32"/>
              </w:rPr>
              <w:t>线程调度先执行哪个线程是不确定的。</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color w:val="3F7F5F"/>
                <w:kern w:val="0"/>
                <w:sz w:val="24"/>
                <w:szCs w:val="32"/>
              </w:rPr>
              <w:t xml:space="preserve">// td2 </w:t>
            </w:r>
            <w:r w:rsidRPr="005535D0">
              <w:rPr>
                <w:rFonts w:ascii="Consolas" w:hAnsi="Consolas" w:cs="Consolas"/>
                <w:color w:val="3F7F5F"/>
                <w:kern w:val="0"/>
                <w:sz w:val="24"/>
                <w:szCs w:val="32"/>
              </w:rPr>
              <w:t>的</w:t>
            </w:r>
            <w:r w:rsidRPr="005535D0">
              <w:rPr>
                <w:rFonts w:ascii="Consolas" w:hAnsi="Consolas" w:cs="Consolas"/>
                <w:color w:val="3F7F5F"/>
                <w:kern w:val="0"/>
                <w:sz w:val="24"/>
                <w:szCs w:val="32"/>
              </w:rPr>
              <w:t xml:space="preserve"> run()</w:t>
            </w:r>
            <w:r w:rsidRPr="005535D0">
              <w:rPr>
                <w:rFonts w:ascii="Consolas" w:hAnsi="Consolas" w:cs="Consolas"/>
                <w:color w:val="3F7F5F"/>
                <w:kern w:val="0"/>
                <w:sz w:val="24"/>
                <w:szCs w:val="32"/>
              </w:rPr>
              <w:t>可能在</w:t>
            </w:r>
            <w:r w:rsidRPr="005535D0">
              <w:rPr>
                <w:rFonts w:ascii="Consolas" w:hAnsi="Consolas" w:cs="Consolas"/>
                <w:color w:val="3F7F5F"/>
                <w:kern w:val="0"/>
                <w:sz w:val="24"/>
                <w:szCs w:val="32"/>
              </w:rPr>
              <w:t xml:space="preserve"> td1 </w:t>
            </w:r>
            <w:r w:rsidRPr="005535D0">
              <w:rPr>
                <w:rFonts w:ascii="Consolas" w:hAnsi="Consolas" w:cs="Consolas"/>
                <w:color w:val="3F7F5F"/>
                <w:kern w:val="0"/>
                <w:sz w:val="24"/>
                <w:szCs w:val="32"/>
              </w:rPr>
              <w:t>的</w:t>
            </w:r>
            <w:r w:rsidRPr="005535D0">
              <w:rPr>
                <w:rFonts w:ascii="Consolas" w:hAnsi="Consolas" w:cs="Consolas"/>
                <w:color w:val="3F7F5F"/>
                <w:kern w:val="0"/>
                <w:sz w:val="24"/>
                <w:szCs w:val="32"/>
              </w:rPr>
              <w:t xml:space="preserve"> run()</w:t>
            </w:r>
            <w:r w:rsidRPr="005535D0">
              <w:rPr>
                <w:rFonts w:ascii="Consolas" w:hAnsi="Consolas" w:cs="Consolas"/>
                <w:color w:val="3F7F5F"/>
                <w:kern w:val="0"/>
                <w:sz w:val="24"/>
                <w:szCs w:val="32"/>
              </w:rPr>
              <w:t>之前运行</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Thread(</w:t>
            </w:r>
            <w:r w:rsidRPr="005535D0">
              <w:rPr>
                <w:rFonts w:ascii="Consolas" w:hAnsi="Consolas" w:cs="Consolas"/>
                <w:color w:val="6A3E3E"/>
                <w:kern w:val="0"/>
                <w:sz w:val="24"/>
                <w:szCs w:val="32"/>
              </w:rPr>
              <w:t>td1</w:t>
            </w:r>
            <w:r w:rsidRPr="005535D0">
              <w:rPr>
                <w:rFonts w:ascii="Consolas" w:hAnsi="Consolas" w:cs="Consolas"/>
                <w:color w:val="000000"/>
                <w:kern w:val="0"/>
                <w:sz w:val="24"/>
                <w:szCs w:val="32"/>
              </w:rPr>
              <w:t>).start();</w:t>
            </w:r>
          </w:p>
          <w:p w:rsidR="005535D0" w:rsidRPr="005535D0" w:rsidRDefault="005535D0" w:rsidP="005535D0">
            <w:pPr>
              <w:autoSpaceDE w:val="0"/>
              <w:autoSpaceDN w:val="0"/>
              <w:adjustRightInd w:val="0"/>
              <w:jc w:val="left"/>
              <w:rPr>
                <w:rFonts w:ascii="Consolas" w:hAnsi="Consolas" w:cs="Consolas"/>
                <w:kern w:val="0"/>
                <w:sz w:val="24"/>
                <w:szCs w:val="32"/>
              </w:rPr>
            </w:pP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r>
            <w:r w:rsidRPr="005535D0">
              <w:rPr>
                <w:rFonts w:ascii="Consolas" w:hAnsi="Consolas" w:cs="Consolas"/>
                <w:color w:val="000000"/>
                <w:kern w:val="0"/>
                <w:sz w:val="24"/>
                <w:szCs w:val="32"/>
              </w:rPr>
              <w:tab/>
            </w:r>
            <w:r w:rsidRPr="005535D0">
              <w:rPr>
                <w:rFonts w:ascii="Consolas" w:hAnsi="Consolas" w:cs="Consolas"/>
                <w:b/>
                <w:bCs/>
                <w:color w:val="7F0055"/>
                <w:kern w:val="0"/>
                <w:sz w:val="24"/>
                <w:szCs w:val="32"/>
              </w:rPr>
              <w:t>new</w:t>
            </w:r>
            <w:r w:rsidRPr="005535D0">
              <w:rPr>
                <w:rFonts w:ascii="Consolas" w:hAnsi="Consolas" w:cs="Consolas"/>
                <w:color w:val="000000"/>
                <w:kern w:val="0"/>
                <w:sz w:val="24"/>
                <w:szCs w:val="32"/>
              </w:rPr>
              <w:t xml:space="preserve"> Thread(</w:t>
            </w:r>
            <w:r w:rsidRPr="005535D0">
              <w:rPr>
                <w:rFonts w:ascii="Consolas" w:hAnsi="Consolas" w:cs="Consolas"/>
                <w:color w:val="6A3E3E"/>
                <w:kern w:val="0"/>
                <w:sz w:val="24"/>
                <w:szCs w:val="32"/>
              </w:rPr>
              <w:t>td2</w:t>
            </w:r>
            <w:r w:rsidRPr="005535D0">
              <w:rPr>
                <w:rFonts w:ascii="Consolas" w:hAnsi="Consolas" w:cs="Consolas"/>
                <w:color w:val="000000"/>
                <w:kern w:val="0"/>
                <w:sz w:val="24"/>
                <w:szCs w:val="32"/>
              </w:rPr>
              <w:t>).start();</w:t>
            </w:r>
          </w:p>
          <w:p w:rsidR="005535D0"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ab/>
              <w:t>}</w:t>
            </w:r>
          </w:p>
          <w:p w:rsidR="00935C7D" w:rsidRPr="005535D0" w:rsidRDefault="005535D0" w:rsidP="005535D0">
            <w:pPr>
              <w:autoSpaceDE w:val="0"/>
              <w:autoSpaceDN w:val="0"/>
              <w:adjustRightInd w:val="0"/>
              <w:jc w:val="left"/>
              <w:rPr>
                <w:rFonts w:ascii="Consolas" w:hAnsi="Consolas" w:cs="Consolas"/>
                <w:kern w:val="0"/>
                <w:sz w:val="24"/>
                <w:szCs w:val="32"/>
              </w:rPr>
            </w:pPr>
            <w:r w:rsidRPr="005535D0">
              <w:rPr>
                <w:rFonts w:ascii="Consolas" w:hAnsi="Consolas" w:cs="Consolas"/>
                <w:color w:val="000000"/>
                <w:kern w:val="0"/>
                <w:sz w:val="24"/>
                <w:szCs w:val="32"/>
              </w:rPr>
              <w:t>}</w:t>
            </w:r>
          </w:p>
        </w:tc>
      </w:tr>
    </w:tbl>
    <w:p w:rsidR="00414ED3" w:rsidRDefault="0082200D" w:rsidP="0082200D">
      <w:pPr>
        <w:pStyle w:val="a7"/>
        <w:ind w:left="720" w:firstLineChars="0" w:firstLine="0"/>
      </w:pPr>
      <w:r>
        <w:rPr>
          <w:rFonts w:hint="eastAsia"/>
        </w:rPr>
        <w:lastRenderedPageBreak/>
        <w:tab/>
      </w:r>
      <w:r>
        <w:rPr>
          <w:rFonts w:hint="eastAsia"/>
        </w:rPr>
        <w:tab/>
      </w:r>
      <w:r w:rsidR="00A56E92">
        <w:t>在有些情况下死锁是可以避免的。两种用于避免死锁的技术</w:t>
      </w:r>
    </w:p>
    <w:p w:rsidR="00A56E92" w:rsidRDefault="0082200D" w:rsidP="0082200D">
      <w:pPr>
        <w:pStyle w:val="a7"/>
        <w:ind w:left="720" w:firstLineChars="0" w:firstLine="0"/>
      </w:pPr>
      <w:r>
        <w:rPr>
          <w:rFonts w:hint="eastAsia"/>
        </w:rPr>
        <w:tab/>
      </w:r>
      <w:r>
        <w:rPr>
          <w:rFonts w:hint="eastAsia"/>
        </w:rPr>
        <w:tab/>
      </w:r>
      <w:r>
        <w:t>1</w:t>
      </w:r>
      <w:r>
        <w:t>）加锁顺序（线程按照一定的顺序加锁）</w:t>
      </w:r>
    </w:p>
    <w:p w:rsidR="007A52F3" w:rsidRDefault="0082200D" w:rsidP="007A52F3">
      <w:pPr>
        <w:pStyle w:val="a7"/>
        <w:ind w:left="840" w:firstLineChars="0" w:firstLine="0"/>
      </w:pPr>
      <w:r>
        <w:rPr>
          <w:rFonts w:hint="eastAsia"/>
        </w:rPr>
        <w:lastRenderedPageBreak/>
        <w:tab/>
      </w:r>
      <w:r w:rsidR="007A52F3">
        <w:rPr>
          <w:rFonts w:hint="eastAsia"/>
        </w:rPr>
        <w:t xml:space="preserve"> DeadLock.java</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7A52F3" w:rsidRPr="00EB6B26" w:rsidTr="00FC1781">
        <w:tc>
          <w:tcPr>
            <w:tcW w:w="8522" w:type="dxa"/>
          </w:tcPr>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hint="eastAsia"/>
                <w:color w:val="000000"/>
                <w:kern w:val="0"/>
                <w:sz w:val="24"/>
                <w:szCs w:val="36"/>
              </w:rPr>
              <w:t xml:space="preserve">  </w:t>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class</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DeadLock</w:t>
            </w:r>
            <w:proofErr w:type="spellEnd"/>
            <w:r w:rsidRPr="00EB6B26">
              <w:rPr>
                <w:rFonts w:ascii="Consolas" w:hAnsi="Consolas" w:cs="Consolas"/>
                <w:color w:val="000000"/>
                <w:kern w:val="0"/>
                <w:sz w:val="24"/>
                <w:szCs w:val="32"/>
              </w:rPr>
              <w:t xml:space="preserv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int</w:t>
            </w:r>
            <w:r w:rsidRPr="00EB6B26">
              <w:rPr>
                <w:rFonts w:ascii="Consolas" w:hAnsi="Consolas" w:cs="Consolas"/>
                <w:color w:val="000000"/>
                <w:kern w:val="0"/>
                <w:sz w:val="24"/>
                <w:szCs w:val="32"/>
              </w:rPr>
              <w:t xml:space="preserve"> </w:t>
            </w:r>
            <w:r w:rsidRPr="00EB6B26">
              <w:rPr>
                <w:rFonts w:ascii="Consolas" w:hAnsi="Consolas" w:cs="Consolas"/>
                <w:color w:val="0000C0"/>
                <w:kern w:val="0"/>
                <w:sz w:val="24"/>
                <w:szCs w:val="32"/>
              </w:rPr>
              <w:t>flag</w:t>
            </w:r>
            <w:r w:rsidRPr="00EB6B26">
              <w:rPr>
                <w:rFonts w:ascii="Consolas" w:hAnsi="Consolas" w:cs="Consolas"/>
                <w:color w:val="000000"/>
                <w:kern w:val="0"/>
                <w:sz w:val="24"/>
                <w:szCs w:val="32"/>
              </w:rPr>
              <w:t xml:space="preserve"> = 1;</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3F7F5F"/>
                <w:kern w:val="0"/>
                <w:sz w:val="24"/>
                <w:szCs w:val="32"/>
              </w:rPr>
              <w:t xml:space="preserve">// </w:t>
            </w:r>
            <w:r w:rsidRPr="00EB6B26">
              <w:rPr>
                <w:rFonts w:ascii="Consolas" w:hAnsi="Consolas" w:cs="Consolas"/>
                <w:color w:val="3F7F5F"/>
                <w:kern w:val="0"/>
                <w:sz w:val="24"/>
                <w:szCs w:val="32"/>
              </w:rPr>
              <w:t>静态对象是类的所有对象共享的</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private</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static</w:t>
            </w:r>
            <w:r w:rsidRPr="00EB6B26">
              <w:rPr>
                <w:rFonts w:ascii="Consolas" w:hAnsi="Consolas" w:cs="Consolas"/>
                <w:color w:val="000000"/>
                <w:kern w:val="0"/>
                <w:sz w:val="24"/>
                <w:szCs w:val="32"/>
              </w:rPr>
              <w:t xml:space="preserve"> Object </w:t>
            </w:r>
            <w:r w:rsidRPr="00EB6B26">
              <w:rPr>
                <w:rFonts w:ascii="Consolas" w:hAnsi="Consolas" w:cs="Consolas"/>
                <w:i/>
                <w:iCs/>
                <w:color w:val="0000C0"/>
                <w:kern w:val="0"/>
                <w:sz w:val="24"/>
                <w:szCs w:val="32"/>
              </w:rPr>
              <w:t>o1</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Object(), </w:t>
            </w:r>
            <w:r w:rsidRPr="00EB6B26">
              <w:rPr>
                <w:rFonts w:ascii="Consolas" w:hAnsi="Consolas" w:cs="Consolas"/>
                <w:i/>
                <w:iCs/>
                <w:color w:val="0000C0"/>
                <w:kern w:val="0"/>
                <w:sz w:val="24"/>
                <w:szCs w:val="32"/>
              </w:rPr>
              <w:t>o2</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Object();</w:t>
            </w:r>
          </w:p>
          <w:p w:rsidR="007A52F3" w:rsidRPr="00EB6B26" w:rsidRDefault="007A52F3" w:rsidP="007A52F3">
            <w:pPr>
              <w:autoSpaceDE w:val="0"/>
              <w:autoSpaceDN w:val="0"/>
              <w:adjustRightInd w:val="0"/>
              <w:jc w:val="left"/>
              <w:rPr>
                <w:rFonts w:ascii="Consolas" w:hAnsi="Consolas" w:cs="Consolas"/>
                <w:kern w:val="0"/>
                <w:sz w:val="24"/>
                <w:szCs w:val="32"/>
              </w:rPr>
            </w:pP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void</w:t>
            </w:r>
            <w:r w:rsidRPr="00EB6B26">
              <w:rPr>
                <w:rFonts w:ascii="Consolas" w:hAnsi="Consolas" w:cs="Consolas"/>
                <w:color w:val="000000"/>
                <w:kern w:val="0"/>
                <w:sz w:val="24"/>
                <w:szCs w:val="32"/>
              </w:rPr>
              <w:t xml:space="preserve"> money(</w:t>
            </w:r>
            <w:r w:rsidRPr="00EB6B26">
              <w:rPr>
                <w:rFonts w:ascii="Consolas" w:hAnsi="Consolas" w:cs="Consolas"/>
                <w:b/>
                <w:bCs/>
                <w:color w:val="7F0055"/>
                <w:kern w:val="0"/>
                <w:sz w:val="24"/>
                <w:szCs w:val="32"/>
              </w:rPr>
              <w:t>int</w:t>
            </w:r>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flag</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b/>
                <w:bCs/>
                <w:color w:val="7F0055"/>
                <w:kern w:val="0"/>
                <w:sz w:val="24"/>
                <w:szCs w:val="32"/>
              </w:rPr>
              <w:t>this</w:t>
            </w:r>
            <w:r w:rsidRPr="00EB6B26">
              <w:rPr>
                <w:rFonts w:ascii="Consolas" w:hAnsi="Consolas" w:cs="Consolas"/>
                <w:color w:val="000000"/>
                <w:kern w:val="0"/>
                <w:sz w:val="24"/>
                <w:szCs w:val="32"/>
              </w:rPr>
              <w:t>.</w:t>
            </w:r>
            <w:r w:rsidRPr="00EB6B26">
              <w:rPr>
                <w:rFonts w:ascii="Consolas" w:hAnsi="Consolas" w:cs="Consolas"/>
                <w:color w:val="0000C0"/>
                <w:kern w:val="0"/>
                <w:sz w:val="24"/>
                <w:szCs w:val="32"/>
              </w:rPr>
              <w:t>flag</w:t>
            </w:r>
            <w:proofErr w:type="spellEnd"/>
            <w:r w:rsidRPr="00EB6B26">
              <w:rPr>
                <w:rFonts w:ascii="Consolas" w:hAnsi="Consolas" w:cs="Consolas"/>
                <w:color w:val="000000"/>
                <w:kern w:val="0"/>
                <w:sz w:val="24"/>
                <w:szCs w:val="32"/>
              </w:rPr>
              <w:t xml:space="preserve"> = </w:t>
            </w:r>
            <w:r w:rsidRPr="00EB6B26">
              <w:rPr>
                <w:rFonts w:ascii="Consolas" w:hAnsi="Consolas" w:cs="Consolas"/>
                <w:color w:val="6A3E3E"/>
                <w:kern w:val="0"/>
                <w:sz w:val="24"/>
                <w:szCs w:val="32"/>
              </w:rPr>
              <w:t>flag</w:t>
            </w:r>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if</w:t>
            </w:r>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flag</w:t>
            </w:r>
            <w:r w:rsidRPr="00EB6B26">
              <w:rPr>
                <w:rFonts w:ascii="Consolas" w:hAnsi="Consolas" w:cs="Consolas"/>
                <w:color w:val="000000"/>
                <w:kern w:val="0"/>
                <w:sz w:val="24"/>
                <w:szCs w:val="32"/>
              </w:rPr>
              <w:t xml:space="preserve"> == 1)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synchronized</w:t>
            </w:r>
            <w:r w:rsidRPr="00EB6B26">
              <w:rPr>
                <w:rFonts w:ascii="Consolas" w:hAnsi="Consolas" w:cs="Consolas"/>
                <w:color w:val="000000"/>
                <w:kern w:val="0"/>
                <w:sz w:val="24"/>
                <w:szCs w:val="32"/>
              </w:rPr>
              <w:t xml:space="preserve"> (</w:t>
            </w:r>
            <w:r w:rsidRPr="00EB6B26">
              <w:rPr>
                <w:rFonts w:ascii="Consolas" w:hAnsi="Consolas" w:cs="Consolas"/>
                <w:i/>
                <w:iCs/>
                <w:color w:val="0000C0"/>
                <w:kern w:val="0"/>
                <w:sz w:val="24"/>
                <w:szCs w:val="32"/>
              </w:rPr>
              <w:t>o1</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try</w:t>
            </w:r>
            <w:r w:rsidRPr="00EB6B26">
              <w:rPr>
                <w:rFonts w:ascii="Consolas" w:hAnsi="Consolas" w:cs="Consolas"/>
                <w:color w:val="000000"/>
                <w:kern w:val="0"/>
                <w:sz w:val="24"/>
                <w:szCs w:val="32"/>
              </w:rPr>
              <w:t xml:space="preserv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000000"/>
                <w:kern w:val="0"/>
                <w:sz w:val="24"/>
                <w:szCs w:val="32"/>
              </w:rPr>
              <w:t>Thread.</w:t>
            </w:r>
            <w:r w:rsidRPr="00EB6B26">
              <w:rPr>
                <w:rFonts w:ascii="Consolas" w:hAnsi="Consolas" w:cs="Consolas"/>
                <w:i/>
                <w:iCs/>
                <w:color w:val="000000"/>
                <w:kern w:val="0"/>
                <w:sz w:val="24"/>
                <w:szCs w:val="32"/>
              </w:rPr>
              <w:t>sleep</w:t>
            </w:r>
            <w:proofErr w:type="spellEnd"/>
            <w:r w:rsidRPr="00EB6B26">
              <w:rPr>
                <w:rFonts w:ascii="Consolas" w:hAnsi="Consolas" w:cs="Consolas"/>
                <w:color w:val="000000"/>
                <w:kern w:val="0"/>
                <w:sz w:val="24"/>
                <w:szCs w:val="32"/>
              </w:rPr>
              <w:t>(500);</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 xml:space="preserve">} </w:t>
            </w:r>
            <w:r w:rsidRPr="00EB6B26">
              <w:rPr>
                <w:rFonts w:ascii="Consolas" w:hAnsi="Consolas" w:cs="Consolas"/>
                <w:b/>
                <w:bCs/>
                <w:color w:val="7F0055"/>
                <w:kern w:val="0"/>
                <w:sz w:val="24"/>
                <w:szCs w:val="32"/>
              </w:rPr>
              <w:t>catch</w:t>
            </w:r>
            <w:r w:rsidRPr="00EB6B26">
              <w:rPr>
                <w:rFonts w:ascii="Consolas" w:hAnsi="Consolas" w:cs="Consolas"/>
                <w:color w:val="000000"/>
                <w:kern w:val="0"/>
                <w:sz w:val="24"/>
                <w:szCs w:val="32"/>
              </w:rPr>
              <w:t xml:space="preserve"> (Exception </w:t>
            </w:r>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.printStackTrace</w:t>
            </w:r>
            <w:proofErr w:type="spellEnd"/>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synchronized</w:t>
            </w:r>
            <w:r w:rsidRPr="00EB6B26">
              <w:rPr>
                <w:rFonts w:ascii="Consolas" w:hAnsi="Consolas" w:cs="Consolas"/>
                <w:color w:val="000000"/>
                <w:kern w:val="0"/>
                <w:sz w:val="24"/>
                <w:szCs w:val="32"/>
              </w:rPr>
              <w:t xml:space="preserve"> (</w:t>
            </w:r>
            <w:r w:rsidRPr="00EB6B26">
              <w:rPr>
                <w:rFonts w:ascii="Consolas" w:hAnsi="Consolas" w:cs="Consolas"/>
                <w:i/>
                <w:iCs/>
                <w:color w:val="0000C0"/>
                <w:kern w:val="0"/>
                <w:sz w:val="24"/>
                <w:szCs w:val="32"/>
              </w:rPr>
              <w:t>o2</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000000"/>
                <w:kern w:val="0"/>
                <w:sz w:val="24"/>
                <w:szCs w:val="32"/>
              </w:rPr>
              <w:t>System.</w:t>
            </w:r>
            <w:r w:rsidRPr="00EB6B26">
              <w:rPr>
                <w:rFonts w:ascii="Consolas" w:hAnsi="Consolas" w:cs="Consolas"/>
                <w:b/>
                <w:bCs/>
                <w:i/>
                <w:iCs/>
                <w:color w:val="0000C0"/>
                <w:kern w:val="0"/>
                <w:sz w:val="24"/>
                <w:szCs w:val="32"/>
              </w:rPr>
              <w:t>out</w:t>
            </w:r>
            <w:r w:rsidRPr="00EB6B26">
              <w:rPr>
                <w:rFonts w:ascii="Consolas" w:hAnsi="Consolas" w:cs="Consolas"/>
                <w:color w:val="000000"/>
                <w:kern w:val="0"/>
                <w:sz w:val="24"/>
                <w:szCs w:val="32"/>
              </w:rPr>
              <w:t>.println</w:t>
            </w:r>
            <w:proofErr w:type="spellEnd"/>
            <w:r w:rsidRPr="00EB6B26">
              <w:rPr>
                <w:rFonts w:ascii="Consolas" w:hAnsi="Consolas" w:cs="Consolas"/>
                <w:color w:val="000000"/>
                <w:kern w:val="0"/>
                <w:sz w:val="24"/>
                <w:szCs w:val="32"/>
              </w:rPr>
              <w:t>(</w:t>
            </w:r>
            <w:r w:rsidRPr="00EB6B26">
              <w:rPr>
                <w:rFonts w:ascii="Consolas" w:hAnsi="Consolas" w:cs="Consolas"/>
                <w:color w:val="2A00FF"/>
                <w:kern w:val="0"/>
                <w:sz w:val="24"/>
                <w:szCs w:val="32"/>
              </w:rPr>
              <w:t>"</w:t>
            </w:r>
            <w:r w:rsidRPr="00EB6B26">
              <w:rPr>
                <w:rFonts w:ascii="Consolas" w:hAnsi="Consolas" w:cs="Consolas"/>
                <w:color w:val="2A00FF"/>
                <w:kern w:val="0"/>
                <w:sz w:val="24"/>
                <w:szCs w:val="32"/>
              </w:rPr>
              <w:t>当前的线程是</w:t>
            </w:r>
            <w:r w:rsidRPr="00EB6B26">
              <w:rPr>
                <w:rFonts w:ascii="Consolas" w:hAnsi="Consolas" w:cs="Consolas"/>
                <w:color w:val="2A00FF"/>
                <w:kern w:val="0"/>
                <w:sz w:val="24"/>
                <w:szCs w:val="32"/>
              </w:rPr>
              <w:t>"</w:t>
            </w:r>
            <w:r w:rsidRPr="00EB6B26">
              <w:rPr>
                <w:rFonts w:ascii="Consolas" w:hAnsi="Consolas" w:cs="Consolas"/>
                <w:color w:val="000000"/>
                <w:kern w:val="0"/>
                <w:sz w:val="24"/>
                <w:szCs w:val="32"/>
              </w:rPr>
              <w:t xml:space="preserve"> + </w:t>
            </w:r>
            <w:proofErr w:type="spellStart"/>
            <w:r w:rsidRPr="00EB6B26">
              <w:rPr>
                <w:rFonts w:ascii="Consolas" w:hAnsi="Consolas" w:cs="Consolas"/>
                <w:color w:val="000000"/>
                <w:kern w:val="0"/>
                <w:sz w:val="24"/>
                <w:szCs w:val="32"/>
              </w:rPr>
              <w:t>Thread.</w:t>
            </w:r>
            <w:r w:rsidRPr="00EB6B26">
              <w:rPr>
                <w:rFonts w:ascii="Consolas" w:hAnsi="Consolas" w:cs="Consolas"/>
                <w:i/>
                <w:iCs/>
                <w:color w:val="000000"/>
                <w:kern w:val="0"/>
                <w:sz w:val="24"/>
                <w:szCs w:val="32"/>
              </w:rPr>
              <w:t>currentThread</w:t>
            </w:r>
            <w:proofErr w:type="spellEnd"/>
            <w:r w:rsidRPr="00EB6B26">
              <w:rPr>
                <w:rFonts w:ascii="Consolas" w:hAnsi="Consolas" w:cs="Consolas"/>
                <w:color w:val="000000"/>
                <w:kern w:val="0"/>
                <w:sz w:val="24"/>
                <w:szCs w:val="32"/>
              </w:rPr>
              <w:t>().</w:t>
            </w:r>
            <w:proofErr w:type="spellStart"/>
            <w:r w:rsidRPr="00EB6B26">
              <w:rPr>
                <w:rFonts w:ascii="Consolas" w:hAnsi="Consolas" w:cs="Consolas"/>
                <w:color w:val="000000"/>
                <w:kern w:val="0"/>
                <w:sz w:val="24"/>
                <w:szCs w:val="32"/>
              </w:rPr>
              <w:t>getName</w:t>
            </w:r>
            <w:proofErr w:type="spellEnd"/>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 "</w:t>
            </w:r>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 xml:space="preserve">"flag </w:t>
            </w:r>
            <w:r w:rsidRPr="00EB6B26">
              <w:rPr>
                <w:rFonts w:ascii="Consolas" w:hAnsi="Consolas" w:cs="Consolas"/>
                <w:color w:val="2A00FF"/>
                <w:kern w:val="0"/>
                <w:sz w:val="24"/>
                <w:szCs w:val="32"/>
              </w:rPr>
              <w:t>的值</w:t>
            </w:r>
            <w:r w:rsidRPr="00EB6B26">
              <w:rPr>
                <w:rFonts w:ascii="Consolas" w:hAnsi="Consolas" w:cs="Consolas"/>
                <w:color w:val="2A00FF"/>
                <w:kern w:val="0"/>
                <w:sz w:val="24"/>
                <w:szCs w:val="32"/>
              </w:rPr>
              <w:t>"</w:t>
            </w:r>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"1"</w:t>
            </w:r>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if</w:t>
            </w:r>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flag</w:t>
            </w:r>
            <w:r w:rsidRPr="00EB6B26">
              <w:rPr>
                <w:rFonts w:ascii="Consolas" w:hAnsi="Consolas" w:cs="Consolas"/>
                <w:color w:val="000000"/>
                <w:kern w:val="0"/>
                <w:sz w:val="24"/>
                <w:szCs w:val="32"/>
              </w:rPr>
              <w:t xml:space="preserve"> == 0)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synchronized</w:t>
            </w:r>
            <w:r w:rsidRPr="00EB6B26">
              <w:rPr>
                <w:rFonts w:ascii="Consolas" w:hAnsi="Consolas" w:cs="Consolas"/>
                <w:color w:val="000000"/>
                <w:kern w:val="0"/>
                <w:sz w:val="24"/>
                <w:szCs w:val="32"/>
              </w:rPr>
              <w:t xml:space="preserve"> (</w:t>
            </w:r>
            <w:r w:rsidRPr="00EB6B26">
              <w:rPr>
                <w:rFonts w:ascii="Consolas" w:hAnsi="Consolas" w:cs="Consolas"/>
                <w:i/>
                <w:iCs/>
                <w:color w:val="0000C0"/>
                <w:kern w:val="0"/>
                <w:sz w:val="24"/>
                <w:szCs w:val="32"/>
              </w:rPr>
              <w:t>o2</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try</w:t>
            </w:r>
            <w:r w:rsidRPr="00EB6B26">
              <w:rPr>
                <w:rFonts w:ascii="Consolas" w:hAnsi="Consolas" w:cs="Consolas"/>
                <w:color w:val="000000"/>
                <w:kern w:val="0"/>
                <w:sz w:val="24"/>
                <w:szCs w:val="32"/>
              </w:rPr>
              <w:t xml:space="preserv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000000"/>
                <w:kern w:val="0"/>
                <w:sz w:val="24"/>
                <w:szCs w:val="32"/>
              </w:rPr>
              <w:t>Thread.</w:t>
            </w:r>
            <w:r w:rsidRPr="00EB6B26">
              <w:rPr>
                <w:rFonts w:ascii="Consolas" w:hAnsi="Consolas" w:cs="Consolas"/>
                <w:i/>
                <w:iCs/>
                <w:color w:val="000000"/>
                <w:kern w:val="0"/>
                <w:sz w:val="24"/>
                <w:szCs w:val="32"/>
              </w:rPr>
              <w:t>sleep</w:t>
            </w:r>
            <w:proofErr w:type="spellEnd"/>
            <w:r w:rsidRPr="00EB6B26">
              <w:rPr>
                <w:rFonts w:ascii="Consolas" w:hAnsi="Consolas" w:cs="Consolas"/>
                <w:color w:val="000000"/>
                <w:kern w:val="0"/>
                <w:sz w:val="24"/>
                <w:szCs w:val="32"/>
              </w:rPr>
              <w:t>(500);</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 xml:space="preserve">} </w:t>
            </w:r>
            <w:r w:rsidRPr="00EB6B26">
              <w:rPr>
                <w:rFonts w:ascii="Consolas" w:hAnsi="Consolas" w:cs="Consolas"/>
                <w:b/>
                <w:bCs/>
                <w:color w:val="7F0055"/>
                <w:kern w:val="0"/>
                <w:sz w:val="24"/>
                <w:szCs w:val="32"/>
              </w:rPr>
              <w:t>catch</w:t>
            </w:r>
            <w:r w:rsidRPr="00EB6B26">
              <w:rPr>
                <w:rFonts w:ascii="Consolas" w:hAnsi="Consolas" w:cs="Consolas"/>
                <w:color w:val="000000"/>
                <w:kern w:val="0"/>
                <w:sz w:val="24"/>
                <w:szCs w:val="32"/>
              </w:rPr>
              <w:t xml:space="preserve"> (Exception </w:t>
            </w:r>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.printStackTrace</w:t>
            </w:r>
            <w:proofErr w:type="spellEnd"/>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synchronized</w:t>
            </w:r>
            <w:r w:rsidRPr="00EB6B26">
              <w:rPr>
                <w:rFonts w:ascii="Consolas" w:hAnsi="Consolas" w:cs="Consolas"/>
                <w:color w:val="000000"/>
                <w:kern w:val="0"/>
                <w:sz w:val="24"/>
                <w:szCs w:val="32"/>
              </w:rPr>
              <w:t xml:space="preserve"> (</w:t>
            </w:r>
            <w:r w:rsidRPr="00EB6B26">
              <w:rPr>
                <w:rFonts w:ascii="Consolas" w:hAnsi="Consolas" w:cs="Consolas"/>
                <w:i/>
                <w:iCs/>
                <w:color w:val="0000C0"/>
                <w:kern w:val="0"/>
                <w:sz w:val="24"/>
                <w:szCs w:val="32"/>
              </w:rPr>
              <w:t>o1</w:t>
            </w:r>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000000"/>
                <w:kern w:val="0"/>
                <w:sz w:val="24"/>
                <w:szCs w:val="32"/>
              </w:rPr>
              <w:t>System.</w:t>
            </w:r>
            <w:r w:rsidRPr="00EB6B26">
              <w:rPr>
                <w:rFonts w:ascii="Consolas" w:hAnsi="Consolas" w:cs="Consolas"/>
                <w:b/>
                <w:bCs/>
                <w:i/>
                <w:iCs/>
                <w:color w:val="0000C0"/>
                <w:kern w:val="0"/>
                <w:sz w:val="24"/>
                <w:szCs w:val="32"/>
              </w:rPr>
              <w:t>out</w:t>
            </w:r>
            <w:r w:rsidRPr="00EB6B26">
              <w:rPr>
                <w:rFonts w:ascii="Consolas" w:hAnsi="Consolas" w:cs="Consolas"/>
                <w:color w:val="000000"/>
                <w:kern w:val="0"/>
                <w:sz w:val="24"/>
                <w:szCs w:val="32"/>
              </w:rPr>
              <w:t>.println</w:t>
            </w:r>
            <w:proofErr w:type="spellEnd"/>
            <w:r w:rsidRPr="00EB6B26">
              <w:rPr>
                <w:rFonts w:ascii="Consolas" w:hAnsi="Consolas" w:cs="Consolas"/>
                <w:color w:val="000000"/>
                <w:kern w:val="0"/>
                <w:sz w:val="24"/>
                <w:szCs w:val="32"/>
              </w:rPr>
              <w:t>(</w:t>
            </w:r>
            <w:r w:rsidRPr="00EB6B26">
              <w:rPr>
                <w:rFonts w:ascii="Consolas" w:hAnsi="Consolas" w:cs="Consolas"/>
                <w:color w:val="2A00FF"/>
                <w:kern w:val="0"/>
                <w:sz w:val="24"/>
                <w:szCs w:val="32"/>
              </w:rPr>
              <w:t>"</w:t>
            </w:r>
            <w:r w:rsidRPr="00EB6B26">
              <w:rPr>
                <w:rFonts w:ascii="Consolas" w:hAnsi="Consolas" w:cs="Consolas"/>
                <w:color w:val="2A00FF"/>
                <w:kern w:val="0"/>
                <w:sz w:val="24"/>
                <w:szCs w:val="32"/>
              </w:rPr>
              <w:t>当前的线程是</w:t>
            </w:r>
            <w:r w:rsidRPr="00EB6B26">
              <w:rPr>
                <w:rFonts w:ascii="Consolas" w:hAnsi="Consolas" w:cs="Consolas"/>
                <w:color w:val="2A00FF"/>
                <w:kern w:val="0"/>
                <w:sz w:val="24"/>
                <w:szCs w:val="32"/>
              </w:rPr>
              <w:t>"</w:t>
            </w:r>
            <w:r w:rsidRPr="00EB6B26">
              <w:rPr>
                <w:rFonts w:ascii="Consolas" w:hAnsi="Consolas" w:cs="Consolas"/>
                <w:color w:val="000000"/>
                <w:kern w:val="0"/>
                <w:sz w:val="24"/>
                <w:szCs w:val="32"/>
              </w:rPr>
              <w:t xml:space="preserve"> + </w:t>
            </w:r>
            <w:proofErr w:type="spellStart"/>
            <w:r w:rsidRPr="00EB6B26">
              <w:rPr>
                <w:rFonts w:ascii="Consolas" w:hAnsi="Consolas" w:cs="Consolas"/>
                <w:color w:val="000000"/>
                <w:kern w:val="0"/>
                <w:sz w:val="24"/>
                <w:szCs w:val="32"/>
              </w:rPr>
              <w:t>Thread.</w:t>
            </w:r>
            <w:r w:rsidRPr="00EB6B26">
              <w:rPr>
                <w:rFonts w:ascii="Consolas" w:hAnsi="Consolas" w:cs="Consolas"/>
                <w:i/>
                <w:iCs/>
                <w:color w:val="000000"/>
                <w:kern w:val="0"/>
                <w:sz w:val="24"/>
                <w:szCs w:val="32"/>
              </w:rPr>
              <w:t>currentThread</w:t>
            </w:r>
            <w:proofErr w:type="spellEnd"/>
            <w:r w:rsidRPr="00EB6B26">
              <w:rPr>
                <w:rFonts w:ascii="Consolas" w:hAnsi="Consolas" w:cs="Consolas"/>
                <w:color w:val="000000"/>
                <w:kern w:val="0"/>
                <w:sz w:val="24"/>
                <w:szCs w:val="32"/>
              </w:rPr>
              <w:t>().</w:t>
            </w:r>
            <w:proofErr w:type="spellStart"/>
            <w:r w:rsidRPr="00EB6B26">
              <w:rPr>
                <w:rFonts w:ascii="Consolas" w:hAnsi="Consolas" w:cs="Consolas"/>
                <w:color w:val="000000"/>
                <w:kern w:val="0"/>
                <w:sz w:val="24"/>
                <w:szCs w:val="32"/>
              </w:rPr>
              <w:t>getName</w:t>
            </w:r>
            <w:proofErr w:type="spellEnd"/>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 "</w:t>
            </w:r>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 xml:space="preserve">"flag </w:t>
            </w:r>
            <w:r w:rsidRPr="00EB6B26">
              <w:rPr>
                <w:rFonts w:ascii="Consolas" w:hAnsi="Consolas" w:cs="Consolas"/>
                <w:color w:val="2A00FF"/>
                <w:kern w:val="0"/>
                <w:sz w:val="24"/>
                <w:szCs w:val="32"/>
              </w:rPr>
              <w:t>的值</w:t>
            </w:r>
            <w:r w:rsidRPr="00EB6B26">
              <w:rPr>
                <w:rFonts w:ascii="Consolas" w:hAnsi="Consolas" w:cs="Consolas"/>
                <w:color w:val="2A00FF"/>
                <w:kern w:val="0"/>
                <w:sz w:val="24"/>
                <w:szCs w:val="32"/>
              </w:rPr>
              <w:t>"</w:t>
            </w:r>
            <w:r w:rsidRPr="00EB6B26">
              <w:rPr>
                <w:rFonts w:ascii="Consolas" w:hAnsi="Consolas" w:cs="Consolas"/>
                <w:color w:val="000000"/>
                <w:kern w:val="0"/>
                <w:sz w:val="24"/>
                <w:szCs w:val="32"/>
              </w:rPr>
              <w:t xml:space="preserve"> + </w:t>
            </w:r>
            <w:r w:rsidRPr="00EB6B26">
              <w:rPr>
                <w:rFonts w:ascii="Consolas" w:hAnsi="Consolas" w:cs="Consolas"/>
                <w:color w:val="2A00FF"/>
                <w:kern w:val="0"/>
                <w:sz w:val="24"/>
                <w:szCs w:val="32"/>
              </w:rPr>
              <w:t>"0"</w:t>
            </w:r>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static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void</w:t>
            </w:r>
            <w:r w:rsidRPr="00EB6B26">
              <w:rPr>
                <w:rFonts w:ascii="Consolas" w:hAnsi="Consolas" w:cs="Consolas"/>
                <w:color w:val="000000"/>
                <w:kern w:val="0"/>
                <w:sz w:val="24"/>
                <w:szCs w:val="32"/>
              </w:rPr>
              <w:t xml:space="preserve"> main(String[] </w:t>
            </w:r>
            <w:proofErr w:type="spellStart"/>
            <w:r w:rsidRPr="00EB6B26">
              <w:rPr>
                <w:rFonts w:ascii="Consolas" w:hAnsi="Consolas" w:cs="Consolas"/>
                <w:color w:val="6A3E3E"/>
                <w:kern w:val="0"/>
                <w:sz w:val="24"/>
                <w:szCs w:val="32"/>
              </w:rPr>
              <w:t>args</w:t>
            </w:r>
            <w:proofErr w:type="spellEnd"/>
            <w:r w:rsidRPr="00EB6B26">
              <w:rPr>
                <w:rFonts w:ascii="Consolas" w:hAnsi="Consolas" w:cs="Consolas"/>
                <w:color w:val="000000"/>
                <w:kern w:val="0"/>
                <w:sz w:val="24"/>
                <w:szCs w:val="32"/>
              </w:rPr>
              <w:t>)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final</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DeadLock</w:t>
            </w:r>
            <w:proofErr w:type="spellEnd"/>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td1</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DeadLock</w:t>
            </w:r>
            <w:proofErr w:type="spellEnd"/>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final</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DeadLock</w:t>
            </w:r>
            <w:proofErr w:type="spellEnd"/>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td2</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DeadLock</w:t>
            </w:r>
            <w:proofErr w:type="spellEnd"/>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td1</w:t>
            </w:r>
            <w:r w:rsidRPr="00EB6B26">
              <w:rPr>
                <w:rFonts w:ascii="Consolas" w:hAnsi="Consolas" w:cs="Consolas"/>
                <w:color w:val="000000"/>
                <w:kern w:val="0"/>
                <w:sz w:val="24"/>
                <w:szCs w:val="32"/>
              </w:rPr>
              <w:t>.</w:t>
            </w:r>
            <w:r w:rsidRPr="00EB6B26">
              <w:rPr>
                <w:rFonts w:ascii="Consolas" w:hAnsi="Consolas" w:cs="Consolas"/>
                <w:color w:val="0000C0"/>
                <w:kern w:val="0"/>
                <w:sz w:val="24"/>
                <w:szCs w:val="32"/>
              </w:rPr>
              <w:t>flag</w:t>
            </w:r>
            <w:r w:rsidRPr="00EB6B26">
              <w:rPr>
                <w:rFonts w:ascii="Consolas" w:hAnsi="Consolas" w:cs="Consolas"/>
                <w:color w:val="000000"/>
                <w:kern w:val="0"/>
                <w:sz w:val="24"/>
                <w:szCs w:val="32"/>
              </w:rPr>
              <w:t xml:space="preserve"> = 1;</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td2</w:t>
            </w:r>
            <w:r w:rsidRPr="00EB6B26">
              <w:rPr>
                <w:rFonts w:ascii="Consolas" w:hAnsi="Consolas" w:cs="Consolas"/>
                <w:color w:val="000000"/>
                <w:kern w:val="0"/>
                <w:sz w:val="24"/>
                <w:szCs w:val="32"/>
              </w:rPr>
              <w:t>.</w:t>
            </w:r>
            <w:r w:rsidRPr="00EB6B26">
              <w:rPr>
                <w:rFonts w:ascii="Consolas" w:hAnsi="Consolas" w:cs="Consolas"/>
                <w:color w:val="0000C0"/>
                <w:kern w:val="0"/>
                <w:sz w:val="24"/>
                <w:szCs w:val="32"/>
              </w:rPr>
              <w:t>flag</w:t>
            </w:r>
            <w:r w:rsidRPr="00EB6B26">
              <w:rPr>
                <w:rFonts w:ascii="Consolas" w:hAnsi="Consolas" w:cs="Consolas"/>
                <w:color w:val="000000"/>
                <w:kern w:val="0"/>
                <w:sz w:val="24"/>
                <w:szCs w:val="32"/>
              </w:rPr>
              <w:t xml:space="preserve"> = 0;</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3F7F5F"/>
                <w:kern w:val="0"/>
                <w:sz w:val="24"/>
                <w:szCs w:val="32"/>
              </w:rPr>
              <w:t xml:space="preserve">// td1,td2 </w:t>
            </w:r>
            <w:r w:rsidRPr="00EB6B26">
              <w:rPr>
                <w:rFonts w:ascii="Consolas" w:hAnsi="Consolas" w:cs="Consolas"/>
                <w:color w:val="3F7F5F"/>
                <w:kern w:val="0"/>
                <w:sz w:val="24"/>
                <w:szCs w:val="32"/>
              </w:rPr>
              <w:t>都处于可执行状态，但</w:t>
            </w:r>
            <w:r w:rsidRPr="00EB6B26">
              <w:rPr>
                <w:rFonts w:ascii="Consolas" w:hAnsi="Consolas" w:cs="Consolas"/>
                <w:color w:val="3F7F5F"/>
                <w:kern w:val="0"/>
                <w:sz w:val="24"/>
                <w:szCs w:val="32"/>
              </w:rPr>
              <w:t xml:space="preserve"> JVM </w:t>
            </w:r>
            <w:r w:rsidRPr="00EB6B26">
              <w:rPr>
                <w:rFonts w:ascii="Consolas" w:hAnsi="Consolas" w:cs="Consolas"/>
                <w:color w:val="3F7F5F"/>
                <w:kern w:val="0"/>
                <w:sz w:val="24"/>
                <w:szCs w:val="32"/>
              </w:rPr>
              <w:t>线程调度先执行哪个线程是不确定的。</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3F7F5F"/>
                <w:kern w:val="0"/>
                <w:sz w:val="24"/>
                <w:szCs w:val="32"/>
              </w:rPr>
              <w:t xml:space="preserve">// td2 </w:t>
            </w:r>
            <w:r w:rsidRPr="00EB6B26">
              <w:rPr>
                <w:rFonts w:ascii="Consolas" w:hAnsi="Consolas" w:cs="Consolas"/>
                <w:color w:val="3F7F5F"/>
                <w:kern w:val="0"/>
                <w:sz w:val="24"/>
                <w:szCs w:val="32"/>
              </w:rPr>
              <w:t>的</w:t>
            </w:r>
            <w:r w:rsidRPr="00EB6B26">
              <w:rPr>
                <w:rFonts w:ascii="Consolas" w:hAnsi="Consolas" w:cs="Consolas"/>
                <w:color w:val="3F7F5F"/>
                <w:kern w:val="0"/>
                <w:sz w:val="24"/>
                <w:szCs w:val="32"/>
              </w:rPr>
              <w:t xml:space="preserve"> run()</w:t>
            </w:r>
            <w:r w:rsidRPr="00EB6B26">
              <w:rPr>
                <w:rFonts w:ascii="Consolas" w:hAnsi="Consolas" w:cs="Consolas"/>
                <w:color w:val="3F7F5F"/>
                <w:kern w:val="0"/>
                <w:sz w:val="24"/>
                <w:szCs w:val="32"/>
              </w:rPr>
              <w:t>可能在</w:t>
            </w:r>
            <w:r w:rsidRPr="00EB6B26">
              <w:rPr>
                <w:rFonts w:ascii="Consolas" w:hAnsi="Consolas" w:cs="Consolas"/>
                <w:color w:val="3F7F5F"/>
                <w:kern w:val="0"/>
                <w:sz w:val="24"/>
                <w:szCs w:val="32"/>
              </w:rPr>
              <w:t xml:space="preserve"> td1 </w:t>
            </w:r>
            <w:r w:rsidRPr="00EB6B26">
              <w:rPr>
                <w:rFonts w:ascii="Consolas" w:hAnsi="Consolas" w:cs="Consolas"/>
                <w:color w:val="3F7F5F"/>
                <w:kern w:val="0"/>
                <w:sz w:val="24"/>
                <w:szCs w:val="32"/>
              </w:rPr>
              <w:t>的</w:t>
            </w:r>
            <w:r w:rsidRPr="00EB6B26">
              <w:rPr>
                <w:rFonts w:ascii="Consolas" w:hAnsi="Consolas" w:cs="Consolas"/>
                <w:color w:val="3F7F5F"/>
                <w:kern w:val="0"/>
                <w:sz w:val="24"/>
                <w:szCs w:val="32"/>
              </w:rPr>
              <w:t xml:space="preserve"> run()</w:t>
            </w:r>
            <w:r w:rsidRPr="00EB6B26">
              <w:rPr>
                <w:rFonts w:ascii="Consolas" w:hAnsi="Consolas" w:cs="Consolas"/>
                <w:color w:val="3F7F5F"/>
                <w:kern w:val="0"/>
                <w:sz w:val="24"/>
                <w:szCs w:val="32"/>
              </w:rPr>
              <w:t>之前运行</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final</w:t>
            </w:r>
            <w:r w:rsidRPr="00EB6B26">
              <w:rPr>
                <w:rFonts w:ascii="Consolas" w:hAnsi="Consolas" w:cs="Consolas"/>
                <w:color w:val="000000"/>
                <w:kern w:val="0"/>
                <w:sz w:val="24"/>
                <w:szCs w:val="32"/>
              </w:rPr>
              <w:t xml:space="preserve"> Thread </w:t>
            </w:r>
            <w:r w:rsidRPr="00EB6B26">
              <w:rPr>
                <w:rFonts w:ascii="Consolas" w:hAnsi="Consolas" w:cs="Consolas"/>
                <w:color w:val="6A3E3E"/>
                <w:kern w:val="0"/>
                <w:sz w:val="24"/>
                <w:szCs w:val="32"/>
              </w:rPr>
              <w:t>t1</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Thread(</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Runnable()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lastRenderedPageBreak/>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void</w:t>
            </w:r>
            <w:r w:rsidRPr="00EB6B26">
              <w:rPr>
                <w:rFonts w:ascii="Consolas" w:hAnsi="Consolas" w:cs="Consolas"/>
                <w:color w:val="000000"/>
                <w:kern w:val="0"/>
                <w:sz w:val="24"/>
                <w:szCs w:val="32"/>
              </w:rPr>
              <w:t xml:space="preserve"> run()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td1</w:t>
            </w:r>
            <w:r w:rsidRPr="00EB6B26">
              <w:rPr>
                <w:rFonts w:ascii="Consolas" w:hAnsi="Consolas" w:cs="Consolas"/>
                <w:color w:val="000000"/>
                <w:kern w:val="0"/>
                <w:sz w:val="24"/>
                <w:szCs w:val="32"/>
              </w:rPr>
              <w:t>.</w:t>
            </w:r>
            <w:r w:rsidRPr="00EB6B26">
              <w:rPr>
                <w:rFonts w:ascii="Consolas" w:hAnsi="Consolas" w:cs="Consolas"/>
                <w:color w:val="0000C0"/>
                <w:kern w:val="0"/>
                <w:sz w:val="24"/>
                <w:szCs w:val="32"/>
              </w:rPr>
              <w:t>flag</w:t>
            </w:r>
            <w:r w:rsidRPr="00EB6B26">
              <w:rPr>
                <w:rFonts w:ascii="Consolas" w:hAnsi="Consolas" w:cs="Consolas"/>
                <w:color w:val="000000"/>
                <w:kern w:val="0"/>
                <w:sz w:val="24"/>
                <w:szCs w:val="32"/>
              </w:rPr>
              <w:t xml:space="preserve"> = 1;</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td1</w:t>
            </w:r>
            <w:r w:rsidRPr="00EB6B26">
              <w:rPr>
                <w:rFonts w:ascii="Consolas" w:hAnsi="Consolas" w:cs="Consolas"/>
                <w:color w:val="000000"/>
                <w:kern w:val="0"/>
                <w:sz w:val="24"/>
                <w:szCs w:val="32"/>
              </w:rPr>
              <w:t>.money(1);</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t1</w:t>
            </w:r>
            <w:r w:rsidRPr="00EB6B26">
              <w:rPr>
                <w:rFonts w:ascii="Consolas" w:hAnsi="Consolas" w:cs="Consolas"/>
                <w:color w:val="000000"/>
                <w:kern w:val="0"/>
                <w:sz w:val="24"/>
                <w:szCs w:val="32"/>
              </w:rPr>
              <w:t>.start();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 xml:space="preserve">Thread </w:t>
            </w:r>
            <w:r w:rsidRPr="00EB6B26">
              <w:rPr>
                <w:rFonts w:ascii="Consolas" w:hAnsi="Consolas" w:cs="Consolas"/>
                <w:color w:val="6A3E3E"/>
                <w:kern w:val="0"/>
                <w:sz w:val="24"/>
                <w:szCs w:val="32"/>
              </w:rPr>
              <w:t>t2</w:t>
            </w:r>
            <w:r w:rsidRPr="00EB6B26">
              <w:rPr>
                <w:rFonts w:ascii="Consolas" w:hAnsi="Consolas" w:cs="Consolas"/>
                <w:color w:val="000000"/>
                <w:kern w:val="0"/>
                <w:sz w:val="24"/>
                <w:szCs w:val="32"/>
              </w:rPr>
              <w:t xml:space="preserve"> = </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Thread(</w:t>
            </w:r>
            <w:r w:rsidRPr="00EB6B26">
              <w:rPr>
                <w:rFonts w:ascii="Consolas" w:hAnsi="Consolas" w:cs="Consolas"/>
                <w:b/>
                <w:bCs/>
                <w:color w:val="7F0055"/>
                <w:kern w:val="0"/>
                <w:sz w:val="24"/>
                <w:szCs w:val="32"/>
              </w:rPr>
              <w:t>new</w:t>
            </w:r>
            <w:r w:rsidRPr="00EB6B26">
              <w:rPr>
                <w:rFonts w:ascii="Consolas" w:hAnsi="Consolas" w:cs="Consolas"/>
                <w:color w:val="000000"/>
                <w:kern w:val="0"/>
                <w:sz w:val="24"/>
                <w:szCs w:val="32"/>
              </w:rPr>
              <w:t xml:space="preserve"> Runnable()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public</w:t>
            </w:r>
            <w:r w:rsidRPr="00EB6B26">
              <w:rPr>
                <w:rFonts w:ascii="Consolas" w:hAnsi="Consolas" w:cs="Consolas"/>
                <w:color w:val="000000"/>
                <w:kern w:val="0"/>
                <w:sz w:val="24"/>
                <w:szCs w:val="32"/>
              </w:rPr>
              <w:t xml:space="preserve"> </w:t>
            </w:r>
            <w:r w:rsidRPr="00EB6B26">
              <w:rPr>
                <w:rFonts w:ascii="Consolas" w:hAnsi="Consolas" w:cs="Consolas"/>
                <w:b/>
                <w:bCs/>
                <w:color w:val="7F0055"/>
                <w:kern w:val="0"/>
                <w:sz w:val="24"/>
                <w:szCs w:val="32"/>
              </w:rPr>
              <w:t>void</w:t>
            </w:r>
            <w:r w:rsidRPr="00EB6B26">
              <w:rPr>
                <w:rFonts w:ascii="Consolas" w:hAnsi="Consolas" w:cs="Consolas"/>
                <w:color w:val="000000"/>
                <w:kern w:val="0"/>
                <w:sz w:val="24"/>
                <w:szCs w:val="32"/>
              </w:rPr>
              <w:t xml:space="preserve"> run()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3F7F5F"/>
                <w:kern w:val="0"/>
                <w:sz w:val="24"/>
                <w:szCs w:val="32"/>
              </w:rPr>
              <w:t xml:space="preserve">// </w:t>
            </w:r>
            <w:r w:rsidRPr="00EB6B26">
              <w:rPr>
                <w:rFonts w:ascii="Consolas" w:hAnsi="Consolas" w:cs="Consolas"/>
                <w:b/>
                <w:bCs/>
                <w:color w:val="7F9FBF"/>
                <w:kern w:val="0"/>
                <w:sz w:val="24"/>
                <w:szCs w:val="32"/>
              </w:rPr>
              <w:t>TODO</w:t>
            </w:r>
            <w:r w:rsidRPr="00EB6B26">
              <w:rPr>
                <w:rFonts w:ascii="Consolas" w:hAnsi="Consolas" w:cs="Consolas"/>
                <w:color w:val="3F7F5F"/>
                <w:kern w:val="0"/>
                <w:sz w:val="24"/>
                <w:szCs w:val="32"/>
              </w:rPr>
              <w:t xml:space="preserve"> Auto-generated method stub</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b/>
                <w:bCs/>
                <w:color w:val="7F0055"/>
                <w:kern w:val="0"/>
                <w:sz w:val="24"/>
                <w:szCs w:val="32"/>
              </w:rPr>
              <w:t>try</w:t>
            </w:r>
            <w:r w:rsidRPr="00EB6B26">
              <w:rPr>
                <w:rFonts w:ascii="Consolas" w:hAnsi="Consolas" w:cs="Consolas"/>
                <w:color w:val="000000"/>
                <w:kern w:val="0"/>
                <w:sz w:val="24"/>
                <w:szCs w:val="32"/>
              </w:rPr>
              <w:t xml:space="preserve">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3F7F5F"/>
                <w:kern w:val="0"/>
                <w:sz w:val="24"/>
                <w:szCs w:val="32"/>
              </w:rPr>
              <w:t xml:space="preserve">// </w:t>
            </w:r>
            <w:r w:rsidRPr="00EB6B26">
              <w:rPr>
                <w:rFonts w:ascii="Consolas" w:hAnsi="Consolas" w:cs="Consolas"/>
                <w:color w:val="3F7F5F"/>
                <w:kern w:val="0"/>
                <w:sz w:val="24"/>
                <w:szCs w:val="32"/>
              </w:rPr>
              <w:t>让</w:t>
            </w:r>
            <w:r w:rsidRPr="00EB6B26">
              <w:rPr>
                <w:rFonts w:ascii="Consolas" w:hAnsi="Consolas" w:cs="Consolas"/>
                <w:color w:val="3F7F5F"/>
                <w:kern w:val="0"/>
                <w:sz w:val="24"/>
                <w:szCs w:val="32"/>
              </w:rPr>
              <w:t xml:space="preserve"> t2 </w:t>
            </w:r>
            <w:r w:rsidRPr="00EB6B26">
              <w:rPr>
                <w:rFonts w:ascii="Consolas" w:hAnsi="Consolas" w:cs="Consolas"/>
                <w:color w:val="3F7F5F"/>
                <w:kern w:val="0"/>
                <w:sz w:val="24"/>
                <w:szCs w:val="32"/>
              </w:rPr>
              <w:t>等待</w:t>
            </w:r>
            <w:r w:rsidRPr="00EB6B26">
              <w:rPr>
                <w:rFonts w:ascii="Consolas" w:hAnsi="Consolas" w:cs="Consolas"/>
                <w:color w:val="3F7F5F"/>
                <w:kern w:val="0"/>
                <w:sz w:val="24"/>
                <w:szCs w:val="32"/>
              </w:rPr>
              <w:t xml:space="preserve"> t1 </w:t>
            </w:r>
            <w:r w:rsidRPr="00EB6B26">
              <w:rPr>
                <w:rFonts w:ascii="Consolas" w:hAnsi="Consolas" w:cs="Consolas"/>
                <w:color w:val="3F7F5F"/>
                <w:kern w:val="0"/>
                <w:sz w:val="24"/>
                <w:szCs w:val="32"/>
              </w:rPr>
              <w:t>执行完</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t1</w:t>
            </w:r>
            <w:r w:rsidRPr="00EB6B26">
              <w:rPr>
                <w:rFonts w:ascii="Consolas" w:hAnsi="Consolas" w:cs="Consolas"/>
                <w:color w:val="000000"/>
                <w:kern w:val="0"/>
                <w:sz w:val="24"/>
                <w:szCs w:val="32"/>
              </w:rPr>
              <w:t>.join();</w:t>
            </w:r>
            <w:r w:rsidRPr="00EB6B26">
              <w:rPr>
                <w:rFonts w:ascii="Consolas" w:hAnsi="Consolas" w:cs="Consolas"/>
                <w:color w:val="3F7F5F"/>
                <w:kern w:val="0"/>
                <w:sz w:val="24"/>
                <w:szCs w:val="32"/>
              </w:rPr>
              <w:t xml:space="preserve">// </w:t>
            </w:r>
            <w:r w:rsidRPr="00EB6B26">
              <w:rPr>
                <w:rFonts w:ascii="Consolas" w:hAnsi="Consolas" w:cs="Consolas"/>
                <w:color w:val="3F7F5F"/>
                <w:kern w:val="0"/>
                <w:sz w:val="24"/>
                <w:szCs w:val="32"/>
              </w:rPr>
              <w:t>核心代码，让</w:t>
            </w:r>
            <w:r w:rsidRPr="00EB6B26">
              <w:rPr>
                <w:rFonts w:ascii="Consolas" w:hAnsi="Consolas" w:cs="Consolas"/>
                <w:color w:val="3F7F5F"/>
                <w:kern w:val="0"/>
                <w:sz w:val="24"/>
                <w:szCs w:val="32"/>
              </w:rPr>
              <w:t xml:space="preserve"> t1 </w:t>
            </w:r>
            <w:r w:rsidRPr="00EB6B26">
              <w:rPr>
                <w:rFonts w:ascii="Consolas" w:hAnsi="Consolas" w:cs="Consolas"/>
                <w:color w:val="3F7F5F"/>
                <w:kern w:val="0"/>
                <w:sz w:val="24"/>
                <w:szCs w:val="32"/>
              </w:rPr>
              <w:t>执行完后</w:t>
            </w:r>
            <w:r w:rsidRPr="00EB6B26">
              <w:rPr>
                <w:rFonts w:ascii="Consolas" w:hAnsi="Consolas" w:cs="Consolas"/>
                <w:color w:val="3F7F5F"/>
                <w:kern w:val="0"/>
                <w:sz w:val="24"/>
                <w:szCs w:val="32"/>
              </w:rPr>
              <w:t xml:space="preserve"> t2 </w:t>
            </w:r>
            <w:r w:rsidRPr="00EB6B26">
              <w:rPr>
                <w:rFonts w:ascii="Consolas" w:hAnsi="Consolas" w:cs="Consolas"/>
                <w:color w:val="3F7F5F"/>
                <w:kern w:val="0"/>
                <w:sz w:val="24"/>
                <w:szCs w:val="32"/>
              </w:rPr>
              <w:t>才会执行</w:t>
            </w:r>
          </w:p>
          <w:p w:rsidR="001B64BF" w:rsidRDefault="007A52F3" w:rsidP="007A52F3">
            <w:pPr>
              <w:autoSpaceDE w:val="0"/>
              <w:autoSpaceDN w:val="0"/>
              <w:adjustRightInd w:val="0"/>
              <w:jc w:val="left"/>
              <w:rPr>
                <w:rFonts w:ascii="Consolas" w:hAnsi="Consolas" w:cs="Consolas"/>
                <w:color w:val="000000"/>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 xml:space="preserve">} </w:t>
            </w:r>
            <w:r w:rsidRPr="00EB6B26">
              <w:rPr>
                <w:rFonts w:ascii="Consolas" w:hAnsi="Consolas" w:cs="Consolas"/>
                <w:b/>
                <w:bCs/>
                <w:color w:val="7F0055"/>
                <w:kern w:val="0"/>
                <w:sz w:val="24"/>
                <w:szCs w:val="32"/>
              </w:rPr>
              <w:t>catch</w:t>
            </w:r>
            <w:r w:rsidRPr="00EB6B26">
              <w:rPr>
                <w:rFonts w:ascii="Consolas" w:hAnsi="Consolas" w:cs="Consolas"/>
                <w:color w:val="000000"/>
                <w:kern w:val="0"/>
                <w:sz w:val="24"/>
                <w:szCs w:val="32"/>
              </w:rPr>
              <w:t xml:space="preserve"> (</w:t>
            </w:r>
            <w:proofErr w:type="spellStart"/>
            <w:r w:rsidRPr="00EB6B26">
              <w:rPr>
                <w:rFonts w:ascii="Consolas" w:hAnsi="Consolas" w:cs="Consolas"/>
                <w:color w:val="000000"/>
                <w:kern w:val="0"/>
                <w:sz w:val="24"/>
                <w:szCs w:val="32"/>
              </w:rPr>
              <w:t>InterruptedException</w:t>
            </w:r>
            <w:proofErr w:type="spellEnd"/>
            <w:r w:rsidRPr="00EB6B26">
              <w:rPr>
                <w:rFonts w:ascii="Consolas" w:hAnsi="Consolas" w:cs="Consolas"/>
                <w:color w:val="000000"/>
                <w:kern w:val="0"/>
                <w:sz w:val="24"/>
                <w:szCs w:val="32"/>
              </w:rPr>
              <w:t xml:space="preserve"> </w:t>
            </w:r>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 xml:space="preserve">) { </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3F7F5F"/>
                <w:kern w:val="0"/>
                <w:sz w:val="24"/>
                <w:szCs w:val="32"/>
              </w:rPr>
              <w:t>// block</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proofErr w:type="spellStart"/>
            <w:r w:rsidRPr="00EB6B26">
              <w:rPr>
                <w:rFonts w:ascii="Consolas" w:hAnsi="Consolas" w:cs="Consolas"/>
                <w:color w:val="6A3E3E"/>
                <w:kern w:val="0"/>
                <w:sz w:val="24"/>
                <w:szCs w:val="32"/>
              </w:rPr>
              <w:t>e</w:t>
            </w:r>
            <w:r w:rsidRPr="00EB6B26">
              <w:rPr>
                <w:rFonts w:ascii="Consolas" w:hAnsi="Consolas" w:cs="Consolas"/>
                <w:color w:val="000000"/>
                <w:kern w:val="0"/>
                <w:sz w:val="24"/>
                <w:szCs w:val="32"/>
              </w:rPr>
              <w:t>.printStackTrace</w:t>
            </w:r>
            <w:proofErr w:type="spellEnd"/>
            <w:r w:rsidRPr="00EB6B26">
              <w:rPr>
                <w:rFonts w:ascii="Consolas" w:hAnsi="Consolas" w:cs="Consolas"/>
                <w:color w:val="000000"/>
                <w:kern w:val="0"/>
                <w:sz w:val="24"/>
                <w:szCs w:val="32"/>
              </w:rPr>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td2</w:t>
            </w:r>
            <w:r w:rsidRPr="00EB6B26">
              <w:rPr>
                <w:rFonts w:ascii="Consolas" w:hAnsi="Consolas" w:cs="Consolas"/>
                <w:color w:val="000000"/>
                <w:kern w:val="0"/>
                <w:sz w:val="24"/>
                <w:szCs w:val="32"/>
              </w:rPr>
              <w:t>.</w:t>
            </w:r>
            <w:r w:rsidRPr="00EB6B26">
              <w:rPr>
                <w:rFonts w:ascii="Consolas" w:hAnsi="Consolas" w:cs="Consolas"/>
                <w:color w:val="0000C0"/>
                <w:kern w:val="0"/>
                <w:sz w:val="24"/>
                <w:szCs w:val="32"/>
              </w:rPr>
              <w:t>flag</w:t>
            </w:r>
            <w:r w:rsidRPr="00EB6B26">
              <w:rPr>
                <w:rFonts w:ascii="Consolas" w:hAnsi="Consolas" w:cs="Consolas"/>
                <w:color w:val="000000"/>
                <w:kern w:val="0"/>
                <w:sz w:val="24"/>
                <w:szCs w:val="32"/>
              </w:rPr>
              <w:t xml:space="preserve"> = 0;</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td1</w:t>
            </w:r>
            <w:r w:rsidRPr="00EB6B26">
              <w:rPr>
                <w:rFonts w:ascii="Consolas" w:hAnsi="Consolas" w:cs="Consolas"/>
                <w:color w:val="000000"/>
                <w:kern w:val="0"/>
                <w:sz w:val="24"/>
                <w:szCs w:val="32"/>
              </w:rPr>
              <w:t>.money(0);</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r>
            <w:r w:rsidRPr="00EB6B26">
              <w:rPr>
                <w:rFonts w:ascii="Consolas" w:hAnsi="Consolas" w:cs="Consolas"/>
                <w:color w:val="000000"/>
                <w:kern w:val="0"/>
                <w:sz w:val="24"/>
                <w:szCs w:val="32"/>
              </w:rPr>
              <w:tab/>
            </w:r>
            <w:r w:rsidRPr="00EB6B26">
              <w:rPr>
                <w:rFonts w:ascii="Consolas" w:hAnsi="Consolas" w:cs="Consolas"/>
                <w:color w:val="6A3E3E"/>
                <w:kern w:val="0"/>
                <w:sz w:val="24"/>
                <w:szCs w:val="32"/>
              </w:rPr>
              <w:t>t2</w:t>
            </w:r>
            <w:r w:rsidRPr="00EB6B26">
              <w:rPr>
                <w:rFonts w:ascii="Consolas" w:hAnsi="Consolas" w:cs="Consolas"/>
                <w:color w:val="000000"/>
                <w:kern w:val="0"/>
                <w:sz w:val="24"/>
                <w:szCs w:val="32"/>
              </w:rPr>
              <w:t>.start();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ab/>
              <w:t>}</w:t>
            </w:r>
          </w:p>
          <w:p w:rsidR="007A52F3" w:rsidRPr="00EB6B26" w:rsidRDefault="007A52F3" w:rsidP="007A52F3">
            <w:pPr>
              <w:autoSpaceDE w:val="0"/>
              <w:autoSpaceDN w:val="0"/>
              <w:adjustRightInd w:val="0"/>
              <w:jc w:val="left"/>
              <w:rPr>
                <w:rFonts w:ascii="Consolas" w:hAnsi="Consolas" w:cs="Consolas"/>
                <w:kern w:val="0"/>
                <w:sz w:val="24"/>
                <w:szCs w:val="32"/>
              </w:rPr>
            </w:pPr>
            <w:r w:rsidRPr="00EB6B26">
              <w:rPr>
                <w:rFonts w:ascii="Consolas" w:hAnsi="Consolas" w:cs="Consolas"/>
                <w:color w:val="000000"/>
                <w:kern w:val="0"/>
                <w:sz w:val="24"/>
                <w:szCs w:val="32"/>
              </w:rPr>
              <w:t>}</w:t>
            </w:r>
          </w:p>
        </w:tc>
      </w:tr>
    </w:tbl>
    <w:p w:rsidR="0082200D" w:rsidRPr="0082200D" w:rsidRDefault="00EB6B26" w:rsidP="0082200D">
      <w:pPr>
        <w:pStyle w:val="a7"/>
        <w:ind w:left="720" w:firstLineChars="0" w:firstLine="0"/>
      </w:pPr>
      <w:r>
        <w:rPr>
          <w:rFonts w:hint="eastAsia"/>
        </w:rPr>
        <w:lastRenderedPageBreak/>
        <w:tab/>
      </w:r>
      <w:r>
        <w:rPr>
          <w:rFonts w:hint="eastAsia"/>
        </w:rPr>
        <w:tab/>
      </w:r>
      <w:r>
        <w:t>2</w:t>
      </w:r>
      <w:r>
        <w:t>）加锁时限（线程尝试获取锁的时候加上一定的时限，超过时限则放弃对该</w:t>
      </w:r>
      <w:r>
        <w:rPr>
          <w:rFonts w:hint="eastAsia"/>
        </w:rPr>
        <w:tab/>
      </w:r>
      <w:r>
        <w:rPr>
          <w:rFonts w:hint="eastAsia"/>
        </w:rPr>
        <w:tab/>
      </w:r>
      <w:r>
        <w:rPr>
          <w:rFonts w:hint="eastAsia"/>
        </w:rPr>
        <w:tab/>
      </w:r>
      <w:r>
        <w:t>锁的请求，并释放自己占有的锁）</w:t>
      </w:r>
    </w:p>
    <w:p w:rsidR="003858FA" w:rsidRPr="003858FA" w:rsidRDefault="003858FA" w:rsidP="00A40CCE">
      <w:pPr>
        <w:pStyle w:val="a7"/>
        <w:numPr>
          <w:ilvl w:val="0"/>
          <w:numId w:val="12"/>
        </w:numPr>
        <w:ind w:firstLineChars="0"/>
        <w:outlineLvl w:val="2"/>
      </w:pPr>
      <w:r w:rsidRPr="003858FA">
        <w:rPr>
          <w:rFonts w:hint="eastAsia"/>
          <w:b/>
          <w:color w:val="FF0000"/>
        </w:rPr>
        <w:t>多线程间通讯</w:t>
      </w:r>
    </w:p>
    <w:p w:rsidR="003858FA" w:rsidRDefault="003858FA" w:rsidP="003858FA">
      <w:pPr>
        <w:pStyle w:val="a7"/>
        <w:ind w:left="1152" w:firstLineChars="0" w:firstLine="0"/>
      </w:pPr>
      <w:r>
        <w:rPr>
          <w:rFonts w:hint="eastAsia"/>
        </w:rPr>
        <w:tab/>
      </w:r>
      <w:r>
        <w:rPr>
          <w:rFonts w:hint="eastAsia"/>
        </w:rPr>
        <w:t>多线程间通讯就是多个线程在操作同一资源</w:t>
      </w:r>
      <w:r>
        <w:rPr>
          <w:rFonts w:hint="eastAsia"/>
        </w:rPr>
        <w:t>,</w:t>
      </w:r>
      <w:r>
        <w:rPr>
          <w:rFonts w:hint="eastAsia"/>
        </w:rPr>
        <w:t>但是操作的动作不同</w:t>
      </w:r>
      <w:r>
        <w:rPr>
          <w:rFonts w:hint="eastAsia"/>
        </w:rPr>
        <w:t>.</w:t>
      </w:r>
    </w:p>
    <w:p w:rsidR="003858FA" w:rsidRDefault="003858FA" w:rsidP="003858FA">
      <w:pPr>
        <w:pStyle w:val="a7"/>
        <w:ind w:left="1152" w:firstLineChars="0" w:firstLine="0"/>
      </w:pPr>
      <w:r>
        <w:rPr>
          <w:rFonts w:hint="eastAsia"/>
        </w:rPr>
        <w:t xml:space="preserve">     (1)</w:t>
      </w:r>
      <w:r>
        <w:rPr>
          <w:rFonts w:hint="eastAsia"/>
        </w:rPr>
        <w:t>为什么要通信</w:t>
      </w:r>
    </w:p>
    <w:p w:rsidR="003858FA" w:rsidRDefault="003858FA" w:rsidP="003858FA">
      <w:pPr>
        <w:pStyle w:val="a7"/>
        <w:ind w:left="1152" w:firstLineChars="0" w:firstLine="0"/>
      </w:pPr>
      <w:r>
        <w:rPr>
          <w:rFonts w:hint="eastAsia"/>
        </w:rPr>
        <w:tab/>
      </w:r>
      <w:r>
        <w:rPr>
          <w:rFonts w:hint="eastAsia"/>
        </w:rPr>
        <w:tab/>
      </w:r>
      <w:r>
        <w:rPr>
          <w:rFonts w:hint="eastAsia"/>
        </w:rPr>
        <w:t>多线程并发执行的时候</w:t>
      </w:r>
      <w:r>
        <w:rPr>
          <w:rFonts w:hint="eastAsia"/>
        </w:rPr>
        <w:t xml:space="preserve">, </w:t>
      </w:r>
      <w:r>
        <w:rPr>
          <w:rFonts w:hint="eastAsia"/>
        </w:rPr>
        <w:t>如果需要指定线程等待或者唤醒指定线程</w:t>
      </w:r>
      <w:r>
        <w:rPr>
          <w:rFonts w:hint="eastAsia"/>
        </w:rPr>
        <w:t xml:space="preserve">, </w:t>
      </w:r>
      <w:r>
        <w:rPr>
          <w:rFonts w:hint="eastAsia"/>
        </w:rPr>
        <w:t>那么就需要通信</w:t>
      </w:r>
      <w:r>
        <w:rPr>
          <w:rFonts w:hint="eastAsia"/>
        </w:rPr>
        <w:t>.</w:t>
      </w:r>
      <w:r>
        <w:rPr>
          <w:rFonts w:hint="eastAsia"/>
        </w:rPr>
        <w:t>比如生产者消费者的问题，生产一个消费一个</w:t>
      </w:r>
      <w:r>
        <w:rPr>
          <w:rFonts w:hint="eastAsia"/>
        </w:rPr>
        <w:t>,</w:t>
      </w:r>
      <w:r>
        <w:rPr>
          <w:rFonts w:hint="eastAsia"/>
        </w:rPr>
        <w:t>生产的时候需要负责消费的进程等待</w:t>
      </w:r>
      <w:r>
        <w:rPr>
          <w:rFonts w:hint="eastAsia"/>
        </w:rPr>
        <w:t>,</w:t>
      </w:r>
      <w:r>
        <w:rPr>
          <w:rFonts w:hint="eastAsia"/>
        </w:rPr>
        <w:t>生产一个后完成后需要唤醒负责消费的线程</w:t>
      </w:r>
      <w:r>
        <w:rPr>
          <w:rFonts w:hint="eastAsia"/>
        </w:rPr>
        <w:t>,</w:t>
      </w:r>
      <w:r>
        <w:rPr>
          <w:rFonts w:hint="eastAsia"/>
        </w:rPr>
        <w:t>同时让自己处于等待，消费的时候负责消费的线程被唤醒，消费</w:t>
      </w:r>
      <w:proofErr w:type="gramStart"/>
      <w:r>
        <w:rPr>
          <w:rFonts w:hint="eastAsia"/>
        </w:rPr>
        <w:t>完生产</w:t>
      </w:r>
      <w:proofErr w:type="gramEnd"/>
      <w:r>
        <w:rPr>
          <w:rFonts w:hint="eastAsia"/>
        </w:rPr>
        <w:t>的产品后又将等待的生产线程唤醒，然后使自己线程处于等待。这样来回通信，以达到生产一个消费一个的目的。</w:t>
      </w:r>
      <w:r>
        <w:rPr>
          <w:rFonts w:hint="eastAsia"/>
        </w:rPr>
        <w:tab/>
      </w:r>
      <w:r>
        <w:rPr>
          <w:rFonts w:hint="eastAsia"/>
        </w:rPr>
        <w:tab/>
      </w:r>
    </w:p>
    <w:p w:rsidR="008305DD" w:rsidRDefault="003858FA" w:rsidP="003858FA">
      <w:pPr>
        <w:pStyle w:val="a7"/>
        <w:ind w:left="1152" w:firstLineChars="0" w:firstLine="0"/>
      </w:pPr>
      <w:r>
        <w:rPr>
          <w:rFonts w:hint="eastAsia"/>
        </w:rPr>
        <w:t xml:space="preserve">     (2)</w:t>
      </w:r>
      <w:r>
        <w:rPr>
          <w:rFonts w:hint="eastAsia"/>
        </w:rPr>
        <w:t>怎么通信</w:t>
      </w:r>
    </w:p>
    <w:p w:rsidR="008305DD" w:rsidRDefault="00D35E54" w:rsidP="008305DD">
      <w:pPr>
        <w:pStyle w:val="a7"/>
        <w:ind w:left="1152" w:firstLineChars="0" w:firstLine="0"/>
      </w:pPr>
      <w:r>
        <w:rPr>
          <w:rFonts w:hint="eastAsia"/>
        </w:rPr>
        <w:t xml:space="preserve">     1.</w:t>
      </w:r>
      <w:r w:rsidR="008305DD">
        <w:rPr>
          <w:rFonts w:hint="eastAsia"/>
        </w:rPr>
        <w:t>使用</w:t>
      </w:r>
      <w:r w:rsidR="008305DD">
        <w:rPr>
          <w:rFonts w:hint="eastAsia"/>
        </w:rPr>
        <w:t>synchronized</w:t>
      </w:r>
      <w:r w:rsidR="008305DD">
        <w:rPr>
          <w:rFonts w:hint="eastAsia"/>
        </w:rPr>
        <w:t>锁的</w:t>
      </w:r>
      <w:r w:rsidR="008305DD">
        <w:rPr>
          <w:rFonts w:hint="eastAsia"/>
        </w:rPr>
        <w:t>wait</w:t>
      </w:r>
      <w:r w:rsidR="008305DD">
        <w:rPr>
          <w:rFonts w:hint="eastAsia"/>
        </w:rPr>
        <w:t>和</w:t>
      </w:r>
      <w:r w:rsidR="008305DD">
        <w:rPr>
          <w:rFonts w:hint="eastAsia"/>
        </w:rPr>
        <w:t>notify</w:t>
      </w:r>
      <w:r w:rsidR="008305DD">
        <w:rPr>
          <w:rFonts w:hint="eastAsia"/>
        </w:rPr>
        <w:t>进行等待和唤醒</w:t>
      </w:r>
    </w:p>
    <w:p w:rsidR="008305DD" w:rsidRDefault="00D35E54" w:rsidP="008305DD">
      <w:pPr>
        <w:pStyle w:val="a7"/>
        <w:ind w:left="1152" w:firstLineChars="0" w:firstLine="0"/>
      </w:pPr>
      <w:r>
        <w:rPr>
          <w:rFonts w:hint="eastAsia"/>
        </w:rPr>
        <w:t xml:space="preserve">     2.</w:t>
      </w:r>
      <w:r w:rsidR="008305DD">
        <w:rPr>
          <w:rFonts w:hint="eastAsia"/>
        </w:rPr>
        <w:t>使用</w:t>
      </w:r>
      <w:r w:rsidR="008305DD">
        <w:rPr>
          <w:rFonts w:hint="eastAsia"/>
        </w:rPr>
        <w:t>lock</w:t>
      </w:r>
      <w:r w:rsidR="008305DD">
        <w:rPr>
          <w:rFonts w:hint="eastAsia"/>
        </w:rPr>
        <w:t>锁的</w:t>
      </w:r>
      <w:r w:rsidR="008305DD">
        <w:rPr>
          <w:rFonts w:hint="eastAsia"/>
        </w:rPr>
        <w:t>condition</w:t>
      </w:r>
      <w:r w:rsidR="008305DD">
        <w:rPr>
          <w:rFonts w:hint="eastAsia"/>
        </w:rPr>
        <w:t>的</w:t>
      </w:r>
      <w:r w:rsidR="008305DD">
        <w:rPr>
          <w:rFonts w:hint="eastAsia"/>
        </w:rPr>
        <w:t>await</w:t>
      </w:r>
      <w:r w:rsidR="008305DD">
        <w:rPr>
          <w:rFonts w:hint="eastAsia"/>
        </w:rPr>
        <w:t>和</w:t>
      </w:r>
      <w:r w:rsidR="008305DD">
        <w:rPr>
          <w:rFonts w:hint="eastAsia"/>
        </w:rPr>
        <w:t>signal</w:t>
      </w:r>
      <w:r w:rsidR="008305DD">
        <w:rPr>
          <w:rFonts w:hint="eastAsia"/>
        </w:rPr>
        <w:t>进行等待唤醒</w:t>
      </w:r>
    </w:p>
    <w:p w:rsidR="0082221B" w:rsidRPr="0082221B" w:rsidRDefault="0082221B" w:rsidP="00A40CCE">
      <w:pPr>
        <w:pStyle w:val="a7"/>
        <w:numPr>
          <w:ilvl w:val="0"/>
          <w:numId w:val="12"/>
        </w:numPr>
        <w:ind w:firstLineChars="0"/>
        <w:outlineLvl w:val="2"/>
      </w:pPr>
      <w:r w:rsidRPr="0082221B">
        <w:rPr>
          <w:rFonts w:hint="eastAsia"/>
          <w:b/>
          <w:color w:val="FF0000"/>
        </w:rPr>
        <w:t>线程安全问题</w:t>
      </w:r>
    </w:p>
    <w:p w:rsidR="0082221B" w:rsidRPr="00495636" w:rsidRDefault="003B7B90" w:rsidP="0082221B">
      <w:pPr>
        <w:pStyle w:val="a7"/>
        <w:ind w:left="1152" w:firstLineChars="0" w:firstLine="0"/>
        <w:rPr>
          <w:b/>
        </w:rPr>
      </w:pPr>
      <w:r w:rsidRPr="00495636">
        <w:rPr>
          <w:rFonts w:hint="eastAsia"/>
          <w:b/>
        </w:rPr>
        <w:t>原因：</w:t>
      </w:r>
    </w:p>
    <w:p w:rsidR="003B7B90" w:rsidRDefault="003B7B90" w:rsidP="0082221B">
      <w:pPr>
        <w:pStyle w:val="a7"/>
        <w:ind w:left="1152" w:firstLineChars="0" w:firstLine="0"/>
      </w:pPr>
      <w:r>
        <w:rPr>
          <w:rFonts w:hint="eastAsia"/>
        </w:rPr>
        <w:t>存在共享数据（也称临界资源）</w:t>
      </w:r>
    </w:p>
    <w:p w:rsidR="003B7B90" w:rsidRDefault="003B7B90" w:rsidP="0082221B">
      <w:pPr>
        <w:pStyle w:val="a7"/>
        <w:ind w:left="1152" w:firstLineChars="0" w:firstLine="0"/>
      </w:pPr>
      <w:r>
        <w:rPr>
          <w:rFonts w:hint="eastAsia"/>
        </w:rPr>
        <w:t>存在多条线程共同操作这些共享数据。</w:t>
      </w:r>
    </w:p>
    <w:p w:rsidR="003B7B90" w:rsidRPr="00495636" w:rsidRDefault="003B7B90" w:rsidP="0082221B">
      <w:pPr>
        <w:pStyle w:val="a7"/>
        <w:ind w:left="1152" w:firstLineChars="0" w:firstLine="0"/>
        <w:rPr>
          <w:b/>
        </w:rPr>
      </w:pPr>
      <w:r w:rsidRPr="00495636">
        <w:rPr>
          <w:rFonts w:hint="eastAsia"/>
          <w:b/>
        </w:rPr>
        <w:t>解决：</w:t>
      </w:r>
    </w:p>
    <w:p w:rsidR="003B7B90" w:rsidRDefault="003B7B90" w:rsidP="0082221B">
      <w:pPr>
        <w:pStyle w:val="a7"/>
        <w:ind w:left="1152" w:firstLineChars="0" w:firstLine="0"/>
      </w:pPr>
      <w:r>
        <w:rPr>
          <w:rFonts w:hint="eastAsia"/>
        </w:rPr>
        <w:t>同一时刻有且只有一个线程在操作共享数据，其它线程必须等到该线程处理完数据后再对共享数据进行操作。</w:t>
      </w:r>
    </w:p>
    <w:p w:rsidR="003B7B90" w:rsidRPr="00495636" w:rsidRDefault="000A1B8E" w:rsidP="0082221B">
      <w:pPr>
        <w:pStyle w:val="a7"/>
        <w:ind w:left="1152" w:firstLineChars="0" w:firstLine="0"/>
        <w:rPr>
          <w:b/>
        </w:rPr>
      </w:pPr>
      <w:r w:rsidRPr="00495636">
        <w:rPr>
          <w:rFonts w:hint="eastAsia"/>
          <w:b/>
        </w:rPr>
        <w:t>互斥锁的特性：</w:t>
      </w:r>
    </w:p>
    <w:p w:rsidR="003B7B90" w:rsidRDefault="000A1B8E" w:rsidP="0082221B">
      <w:pPr>
        <w:pStyle w:val="a7"/>
        <w:ind w:left="1152" w:firstLineChars="0" w:firstLine="0"/>
      </w:pPr>
      <w:r>
        <w:rPr>
          <w:rFonts w:hint="eastAsia"/>
        </w:rPr>
        <w:lastRenderedPageBreak/>
        <w:t>互斥性</w:t>
      </w:r>
      <w:r>
        <w:rPr>
          <w:rFonts w:hint="eastAsia"/>
        </w:rPr>
        <w:t>/</w:t>
      </w:r>
      <w:r>
        <w:rPr>
          <w:rFonts w:hint="eastAsia"/>
        </w:rPr>
        <w:t>原子性：在同一时间只允许一个线程持有某个对象锁，通过这种特性来实现多线程的协调机制，这样在同一时间只有一个线程对需要同步的代码块进行访问。</w:t>
      </w:r>
    </w:p>
    <w:p w:rsidR="000A1B8E" w:rsidRPr="006D7CB2" w:rsidRDefault="006D7CB2" w:rsidP="0082221B">
      <w:pPr>
        <w:pStyle w:val="a7"/>
        <w:ind w:left="1152" w:firstLineChars="0" w:firstLine="0"/>
      </w:pPr>
      <w:r>
        <w:rPr>
          <w:rFonts w:hint="eastAsia"/>
        </w:rPr>
        <w:t>可见性：必须确保在锁被释放前，对共享变量所做的修改，对于随后获得该锁的另一个线程是可见的（即在获得时应获得最新共享变量的值），否则另一个线程可能是在本地缓存</w:t>
      </w:r>
      <w:r w:rsidR="004F721D">
        <w:rPr>
          <w:rFonts w:hint="eastAsia"/>
        </w:rPr>
        <w:t>的某个副本上继续操作，从而引起不一致。</w:t>
      </w:r>
    </w:p>
    <w:p w:rsidR="000A1B8E" w:rsidRDefault="00DD761C" w:rsidP="0082221B">
      <w:pPr>
        <w:pStyle w:val="a7"/>
        <w:ind w:left="1152" w:firstLineChars="0" w:firstLine="0"/>
      </w:pPr>
      <w:r>
        <w:rPr>
          <w:rFonts w:hint="eastAsia"/>
        </w:rPr>
        <w:t>synchronized</w:t>
      </w:r>
      <w:r>
        <w:rPr>
          <w:rFonts w:hint="eastAsia"/>
        </w:rPr>
        <w:t>锁的不是代码，锁的都是对象。</w:t>
      </w:r>
    </w:p>
    <w:p w:rsidR="000A1B8E" w:rsidRDefault="00FA012B" w:rsidP="0082221B">
      <w:pPr>
        <w:pStyle w:val="a7"/>
        <w:ind w:left="1152" w:firstLineChars="0" w:firstLine="0"/>
      </w:pPr>
      <w:r>
        <w:rPr>
          <w:rFonts w:hint="eastAsia"/>
        </w:rPr>
        <w:t>根据获取锁的分类，可以分为对象锁和类锁。</w:t>
      </w:r>
    </w:p>
    <w:p w:rsidR="008515C2" w:rsidRDefault="008515C2" w:rsidP="0082221B">
      <w:pPr>
        <w:pStyle w:val="a7"/>
        <w:ind w:left="1152" w:firstLineChars="0" w:firstLine="0"/>
      </w:pPr>
      <w:r>
        <w:rPr>
          <w:rFonts w:hint="eastAsia"/>
        </w:rPr>
        <w:t>获取对象锁的两种用法：</w:t>
      </w:r>
    </w:p>
    <w:p w:rsidR="008515C2" w:rsidRDefault="008515C2" w:rsidP="0082221B">
      <w:pPr>
        <w:pStyle w:val="a7"/>
        <w:ind w:left="1152" w:firstLineChars="0" w:firstLine="0"/>
      </w:pPr>
      <w:r>
        <w:rPr>
          <w:rFonts w:hint="eastAsia"/>
        </w:rPr>
        <w:t>1</w:t>
      </w:r>
      <w:r>
        <w:rPr>
          <w:rFonts w:hint="eastAsia"/>
        </w:rPr>
        <w:t>）同步代码块</w:t>
      </w:r>
      <w:r>
        <w:rPr>
          <w:rFonts w:hint="eastAsia"/>
        </w:rPr>
        <w:t>(synchronized(this)</w:t>
      </w:r>
      <w:r>
        <w:rPr>
          <w:rFonts w:hint="eastAsia"/>
        </w:rPr>
        <w:t>，</w:t>
      </w:r>
      <w:r>
        <w:rPr>
          <w:rFonts w:hint="eastAsia"/>
        </w:rPr>
        <w:t>synchronized(</w:t>
      </w:r>
      <w:r>
        <w:rPr>
          <w:rFonts w:hint="eastAsia"/>
        </w:rPr>
        <w:t>类实例对象</w:t>
      </w:r>
      <w:r>
        <w:rPr>
          <w:rFonts w:hint="eastAsia"/>
        </w:rPr>
        <w:t>)),</w:t>
      </w:r>
      <w:r>
        <w:rPr>
          <w:rFonts w:hint="eastAsia"/>
        </w:rPr>
        <w:t>锁是小括号中的实例对象</w:t>
      </w:r>
    </w:p>
    <w:p w:rsidR="008515C2" w:rsidRDefault="008515C2" w:rsidP="0082221B">
      <w:pPr>
        <w:pStyle w:val="a7"/>
        <w:ind w:left="1152" w:firstLineChars="0" w:firstLine="0"/>
      </w:pPr>
      <w:r>
        <w:rPr>
          <w:rFonts w:hint="eastAsia"/>
        </w:rPr>
        <w:t>2</w:t>
      </w:r>
      <w:r>
        <w:rPr>
          <w:rFonts w:hint="eastAsia"/>
        </w:rPr>
        <w:t>）同步非静态方法，锁是当前对象的实例对象。</w:t>
      </w:r>
    </w:p>
    <w:p w:rsidR="009A0E70" w:rsidRDefault="009A0E70" w:rsidP="0082221B">
      <w:pPr>
        <w:pStyle w:val="a7"/>
        <w:ind w:left="1152" w:firstLineChars="0" w:firstLine="0"/>
      </w:pPr>
      <w:proofErr w:type="gramStart"/>
      <w:r>
        <w:rPr>
          <w:rFonts w:hint="eastAsia"/>
        </w:rPr>
        <w:t>获取类锁的</w:t>
      </w:r>
      <w:proofErr w:type="gramEnd"/>
      <w:r>
        <w:rPr>
          <w:rFonts w:hint="eastAsia"/>
        </w:rPr>
        <w:t>两种方法：</w:t>
      </w:r>
    </w:p>
    <w:p w:rsidR="009A0E70" w:rsidRDefault="009A0E70" w:rsidP="0082221B">
      <w:pPr>
        <w:pStyle w:val="a7"/>
        <w:ind w:left="1152" w:firstLineChars="0" w:firstLine="0"/>
      </w:pPr>
      <w:r>
        <w:rPr>
          <w:rFonts w:hint="eastAsia"/>
        </w:rPr>
        <w:t>1</w:t>
      </w:r>
      <w:r>
        <w:rPr>
          <w:rFonts w:hint="eastAsia"/>
        </w:rPr>
        <w:t>）同步代码块</w:t>
      </w:r>
      <w:r>
        <w:rPr>
          <w:rFonts w:hint="eastAsia"/>
        </w:rPr>
        <w:t>(synchronized(</w:t>
      </w:r>
      <w:r>
        <w:rPr>
          <w:rFonts w:hint="eastAsia"/>
        </w:rPr>
        <w:t>类</w:t>
      </w:r>
      <w:r>
        <w:rPr>
          <w:rFonts w:hint="eastAsia"/>
        </w:rPr>
        <w:t>.class)),</w:t>
      </w:r>
      <w:r>
        <w:rPr>
          <w:rFonts w:hint="eastAsia"/>
        </w:rPr>
        <w:t>锁是小括号中的类对象（</w:t>
      </w:r>
      <w:r>
        <w:rPr>
          <w:rFonts w:hint="eastAsia"/>
        </w:rPr>
        <w:t>Class</w:t>
      </w:r>
      <w:r>
        <w:rPr>
          <w:rFonts w:hint="eastAsia"/>
        </w:rPr>
        <w:t>对象）</w:t>
      </w:r>
    </w:p>
    <w:p w:rsidR="009A0E70" w:rsidRDefault="009A0E70" w:rsidP="0082221B">
      <w:pPr>
        <w:pStyle w:val="a7"/>
        <w:ind w:left="1152" w:firstLineChars="0" w:firstLine="0"/>
      </w:pPr>
      <w:r>
        <w:rPr>
          <w:rFonts w:hint="eastAsia"/>
        </w:rPr>
        <w:t>2</w:t>
      </w:r>
      <w:r>
        <w:rPr>
          <w:rFonts w:hint="eastAsia"/>
        </w:rPr>
        <w:t>）同步静态方法（</w:t>
      </w:r>
      <w:r>
        <w:rPr>
          <w:rFonts w:hint="eastAsia"/>
        </w:rPr>
        <w:t>synchronized static method</w:t>
      </w:r>
      <w:r>
        <w:rPr>
          <w:rFonts w:hint="eastAsia"/>
        </w:rPr>
        <w:t>）</w:t>
      </w:r>
      <w:r>
        <w:rPr>
          <w:rFonts w:hint="eastAsia"/>
        </w:rPr>
        <w:t>,</w:t>
      </w:r>
      <w:r>
        <w:rPr>
          <w:rFonts w:hint="eastAsia"/>
        </w:rPr>
        <w:t>锁是当前对象的类对象（</w:t>
      </w:r>
      <w:r>
        <w:rPr>
          <w:rFonts w:hint="eastAsia"/>
        </w:rPr>
        <w:t>Class</w:t>
      </w:r>
      <w:r>
        <w:rPr>
          <w:rFonts w:hint="eastAsia"/>
        </w:rPr>
        <w:t>对象）</w:t>
      </w:r>
    </w:p>
    <w:p w:rsidR="00EC028A" w:rsidRDefault="00EC028A" w:rsidP="00EC028A">
      <w:pPr>
        <w:pStyle w:val="a7"/>
        <w:ind w:left="840" w:firstLineChars="0" w:firstLine="0"/>
      </w:pPr>
      <w:r>
        <w:rPr>
          <w:rFonts w:hint="eastAsia"/>
        </w:rPr>
        <w:tab/>
      </w:r>
      <w:proofErr w:type="spellStart"/>
      <w:r w:rsidR="00A32047">
        <w:rPr>
          <w:rFonts w:hint="eastAsia"/>
        </w:rPr>
        <w:t>c</w:t>
      </w:r>
      <w:r w:rsidR="006713A6">
        <w:rPr>
          <w:rFonts w:hint="eastAsia"/>
        </w:rPr>
        <w:t>om</w:t>
      </w:r>
      <w:r w:rsidR="00A32047">
        <w:rPr>
          <w:rFonts w:hint="eastAsia"/>
        </w:rPr>
        <w:t>.xjo.thread</w:t>
      </w:r>
      <w:proofErr w:type="spellEnd"/>
      <w:r w:rsidR="00A32047">
        <w:rPr>
          <w:rFonts w:hint="eastAsia"/>
        </w:rPr>
        <w:t>/SyncThread.java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C028A" w:rsidRPr="00517C55" w:rsidTr="00876F0E">
        <w:tc>
          <w:tcPr>
            <w:tcW w:w="8522" w:type="dxa"/>
          </w:tcPr>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package</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com.xjo.thread</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import</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java.text.SimpleDateFormat</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import</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java.util.Date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public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class</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implements</w:t>
            </w:r>
            <w:r w:rsidRPr="00517C55">
              <w:rPr>
                <w:rFonts w:ascii="Consolas" w:hAnsi="Consolas" w:cs="Consolas"/>
                <w:color w:val="000000"/>
                <w:kern w:val="0"/>
                <w:sz w:val="28"/>
                <w:szCs w:val="36"/>
              </w:rPr>
              <w:t xml:space="preserve"> Runnable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46464"/>
                <w:kern w:val="0"/>
                <w:sz w:val="28"/>
                <w:szCs w:val="36"/>
              </w:rPr>
              <w:t>@Override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public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run()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String </w:t>
            </w:r>
            <w:proofErr w:type="spellStart"/>
            <w:r w:rsidRPr="00517C55">
              <w:rPr>
                <w:rFonts w:ascii="Consolas" w:hAnsi="Consolas" w:cs="Consolas"/>
                <w:color w:val="6A3E3E"/>
                <w:kern w:val="0"/>
                <w:sz w:val="28"/>
                <w:szCs w:val="36"/>
              </w:rPr>
              <w:t>threadName</w:t>
            </w:r>
            <w:proofErr w:type="spellEnd"/>
            <w:r w:rsidRPr="00517C55">
              <w:rPr>
                <w:rFonts w:ascii="Consolas" w:hAnsi="Consolas" w:cs="Consolas"/>
                <w:color w:val="000000"/>
                <w:kern w:val="0"/>
                <w:sz w:val="28"/>
                <w:szCs w:val="36"/>
              </w:rPr>
              <w:t xml:space="preserve"> =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if</w:t>
            </w: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threadName</w:t>
            </w:r>
            <w:r w:rsidRPr="00517C55">
              <w:rPr>
                <w:rFonts w:ascii="Consolas" w:hAnsi="Consolas" w:cs="Consolas"/>
                <w:color w:val="000000"/>
                <w:kern w:val="0"/>
                <w:sz w:val="28"/>
                <w:szCs w:val="36"/>
              </w:rPr>
              <w:t>.startsWith</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"A"</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async();</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else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if</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u w:val="single"/>
              </w:rPr>
              <w:t>threadName</w:t>
            </w:r>
            <w:r w:rsidRPr="00517C55">
              <w:rPr>
                <w:rFonts w:ascii="Consolas" w:hAnsi="Consolas" w:cs="Consolas"/>
                <w:color w:val="000000"/>
                <w:kern w:val="0"/>
                <w:sz w:val="28"/>
                <w:szCs w:val="36"/>
              </w:rPr>
              <w:t>.startsWith</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"B"</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syncObjectBlock1();</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lastRenderedPageBreak/>
              <w:t xml:space="preserve">        } </w:t>
            </w:r>
            <w:r w:rsidRPr="00517C55">
              <w:rPr>
                <w:rFonts w:ascii="Consolas" w:hAnsi="Consolas" w:cs="Consolas"/>
                <w:b/>
                <w:bCs/>
                <w:color w:val="7F0055"/>
                <w:kern w:val="0"/>
                <w:sz w:val="28"/>
                <w:szCs w:val="36"/>
              </w:rPr>
              <w:t>else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if</w:t>
            </w: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threadName</w:t>
            </w:r>
            <w:r w:rsidRPr="00517C55">
              <w:rPr>
                <w:rFonts w:ascii="Consolas" w:hAnsi="Consolas" w:cs="Consolas"/>
                <w:color w:val="000000"/>
                <w:kern w:val="0"/>
                <w:sz w:val="28"/>
                <w:szCs w:val="36"/>
              </w:rPr>
              <w:t>.startsWith</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"C"</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syncObjectMethod1();</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else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if</w:t>
            </w: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threadName</w:t>
            </w:r>
            <w:r w:rsidRPr="00517C55">
              <w:rPr>
                <w:rFonts w:ascii="Consolas" w:hAnsi="Consolas" w:cs="Consolas"/>
                <w:color w:val="000000"/>
                <w:kern w:val="0"/>
                <w:sz w:val="28"/>
                <w:szCs w:val="36"/>
              </w:rPr>
              <w:t>.startsWith</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"D"</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syncClassBlock1();</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else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if</w:t>
            </w: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threadName</w:t>
            </w:r>
            <w:r w:rsidRPr="00517C55">
              <w:rPr>
                <w:rFonts w:ascii="Consolas" w:hAnsi="Consolas" w:cs="Consolas"/>
                <w:color w:val="000000"/>
                <w:kern w:val="0"/>
                <w:sz w:val="28"/>
                <w:szCs w:val="36"/>
              </w:rPr>
              <w:t>.startsWith</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i/>
                <w:iCs/>
                <w:color w:val="000000"/>
                <w:kern w:val="0"/>
                <w:sz w:val="28"/>
                <w:szCs w:val="36"/>
              </w:rPr>
              <w:t>syncClassMethod1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3F5FBF"/>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 </w:t>
            </w:r>
            <w:r w:rsidRPr="00517C55">
              <w:rPr>
                <w:rFonts w:ascii="Consolas" w:hAnsi="Consolas" w:cs="Consolas"/>
                <w:color w:val="3F5FBF"/>
                <w:kern w:val="0"/>
                <w:sz w:val="28"/>
                <w:szCs w:val="36"/>
              </w:rPr>
              <w:t>异步方法</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private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async()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try</w:t>
            </w: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w:t>
            </w:r>
            <w:proofErr w:type="spellStart"/>
            <w:r w:rsidRPr="00517C55">
              <w:rPr>
                <w:rFonts w:ascii="Consolas" w:hAnsi="Consolas" w:cs="Consolas"/>
                <w:color w:val="2A00FF"/>
                <w:kern w:val="0"/>
                <w:sz w:val="28"/>
                <w:szCs w:val="36"/>
              </w:rPr>
              <w:t>Async_Start</w:t>
            </w:r>
            <w:proofErr w:type="spellEnd"/>
            <w:r w:rsidRPr="00517C55">
              <w:rPr>
                <w:rFonts w:ascii="Consolas" w:hAnsi="Consolas" w:cs="Consolas"/>
                <w:color w:val="2A00FF"/>
                <w:kern w:val="0"/>
                <w:sz w:val="28"/>
                <w:szCs w:val="36"/>
              </w:rPr>
              <w: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sleep</w:t>
            </w:r>
            <w:proofErr w:type="spellEnd"/>
            <w:r w:rsidRPr="00517C55">
              <w:rPr>
                <w:rFonts w:ascii="Consolas" w:hAnsi="Consolas" w:cs="Consolas"/>
                <w:color w:val="000000"/>
                <w:kern w:val="0"/>
                <w:sz w:val="28"/>
                <w:szCs w:val="36"/>
              </w:rPr>
              <w:t>(1000);</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lastRenderedPageBreak/>
              <w:t>"_</w:t>
            </w:r>
            <w:proofErr w:type="spellStart"/>
            <w:r w:rsidRPr="00517C55">
              <w:rPr>
                <w:rFonts w:ascii="Consolas" w:hAnsi="Consolas" w:cs="Consolas"/>
                <w:color w:val="2A00FF"/>
                <w:kern w:val="0"/>
                <w:sz w:val="28"/>
                <w:szCs w:val="36"/>
              </w:rPr>
              <w:t>Async_End</w:t>
            </w:r>
            <w:proofErr w:type="spellEnd"/>
            <w:r w:rsidRPr="00517C55">
              <w:rPr>
                <w:rFonts w:ascii="Consolas" w:hAnsi="Consolas" w:cs="Consolas"/>
                <w:color w:val="2A00FF"/>
                <w:kern w:val="0"/>
                <w:sz w:val="28"/>
                <w:szCs w:val="36"/>
              </w:rPr>
              <w: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catch</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InterruptedException</w:t>
            </w:r>
            <w:proofErr w:type="spellEnd"/>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.printStackTrace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3F5FBF"/>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 </w:t>
            </w:r>
            <w:r w:rsidRPr="00517C55">
              <w:rPr>
                <w:rFonts w:ascii="Consolas" w:hAnsi="Consolas" w:cs="Consolas"/>
                <w:color w:val="3F5FBF"/>
                <w:kern w:val="0"/>
                <w:sz w:val="28"/>
                <w:szCs w:val="36"/>
              </w:rPr>
              <w:t>方法中有</w:t>
            </w:r>
            <w:r w:rsidRPr="00517C55">
              <w:rPr>
                <w:rFonts w:ascii="Consolas" w:hAnsi="Consolas" w:cs="Consolas"/>
                <w:color w:val="3F5FBF"/>
                <w:kern w:val="0"/>
                <w:sz w:val="28"/>
                <w:szCs w:val="36"/>
              </w:rPr>
              <w:t xml:space="preserve"> synchronized(</w:t>
            </w:r>
            <w:proofErr w:type="spellStart"/>
            <w:r w:rsidRPr="00517C55">
              <w:rPr>
                <w:rFonts w:ascii="Consolas" w:hAnsi="Consolas" w:cs="Consolas"/>
                <w:color w:val="3F5FBF"/>
                <w:kern w:val="0"/>
                <w:sz w:val="28"/>
                <w:szCs w:val="36"/>
              </w:rPr>
              <w:t>this|object</w:t>
            </w:r>
            <w:proofErr w:type="spellEnd"/>
            <w:r w:rsidRPr="00517C55">
              <w:rPr>
                <w:rFonts w:ascii="Consolas" w:hAnsi="Consolas" w:cs="Consolas"/>
                <w:color w:val="3F5FBF"/>
                <w:kern w:val="0"/>
                <w:sz w:val="28"/>
                <w:szCs w:val="36"/>
              </w:rPr>
              <w:t xml:space="preserve">) {} </w:t>
            </w:r>
            <w:r w:rsidRPr="00517C55">
              <w:rPr>
                <w:rFonts w:ascii="Consolas" w:hAnsi="Consolas" w:cs="Consolas"/>
                <w:color w:val="3F5FBF"/>
                <w:kern w:val="0"/>
                <w:sz w:val="28"/>
                <w:szCs w:val="36"/>
              </w:rPr>
              <w:t>同步代码块</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private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syncObjectBlock1()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"_SyncObjectBlock1: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synchronized</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this</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try</w:t>
            </w: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"_SyncObjectBlock1_Start: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sleep</w:t>
            </w:r>
            <w:proofErr w:type="spellEnd"/>
            <w:r w:rsidRPr="00517C55">
              <w:rPr>
                <w:rFonts w:ascii="Consolas" w:hAnsi="Consolas" w:cs="Consolas"/>
                <w:color w:val="000000"/>
                <w:kern w:val="0"/>
                <w:sz w:val="28"/>
                <w:szCs w:val="36"/>
              </w:rPr>
              <w:t>(1000);</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lastRenderedPageBreak/>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"_SyncObjectBlock1_End: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catch</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InterruptedException</w:t>
            </w:r>
            <w:proofErr w:type="spellEnd"/>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.printStackTrace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3F5FBF"/>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 synchronized </w:t>
            </w:r>
            <w:proofErr w:type="gramStart"/>
            <w:r w:rsidRPr="00517C55">
              <w:rPr>
                <w:rFonts w:ascii="Consolas" w:hAnsi="Consolas" w:cs="Consolas"/>
                <w:color w:val="3F5FBF"/>
                <w:kern w:val="0"/>
                <w:sz w:val="28"/>
                <w:szCs w:val="36"/>
              </w:rPr>
              <w:t>修饰非</w:t>
            </w:r>
            <w:proofErr w:type="gramEnd"/>
            <w:r w:rsidRPr="00517C55">
              <w:rPr>
                <w:rFonts w:ascii="Consolas" w:hAnsi="Consolas" w:cs="Consolas"/>
                <w:color w:val="3F5FBF"/>
                <w:kern w:val="0"/>
                <w:sz w:val="28"/>
                <w:szCs w:val="36"/>
              </w:rPr>
              <w:t>静态方法</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3F5FBF"/>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private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synchronized</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syncObjectMethod1()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"_SyncObjectMethod1: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try</w:t>
            </w: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"_SyncObjectMethod1_Start: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lastRenderedPageBreak/>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sleep</w:t>
            </w:r>
            <w:proofErr w:type="spellEnd"/>
            <w:r w:rsidRPr="00517C55">
              <w:rPr>
                <w:rFonts w:ascii="Consolas" w:hAnsi="Consolas" w:cs="Consolas"/>
                <w:color w:val="000000"/>
                <w:kern w:val="0"/>
                <w:sz w:val="28"/>
                <w:szCs w:val="36"/>
              </w:rPr>
              <w:t>(1000);</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"_SyncObjectMethod1_End: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catch</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InterruptedException</w:t>
            </w:r>
            <w:proofErr w:type="spellEnd"/>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.printStackTrace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3F7F5F"/>
                <w:kern w:val="0"/>
                <w:sz w:val="28"/>
                <w:szCs w:val="36"/>
              </w:rPr>
              <w:t>//</w:t>
            </w:r>
            <w:r w:rsidRPr="00517C55">
              <w:rPr>
                <w:rFonts w:ascii="Consolas" w:hAnsi="Consolas" w:cs="Consolas"/>
                <w:color w:val="3F7F5F"/>
                <w:kern w:val="0"/>
                <w:sz w:val="28"/>
                <w:szCs w:val="36"/>
              </w:rPr>
              <w:t>类锁</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private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syncClassBlock1()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"_SyncClassBlock1: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synchronized</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SyncThread.</w:t>
            </w:r>
            <w:r w:rsidRPr="00517C55">
              <w:rPr>
                <w:rFonts w:ascii="Consolas" w:hAnsi="Consolas" w:cs="Consolas"/>
                <w:b/>
                <w:bCs/>
                <w:color w:val="7F0055"/>
                <w:kern w:val="0"/>
                <w:sz w:val="28"/>
                <w:szCs w:val="36"/>
              </w:rPr>
              <w:t>class</w:t>
            </w:r>
            <w:proofErr w:type="spellEnd"/>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try</w:t>
            </w: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"_SyncClassBlock1_Start: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lastRenderedPageBreak/>
              <w:t xml:space="preserve">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sleep</w:t>
            </w:r>
            <w:proofErr w:type="spellEnd"/>
            <w:r w:rsidRPr="00517C55">
              <w:rPr>
                <w:rFonts w:ascii="Consolas" w:hAnsi="Consolas" w:cs="Consolas"/>
                <w:color w:val="000000"/>
                <w:kern w:val="0"/>
                <w:sz w:val="28"/>
                <w:szCs w:val="36"/>
              </w:rPr>
              <w:t>(1000);</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"_SyncClassBlock1_End: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catch</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InterruptedException</w:t>
            </w:r>
            <w:proofErr w:type="spellEnd"/>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.printStackTrace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private</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synchronized</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static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syncClassMethod1()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"_SyncClassMethod1: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try</w:t>
            </w: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"_SyncClassMethod1_Start: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lastRenderedPageBreak/>
              <w:t xml:space="preserve">            </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sleep</w:t>
            </w:r>
            <w:proofErr w:type="spellEnd"/>
            <w:r w:rsidRPr="00517C55">
              <w:rPr>
                <w:rFonts w:ascii="Consolas" w:hAnsi="Consolas" w:cs="Consolas"/>
                <w:color w:val="000000"/>
                <w:kern w:val="0"/>
                <w:sz w:val="28"/>
                <w:szCs w:val="36"/>
              </w:rPr>
              <w:t>(1000);</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System.</w:t>
            </w:r>
            <w:r w:rsidRPr="00517C55">
              <w:rPr>
                <w:rFonts w:ascii="Consolas" w:hAnsi="Consolas" w:cs="Consolas"/>
                <w:b/>
                <w:bCs/>
                <w:i/>
                <w:iCs/>
                <w:color w:val="0000C0"/>
                <w:kern w:val="0"/>
                <w:sz w:val="28"/>
                <w:szCs w:val="36"/>
              </w:rPr>
              <w:t>out</w:t>
            </w:r>
            <w:r w:rsidRPr="00517C55">
              <w:rPr>
                <w:rFonts w:ascii="Consolas" w:hAnsi="Consolas" w:cs="Consolas"/>
                <w:color w:val="000000"/>
                <w:kern w:val="0"/>
                <w:sz w:val="28"/>
                <w:szCs w:val="36"/>
              </w:rPr>
              <w:t>.println</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Thread.</w:t>
            </w:r>
            <w:r w:rsidRPr="00517C55">
              <w:rPr>
                <w:rFonts w:ascii="Consolas" w:hAnsi="Consolas" w:cs="Consolas"/>
                <w:i/>
                <w:iCs/>
                <w:color w:val="000000"/>
                <w:kern w:val="0"/>
                <w:sz w:val="28"/>
                <w:szCs w:val="36"/>
              </w:rPr>
              <w:t>currentThread</w:t>
            </w:r>
            <w:proofErr w:type="spellEnd"/>
            <w:r w:rsidRPr="00517C55">
              <w:rPr>
                <w:rFonts w:ascii="Consolas" w:hAnsi="Consolas" w:cs="Consolas"/>
                <w:color w:val="000000"/>
                <w:kern w:val="0"/>
                <w:sz w:val="28"/>
                <w:szCs w:val="36"/>
              </w:rPr>
              <w:t>().</w:t>
            </w:r>
            <w:proofErr w:type="spellStart"/>
            <w:r w:rsidRPr="00517C55">
              <w:rPr>
                <w:rFonts w:ascii="Consolas" w:hAnsi="Consolas" w:cs="Consolas"/>
                <w:color w:val="000000"/>
                <w:kern w:val="0"/>
                <w:sz w:val="28"/>
                <w:szCs w:val="36"/>
              </w:rPr>
              <w:t>getName</w:t>
            </w:r>
            <w:proofErr w:type="spellEnd"/>
            <w:r w:rsidRPr="00517C55">
              <w:rPr>
                <w:rFonts w:ascii="Consolas" w:hAnsi="Consolas" w:cs="Consolas"/>
                <w:color w:val="000000"/>
                <w:kern w:val="0"/>
                <w:sz w:val="28"/>
                <w:szCs w:val="36"/>
              </w:rPr>
              <w:t xml:space="preserve">() + </w:t>
            </w:r>
            <w:r w:rsidRPr="00517C55">
              <w:rPr>
                <w:rFonts w:ascii="Consolas" w:hAnsi="Consolas" w:cs="Consolas"/>
                <w:color w:val="2A00FF"/>
                <w:kern w:val="0"/>
                <w:sz w:val="28"/>
                <w:szCs w:val="36"/>
              </w:rPr>
              <w:t>"_SyncClassMethod1_End: "</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SimpleDateFormat</w:t>
            </w:r>
            <w:proofErr w:type="spellEnd"/>
            <w:r w:rsidRPr="00517C55">
              <w:rPr>
                <w:rFonts w:ascii="Consolas" w:hAnsi="Consolas" w:cs="Consolas"/>
                <w:color w:val="000000"/>
                <w:kern w:val="0"/>
                <w:sz w:val="28"/>
                <w:szCs w:val="36"/>
              </w:rPr>
              <w:t>(</w:t>
            </w:r>
            <w:r w:rsidRPr="00517C55">
              <w:rPr>
                <w:rFonts w:ascii="Consolas" w:hAnsi="Consolas" w:cs="Consolas"/>
                <w:color w:val="2A00FF"/>
                <w:kern w:val="0"/>
                <w:sz w:val="28"/>
                <w:szCs w:val="36"/>
              </w:rPr>
              <w:t>"</w:t>
            </w:r>
            <w:proofErr w:type="spellStart"/>
            <w:r w:rsidRPr="00517C55">
              <w:rPr>
                <w:rFonts w:ascii="Consolas" w:hAnsi="Consolas" w:cs="Consolas"/>
                <w:color w:val="2A00FF"/>
                <w:kern w:val="0"/>
                <w:sz w:val="28"/>
                <w:szCs w:val="36"/>
              </w:rPr>
              <w:t>HH:mm:ss</w:t>
            </w:r>
            <w:proofErr w:type="spellEnd"/>
            <w:r w:rsidRPr="00517C55">
              <w:rPr>
                <w:rFonts w:ascii="Consolas" w:hAnsi="Consolas" w:cs="Consolas"/>
                <w:color w:val="2A00FF"/>
                <w:kern w:val="0"/>
                <w:sz w:val="28"/>
                <w:szCs w:val="36"/>
              </w:rPr>
              <w:t>"</w:t>
            </w:r>
            <w:r w:rsidRPr="00517C55">
              <w:rPr>
                <w:rFonts w:ascii="Consolas" w:hAnsi="Consolas" w:cs="Consolas"/>
                <w:color w:val="000000"/>
                <w:kern w:val="0"/>
                <w:sz w:val="28"/>
                <w:szCs w:val="36"/>
              </w:rPr>
              <w:t>).format(</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Date()));</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catch</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InterruptedException</w:t>
            </w:r>
            <w:proofErr w:type="spellEnd"/>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e</w:t>
            </w:r>
            <w:r w:rsidRPr="00517C55">
              <w:rPr>
                <w:rFonts w:ascii="Consolas" w:hAnsi="Consolas" w:cs="Consolas"/>
                <w:color w:val="000000"/>
                <w:kern w:val="0"/>
                <w:sz w:val="28"/>
                <w:szCs w:val="36"/>
              </w:rPr>
              <w:t>.printStackTrace</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EC028A" w:rsidRPr="00517C55" w:rsidRDefault="007F7179" w:rsidP="00876F0E">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w:t>
            </w:r>
          </w:p>
        </w:tc>
      </w:tr>
    </w:tbl>
    <w:p w:rsidR="00A32047" w:rsidRDefault="009A02B2" w:rsidP="00A32047">
      <w:pPr>
        <w:pStyle w:val="a7"/>
        <w:ind w:left="840" w:firstLineChars="0" w:firstLine="0"/>
      </w:pPr>
      <w:r>
        <w:rPr>
          <w:rFonts w:hint="eastAsia"/>
        </w:rPr>
        <w:lastRenderedPageBreak/>
        <w:tab/>
      </w:r>
      <w:proofErr w:type="spellStart"/>
      <w:r w:rsidR="00A32047">
        <w:rPr>
          <w:rFonts w:hint="eastAsia"/>
        </w:rPr>
        <w:t>com.xjo.thread</w:t>
      </w:r>
      <w:proofErr w:type="spellEnd"/>
      <w:r w:rsidR="00A32047">
        <w:rPr>
          <w:rFonts w:hint="eastAsia"/>
        </w:rPr>
        <w:t>/SyncDemo.java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A02B2" w:rsidRPr="00517C55" w:rsidTr="00876F0E">
        <w:tc>
          <w:tcPr>
            <w:tcW w:w="8522" w:type="dxa"/>
          </w:tcPr>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package</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com.xjo.thread</w:t>
            </w:r>
            <w:proofErr w:type="spellEnd"/>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b/>
                <w:bCs/>
                <w:color w:val="7F0055"/>
                <w:kern w:val="0"/>
                <w:sz w:val="28"/>
                <w:szCs w:val="36"/>
              </w:rPr>
              <w:t>public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class</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rPr>
              <w:t>SyncDemo</w:t>
            </w:r>
            <w:proofErr w:type="spellEnd"/>
            <w:r w:rsidRPr="00517C55">
              <w:rPr>
                <w:rFonts w:ascii="Consolas" w:hAnsi="Consolas" w:cs="Consolas"/>
                <w:color w:val="000000"/>
                <w:kern w:val="0"/>
                <w:sz w:val="28"/>
                <w:szCs w:val="36"/>
              </w:rPr>
              <w:t xml:space="preserve">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public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static</w:t>
            </w:r>
            <w:r w:rsidRPr="00517C55">
              <w:rPr>
                <w:rFonts w:ascii="Consolas" w:hAnsi="Consolas" w:cs="Consolas"/>
                <w:color w:val="000000"/>
                <w:kern w:val="0"/>
                <w:sz w:val="28"/>
                <w:szCs w:val="36"/>
              </w:rPr>
              <w:t xml:space="preserve"> </w:t>
            </w:r>
            <w:r w:rsidRPr="00517C55">
              <w:rPr>
                <w:rFonts w:ascii="Consolas" w:hAnsi="Consolas" w:cs="Consolas"/>
                <w:b/>
                <w:bCs/>
                <w:color w:val="7F0055"/>
                <w:kern w:val="0"/>
                <w:sz w:val="28"/>
                <w:szCs w:val="36"/>
              </w:rPr>
              <w:t>void</w:t>
            </w:r>
            <w:r w:rsidRPr="00517C55">
              <w:rPr>
                <w:rFonts w:ascii="Consolas" w:hAnsi="Consolas" w:cs="Consolas"/>
                <w:color w:val="000000"/>
                <w:kern w:val="0"/>
                <w:sz w:val="28"/>
                <w:szCs w:val="36"/>
              </w:rPr>
              <w:t xml:space="preserve"> main(String... </w:t>
            </w:r>
            <w:proofErr w:type="spellStart"/>
            <w:r w:rsidRPr="00517C55">
              <w:rPr>
                <w:rFonts w:ascii="Consolas" w:hAnsi="Consolas" w:cs="Consolas"/>
                <w:color w:val="6A3E3E"/>
                <w:kern w:val="0"/>
                <w:sz w:val="28"/>
                <w:szCs w:val="36"/>
              </w:rPr>
              <w:t>args</w:t>
            </w:r>
            <w:proofErr w:type="spellEnd"/>
            <w:r w:rsidRPr="00517C55">
              <w:rPr>
                <w:rFonts w:ascii="Consolas" w:hAnsi="Consolas" w:cs="Consolas"/>
                <w:color w:val="000000"/>
                <w:kern w:val="0"/>
                <w:sz w:val="28"/>
                <w:szCs w:val="36"/>
              </w:rPr>
              <w:t>) {</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highlight w:val="lightGray"/>
              </w:rPr>
              <w:t>SyncThread</w:t>
            </w:r>
            <w:proofErr w:type="spellEnd"/>
            <w:r w:rsidRPr="00517C55">
              <w:rPr>
                <w:rFonts w:ascii="Consolas" w:hAnsi="Consolas" w:cs="Consolas"/>
                <w:color w:val="000000"/>
                <w:kern w:val="0"/>
                <w:sz w:val="28"/>
                <w:szCs w:val="36"/>
              </w:rPr>
              <w:t xml:space="preserve"> </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w:t>
            </w:r>
            <w:proofErr w:type="spellStart"/>
            <w:r w:rsidRPr="00517C55">
              <w:rPr>
                <w:rFonts w:ascii="Consolas" w:hAnsi="Consolas" w:cs="Consolas"/>
                <w:color w:val="000000"/>
                <w:kern w:val="0"/>
                <w:sz w:val="28"/>
                <w:szCs w:val="36"/>
                <w:highlight w:val="lightGray"/>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3F7F5F"/>
                <w:kern w:val="0"/>
                <w:sz w:val="28"/>
                <w:szCs w:val="36"/>
              </w:rPr>
              <w:t>//</w:t>
            </w:r>
            <w:r w:rsidRPr="00517C55">
              <w:rPr>
                <w:rFonts w:ascii="Consolas" w:hAnsi="Consolas" w:cs="Consolas"/>
                <w:color w:val="3F7F5F"/>
                <w:kern w:val="0"/>
                <w:sz w:val="28"/>
                <w:szCs w:val="36"/>
              </w:rPr>
              <w:t>以下线程获取同一对象锁</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A_thread1</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"A_thread1"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A_thread2</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"A_thread2"</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B_thread1</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lastRenderedPageBreak/>
              <w:t>"B_thread1"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000000"/>
                <w:kern w:val="0"/>
                <w:sz w:val="28"/>
                <w:szCs w:val="36"/>
                <w:u w:val="single"/>
              </w:rPr>
              <w:t>Thread</w:t>
            </w: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B_thread2</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"B_thread2"</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C_thread1</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"C_thread1"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C_thread2</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"C_thread2"</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D_thread1</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"D_thread1"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D_thread2</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"D_thread2"</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E_thread1</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"E_thread1"</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Thread </w:t>
            </w:r>
            <w:r w:rsidRPr="00517C55">
              <w:rPr>
                <w:rFonts w:ascii="Consolas" w:hAnsi="Consolas" w:cs="Consolas"/>
                <w:color w:val="6A3E3E"/>
                <w:kern w:val="0"/>
                <w:sz w:val="28"/>
                <w:szCs w:val="36"/>
              </w:rPr>
              <w:t>E_thread2</w:t>
            </w:r>
            <w:r w:rsidRPr="00517C55">
              <w:rPr>
                <w:rFonts w:ascii="Consolas" w:hAnsi="Consolas" w:cs="Consolas"/>
                <w:color w:val="000000"/>
                <w:kern w:val="0"/>
                <w:sz w:val="28"/>
                <w:szCs w:val="36"/>
              </w:rPr>
              <w:t xml:space="preserve"> = </w:t>
            </w:r>
            <w:r w:rsidRPr="00517C55">
              <w:rPr>
                <w:rFonts w:ascii="Consolas" w:hAnsi="Consolas" w:cs="Consolas"/>
                <w:b/>
                <w:bCs/>
                <w:color w:val="7F0055"/>
                <w:kern w:val="0"/>
                <w:sz w:val="28"/>
                <w:szCs w:val="36"/>
              </w:rPr>
              <w:t>new</w:t>
            </w:r>
            <w:r w:rsidRPr="00517C55">
              <w:rPr>
                <w:rFonts w:ascii="Consolas" w:hAnsi="Consolas" w:cs="Consolas"/>
                <w:color w:val="000000"/>
                <w:kern w:val="0"/>
                <w:sz w:val="28"/>
                <w:szCs w:val="36"/>
              </w:rPr>
              <w:t xml:space="preserve"> Thread(</w:t>
            </w:r>
            <w:proofErr w:type="spellStart"/>
            <w:r w:rsidRPr="00517C55">
              <w:rPr>
                <w:rFonts w:ascii="Consolas" w:hAnsi="Consolas" w:cs="Consolas"/>
                <w:color w:val="6A3E3E"/>
                <w:kern w:val="0"/>
                <w:sz w:val="28"/>
                <w:szCs w:val="36"/>
              </w:rPr>
              <w:t>syncThread</w:t>
            </w:r>
            <w:proofErr w:type="spellEnd"/>
            <w:r w:rsidRPr="00517C55">
              <w:rPr>
                <w:rFonts w:ascii="Consolas" w:hAnsi="Consolas" w:cs="Consolas"/>
                <w:color w:val="000000"/>
                <w:kern w:val="0"/>
                <w:sz w:val="28"/>
                <w:szCs w:val="36"/>
              </w:rPr>
              <w:t xml:space="preserve">, </w:t>
            </w:r>
            <w:r w:rsidRPr="00517C55">
              <w:rPr>
                <w:rFonts w:ascii="Consolas" w:hAnsi="Consolas" w:cs="Consolas"/>
                <w:color w:val="2A00FF"/>
                <w:kern w:val="0"/>
                <w:sz w:val="28"/>
                <w:szCs w:val="36"/>
              </w:rPr>
              <w:t>"E_thread2"</w:t>
            </w:r>
            <w:r w:rsidRPr="00517C55">
              <w:rPr>
                <w:rFonts w:ascii="Consolas" w:hAnsi="Consolas" w:cs="Consolas"/>
                <w:color w:val="000000"/>
                <w:kern w:val="0"/>
                <w:sz w:val="28"/>
                <w:szCs w:val="36"/>
              </w:rPr>
              <w: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A_thread1</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A_thread2</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B_thread1</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B_thread2</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C_thread1</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C_thread2</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D_thread1</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lastRenderedPageBreak/>
              <w:t xml:space="preserve">        </w:t>
            </w:r>
            <w:r w:rsidRPr="00517C55">
              <w:rPr>
                <w:rFonts w:ascii="Consolas" w:hAnsi="Consolas" w:cs="Consolas"/>
                <w:color w:val="6A3E3E"/>
                <w:kern w:val="0"/>
                <w:sz w:val="28"/>
                <w:szCs w:val="36"/>
              </w:rPr>
              <w:t>D_thread2</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E_thread1</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r w:rsidRPr="00517C55">
              <w:rPr>
                <w:rFonts w:ascii="Consolas" w:hAnsi="Consolas" w:cs="Consolas"/>
                <w:color w:val="6A3E3E"/>
                <w:kern w:val="0"/>
                <w:sz w:val="28"/>
                <w:szCs w:val="36"/>
              </w:rPr>
              <w:t>E_thread2</w:t>
            </w:r>
            <w:r w:rsidRPr="00517C55">
              <w:rPr>
                <w:rFonts w:ascii="Consolas" w:hAnsi="Consolas" w:cs="Consolas"/>
                <w:color w:val="000000"/>
                <w:kern w:val="0"/>
                <w:sz w:val="28"/>
                <w:szCs w:val="36"/>
              </w:rPr>
              <w:t>.start();</w:t>
            </w:r>
          </w:p>
          <w:p w:rsidR="007F7179" w:rsidRPr="00517C55" w:rsidRDefault="007F7179" w:rsidP="007F7179">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 xml:space="preserve">    }</w:t>
            </w:r>
          </w:p>
          <w:p w:rsidR="009A02B2" w:rsidRPr="00517C55" w:rsidRDefault="007F7179" w:rsidP="00876F0E">
            <w:pPr>
              <w:autoSpaceDE w:val="0"/>
              <w:autoSpaceDN w:val="0"/>
              <w:adjustRightInd w:val="0"/>
              <w:jc w:val="left"/>
              <w:rPr>
                <w:rFonts w:ascii="Consolas" w:hAnsi="Consolas" w:cs="Consolas"/>
                <w:kern w:val="0"/>
                <w:sz w:val="28"/>
                <w:szCs w:val="36"/>
              </w:rPr>
            </w:pPr>
            <w:r w:rsidRPr="00517C55">
              <w:rPr>
                <w:rFonts w:ascii="Consolas" w:hAnsi="Consolas" w:cs="Consolas"/>
                <w:color w:val="000000"/>
                <w:kern w:val="0"/>
                <w:sz w:val="28"/>
                <w:szCs w:val="36"/>
              </w:rPr>
              <w:t>}</w:t>
            </w:r>
          </w:p>
        </w:tc>
      </w:tr>
    </w:tbl>
    <w:p w:rsidR="000A1B8E" w:rsidRDefault="00B709DA" w:rsidP="0082221B">
      <w:pPr>
        <w:pStyle w:val="a7"/>
        <w:ind w:left="1152" w:firstLineChars="0" w:firstLine="0"/>
      </w:pPr>
      <w:r>
        <w:rPr>
          <w:rFonts w:hint="eastAsia"/>
        </w:rPr>
        <w:lastRenderedPageBreak/>
        <w:tab/>
      </w:r>
      <w:r>
        <w:rPr>
          <w:rFonts w:hint="eastAsia"/>
        </w:rPr>
        <w:t>从运行结果分析：</w:t>
      </w:r>
    </w:p>
    <w:p w:rsidR="00B709DA" w:rsidRDefault="00B709DA" w:rsidP="0082221B">
      <w:pPr>
        <w:pStyle w:val="a7"/>
        <w:ind w:left="1152" w:firstLineChars="0" w:firstLine="0"/>
      </w:pPr>
      <w:r>
        <w:rPr>
          <w:rFonts w:hint="eastAsia"/>
        </w:rPr>
        <w:t>A_thread1_Asyn</w:t>
      </w:r>
      <w:r>
        <w:rPr>
          <w:rFonts w:hint="eastAsia"/>
        </w:rPr>
        <w:t>和</w:t>
      </w:r>
      <w:r>
        <w:rPr>
          <w:rFonts w:hint="eastAsia"/>
        </w:rPr>
        <w:t>A_thread2_Async</w:t>
      </w:r>
      <w:r>
        <w:rPr>
          <w:rFonts w:hint="eastAsia"/>
        </w:rPr>
        <w:t>开始和结束时间一样，这两个线程不受对象锁的约束。</w:t>
      </w:r>
    </w:p>
    <w:p w:rsidR="00B709DA" w:rsidRDefault="00B65FDD" w:rsidP="0082221B">
      <w:pPr>
        <w:pStyle w:val="a7"/>
        <w:ind w:left="1152" w:firstLineChars="0" w:firstLine="0"/>
      </w:pPr>
      <w:r>
        <w:rPr>
          <w:rFonts w:hint="eastAsia"/>
        </w:rPr>
        <w:t>B</w:t>
      </w:r>
      <w:r>
        <w:rPr>
          <w:rFonts w:hint="eastAsia"/>
        </w:rPr>
        <w:t>类线程</w:t>
      </w:r>
      <w:r w:rsidR="00E81E06">
        <w:rPr>
          <w:rFonts w:hint="eastAsia"/>
        </w:rPr>
        <w:t>和</w:t>
      </w:r>
      <w:r w:rsidR="00E81E06">
        <w:rPr>
          <w:rFonts w:hint="eastAsia"/>
        </w:rPr>
        <w:t>C</w:t>
      </w:r>
      <w:r w:rsidR="00E81E06">
        <w:rPr>
          <w:rFonts w:hint="eastAsia"/>
        </w:rPr>
        <w:t>类线程</w:t>
      </w:r>
      <w:r>
        <w:rPr>
          <w:rFonts w:hint="eastAsia"/>
        </w:rPr>
        <w:t>是同步的，一个线程访问对象的代码块时，另一个线程会被阻塞。</w:t>
      </w:r>
      <w:r w:rsidR="00740A23">
        <w:rPr>
          <w:rFonts w:hint="eastAsia"/>
        </w:rPr>
        <w:t>这两个线程是顺序执行的。</w:t>
      </w:r>
    </w:p>
    <w:p w:rsidR="00B709DA" w:rsidRDefault="00B709DA" w:rsidP="0082221B">
      <w:pPr>
        <w:pStyle w:val="a7"/>
        <w:ind w:left="1152" w:firstLineChars="0" w:firstLine="0"/>
      </w:pPr>
      <w:r>
        <w:rPr>
          <w:noProof/>
        </w:rPr>
        <w:drawing>
          <wp:inline distT="0" distB="0" distL="0" distR="0" wp14:anchorId="18EBC3D8" wp14:editId="49DB6A0F">
            <wp:extent cx="5486400" cy="42748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4274820"/>
                    </a:xfrm>
                    <a:prstGeom prst="rect">
                      <a:avLst/>
                    </a:prstGeom>
                  </pic:spPr>
                </pic:pic>
              </a:graphicData>
            </a:graphic>
          </wp:inline>
        </w:drawing>
      </w:r>
    </w:p>
    <w:p w:rsidR="00F0529D" w:rsidRDefault="00F0529D" w:rsidP="0082221B">
      <w:pPr>
        <w:pStyle w:val="a7"/>
        <w:ind w:left="1152" w:firstLineChars="0" w:firstLine="0"/>
      </w:pPr>
      <w:r>
        <w:rPr>
          <w:rFonts w:hint="eastAsia"/>
        </w:rPr>
        <w:t>对象锁</w:t>
      </w:r>
      <w:proofErr w:type="gramStart"/>
      <w:r>
        <w:rPr>
          <w:rFonts w:hint="eastAsia"/>
        </w:rPr>
        <w:t>和类锁的</w:t>
      </w:r>
      <w:proofErr w:type="gramEnd"/>
      <w:r>
        <w:rPr>
          <w:rFonts w:hint="eastAsia"/>
        </w:rPr>
        <w:t>总结：</w:t>
      </w:r>
    </w:p>
    <w:p w:rsidR="00F0529D" w:rsidRDefault="00F0529D" w:rsidP="0082221B">
      <w:pPr>
        <w:pStyle w:val="a7"/>
        <w:ind w:left="1152" w:firstLineChars="0" w:firstLine="0"/>
      </w:pPr>
      <w:r>
        <w:rPr>
          <w:rFonts w:hint="eastAsia"/>
        </w:rPr>
        <w:t>1</w:t>
      </w:r>
      <w:r>
        <w:rPr>
          <w:rFonts w:hint="eastAsia"/>
        </w:rPr>
        <w:t>）有线程访问对象的同步代码块时，其它线程可以访问该对象的非同步代码块。</w:t>
      </w:r>
    </w:p>
    <w:p w:rsidR="00F0529D" w:rsidRDefault="00F0529D" w:rsidP="0082221B">
      <w:pPr>
        <w:pStyle w:val="a7"/>
        <w:ind w:left="1152" w:firstLineChars="0" w:firstLine="0"/>
      </w:pPr>
      <w:r>
        <w:rPr>
          <w:rFonts w:hint="eastAsia"/>
        </w:rPr>
        <w:t>2</w:t>
      </w:r>
      <w:r>
        <w:rPr>
          <w:rFonts w:hint="eastAsia"/>
        </w:rPr>
        <w:t>）如果锁住的是同一个对象，一个线程在访问对象的同步代码块时，另一个访问对象的同步代码块的线程会被阻塞。</w:t>
      </w:r>
    </w:p>
    <w:p w:rsidR="00F0529D" w:rsidRDefault="00F0529D" w:rsidP="0082221B">
      <w:pPr>
        <w:pStyle w:val="a7"/>
        <w:ind w:left="1152" w:firstLineChars="0" w:firstLine="0"/>
      </w:pPr>
      <w:r>
        <w:rPr>
          <w:rFonts w:hint="eastAsia"/>
        </w:rPr>
        <w:t>3</w:t>
      </w:r>
      <w:r>
        <w:rPr>
          <w:rFonts w:hint="eastAsia"/>
        </w:rPr>
        <w:t>）如果锁住的是同一个对象，一个线程在访问对象的同步方法时，另一个访问对象同步方法的线程会被阻塞。</w:t>
      </w:r>
    </w:p>
    <w:p w:rsidR="00F0529D" w:rsidRDefault="00F0529D" w:rsidP="0082221B">
      <w:pPr>
        <w:pStyle w:val="a7"/>
        <w:ind w:left="1152" w:firstLineChars="0" w:firstLine="0"/>
      </w:pPr>
      <w:r>
        <w:rPr>
          <w:rFonts w:hint="eastAsia"/>
        </w:rPr>
        <w:t>4</w:t>
      </w:r>
      <w:r>
        <w:rPr>
          <w:rFonts w:hint="eastAsia"/>
        </w:rPr>
        <w:t>）同一个类的不同对象的对象锁互不干扰</w:t>
      </w:r>
    </w:p>
    <w:p w:rsidR="00F0529D" w:rsidRDefault="00F0529D" w:rsidP="00F0529D">
      <w:pPr>
        <w:pStyle w:val="a7"/>
        <w:ind w:left="1152" w:firstLineChars="0" w:firstLine="0"/>
      </w:pPr>
      <w:r>
        <w:rPr>
          <w:rFonts w:hint="eastAsia"/>
        </w:rPr>
        <w:t>5</w:t>
      </w:r>
      <w:r>
        <w:rPr>
          <w:rFonts w:hint="eastAsia"/>
        </w:rPr>
        <w:t>）</w:t>
      </w:r>
      <w:proofErr w:type="gramStart"/>
      <w:r>
        <w:rPr>
          <w:rFonts w:hint="eastAsia"/>
        </w:rPr>
        <w:t>类锁和</w:t>
      </w:r>
      <w:proofErr w:type="gramEnd"/>
      <w:r>
        <w:rPr>
          <w:rFonts w:hint="eastAsia"/>
        </w:rPr>
        <w:t>对象锁互不干扰</w:t>
      </w:r>
    </w:p>
    <w:p w:rsidR="002D2A6B" w:rsidRDefault="002D2A6B" w:rsidP="00F0529D">
      <w:pPr>
        <w:pStyle w:val="a7"/>
        <w:ind w:left="1152" w:firstLineChars="0" w:firstLine="0"/>
      </w:pPr>
      <w:r>
        <w:rPr>
          <w:rFonts w:hint="eastAsia"/>
        </w:rPr>
        <w:lastRenderedPageBreak/>
        <w:t>Synchronized</w:t>
      </w:r>
      <w:r>
        <w:rPr>
          <w:rFonts w:hint="eastAsia"/>
        </w:rPr>
        <w:t>锁效率低，线程之间的切换需要从用户态转到核心态，开销大。</w:t>
      </w:r>
      <w:r w:rsidR="00360DB3">
        <w:t>J</w:t>
      </w:r>
      <w:r w:rsidR="00360DB3">
        <w:rPr>
          <w:rFonts w:hint="eastAsia"/>
        </w:rPr>
        <w:t>dk6</w:t>
      </w:r>
      <w:r w:rsidR="00360DB3">
        <w:rPr>
          <w:rFonts w:hint="eastAsia"/>
        </w:rPr>
        <w:t>以后有较大的改进。</w:t>
      </w:r>
    </w:p>
    <w:p w:rsidR="00360DB3" w:rsidRPr="003D0D5C" w:rsidRDefault="00936AA3" w:rsidP="00F0529D">
      <w:pPr>
        <w:pStyle w:val="a7"/>
        <w:ind w:left="1152" w:firstLineChars="0" w:firstLine="0"/>
        <w:rPr>
          <w:b/>
        </w:rPr>
      </w:pPr>
      <w:r w:rsidRPr="003D0D5C">
        <w:rPr>
          <w:rFonts w:hint="eastAsia"/>
          <w:b/>
        </w:rPr>
        <w:t>自旋锁：</w:t>
      </w:r>
    </w:p>
    <w:p w:rsidR="00936AA3" w:rsidRDefault="00936AA3" w:rsidP="00F0529D">
      <w:pPr>
        <w:pStyle w:val="a7"/>
        <w:ind w:left="1152" w:firstLineChars="0" w:firstLine="0"/>
      </w:pPr>
      <w:r>
        <w:rPr>
          <w:rFonts w:hint="eastAsia"/>
        </w:rPr>
        <w:t>在许多情况下，共享数据的锁定状态持续时间较短，来回切换线程不值得。</w:t>
      </w:r>
    </w:p>
    <w:p w:rsidR="00936AA3" w:rsidRDefault="00936AA3" w:rsidP="00F0529D">
      <w:pPr>
        <w:pStyle w:val="a7"/>
        <w:ind w:left="1152" w:firstLineChars="0" w:firstLine="0"/>
      </w:pPr>
      <w:r>
        <w:rPr>
          <w:rFonts w:hint="eastAsia"/>
        </w:rPr>
        <w:t>通过让线程执行忙循环等待锁的释放，不让出</w:t>
      </w:r>
      <w:r>
        <w:rPr>
          <w:rFonts w:hint="eastAsia"/>
        </w:rPr>
        <w:t>CPU</w:t>
      </w:r>
    </w:p>
    <w:p w:rsidR="00936AA3" w:rsidRDefault="00936AA3" w:rsidP="00F0529D">
      <w:pPr>
        <w:pStyle w:val="a7"/>
        <w:ind w:left="1152" w:firstLineChars="0" w:firstLine="0"/>
      </w:pPr>
      <w:r>
        <w:rPr>
          <w:rFonts w:hint="eastAsia"/>
        </w:rPr>
        <w:t>缺点：如果锁被其它线程长时间占用，会带来性能上的开销。</w:t>
      </w:r>
    </w:p>
    <w:p w:rsidR="00334491" w:rsidRPr="00334491" w:rsidRDefault="00334491" w:rsidP="00A40CCE">
      <w:pPr>
        <w:pStyle w:val="a7"/>
        <w:numPr>
          <w:ilvl w:val="0"/>
          <w:numId w:val="12"/>
        </w:numPr>
        <w:ind w:firstLineChars="0"/>
        <w:outlineLvl w:val="2"/>
        <w:rPr>
          <w:b/>
          <w:color w:val="000000" w:themeColor="text1"/>
        </w:rPr>
      </w:pPr>
      <w:r w:rsidRPr="00334491">
        <w:rPr>
          <w:b/>
          <w:color w:val="000000" w:themeColor="text1"/>
        </w:rPr>
        <w:t>多线程有几种实现方法</w:t>
      </w:r>
      <w:r w:rsidRPr="00334491">
        <w:rPr>
          <w:b/>
          <w:color w:val="000000" w:themeColor="text1"/>
        </w:rPr>
        <w:t>?</w:t>
      </w:r>
      <w:r w:rsidRPr="00334491">
        <w:rPr>
          <w:b/>
          <w:color w:val="000000" w:themeColor="text1"/>
        </w:rPr>
        <w:t>同步有几种实现方法</w:t>
      </w:r>
      <w:r w:rsidRPr="00334491">
        <w:rPr>
          <w:b/>
          <w:color w:val="000000" w:themeColor="text1"/>
        </w:rPr>
        <w:t>?</w:t>
      </w:r>
    </w:p>
    <w:p w:rsidR="00334491" w:rsidRPr="00334491" w:rsidRDefault="00334491" w:rsidP="00334491">
      <w:pPr>
        <w:pStyle w:val="a7"/>
        <w:ind w:left="1152" w:firstLineChars="0" w:firstLine="0"/>
      </w:pPr>
      <w:r w:rsidRPr="00334491">
        <w:t>多线程有两种实现方法，分别是继承</w:t>
      </w:r>
      <w:r w:rsidRPr="00334491">
        <w:t>Thread</w:t>
      </w:r>
      <w:r w:rsidRPr="00334491">
        <w:t>类与实现</w:t>
      </w:r>
      <w:r w:rsidRPr="00334491">
        <w:t>Runnable</w:t>
      </w:r>
      <w:r w:rsidRPr="00334491">
        <w:t>接口</w:t>
      </w:r>
    </w:p>
    <w:p w:rsidR="00334491" w:rsidRPr="00334491" w:rsidRDefault="00AE66B6" w:rsidP="00334491">
      <w:pPr>
        <w:pStyle w:val="a7"/>
        <w:ind w:left="1152" w:firstLineChars="0" w:firstLine="0"/>
      </w:pPr>
      <w:r>
        <w:t>同步的实现方</w:t>
      </w:r>
      <w:r>
        <w:rPr>
          <w:rFonts w:hint="eastAsia"/>
        </w:rPr>
        <w:t>法</w:t>
      </w:r>
      <w:r w:rsidR="00334491" w:rsidRPr="00334491">
        <w:t>有</w:t>
      </w:r>
      <w:r w:rsidR="00334491" w:rsidRPr="00334491">
        <w:rPr>
          <w:rFonts w:hint="eastAsia"/>
        </w:rPr>
        <w:t>五</w:t>
      </w:r>
      <w:r w:rsidR="00334491" w:rsidRPr="00334491">
        <w:t>种，分别是</w:t>
      </w:r>
      <w:r w:rsidR="00334491" w:rsidRPr="00334491">
        <w:t>synchronized</w:t>
      </w:r>
      <w:r w:rsidR="00334491" w:rsidRPr="00334491">
        <w:rPr>
          <w:rFonts w:hint="eastAsia"/>
        </w:rPr>
        <w:t>、</w:t>
      </w:r>
      <w:r w:rsidR="00334491" w:rsidRPr="00334491">
        <w:t>wait</w:t>
      </w:r>
      <w:r w:rsidR="00334491" w:rsidRPr="00334491">
        <w:t>与</w:t>
      </w:r>
      <w:r w:rsidR="00334491" w:rsidRPr="00334491">
        <w:t>notify</w:t>
      </w:r>
      <w:r w:rsidR="00334491" w:rsidRPr="00334491">
        <w:rPr>
          <w:rFonts w:hint="eastAsia"/>
        </w:rPr>
        <w:t>、</w:t>
      </w:r>
      <w:r w:rsidR="00334491" w:rsidRPr="00334491">
        <w:rPr>
          <w:rFonts w:hint="eastAsia"/>
        </w:rPr>
        <w:t>sleep</w:t>
      </w:r>
      <w:r w:rsidR="00334491" w:rsidRPr="00334491">
        <w:rPr>
          <w:rFonts w:hint="eastAsia"/>
        </w:rPr>
        <w:t>、</w:t>
      </w:r>
      <w:r w:rsidR="00334491" w:rsidRPr="00334491">
        <w:rPr>
          <w:rFonts w:hint="eastAsia"/>
        </w:rPr>
        <w:t>suspend</w:t>
      </w:r>
      <w:r w:rsidR="00334491" w:rsidRPr="00334491">
        <w:rPr>
          <w:rFonts w:hint="eastAsia"/>
        </w:rPr>
        <w:t>、</w:t>
      </w:r>
      <w:r w:rsidR="00334491" w:rsidRPr="00334491">
        <w:rPr>
          <w:rFonts w:hint="eastAsia"/>
        </w:rPr>
        <w:t>join</w:t>
      </w:r>
    </w:p>
    <w:p w:rsidR="00334491" w:rsidRPr="00334491" w:rsidRDefault="00334491" w:rsidP="00334491">
      <w:pPr>
        <w:pStyle w:val="a7"/>
        <w:ind w:left="1152" w:firstLineChars="0" w:firstLine="0"/>
      </w:pPr>
      <w:r w:rsidRPr="00334491">
        <w:t>synchronized</w:t>
      </w:r>
      <w:r w:rsidRPr="00334491">
        <w:rPr>
          <w:rFonts w:hint="eastAsia"/>
        </w:rPr>
        <w:t xml:space="preserve">: </w:t>
      </w:r>
      <w:r w:rsidRPr="00334491">
        <w:rPr>
          <w:rFonts w:hint="eastAsia"/>
        </w:rPr>
        <w:t>一直持有锁，直至执行结束</w:t>
      </w:r>
    </w:p>
    <w:p w:rsidR="00334491" w:rsidRPr="00334491" w:rsidRDefault="00334491" w:rsidP="00334491">
      <w:pPr>
        <w:pStyle w:val="a7"/>
        <w:ind w:left="1152" w:firstLineChars="0" w:firstLine="0"/>
      </w:pPr>
      <w:r w:rsidRPr="00A67466">
        <w:rPr>
          <w:b/>
        </w:rPr>
        <w:t>wait()</w:t>
      </w:r>
      <w:r w:rsidRPr="00334491">
        <w:t>:</w:t>
      </w:r>
      <w:r w:rsidRPr="00334491">
        <w:t>使一个线程处于等待状态，并且释放所持有的对象的</w:t>
      </w:r>
      <w:r w:rsidRPr="00334491">
        <w:t>lock</w:t>
      </w:r>
      <w:r w:rsidRPr="00334491">
        <w:rPr>
          <w:rFonts w:hint="eastAsia"/>
        </w:rPr>
        <w:t>，需捕获异常</w:t>
      </w:r>
      <w:r w:rsidRPr="00334491">
        <w:t>。</w:t>
      </w:r>
    </w:p>
    <w:p w:rsidR="00334491" w:rsidRDefault="00334491" w:rsidP="00334491">
      <w:pPr>
        <w:pStyle w:val="a7"/>
        <w:ind w:left="1152" w:firstLineChars="0" w:firstLine="0"/>
      </w:pPr>
      <w:r w:rsidRPr="00A67466">
        <w:rPr>
          <w:b/>
        </w:rPr>
        <w:t>sleep()</w:t>
      </w:r>
      <w:r w:rsidRPr="00334491">
        <w:t>:</w:t>
      </w:r>
      <w:r w:rsidRPr="00334491">
        <w:t>使一个正在运行的线程处于睡眠状态，是一个静态方法，</w:t>
      </w:r>
      <w:r w:rsidRPr="00334491">
        <w:rPr>
          <w:rFonts w:hint="eastAsia"/>
        </w:rPr>
        <w:t>需捕获异常，不释放锁。</w:t>
      </w:r>
    </w:p>
    <w:p w:rsidR="00A67466" w:rsidRPr="00A67466" w:rsidRDefault="00A67466" w:rsidP="00A67466">
      <w:pPr>
        <w:pStyle w:val="a7"/>
        <w:ind w:left="1140" w:firstLineChars="0" w:firstLine="0"/>
      </w:pPr>
      <w:r w:rsidRPr="00534E6D">
        <w:t>sleep()</w:t>
      </w:r>
      <w:r w:rsidRPr="00534E6D">
        <w:t>方法是</w:t>
      </w:r>
      <w:r w:rsidRPr="00534E6D">
        <w:t>Thread</w:t>
      </w:r>
      <w:r w:rsidRPr="00534E6D">
        <w:t>类中方法，而</w:t>
      </w:r>
      <w:r w:rsidRPr="00534E6D">
        <w:t>wait()</w:t>
      </w:r>
      <w:r w:rsidRPr="00534E6D">
        <w:t>方法是</w:t>
      </w:r>
      <w:r w:rsidRPr="00534E6D">
        <w:t>Object</w:t>
      </w:r>
      <w:r w:rsidRPr="00534E6D">
        <w:t>类中的方法。</w:t>
      </w:r>
      <w:r w:rsidRPr="00534E6D">
        <w:br/>
        <w:t>sleep()</w:t>
      </w:r>
      <w:r w:rsidRPr="00534E6D">
        <w:t>方法导致了程序暂停执行指定的时间，让出</w:t>
      </w:r>
      <w:proofErr w:type="spellStart"/>
      <w:r w:rsidRPr="00534E6D">
        <w:t>cpu</w:t>
      </w:r>
      <w:proofErr w:type="spellEnd"/>
      <w:proofErr w:type="gramStart"/>
      <w:r w:rsidRPr="00534E6D">
        <w:t>该其他</w:t>
      </w:r>
      <w:proofErr w:type="gramEnd"/>
      <w:r w:rsidRPr="00534E6D">
        <w:t>线程，但是</w:t>
      </w:r>
      <w:r>
        <w:rPr>
          <w:rFonts w:hint="eastAsia"/>
        </w:rPr>
        <w:tab/>
      </w:r>
      <w:r>
        <w:rPr>
          <w:rFonts w:hint="eastAsia"/>
        </w:rPr>
        <w:tab/>
      </w:r>
      <w:r w:rsidRPr="00534E6D">
        <w:t>他的监控状态依然保持者，当指定的时间到了又会自动恢复运行状态，在</w:t>
      </w:r>
      <w:r>
        <w:rPr>
          <w:rFonts w:hint="eastAsia"/>
        </w:rPr>
        <w:tab/>
      </w:r>
      <w:r>
        <w:rPr>
          <w:rFonts w:hint="eastAsia"/>
        </w:rPr>
        <w:tab/>
      </w:r>
      <w:r w:rsidRPr="00534E6D">
        <w:t>调用</w:t>
      </w:r>
      <w:r w:rsidRPr="00534E6D">
        <w:t>sleep()</w:t>
      </w:r>
      <w:r w:rsidRPr="00534E6D">
        <w:t>方法的过程中，线程不会释放对象锁。而当调用</w:t>
      </w:r>
      <w:r w:rsidRPr="00534E6D">
        <w:t>wait()</w:t>
      </w:r>
      <w:r w:rsidRPr="00534E6D">
        <w:t>方法的</w:t>
      </w:r>
      <w:r>
        <w:rPr>
          <w:rFonts w:hint="eastAsia"/>
        </w:rPr>
        <w:tab/>
      </w:r>
      <w:r>
        <w:rPr>
          <w:rFonts w:hint="eastAsia"/>
        </w:rPr>
        <w:tab/>
      </w:r>
      <w:r w:rsidRPr="00534E6D">
        <w:t>时候，线程会放弃对象锁，进入等待此对象的等待锁定池，只有针对此对</w:t>
      </w:r>
      <w:r>
        <w:rPr>
          <w:rFonts w:hint="eastAsia"/>
        </w:rPr>
        <w:tab/>
      </w:r>
      <w:r>
        <w:rPr>
          <w:rFonts w:hint="eastAsia"/>
        </w:rPr>
        <w:tab/>
      </w:r>
      <w:proofErr w:type="gramStart"/>
      <w:r w:rsidRPr="00534E6D">
        <w:t>象</w:t>
      </w:r>
      <w:proofErr w:type="gramEnd"/>
      <w:r w:rsidRPr="00534E6D">
        <w:t>调用</w:t>
      </w:r>
      <w:r w:rsidRPr="00534E6D">
        <w:t>notify()</w:t>
      </w:r>
      <w:r w:rsidRPr="00534E6D">
        <w:t>方法后本线程才进入对象锁定池准备。</w:t>
      </w:r>
    </w:p>
    <w:p w:rsidR="00334491" w:rsidRPr="00334491" w:rsidRDefault="00334491" w:rsidP="00334491">
      <w:pPr>
        <w:pStyle w:val="a7"/>
        <w:ind w:left="1152" w:firstLineChars="0" w:firstLine="0"/>
      </w:pPr>
      <w:r w:rsidRPr="00A67466">
        <w:rPr>
          <w:b/>
        </w:rPr>
        <w:t>notify()</w:t>
      </w:r>
      <w:r w:rsidRPr="00334491">
        <w:t>:</w:t>
      </w:r>
      <w:r w:rsidRPr="00334491">
        <w:t>唤醒一个处于等待状态的线程，注意的是在调用此方法的时候，并不能确切的唤醒某一个等待状态的线程，而是由</w:t>
      </w:r>
      <w:r w:rsidRPr="00334491">
        <w:t>JVM</w:t>
      </w:r>
      <w:r w:rsidRPr="00334491">
        <w:t>确定唤醒哪个线程，而且不是按优先级。</w:t>
      </w:r>
    </w:p>
    <w:p w:rsidR="00334491" w:rsidRPr="00334491" w:rsidRDefault="00334491" w:rsidP="00334491">
      <w:pPr>
        <w:pStyle w:val="a7"/>
        <w:ind w:left="1152" w:firstLineChars="0" w:firstLine="0"/>
      </w:pPr>
      <w:proofErr w:type="spellStart"/>
      <w:r w:rsidRPr="00A67466">
        <w:rPr>
          <w:b/>
        </w:rPr>
        <w:t>notity</w:t>
      </w:r>
      <w:r w:rsidRPr="00A67466">
        <w:rPr>
          <w:rFonts w:hint="eastAsia"/>
          <w:b/>
        </w:rPr>
        <w:t>All</w:t>
      </w:r>
      <w:proofErr w:type="spellEnd"/>
      <w:r w:rsidRPr="00A67466">
        <w:rPr>
          <w:b/>
        </w:rPr>
        <w:t>()</w:t>
      </w:r>
      <w:r w:rsidRPr="00334491">
        <w:t>:</w:t>
      </w:r>
      <w:r w:rsidRPr="00334491">
        <w:t>唤醒所有处入等待状态的线程，注意并不是给所有唤醒线程一个对象的锁，而是让它们竞争。</w:t>
      </w:r>
    </w:p>
    <w:p w:rsidR="00E251AA" w:rsidRPr="007522E1" w:rsidRDefault="007522E1" w:rsidP="00A40CCE">
      <w:pPr>
        <w:pStyle w:val="a7"/>
        <w:numPr>
          <w:ilvl w:val="0"/>
          <w:numId w:val="12"/>
        </w:numPr>
        <w:ind w:firstLineChars="0"/>
        <w:rPr>
          <w:b/>
          <w:color w:val="000000" w:themeColor="text1"/>
        </w:rPr>
      </w:pPr>
      <w:r w:rsidRPr="007522E1">
        <w:rPr>
          <w:rFonts w:hint="eastAsia"/>
          <w:b/>
          <w:color w:val="000000" w:themeColor="text1"/>
        </w:rPr>
        <w:t xml:space="preserve">synchronized </w:t>
      </w:r>
      <w:r w:rsidRPr="007522E1">
        <w:rPr>
          <w:rFonts w:hint="eastAsia"/>
          <w:b/>
          <w:color w:val="000000" w:themeColor="text1"/>
        </w:rPr>
        <w:t>和</w:t>
      </w:r>
      <w:r w:rsidRPr="007522E1">
        <w:rPr>
          <w:rFonts w:hint="eastAsia"/>
          <w:b/>
          <w:color w:val="000000" w:themeColor="text1"/>
        </w:rPr>
        <w:t xml:space="preserve"> volatile </w:t>
      </w:r>
      <w:r w:rsidRPr="007522E1">
        <w:rPr>
          <w:rFonts w:hint="eastAsia"/>
          <w:b/>
          <w:color w:val="000000" w:themeColor="text1"/>
        </w:rPr>
        <w:t>关键字的作用</w:t>
      </w:r>
    </w:p>
    <w:p w:rsidR="007522E1" w:rsidRPr="007522E1" w:rsidRDefault="007522E1" w:rsidP="007522E1">
      <w:pPr>
        <w:pStyle w:val="a7"/>
        <w:ind w:left="1152" w:firstLineChars="0" w:firstLine="0"/>
      </w:pPr>
      <w:r w:rsidRPr="007522E1">
        <w:rPr>
          <w:rFonts w:hint="eastAsia"/>
        </w:rPr>
        <w:t>一旦一个共享变量（类的成员变量、类的静态成员变量）被</w:t>
      </w:r>
      <w:r w:rsidRPr="007522E1">
        <w:rPr>
          <w:rFonts w:hint="eastAsia"/>
        </w:rPr>
        <w:t xml:space="preserve"> volatile </w:t>
      </w:r>
      <w:r w:rsidRPr="007522E1">
        <w:rPr>
          <w:rFonts w:hint="eastAsia"/>
        </w:rPr>
        <w:t>修饰之后，那么就具备了两层语义：</w:t>
      </w:r>
    </w:p>
    <w:p w:rsidR="007522E1" w:rsidRPr="007522E1" w:rsidRDefault="007522E1" w:rsidP="007522E1">
      <w:pPr>
        <w:pStyle w:val="a7"/>
        <w:ind w:left="1152" w:firstLineChars="0" w:firstLine="0"/>
      </w:pPr>
      <w:r w:rsidRPr="007522E1">
        <w:rPr>
          <w:rFonts w:hint="eastAsia"/>
        </w:rPr>
        <w:t>1</w:t>
      </w:r>
      <w:r w:rsidRPr="007522E1">
        <w:rPr>
          <w:rFonts w:hint="eastAsia"/>
        </w:rPr>
        <w:t>）保证了不同线程对这个变量进行操作时的可见性，即一个线程修改了某个变量的值，这新值对其他线程来说是立即可见的。</w:t>
      </w:r>
    </w:p>
    <w:p w:rsidR="007522E1" w:rsidRPr="007522E1" w:rsidRDefault="007522E1" w:rsidP="007522E1">
      <w:pPr>
        <w:pStyle w:val="a7"/>
        <w:ind w:left="1152" w:firstLineChars="0" w:firstLine="0"/>
      </w:pPr>
      <w:r w:rsidRPr="007522E1">
        <w:rPr>
          <w:rFonts w:hint="eastAsia"/>
        </w:rPr>
        <w:t>2</w:t>
      </w:r>
      <w:r w:rsidRPr="007522E1">
        <w:rPr>
          <w:rFonts w:hint="eastAsia"/>
        </w:rPr>
        <w:t>）禁止进行</w:t>
      </w:r>
      <w:proofErr w:type="gramStart"/>
      <w:r w:rsidRPr="007522E1">
        <w:rPr>
          <w:rFonts w:hint="eastAsia"/>
        </w:rPr>
        <w:t>指令重</w:t>
      </w:r>
      <w:proofErr w:type="gramEnd"/>
      <w:r w:rsidRPr="007522E1">
        <w:rPr>
          <w:rFonts w:hint="eastAsia"/>
        </w:rPr>
        <w:t>排序。</w:t>
      </w:r>
    </w:p>
    <w:p w:rsidR="007522E1" w:rsidRPr="00FD4CB4" w:rsidRDefault="007522E1" w:rsidP="007522E1">
      <w:pPr>
        <w:pStyle w:val="a7"/>
        <w:ind w:left="1152" w:firstLineChars="0" w:firstLine="0"/>
        <w:rPr>
          <w:color w:val="FF0000"/>
        </w:rPr>
      </w:pPr>
      <w:r w:rsidRPr="00FD4CB4">
        <w:rPr>
          <w:rFonts w:hint="eastAsia"/>
          <w:color w:val="FF0000"/>
        </w:rPr>
        <w:t xml:space="preserve">volatile </w:t>
      </w:r>
      <w:r w:rsidRPr="00FD4CB4">
        <w:rPr>
          <w:rFonts w:hint="eastAsia"/>
          <w:color w:val="FF0000"/>
        </w:rPr>
        <w:t>本质是在告诉</w:t>
      </w:r>
      <w:r w:rsidRPr="00FD4CB4">
        <w:rPr>
          <w:rFonts w:hint="eastAsia"/>
          <w:color w:val="FF0000"/>
        </w:rPr>
        <w:t xml:space="preserve"> </w:t>
      </w:r>
      <w:proofErr w:type="spellStart"/>
      <w:r w:rsidRPr="00FD4CB4">
        <w:rPr>
          <w:rFonts w:hint="eastAsia"/>
          <w:color w:val="FF0000"/>
        </w:rPr>
        <w:t>jvm</w:t>
      </w:r>
      <w:proofErr w:type="spellEnd"/>
      <w:r w:rsidRPr="00FD4CB4">
        <w:rPr>
          <w:rFonts w:hint="eastAsia"/>
          <w:color w:val="FF0000"/>
        </w:rPr>
        <w:t xml:space="preserve"> </w:t>
      </w:r>
      <w:r w:rsidRPr="00FD4CB4">
        <w:rPr>
          <w:rFonts w:hint="eastAsia"/>
          <w:color w:val="FF0000"/>
        </w:rPr>
        <w:t>当前变量在寄存器（工作内存）中的值是不确定的，需要从主存中读取；</w:t>
      </w:r>
    </w:p>
    <w:p w:rsidR="007522E1" w:rsidRPr="007522E1" w:rsidRDefault="007522E1" w:rsidP="007522E1">
      <w:pPr>
        <w:pStyle w:val="a7"/>
        <w:ind w:left="1152" w:firstLineChars="0" w:firstLine="0"/>
      </w:pPr>
      <w:r w:rsidRPr="007522E1">
        <w:rPr>
          <w:rFonts w:hint="eastAsia"/>
        </w:rPr>
        <w:t xml:space="preserve">synchronized </w:t>
      </w:r>
      <w:r w:rsidRPr="007522E1">
        <w:rPr>
          <w:rFonts w:hint="eastAsia"/>
        </w:rPr>
        <w:t>则是锁定当前变量，只有当前线程可以访问该变量，其他线程被阻塞住。</w:t>
      </w:r>
    </w:p>
    <w:p w:rsidR="007522E1" w:rsidRPr="007522E1" w:rsidRDefault="00FC2765" w:rsidP="007522E1">
      <w:pPr>
        <w:pStyle w:val="a7"/>
        <w:ind w:left="1152" w:firstLineChars="0" w:firstLine="0"/>
      </w:pPr>
      <w:r>
        <w:rPr>
          <w:rFonts w:hint="eastAsia"/>
        </w:rPr>
        <w:t>1.</w:t>
      </w:r>
      <w:r w:rsidR="007522E1" w:rsidRPr="007522E1">
        <w:rPr>
          <w:rFonts w:hint="eastAsia"/>
        </w:rPr>
        <w:t xml:space="preserve">volatile </w:t>
      </w:r>
      <w:r w:rsidR="007522E1" w:rsidRPr="007522E1">
        <w:rPr>
          <w:rFonts w:hint="eastAsia"/>
        </w:rPr>
        <w:t>仅能使用在变量级别；</w:t>
      </w:r>
    </w:p>
    <w:p w:rsidR="007522E1" w:rsidRPr="007522E1" w:rsidRDefault="007522E1" w:rsidP="007522E1">
      <w:pPr>
        <w:pStyle w:val="a7"/>
        <w:ind w:left="1152" w:firstLineChars="0" w:firstLine="0"/>
      </w:pPr>
      <w:r w:rsidRPr="007522E1">
        <w:rPr>
          <w:rFonts w:hint="eastAsia"/>
        </w:rPr>
        <w:t xml:space="preserve">synchronized </w:t>
      </w:r>
      <w:r w:rsidRPr="007522E1">
        <w:rPr>
          <w:rFonts w:hint="eastAsia"/>
        </w:rPr>
        <w:t>则可以使用在变量、方法、和类级别的</w:t>
      </w:r>
    </w:p>
    <w:p w:rsidR="007522E1" w:rsidRPr="007522E1" w:rsidRDefault="00FC2765" w:rsidP="007522E1">
      <w:pPr>
        <w:pStyle w:val="a7"/>
        <w:ind w:left="1152" w:firstLineChars="0" w:firstLine="0"/>
      </w:pPr>
      <w:r>
        <w:rPr>
          <w:rFonts w:hint="eastAsia"/>
        </w:rPr>
        <w:t>2.</w:t>
      </w:r>
      <w:r w:rsidR="007522E1" w:rsidRPr="007522E1">
        <w:rPr>
          <w:rFonts w:hint="eastAsia"/>
        </w:rPr>
        <w:t xml:space="preserve">volatile </w:t>
      </w:r>
      <w:r w:rsidR="007522E1" w:rsidRPr="007522E1">
        <w:rPr>
          <w:rFonts w:hint="eastAsia"/>
        </w:rPr>
        <w:t>仅能实现变量的修改可见性，并不能保证原子性；</w:t>
      </w:r>
    </w:p>
    <w:p w:rsidR="007522E1" w:rsidRPr="007522E1" w:rsidRDefault="007522E1" w:rsidP="007522E1">
      <w:pPr>
        <w:pStyle w:val="a7"/>
        <w:ind w:left="1152" w:firstLineChars="0" w:firstLine="0"/>
      </w:pPr>
      <w:r w:rsidRPr="007522E1">
        <w:rPr>
          <w:rFonts w:hint="eastAsia"/>
        </w:rPr>
        <w:t xml:space="preserve">synchronized </w:t>
      </w:r>
      <w:r w:rsidRPr="007522E1">
        <w:rPr>
          <w:rFonts w:hint="eastAsia"/>
        </w:rPr>
        <w:t>则可以保证变量的修改可见性和原子性</w:t>
      </w:r>
    </w:p>
    <w:p w:rsidR="00E251AA" w:rsidRPr="007522E1" w:rsidRDefault="00FC2765" w:rsidP="007522E1">
      <w:pPr>
        <w:pStyle w:val="a7"/>
        <w:ind w:left="1152" w:firstLineChars="0" w:firstLine="0"/>
      </w:pPr>
      <w:r>
        <w:rPr>
          <w:rFonts w:hint="eastAsia"/>
        </w:rPr>
        <w:t>3.</w:t>
      </w:r>
      <w:r w:rsidR="007522E1" w:rsidRPr="007522E1">
        <w:rPr>
          <w:rFonts w:hint="eastAsia"/>
        </w:rPr>
        <w:t xml:space="preserve">volatile </w:t>
      </w:r>
      <w:r w:rsidR="007522E1" w:rsidRPr="007522E1">
        <w:rPr>
          <w:rFonts w:hint="eastAsia"/>
        </w:rPr>
        <w:t>不会造成线程的阻塞；</w:t>
      </w:r>
    </w:p>
    <w:p w:rsidR="007522E1" w:rsidRDefault="007522E1" w:rsidP="007522E1">
      <w:pPr>
        <w:pStyle w:val="a7"/>
        <w:ind w:left="1152" w:firstLineChars="0" w:firstLine="0"/>
      </w:pPr>
      <w:r>
        <w:t xml:space="preserve">synchronized </w:t>
      </w:r>
      <w:r>
        <w:t>可能会造成线程的阻塞。</w:t>
      </w:r>
    </w:p>
    <w:p w:rsidR="007522E1" w:rsidRDefault="007522E1" w:rsidP="007522E1">
      <w:pPr>
        <w:pStyle w:val="a7"/>
        <w:ind w:left="1152" w:firstLineChars="0" w:firstLine="0"/>
      </w:pPr>
      <w:r>
        <w:t>volatile</w:t>
      </w:r>
      <w:r w:rsidRPr="007522E1">
        <w:t xml:space="preserve"> </w:t>
      </w:r>
      <w:r w:rsidRPr="007522E1">
        <w:t>标记的变量不会被编译器优化；</w:t>
      </w:r>
    </w:p>
    <w:p w:rsidR="007522E1" w:rsidRPr="00FC2765" w:rsidRDefault="007522E1" w:rsidP="00FC2765">
      <w:pPr>
        <w:pStyle w:val="a7"/>
        <w:ind w:left="1152" w:firstLineChars="0" w:firstLine="0"/>
      </w:pPr>
      <w:r>
        <w:t xml:space="preserve">synchronized </w:t>
      </w:r>
      <w:r>
        <w:t>标记的变量可以被编译器优化</w:t>
      </w:r>
    </w:p>
    <w:p w:rsidR="00E251AA" w:rsidRPr="00E251AA" w:rsidRDefault="00E251AA" w:rsidP="00A40CCE">
      <w:pPr>
        <w:pStyle w:val="a7"/>
        <w:numPr>
          <w:ilvl w:val="0"/>
          <w:numId w:val="12"/>
        </w:numPr>
        <w:ind w:firstLineChars="0"/>
        <w:outlineLvl w:val="2"/>
      </w:pPr>
      <w:r w:rsidRPr="00E251AA">
        <w:rPr>
          <w:rFonts w:hint="eastAsia"/>
          <w:b/>
          <w:color w:val="FF0000"/>
        </w:rPr>
        <w:t>简述</w:t>
      </w:r>
      <w:r w:rsidRPr="00E251AA">
        <w:rPr>
          <w:rFonts w:hint="eastAsia"/>
          <w:b/>
          <w:color w:val="FF0000"/>
        </w:rPr>
        <w:t>synchronized</w:t>
      </w:r>
      <w:r w:rsidRPr="00E251AA">
        <w:rPr>
          <w:rFonts w:hint="eastAsia"/>
          <w:b/>
          <w:color w:val="FF0000"/>
        </w:rPr>
        <w:t>和</w:t>
      </w:r>
      <w:proofErr w:type="spellStart"/>
      <w:r w:rsidRPr="00E251AA">
        <w:rPr>
          <w:rFonts w:hint="eastAsia"/>
          <w:b/>
          <w:color w:val="FF0000"/>
        </w:rPr>
        <w:t>java.util.concurrent.locks.Lock</w:t>
      </w:r>
      <w:proofErr w:type="spellEnd"/>
      <w:r w:rsidRPr="00E251AA">
        <w:rPr>
          <w:rFonts w:hint="eastAsia"/>
          <w:b/>
          <w:color w:val="FF0000"/>
        </w:rPr>
        <w:t>的异同？</w:t>
      </w:r>
    </w:p>
    <w:p w:rsidR="000B485F" w:rsidRPr="00E251AA" w:rsidRDefault="00E251AA" w:rsidP="00E251AA">
      <w:pPr>
        <w:pStyle w:val="a7"/>
        <w:ind w:left="1260" w:firstLineChars="0" w:firstLine="0"/>
        <w:rPr>
          <w:color w:val="000000" w:themeColor="text1"/>
        </w:rPr>
      </w:pPr>
      <w:r w:rsidRPr="00E251AA">
        <w:rPr>
          <w:color w:val="000000" w:themeColor="text1"/>
        </w:rPr>
        <w:t>主要相同点：</w:t>
      </w:r>
      <w:r w:rsidRPr="00E251AA">
        <w:rPr>
          <w:color w:val="000000" w:themeColor="text1"/>
        </w:rPr>
        <w:t>Lock</w:t>
      </w:r>
      <w:r w:rsidRPr="00E251AA">
        <w:rPr>
          <w:color w:val="000000" w:themeColor="text1"/>
        </w:rPr>
        <w:t>能完成</w:t>
      </w:r>
      <w:r w:rsidRPr="00E251AA">
        <w:rPr>
          <w:color w:val="000000" w:themeColor="text1"/>
        </w:rPr>
        <w:t>synchronized</w:t>
      </w:r>
      <w:r w:rsidRPr="00E251AA">
        <w:rPr>
          <w:color w:val="000000" w:themeColor="text1"/>
        </w:rPr>
        <w:t>所实现的所有功能</w:t>
      </w:r>
      <w:r w:rsidRPr="00E251AA">
        <w:rPr>
          <w:color w:val="000000" w:themeColor="text1"/>
        </w:rPr>
        <w:br/>
      </w:r>
      <w:r w:rsidRPr="00E251AA">
        <w:rPr>
          <w:color w:val="000000" w:themeColor="text1"/>
        </w:rPr>
        <w:t>主要不同点：</w:t>
      </w:r>
      <w:r w:rsidRPr="00E251AA">
        <w:rPr>
          <w:color w:val="000000" w:themeColor="text1"/>
        </w:rPr>
        <w:t>Lock</w:t>
      </w:r>
      <w:r w:rsidRPr="00E251AA">
        <w:rPr>
          <w:color w:val="000000" w:themeColor="text1"/>
        </w:rPr>
        <w:t>有比</w:t>
      </w:r>
      <w:r w:rsidRPr="00E251AA">
        <w:rPr>
          <w:color w:val="000000" w:themeColor="text1"/>
        </w:rPr>
        <w:t>synchronized</w:t>
      </w:r>
      <w:r w:rsidRPr="00E251AA">
        <w:rPr>
          <w:color w:val="000000" w:themeColor="text1"/>
        </w:rPr>
        <w:t>更精确的线程语义和更好的性能。</w:t>
      </w:r>
      <w:r w:rsidRPr="00E251AA">
        <w:rPr>
          <w:color w:val="000000" w:themeColor="text1"/>
        </w:rPr>
        <w:t>Lock</w:t>
      </w:r>
      <w:r w:rsidRPr="00E251AA">
        <w:rPr>
          <w:color w:val="000000" w:themeColor="text1"/>
        </w:rPr>
        <w:t>的锁定是通过代码实现的，而</w:t>
      </w:r>
      <w:r w:rsidRPr="00E251AA">
        <w:rPr>
          <w:color w:val="000000" w:themeColor="text1"/>
        </w:rPr>
        <w:t>synchronized</w:t>
      </w:r>
      <w:r w:rsidRPr="00E251AA">
        <w:rPr>
          <w:color w:val="000000" w:themeColor="text1"/>
        </w:rPr>
        <w:t>是在</w:t>
      </w:r>
      <w:r w:rsidRPr="00E251AA">
        <w:rPr>
          <w:color w:val="000000" w:themeColor="text1"/>
        </w:rPr>
        <w:t>JVM</w:t>
      </w:r>
      <w:r w:rsidRPr="00E251AA">
        <w:rPr>
          <w:color w:val="000000" w:themeColor="text1"/>
        </w:rPr>
        <w:t>层面上实现的，</w:t>
      </w:r>
      <w:r w:rsidRPr="00E251AA">
        <w:rPr>
          <w:color w:val="000000" w:themeColor="text1"/>
        </w:rPr>
        <w:t>synchronized</w:t>
      </w:r>
      <w:r w:rsidRPr="00E251AA">
        <w:rPr>
          <w:color w:val="000000" w:themeColor="text1"/>
        </w:rPr>
        <w:t>会自动释放锁，而</w:t>
      </w:r>
      <w:r w:rsidRPr="00E251AA">
        <w:rPr>
          <w:color w:val="000000" w:themeColor="text1"/>
        </w:rPr>
        <w:t>Lock</w:t>
      </w:r>
      <w:r w:rsidRPr="00E251AA">
        <w:rPr>
          <w:color w:val="000000" w:themeColor="text1"/>
        </w:rPr>
        <w:t>一定要求程序员手工释放，并且必须在</w:t>
      </w:r>
      <w:r w:rsidRPr="00E251AA">
        <w:rPr>
          <w:color w:val="000000" w:themeColor="text1"/>
        </w:rPr>
        <w:t>finally</w:t>
      </w:r>
      <w:r w:rsidRPr="00E251AA">
        <w:rPr>
          <w:color w:val="000000" w:themeColor="text1"/>
        </w:rPr>
        <w:t>从句中释放。</w:t>
      </w:r>
      <w:r w:rsidRPr="00E251AA">
        <w:rPr>
          <w:color w:val="000000" w:themeColor="text1"/>
        </w:rPr>
        <w:t>Lock</w:t>
      </w:r>
      <w:r w:rsidRPr="00E251AA">
        <w:rPr>
          <w:color w:val="000000" w:themeColor="text1"/>
        </w:rPr>
        <w:t>还有更强大的功能，例如，它的</w:t>
      </w:r>
      <w:proofErr w:type="spellStart"/>
      <w:r w:rsidRPr="00E251AA">
        <w:rPr>
          <w:color w:val="000000" w:themeColor="text1"/>
        </w:rPr>
        <w:t>tryLock</w:t>
      </w:r>
      <w:proofErr w:type="spellEnd"/>
      <w:r w:rsidRPr="00E251AA">
        <w:rPr>
          <w:color w:val="000000" w:themeColor="text1"/>
        </w:rPr>
        <w:t>方法可以非阻塞方式去拿锁。</w:t>
      </w:r>
      <w:r w:rsidRPr="00E251AA">
        <w:rPr>
          <w:color w:val="000000" w:themeColor="text1"/>
        </w:rPr>
        <w:t>Lock</w:t>
      </w:r>
      <w:r w:rsidRPr="00E251AA">
        <w:rPr>
          <w:color w:val="000000" w:themeColor="text1"/>
        </w:rPr>
        <w:t>锁的范围有局限性，块范围，而</w:t>
      </w:r>
      <w:r w:rsidRPr="00E251AA">
        <w:rPr>
          <w:color w:val="000000" w:themeColor="text1"/>
        </w:rPr>
        <w:t>synchronized</w:t>
      </w:r>
      <w:r w:rsidRPr="00E251AA">
        <w:rPr>
          <w:color w:val="000000" w:themeColor="text1"/>
        </w:rPr>
        <w:t>可以锁住块、</w:t>
      </w:r>
      <w:r w:rsidRPr="00E251AA">
        <w:rPr>
          <w:color w:val="000000" w:themeColor="text1"/>
        </w:rPr>
        <w:lastRenderedPageBreak/>
        <w:t>对象、类。</w:t>
      </w:r>
    </w:p>
    <w:p w:rsidR="000F7A5B" w:rsidRPr="00D9270F" w:rsidRDefault="000F7A5B" w:rsidP="00A40CCE">
      <w:pPr>
        <w:pStyle w:val="a7"/>
        <w:numPr>
          <w:ilvl w:val="0"/>
          <w:numId w:val="12"/>
        </w:numPr>
        <w:ind w:firstLineChars="0"/>
        <w:outlineLvl w:val="2"/>
      </w:pPr>
      <w:r w:rsidRPr="000F7A5B">
        <w:rPr>
          <w:rFonts w:hint="eastAsia"/>
          <w:b/>
          <w:color w:val="FF0000"/>
        </w:rPr>
        <w:t>什么是</w:t>
      </w:r>
      <w:proofErr w:type="spellStart"/>
      <w:r w:rsidRPr="000F7A5B">
        <w:rPr>
          <w:rFonts w:hint="eastAsia"/>
          <w:b/>
          <w:color w:val="FF0000"/>
        </w:rPr>
        <w:t>ThreadLocal</w:t>
      </w:r>
      <w:proofErr w:type="spellEnd"/>
      <w:r w:rsidRPr="000F7A5B">
        <w:rPr>
          <w:rFonts w:hint="eastAsia"/>
          <w:b/>
          <w:color w:val="FF0000"/>
        </w:rPr>
        <w:t>类</w:t>
      </w:r>
      <w:r w:rsidRPr="000F7A5B">
        <w:rPr>
          <w:rFonts w:hint="eastAsia"/>
          <w:b/>
          <w:color w:val="FF0000"/>
        </w:rPr>
        <w:t>,</w:t>
      </w:r>
      <w:r w:rsidRPr="000F7A5B">
        <w:rPr>
          <w:rFonts w:hint="eastAsia"/>
          <w:b/>
          <w:color w:val="FF0000"/>
        </w:rPr>
        <w:t>怎么使用它？</w:t>
      </w:r>
    </w:p>
    <w:p w:rsidR="00D9270F" w:rsidRDefault="00D9270F" w:rsidP="00D9270F">
      <w:pPr>
        <w:pStyle w:val="a7"/>
        <w:ind w:left="1260" w:firstLineChars="0" w:firstLine="0"/>
      </w:pPr>
      <w:r w:rsidRPr="00D9270F">
        <w:rPr>
          <w:rFonts w:hint="eastAsia"/>
          <w:b/>
        </w:rPr>
        <w:t>作用</w:t>
      </w:r>
      <w:r>
        <w:rPr>
          <w:rFonts w:hint="eastAsia"/>
        </w:rPr>
        <w:t>：</w:t>
      </w:r>
    </w:p>
    <w:p w:rsidR="00D9270F" w:rsidRPr="00D9270F" w:rsidRDefault="00D9270F" w:rsidP="00D9270F">
      <w:pPr>
        <w:pStyle w:val="a7"/>
        <w:ind w:left="1260" w:firstLineChars="0" w:firstLine="0"/>
      </w:pPr>
      <w:r>
        <w:rPr>
          <w:rFonts w:hint="eastAsia"/>
        </w:rPr>
        <w:t>要编写一个多线程安全</w:t>
      </w:r>
      <w:r>
        <w:rPr>
          <w:rFonts w:hint="eastAsia"/>
        </w:rPr>
        <w:t>(Thread-safe)</w:t>
      </w:r>
      <w:r>
        <w:rPr>
          <w:rFonts w:hint="eastAsia"/>
        </w:rPr>
        <w:t>的程序是困难的，为了让线程共享资源，必须小心地对共享资源进行同步，同步带来一定的效能延迟，而另一方面，在处理同步的时候，又要注意对象的锁定与释放，避免产生死结，种种因素都使得编写多线程程序变得困难。</w:t>
      </w:r>
    </w:p>
    <w:p w:rsidR="00D9270F" w:rsidRDefault="00D9270F" w:rsidP="00D9270F">
      <w:pPr>
        <w:pStyle w:val="a7"/>
        <w:ind w:left="1260" w:firstLineChars="0" w:firstLine="0"/>
      </w:pPr>
      <w:r>
        <w:rPr>
          <w:rFonts w:hint="eastAsia"/>
        </w:rPr>
        <w:t>尝试从另一个角度来思考多线程共享资源的问题，既然共享资源这么困难，那么就干脆不要共享，何不为每个线程创造一个资源的复本。将每一个线程存取数据的行为加以隔离，实现的方法就是给予每个线程一个特定空间来保管该线程所独享的资源。</w:t>
      </w:r>
    </w:p>
    <w:p w:rsidR="00D9270F" w:rsidRDefault="00D9270F" w:rsidP="00D9270F">
      <w:pPr>
        <w:pStyle w:val="a7"/>
        <w:ind w:left="1260" w:firstLineChars="0" w:firstLine="0"/>
      </w:pPr>
      <w:r>
        <w:rPr>
          <w:rFonts w:hint="eastAsia"/>
        </w:rPr>
        <w:t>比如：在</w:t>
      </w:r>
      <w:r>
        <w:rPr>
          <w:rFonts w:hint="eastAsia"/>
        </w:rPr>
        <w:t>Hibernate</w:t>
      </w:r>
      <w:r>
        <w:rPr>
          <w:rFonts w:hint="eastAsia"/>
        </w:rPr>
        <w:t>中的</w:t>
      </w:r>
      <w:r>
        <w:rPr>
          <w:rFonts w:hint="eastAsia"/>
        </w:rPr>
        <w:t>Session</w:t>
      </w:r>
      <w:r>
        <w:rPr>
          <w:rFonts w:hint="eastAsia"/>
        </w:rPr>
        <w:t>就有使用。</w:t>
      </w:r>
    </w:p>
    <w:p w:rsidR="00D9270F" w:rsidRPr="00D9270F" w:rsidRDefault="00D9270F" w:rsidP="00D9270F">
      <w:pPr>
        <w:pStyle w:val="a7"/>
        <w:ind w:left="1260" w:firstLineChars="0" w:firstLine="0"/>
        <w:rPr>
          <w:b/>
        </w:rPr>
      </w:pPr>
      <w:proofErr w:type="spellStart"/>
      <w:r w:rsidRPr="00D9270F">
        <w:rPr>
          <w:rFonts w:hint="eastAsia"/>
          <w:b/>
        </w:rPr>
        <w:t>ThreadLocal</w:t>
      </w:r>
      <w:proofErr w:type="spellEnd"/>
      <w:r w:rsidRPr="00D9270F">
        <w:rPr>
          <w:rFonts w:hint="eastAsia"/>
          <w:b/>
        </w:rPr>
        <w:t>的原理</w:t>
      </w:r>
    </w:p>
    <w:p w:rsidR="00D9270F" w:rsidRPr="000F7A5B" w:rsidRDefault="00D9270F" w:rsidP="00D9270F">
      <w:pPr>
        <w:pStyle w:val="a7"/>
        <w:ind w:left="1260" w:firstLineChars="0" w:firstLine="0"/>
      </w:pPr>
      <w:proofErr w:type="spellStart"/>
      <w:r>
        <w:rPr>
          <w:rFonts w:hint="eastAsia"/>
        </w:rPr>
        <w:t>ThreadLocal</w:t>
      </w:r>
      <w:proofErr w:type="spellEnd"/>
      <w:r>
        <w:rPr>
          <w:rFonts w:hint="eastAsia"/>
        </w:rPr>
        <w:t>是如何做到为每一个线程维护变量的副本的呢？其实实现的思路很简单，在</w:t>
      </w:r>
      <w:proofErr w:type="spellStart"/>
      <w:r>
        <w:rPr>
          <w:rFonts w:hint="eastAsia"/>
        </w:rPr>
        <w:t>ThreadLocal</w:t>
      </w:r>
      <w:proofErr w:type="spellEnd"/>
      <w:r>
        <w:rPr>
          <w:rFonts w:hint="eastAsia"/>
        </w:rPr>
        <w:t>类中有一个</w:t>
      </w:r>
      <w:r>
        <w:rPr>
          <w:rFonts w:hint="eastAsia"/>
        </w:rPr>
        <w:t>Map</w:t>
      </w:r>
      <w:r>
        <w:rPr>
          <w:rFonts w:hint="eastAsia"/>
        </w:rPr>
        <w:t>，用于存储每一个线程的变量的副本。</w:t>
      </w:r>
    </w:p>
    <w:p w:rsidR="00481842" w:rsidRPr="00481842" w:rsidRDefault="00481842" w:rsidP="00A40CCE">
      <w:pPr>
        <w:pStyle w:val="a7"/>
        <w:numPr>
          <w:ilvl w:val="0"/>
          <w:numId w:val="12"/>
        </w:numPr>
        <w:ind w:firstLineChars="0"/>
        <w:outlineLvl w:val="2"/>
      </w:pPr>
      <w:r w:rsidRPr="00481842">
        <w:rPr>
          <w:rFonts w:hint="eastAsia"/>
          <w:b/>
          <w:color w:val="FF0000"/>
        </w:rPr>
        <w:t>假如新建</w:t>
      </w:r>
      <w:r w:rsidRPr="00481842">
        <w:rPr>
          <w:rFonts w:hint="eastAsia"/>
          <w:b/>
          <w:color w:val="FF0000"/>
        </w:rPr>
        <w:t>T1</w:t>
      </w:r>
      <w:r w:rsidRPr="00481842">
        <w:rPr>
          <w:rFonts w:hint="eastAsia"/>
          <w:b/>
          <w:color w:val="FF0000"/>
        </w:rPr>
        <w:t>、</w:t>
      </w:r>
      <w:r w:rsidRPr="00481842">
        <w:rPr>
          <w:rFonts w:hint="eastAsia"/>
          <w:b/>
          <w:color w:val="FF0000"/>
        </w:rPr>
        <w:t>T2</w:t>
      </w:r>
      <w:r w:rsidRPr="00481842">
        <w:rPr>
          <w:rFonts w:hint="eastAsia"/>
          <w:b/>
          <w:color w:val="FF0000"/>
        </w:rPr>
        <w:t>、</w:t>
      </w:r>
      <w:r w:rsidRPr="00481842">
        <w:rPr>
          <w:rFonts w:hint="eastAsia"/>
          <w:b/>
          <w:color w:val="FF0000"/>
        </w:rPr>
        <w:t>T3</w:t>
      </w:r>
      <w:proofErr w:type="gramStart"/>
      <w:r w:rsidRPr="00481842">
        <w:rPr>
          <w:rFonts w:hint="eastAsia"/>
          <w:b/>
          <w:color w:val="FF0000"/>
        </w:rPr>
        <w:t>三个</w:t>
      </w:r>
      <w:proofErr w:type="gramEnd"/>
      <w:r w:rsidRPr="00481842">
        <w:rPr>
          <w:rFonts w:hint="eastAsia"/>
          <w:b/>
          <w:color w:val="FF0000"/>
        </w:rPr>
        <w:t>线程，如何保证它们按顺序执行？</w:t>
      </w:r>
    </w:p>
    <w:p w:rsidR="00481842" w:rsidRDefault="00481842" w:rsidP="00481842">
      <w:pPr>
        <w:pStyle w:val="a7"/>
        <w:ind w:left="1260" w:firstLineChars="0" w:firstLine="0"/>
        <w:rPr>
          <w:b/>
          <w:color w:val="000000" w:themeColor="text1"/>
        </w:rPr>
      </w:pPr>
      <w:r>
        <w:rPr>
          <w:rFonts w:hint="eastAsia"/>
        </w:rPr>
        <w:t>T3</w:t>
      </w:r>
      <w:r>
        <w:rPr>
          <w:rFonts w:hint="eastAsia"/>
        </w:rPr>
        <w:t>先执行，在</w:t>
      </w:r>
      <w:r>
        <w:rPr>
          <w:rFonts w:hint="eastAsia"/>
        </w:rPr>
        <w:t>T3</w:t>
      </w:r>
      <w:r>
        <w:rPr>
          <w:rFonts w:hint="eastAsia"/>
        </w:rPr>
        <w:t>的</w:t>
      </w:r>
      <w:r>
        <w:rPr>
          <w:rFonts w:hint="eastAsia"/>
        </w:rPr>
        <w:t>run</w:t>
      </w:r>
      <w:r>
        <w:rPr>
          <w:rFonts w:hint="eastAsia"/>
        </w:rPr>
        <w:t>中，调用</w:t>
      </w:r>
      <w:r>
        <w:rPr>
          <w:rFonts w:hint="eastAsia"/>
        </w:rPr>
        <w:t>t2.join</w:t>
      </w:r>
      <w:r>
        <w:rPr>
          <w:rFonts w:hint="eastAsia"/>
        </w:rPr>
        <w:t>，让</w:t>
      </w:r>
      <w:r>
        <w:rPr>
          <w:rFonts w:hint="eastAsia"/>
        </w:rPr>
        <w:t>t2</w:t>
      </w:r>
      <w:r>
        <w:rPr>
          <w:rFonts w:hint="eastAsia"/>
        </w:rPr>
        <w:t>执行完成后再执行</w:t>
      </w:r>
      <w:r>
        <w:rPr>
          <w:rFonts w:hint="eastAsia"/>
        </w:rPr>
        <w:t>t3</w:t>
      </w:r>
    </w:p>
    <w:p w:rsidR="00481842" w:rsidRDefault="00481842" w:rsidP="00481842">
      <w:pPr>
        <w:pStyle w:val="a7"/>
        <w:ind w:left="1260" w:firstLineChars="0" w:firstLine="0"/>
      </w:pPr>
      <w:r>
        <w:rPr>
          <w:rFonts w:hint="eastAsia"/>
        </w:rPr>
        <w:t>在</w:t>
      </w:r>
      <w:r>
        <w:rPr>
          <w:rFonts w:hint="eastAsia"/>
        </w:rPr>
        <w:t>T2</w:t>
      </w:r>
      <w:r>
        <w:rPr>
          <w:rFonts w:hint="eastAsia"/>
        </w:rPr>
        <w:t>的</w:t>
      </w:r>
      <w:r>
        <w:rPr>
          <w:rFonts w:hint="eastAsia"/>
        </w:rPr>
        <w:t>run</w:t>
      </w:r>
      <w:r>
        <w:rPr>
          <w:rFonts w:hint="eastAsia"/>
        </w:rPr>
        <w:t>中，调用</w:t>
      </w:r>
      <w:r>
        <w:rPr>
          <w:rFonts w:hint="eastAsia"/>
        </w:rPr>
        <w:t>t1.join</w:t>
      </w:r>
      <w:r>
        <w:rPr>
          <w:rFonts w:hint="eastAsia"/>
        </w:rPr>
        <w:t>，让</w:t>
      </w:r>
      <w:r>
        <w:rPr>
          <w:rFonts w:hint="eastAsia"/>
        </w:rPr>
        <w:t>t1</w:t>
      </w:r>
      <w:r>
        <w:rPr>
          <w:rFonts w:hint="eastAsia"/>
        </w:rPr>
        <w:t>执行完成后再让</w:t>
      </w:r>
      <w:r>
        <w:rPr>
          <w:rFonts w:hint="eastAsia"/>
        </w:rPr>
        <w:t>T2</w:t>
      </w:r>
      <w:r>
        <w:rPr>
          <w:rFonts w:hint="eastAsia"/>
        </w:rPr>
        <w:t>执行</w:t>
      </w:r>
    </w:p>
    <w:p w:rsidR="003E0763" w:rsidRDefault="003E0763" w:rsidP="003E0763">
      <w:pPr>
        <w:pStyle w:val="a7"/>
        <w:ind w:left="840" w:firstLineChars="0" w:firstLine="0"/>
      </w:pPr>
      <w:r>
        <w:rPr>
          <w:rFonts w:hint="eastAsia"/>
        </w:rPr>
        <w:tab/>
      </w:r>
      <w:r w:rsidR="005E2C3F">
        <w:rPr>
          <w:rFonts w:hint="eastAsia"/>
        </w:rPr>
        <w:t xml:space="preserve"> test.java</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E0763" w:rsidTr="00FC1781">
        <w:tc>
          <w:tcPr>
            <w:tcW w:w="8522" w:type="dxa"/>
          </w:tcPr>
          <w:p w:rsidR="008A33A1" w:rsidRPr="008A33A1" w:rsidRDefault="003E0763" w:rsidP="008A33A1">
            <w:pPr>
              <w:autoSpaceDE w:val="0"/>
              <w:autoSpaceDN w:val="0"/>
              <w:adjustRightInd w:val="0"/>
              <w:jc w:val="left"/>
              <w:rPr>
                <w:rFonts w:ascii="Consolas" w:hAnsi="Consolas" w:cs="Consolas"/>
                <w:kern w:val="0"/>
                <w:sz w:val="24"/>
                <w:szCs w:val="32"/>
              </w:rPr>
            </w:pPr>
            <w:r w:rsidRPr="008A33A1">
              <w:rPr>
                <w:rFonts w:ascii="Consolas" w:hAnsi="Consolas" w:cs="Consolas" w:hint="eastAsia"/>
                <w:color w:val="000000"/>
                <w:kern w:val="0"/>
                <w:sz w:val="24"/>
                <w:szCs w:val="36"/>
              </w:rPr>
              <w:t xml:space="preserve"> </w:t>
            </w:r>
            <w:r w:rsidR="008A33A1" w:rsidRPr="008A33A1">
              <w:rPr>
                <w:rFonts w:ascii="Consolas" w:hAnsi="Consolas" w:cs="Consolas" w:hint="eastAsia"/>
                <w:color w:val="000000"/>
                <w:kern w:val="0"/>
                <w:sz w:val="24"/>
                <w:szCs w:val="36"/>
              </w:rPr>
              <w:t xml:space="preserve"> </w:t>
            </w:r>
            <w:r w:rsidR="008A33A1" w:rsidRPr="008A33A1">
              <w:rPr>
                <w:rFonts w:ascii="Consolas" w:hAnsi="Consolas" w:cs="Consolas"/>
                <w:b/>
                <w:bCs/>
                <w:color w:val="7F0055"/>
                <w:kern w:val="0"/>
                <w:sz w:val="24"/>
                <w:szCs w:val="32"/>
              </w:rPr>
              <w:t>public</w:t>
            </w:r>
            <w:r w:rsidR="008A33A1" w:rsidRPr="008A33A1">
              <w:rPr>
                <w:rFonts w:ascii="Consolas" w:hAnsi="Consolas" w:cs="Consolas"/>
                <w:color w:val="000000"/>
                <w:kern w:val="0"/>
                <w:sz w:val="24"/>
                <w:szCs w:val="32"/>
              </w:rPr>
              <w:t xml:space="preserve"> </w:t>
            </w:r>
            <w:r w:rsidR="008A33A1" w:rsidRPr="008A33A1">
              <w:rPr>
                <w:rFonts w:ascii="Consolas" w:hAnsi="Consolas" w:cs="Consolas"/>
                <w:b/>
                <w:bCs/>
                <w:color w:val="7F0055"/>
                <w:kern w:val="0"/>
                <w:sz w:val="24"/>
                <w:szCs w:val="32"/>
              </w:rPr>
              <w:t>class</w:t>
            </w:r>
            <w:r w:rsidR="008A33A1" w:rsidRPr="008A33A1">
              <w:rPr>
                <w:rFonts w:ascii="Consolas" w:hAnsi="Consolas" w:cs="Consolas"/>
                <w:color w:val="000000"/>
                <w:kern w:val="0"/>
                <w:sz w:val="24"/>
                <w:szCs w:val="32"/>
              </w:rPr>
              <w:t xml:space="preserve"> test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3F7F5F"/>
                <w:kern w:val="0"/>
                <w:sz w:val="24"/>
                <w:szCs w:val="32"/>
              </w:rPr>
              <w:t xml:space="preserve">// </w:t>
            </w:r>
            <w:r w:rsidRPr="008A33A1">
              <w:rPr>
                <w:rFonts w:ascii="Consolas" w:hAnsi="Consolas" w:cs="Consolas"/>
                <w:color w:val="3F7F5F"/>
                <w:kern w:val="0"/>
                <w:sz w:val="24"/>
                <w:szCs w:val="32"/>
              </w:rPr>
              <w:t>现在有</w:t>
            </w:r>
            <w:r w:rsidRPr="008A33A1">
              <w:rPr>
                <w:rFonts w:ascii="Consolas" w:hAnsi="Consolas" w:cs="Consolas"/>
                <w:color w:val="3F7F5F"/>
                <w:kern w:val="0"/>
                <w:sz w:val="24"/>
                <w:szCs w:val="32"/>
              </w:rPr>
              <w:t>T1</w:t>
            </w:r>
            <w:r w:rsidRPr="008A33A1">
              <w:rPr>
                <w:rFonts w:ascii="Consolas" w:hAnsi="Consolas" w:cs="Consolas"/>
                <w:color w:val="3F7F5F"/>
                <w:kern w:val="0"/>
                <w:sz w:val="24"/>
                <w:szCs w:val="32"/>
              </w:rPr>
              <w:t>、</w:t>
            </w:r>
            <w:r w:rsidRPr="008A33A1">
              <w:rPr>
                <w:rFonts w:ascii="Consolas" w:hAnsi="Consolas" w:cs="Consolas"/>
                <w:color w:val="3F7F5F"/>
                <w:kern w:val="0"/>
                <w:sz w:val="24"/>
                <w:szCs w:val="32"/>
              </w:rPr>
              <w:t>T2</w:t>
            </w:r>
            <w:r w:rsidRPr="008A33A1">
              <w:rPr>
                <w:rFonts w:ascii="Consolas" w:hAnsi="Consolas" w:cs="Consolas"/>
                <w:color w:val="3F7F5F"/>
                <w:kern w:val="0"/>
                <w:sz w:val="24"/>
                <w:szCs w:val="32"/>
              </w:rPr>
              <w:t>、</w:t>
            </w:r>
            <w:r w:rsidRPr="008A33A1">
              <w:rPr>
                <w:rFonts w:ascii="Consolas" w:hAnsi="Consolas" w:cs="Consolas"/>
                <w:color w:val="3F7F5F"/>
                <w:kern w:val="0"/>
                <w:sz w:val="24"/>
                <w:szCs w:val="32"/>
              </w:rPr>
              <w:t>T3</w:t>
            </w:r>
            <w:proofErr w:type="gramStart"/>
            <w:r w:rsidRPr="008A33A1">
              <w:rPr>
                <w:rFonts w:ascii="Consolas" w:hAnsi="Consolas" w:cs="Consolas"/>
                <w:color w:val="3F7F5F"/>
                <w:kern w:val="0"/>
                <w:sz w:val="24"/>
                <w:szCs w:val="32"/>
              </w:rPr>
              <w:t>三个</w:t>
            </w:r>
            <w:proofErr w:type="gramEnd"/>
            <w:r w:rsidRPr="008A33A1">
              <w:rPr>
                <w:rFonts w:ascii="Consolas" w:hAnsi="Consolas" w:cs="Consolas"/>
                <w:color w:val="3F7F5F"/>
                <w:kern w:val="0"/>
                <w:sz w:val="24"/>
                <w:szCs w:val="32"/>
              </w:rPr>
              <w:t>线程，你怎样保证</w:t>
            </w:r>
            <w:r w:rsidRPr="008A33A1">
              <w:rPr>
                <w:rFonts w:ascii="Consolas" w:hAnsi="Consolas" w:cs="Consolas"/>
                <w:color w:val="3F7F5F"/>
                <w:kern w:val="0"/>
                <w:sz w:val="24"/>
                <w:szCs w:val="32"/>
              </w:rPr>
              <w:t>T2</w:t>
            </w:r>
            <w:r w:rsidRPr="008A33A1">
              <w:rPr>
                <w:rFonts w:ascii="Consolas" w:hAnsi="Consolas" w:cs="Consolas"/>
                <w:color w:val="3F7F5F"/>
                <w:kern w:val="0"/>
                <w:sz w:val="24"/>
                <w:szCs w:val="32"/>
              </w:rPr>
              <w:t>在</w:t>
            </w:r>
            <w:r w:rsidRPr="008A33A1">
              <w:rPr>
                <w:rFonts w:ascii="Consolas" w:hAnsi="Consolas" w:cs="Consolas"/>
                <w:color w:val="3F7F5F"/>
                <w:kern w:val="0"/>
                <w:sz w:val="24"/>
                <w:szCs w:val="32"/>
              </w:rPr>
              <w:t>T1</w:t>
            </w:r>
            <w:r w:rsidRPr="008A33A1">
              <w:rPr>
                <w:rFonts w:ascii="Consolas" w:hAnsi="Consolas" w:cs="Consolas"/>
                <w:color w:val="3F7F5F"/>
                <w:kern w:val="0"/>
                <w:sz w:val="24"/>
                <w:szCs w:val="32"/>
              </w:rPr>
              <w:t>执行完后执行，</w:t>
            </w:r>
            <w:r w:rsidRPr="008A33A1">
              <w:rPr>
                <w:rFonts w:ascii="Consolas" w:hAnsi="Consolas" w:cs="Consolas"/>
                <w:color w:val="3F7F5F"/>
                <w:kern w:val="0"/>
                <w:sz w:val="24"/>
                <w:szCs w:val="32"/>
              </w:rPr>
              <w:t xml:space="preserve"> T3</w:t>
            </w:r>
            <w:r w:rsidRPr="008A33A1">
              <w:rPr>
                <w:rFonts w:ascii="Consolas" w:hAnsi="Consolas" w:cs="Consolas"/>
                <w:color w:val="3F7F5F"/>
                <w:kern w:val="0"/>
                <w:sz w:val="24"/>
                <w:szCs w:val="32"/>
              </w:rPr>
              <w:t>在</w:t>
            </w:r>
            <w:r w:rsidRPr="008A33A1">
              <w:rPr>
                <w:rFonts w:ascii="Consolas" w:hAnsi="Consolas" w:cs="Consolas"/>
                <w:color w:val="3F7F5F"/>
                <w:kern w:val="0"/>
                <w:sz w:val="24"/>
                <w:szCs w:val="32"/>
              </w:rPr>
              <w:t>T2</w:t>
            </w:r>
            <w:r w:rsidRPr="008A33A1">
              <w:rPr>
                <w:rFonts w:ascii="Consolas" w:hAnsi="Consolas" w:cs="Consolas"/>
                <w:color w:val="3F7F5F"/>
                <w:kern w:val="0"/>
                <w:sz w:val="24"/>
                <w:szCs w:val="32"/>
              </w:rPr>
              <w:t>执行完后执行</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public</w:t>
            </w:r>
            <w:r w:rsidRPr="008A33A1">
              <w:rPr>
                <w:rFonts w:ascii="Consolas" w:hAnsi="Consolas" w:cs="Consolas"/>
                <w:color w:val="000000"/>
                <w:kern w:val="0"/>
                <w:sz w:val="24"/>
                <w:szCs w:val="32"/>
              </w:rPr>
              <w:t xml:space="preserve"> </w:t>
            </w:r>
            <w:r w:rsidRPr="008A33A1">
              <w:rPr>
                <w:rFonts w:ascii="Consolas" w:hAnsi="Consolas" w:cs="Consolas"/>
                <w:b/>
                <w:bCs/>
                <w:color w:val="7F0055"/>
                <w:kern w:val="0"/>
                <w:sz w:val="24"/>
                <w:szCs w:val="32"/>
              </w:rPr>
              <w:t>static</w:t>
            </w:r>
            <w:r w:rsidRPr="008A33A1">
              <w:rPr>
                <w:rFonts w:ascii="Consolas" w:hAnsi="Consolas" w:cs="Consolas"/>
                <w:color w:val="000000"/>
                <w:kern w:val="0"/>
                <w:sz w:val="24"/>
                <w:szCs w:val="32"/>
              </w:rPr>
              <w:t xml:space="preserve"> </w:t>
            </w:r>
            <w:r w:rsidRPr="008A33A1">
              <w:rPr>
                <w:rFonts w:ascii="Consolas" w:hAnsi="Consolas" w:cs="Consolas"/>
                <w:b/>
                <w:bCs/>
                <w:color w:val="7F0055"/>
                <w:kern w:val="0"/>
                <w:sz w:val="24"/>
                <w:szCs w:val="32"/>
              </w:rPr>
              <w:t>void</w:t>
            </w:r>
            <w:r w:rsidRPr="008A33A1">
              <w:rPr>
                <w:rFonts w:ascii="Consolas" w:hAnsi="Consolas" w:cs="Consolas"/>
                <w:color w:val="000000"/>
                <w:kern w:val="0"/>
                <w:sz w:val="24"/>
                <w:szCs w:val="32"/>
              </w:rPr>
              <w:t xml:space="preserve"> main(String[] </w:t>
            </w:r>
            <w:proofErr w:type="spellStart"/>
            <w:r w:rsidRPr="008A33A1">
              <w:rPr>
                <w:rFonts w:ascii="Consolas" w:hAnsi="Consolas" w:cs="Consolas"/>
                <w:color w:val="6A3E3E"/>
                <w:kern w:val="0"/>
                <w:sz w:val="24"/>
                <w:szCs w:val="32"/>
              </w:rPr>
              <w:t>args</w:t>
            </w:r>
            <w:proofErr w:type="spellEnd"/>
            <w:r w:rsidRPr="008A33A1">
              <w:rPr>
                <w:rFonts w:ascii="Consolas" w:hAnsi="Consolas" w:cs="Consolas"/>
                <w:color w:val="000000"/>
                <w:kern w:val="0"/>
                <w:sz w:val="24"/>
                <w:szCs w:val="32"/>
              </w:rPr>
              <w:t>)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final</w:t>
            </w:r>
            <w:r w:rsidRPr="008A33A1">
              <w:rPr>
                <w:rFonts w:ascii="Consolas" w:hAnsi="Consolas" w:cs="Consolas"/>
                <w:color w:val="000000"/>
                <w:kern w:val="0"/>
                <w:sz w:val="24"/>
                <w:szCs w:val="32"/>
              </w:rPr>
              <w:t xml:space="preserve"> Thread </w:t>
            </w:r>
            <w:r w:rsidRPr="008A33A1">
              <w:rPr>
                <w:rFonts w:ascii="Consolas" w:hAnsi="Consolas" w:cs="Consolas"/>
                <w:color w:val="6A3E3E"/>
                <w:kern w:val="0"/>
                <w:sz w:val="24"/>
                <w:szCs w:val="32"/>
              </w:rPr>
              <w:t>t1</w:t>
            </w:r>
            <w:r w:rsidRPr="008A33A1">
              <w:rPr>
                <w:rFonts w:ascii="Consolas" w:hAnsi="Consolas" w:cs="Consolas"/>
                <w:color w:val="000000"/>
                <w:kern w:val="0"/>
                <w:sz w:val="24"/>
                <w:szCs w:val="32"/>
              </w:rPr>
              <w:t xml:space="preserve"> = </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Thread(</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Runnable()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46464"/>
                <w:kern w:val="0"/>
                <w:sz w:val="24"/>
                <w:szCs w:val="32"/>
              </w:rPr>
              <w:t>@Override</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public</w:t>
            </w:r>
            <w:r w:rsidRPr="008A33A1">
              <w:rPr>
                <w:rFonts w:ascii="Consolas" w:hAnsi="Consolas" w:cs="Consolas"/>
                <w:color w:val="000000"/>
                <w:kern w:val="0"/>
                <w:sz w:val="24"/>
                <w:szCs w:val="32"/>
              </w:rPr>
              <w:t xml:space="preserve"> </w:t>
            </w:r>
            <w:r w:rsidRPr="008A33A1">
              <w:rPr>
                <w:rFonts w:ascii="Consolas" w:hAnsi="Consolas" w:cs="Consolas"/>
                <w:b/>
                <w:bCs/>
                <w:color w:val="7F0055"/>
                <w:kern w:val="0"/>
                <w:sz w:val="24"/>
                <w:szCs w:val="32"/>
              </w:rPr>
              <w:t>void</w:t>
            </w:r>
            <w:r w:rsidRPr="008A33A1">
              <w:rPr>
                <w:rFonts w:ascii="Consolas" w:hAnsi="Consolas" w:cs="Consolas"/>
                <w:color w:val="000000"/>
                <w:kern w:val="0"/>
                <w:sz w:val="24"/>
                <w:szCs w:val="32"/>
              </w:rPr>
              <w:t xml:space="preserve"> run()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proofErr w:type="spellStart"/>
            <w:r w:rsidRPr="008A33A1">
              <w:rPr>
                <w:rFonts w:ascii="Consolas" w:hAnsi="Consolas" w:cs="Consolas"/>
                <w:color w:val="000000"/>
                <w:kern w:val="0"/>
                <w:sz w:val="24"/>
                <w:szCs w:val="32"/>
              </w:rPr>
              <w:t>System.</w:t>
            </w:r>
            <w:r w:rsidRPr="008A33A1">
              <w:rPr>
                <w:rFonts w:ascii="Consolas" w:hAnsi="Consolas" w:cs="Consolas"/>
                <w:b/>
                <w:bCs/>
                <w:i/>
                <w:iCs/>
                <w:color w:val="0000C0"/>
                <w:kern w:val="0"/>
                <w:sz w:val="24"/>
                <w:szCs w:val="32"/>
              </w:rPr>
              <w:t>out</w:t>
            </w:r>
            <w:r w:rsidRPr="008A33A1">
              <w:rPr>
                <w:rFonts w:ascii="Consolas" w:hAnsi="Consolas" w:cs="Consolas"/>
                <w:color w:val="000000"/>
                <w:kern w:val="0"/>
                <w:sz w:val="24"/>
                <w:szCs w:val="32"/>
              </w:rPr>
              <w:t>.println</w:t>
            </w:r>
            <w:proofErr w:type="spellEnd"/>
            <w:r w:rsidRPr="008A33A1">
              <w:rPr>
                <w:rFonts w:ascii="Consolas" w:hAnsi="Consolas" w:cs="Consolas"/>
                <w:color w:val="000000"/>
                <w:kern w:val="0"/>
                <w:sz w:val="24"/>
                <w:szCs w:val="32"/>
              </w:rPr>
              <w:t>(</w:t>
            </w:r>
            <w:r w:rsidRPr="008A33A1">
              <w:rPr>
                <w:rFonts w:ascii="Consolas" w:hAnsi="Consolas" w:cs="Consolas"/>
                <w:color w:val="2A00FF"/>
                <w:kern w:val="0"/>
                <w:sz w:val="24"/>
                <w:szCs w:val="32"/>
              </w:rPr>
              <w:t>"t1"</w:t>
            </w:r>
            <w:r w:rsidRPr="008A33A1">
              <w:rPr>
                <w:rFonts w:ascii="Consolas" w:hAnsi="Consolas" w:cs="Consolas"/>
                <w:color w:val="000000"/>
                <w:kern w:val="0"/>
                <w:sz w:val="24"/>
                <w:szCs w:val="32"/>
              </w:rPr>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final</w:t>
            </w:r>
            <w:r w:rsidRPr="008A33A1">
              <w:rPr>
                <w:rFonts w:ascii="Consolas" w:hAnsi="Consolas" w:cs="Consolas"/>
                <w:color w:val="000000"/>
                <w:kern w:val="0"/>
                <w:sz w:val="24"/>
                <w:szCs w:val="32"/>
              </w:rPr>
              <w:t xml:space="preserve"> Thread </w:t>
            </w:r>
            <w:r w:rsidRPr="008A33A1">
              <w:rPr>
                <w:rFonts w:ascii="Consolas" w:hAnsi="Consolas" w:cs="Consolas"/>
                <w:color w:val="6A3E3E"/>
                <w:kern w:val="0"/>
                <w:sz w:val="24"/>
                <w:szCs w:val="32"/>
              </w:rPr>
              <w:t>t2</w:t>
            </w:r>
            <w:r w:rsidRPr="008A33A1">
              <w:rPr>
                <w:rFonts w:ascii="Consolas" w:hAnsi="Consolas" w:cs="Consolas"/>
                <w:color w:val="000000"/>
                <w:kern w:val="0"/>
                <w:sz w:val="24"/>
                <w:szCs w:val="32"/>
              </w:rPr>
              <w:t xml:space="preserve"> = </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Thread(</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Runnable()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46464"/>
                <w:kern w:val="0"/>
                <w:sz w:val="24"/>
                <w:szCs w:val="32"/>
              </w:rPr>
              <w:t>@Override</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public</w:t>
            </w:r>
            <w:r w:rsidRPr="008A33A1">
              <w:rPr>
                <w:rFonts w:ascii="Consolas" w:hAnsi="Consolas" w:cs="Consolas"/>
                <w:color w:val="000000"/>
                <w:kern w:val="0"/>
                <w:sz w:val="24"/>
                <w:szCs w:val="32"/>
              </w:rPr>
              <w:t xml:space="preserve"> </w:t>
            </w:r>
            <w:r w:rsidRPr="008A33A1">
              <w:rPr>
                <w:rFonts w:ascii="Consolas" w:hAnsi="Consolas" w:cs="Consolas"/>
                <w:b/>
                <w:bCs/>
                <w:color w:val="7F0055"/>
                <w:kern w:val="0"/>
                <w:sz w:val="24"/>
                <w:szCs w:val="32"/>
              </w:rPr>
              <w:t>void</w:t>
            </w:r>
            <w:r w:rsidRPr="008A33A1">
              <w:rPr>
                <w:rFonts w:ascii="Consolas" w:hAnsi="Consolas" w:cs="Consolas"/>
                <w:color w:val="000000"/>
                <w:kern w:val="0"/>
                <w:sz w:val="24"/>
                <w:szCs w:val="32"/>
              </w:rPr>
              <w:t xml:space="preserve"> </w:t>
            </w:r>
            <w:r w:rsidRPr="008A33A1">
              <w:rPr>
                <w:rFonts w:ascii="Consolas" w:hAnsi="Consolas" w:cs="Consolas"/>
                <w:color w:val="000000"/>
                <w:kern w:val="0"/>
                <w:sz w:val="24"/>
                <w:szCs w:val="32"/>
                <w:highlight w:val="lightGray"/>
              </w:rPr>
              <w:t>run</w:t>
            </w:r>
            <w:r w:rsidRPr="008A33A1">
              <w:rPr>
                <w:rFonts w:ascii="Consolas" w:hAnsi="Consolas" w:cs="Consolas"/>
                <w:color w:val="000000"/>
                <w:kern w:val="0"/>
                <w:sz w:val="24"/>
                <w:szCs w:val="32"/>
              </w:rPr>
              <w:t>()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try</w:t>
            </w:r>
            <w:r w:rsidRPr="008A33A1">
              <w:rPr>
                <w:rFonts w:ascii="Consolas" w:hAnsi="Consolas" w:cs="Consolas"/>
                <w:color w:val="000000"/>
                <w:kern w:val="0"/>
                <w:sz w:val="24"/>
                <w:szCs w:val="32"/>
              </w:rPr>
              <w:t xml:space="preserve">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3F7F5F"/>
                <w:kern w:val="0"/>
                <w:sz w:val="24"/>
                <w:szCs w:val="32"/>
              </w:rPr>
              <w:t xml:space="preserve">// </w:t>
            </w:r>
            <w:r w:rsidRPr="008A33A1">
              <w:rPr>
                <w:rFonts w:ascii="Consolas" w:hAnsi="Consolas" w:cs="Consolas"/>
                <w:color w:val="3F7F5F"/>
                <w:kern w:val="0"/>
                <w:sz w:val="24"/>
                <w:szCs w:val="32"/>
              </w:rPr>
              <w:t>引用</w:t>
            </w:r>
            <w:r w:rsidRPr="008A33A1">
              <w:rPr>
                <w:rFonts w:ascii="Consolas" w:hAnsi="Consolas" w:cs="Consolas"/>
                <w:color w:val="3F7F5F"/>
                <w:kern w:val="0"/>
                <w:sz w:val="24"/>
                <w:szCs w:val="32"/>
              </w:rPr>
              <w:t>t1</w:t>
            </w:r>
            <w:r w:rsidRPr="008A33A1">
              <w:rPr>
                <w:rFonts w:ascii="Consolas" w:hAnsi="Consolas" w:cs="Consolas"/>
                <w:color w:val="3F7F5F"/>
                <w:kern w:val="0"/>
                <w:sz w:val="24"/>
                <w:szCs w:val="32"/>
              </w:rPr>
              <w:t>线程，等待</w:t>
            </w:r>
            <w:r w:rsidRPr="008A33A1">
              <w:rPr>
                <w:rFonts w:ascii="Consolas" w:hAnsi="Consolas" w:cs="Consolas"/>
                <w:color w:val="3F7F5F"/>
                <w:kern w:val="0"/>
                <w:sz w:val="24"/>
                <w:szCs w:val="32"/>
              </w:rPr>
              <w:t>t1</w:t>
            </w:r>
            <w:r w:rsidRPr="008A33A1">
              <w:rPr>
                <w:rFonts w:ascii="Consolas" w:hAnsi="Consolas" w:cs="Consolas"/>
                <w:color w:val="3F7F5F"/>
                <w:kern w:val="0"/>
                <w:sz w:val="24"/>
                <w:szCs w:val="32"/>
              </w:rPr>
              <w:t>线程执行完</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A3E3E"/>
                <w:kern w:val="0"/>
                <w:sz w:val="24"/>
                <w:szCs w:val="32"/>
              </w:rPr>
              <w:t>t1</w:t>
            </w:r>
            <w:r w:rsidRPr="008A33A1">
              <w:rPr>
                <w:rFonts w:ascii="Consolas" w:hAnsi="Consolas" w:cs="Consolas"/>
                <w:color w:val="000000"/>
                <w:kern w:val="0"/>
                <w:sz w:val="24"/>
                <w:szCs w:val="32"/>
              </w:rPr>
              <w:t>.join();</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 xml:space="preserve">} </w:t>
            </w:r>
            <w:r w:rsidRPr="008A33A1">
              <w:rPr>
                <w:rFonts w:ascii="Consolas" w:hAnsi="Consolas" w:cs="Consolas"/>
                <w:b/>
                <w:bCs/>
                <w:color w:val="7F0055"/>
                <w:kern w:val="0"/>
                <w:sz w:val="24"/>
                <w:szCs w:val="32"/>
              </w:rPr>
              <w:t>catch</w:t>
            </w:r>
            <w:r w:rsidRPr="008A33A1">
              <w:rPr>
                <w:rFonts w:ascii="Consolas" w:hAnsi="Consolas" w:cs="Consolas"/>
                <w:color w:val="000000"/>
                <w:kern w:val="0"/>
                <w:sz w:val="24"/>
                <w:szCs w:val="32"/>
              </w:rPr>
              <w:t xml:space="preserve"> (</w:t>
            </w:r>
            <w:proofErr w:type="spellStart"/>
            <w:r w:rsidRPr="008A33A1">
              <w:rPr>
                <w:rFonts w:ascii="Consolas" w:hAnsi="Consolas" w:cs="Consolas"/>
                <w:color w:val="000000"/>
                <w:kern w:val="0"/>
                <w:sz w:val="24"/>
                <w:szCs w:val="32"/>
              </w:rPr>
              <w:t>InterruptedException</w:t>
            </w:r>
            <w:proofErr w:type="spellEnd"/>
            <w:r w:rsidRPr="008A33A1">
              <w:rPr>
                <w:rFonts w:ascii="Consolas" w:hAnsi="Consolas" w:cs="Consolas"/>
                <w:color w:val="000000"/>
                <w:kern w:val="0"/>
                <w:sz w:val="24"/>
                <w:szCs w:val="32"/>
              </w:rPr>
              <w:t xml:space="preserve"> </w:t>
            </w:r>
            <w:r w:rsidRPr="008A33A1">
              <w:rPr>
                <w:rFonts w:ascii="Consolas" w:hAnsi="Consolas" w:cs="Consolas"/>
                <w:color w:val="6A3E3E"/>
                <w:kern w:val="0"/>
                <w:sz w:val="24"/>
                <w:szCs w:val="32"/>
              </w:rPr>
              <w:t>e</w:t>
            </w:r>
            <w:r w:rsidRPr="008A33A1">
              <w:rPr>
                <w:rFonts w:ascii="Consolas" w:hAnsi="Consolas" w:cs="Consolas"/>
                <w:color w:val="000000"/>
                <w:kern w:val="0"/>
                <w:sz w:val="24"/>
                <w:szCs w:val="32"/>
              </w:rPr>
              <w:t>)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proofErr w:type="spellStart"/>
            <w:r w:rsidRPr="008A33A1">
              <w:rPr>
                <w:rFonts w:ascii="Consolas" w:hAnsi="Consolas" w:cs="Consolas"/>
                <w:color w:val="6A3E3E"/>
                <w:kern w:val="0"/>
                <w:sz w:val="24"/>
                <w:szCs w:val="32"/>
              </w:rPr>
              <w:t>e</w:t>
            </w:r>
            <w:r w:rsidRPr="008A33A1">
              <w:rPr>
                <w:rFonts w:ascii="Consolas" w:hAnsi="Consolas" w:cs="Consolas"/>
                <w:color w:val="000000"/>
                <w:kern w:val="0"/>
                <w:sz w:val="24"/>
                <w:szCs w:val="32"/>
              </w:rPr>
              <w:t>.printStackTrace</w:t>
            </w:r>
            <w:proofErr w:type="spellEnd"/>
            <w:r w:rsidRPr="008A33A1">
              <w:rPr>
                <w:rFonts w:ascii="Consolas" w:hAnsi="Consolas" w:cs="Consolas"/>
                <w:color w:val="000000"/>
                <w:kern w:val="0"/>
                <w:sz w:val="24"/>
                <w:szCs w:val="32"/>
              </w:rPr>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proofErr w:type="spellStart"/>
            <w:r w:rsidRPr="008A33A1">
              <w:rPr>
                <w:rFonts w:ascii="Consolas" w:hAnsi="Consolas" w:cs="Consolas"/>
                <w:color w:val="000000"/>
                <w:kern w:val="0"/>
                <w:sz w:val="24"/>
                <w:szCs w:val="32"/>
              </w:rPr>
              <w:t>System.</w:t>
            </w:r>
            <w:r w:rsidRPr="008A33A1">
              <w:rPr>
                <w:rFonts w:ascii="Consolas" w:hAnsi="Consolas" w:cs="Consolas"/>
                <w:b/>
                <w:bCs/>
                <w:i/>
                <w:iCs/>
                <w:color w:val="0000C0"/>
                <w:kern w:val="0"/>
                <w:sz w:val="24"/>
                <w:szCs w:val="32"/>
              </w:rPr>
              <w:t>out</w:t>
            </w:r>
            <w:r w:rsidRPr="008A33A1">
              <w:rPr>
                <w:rFonts w:ascii="Consolas" w:hAnsi="Consolas" w:cs="Consolas"/>
                <w:color w:val="000000"/>
                <w:kern w:val="0"/>
                <w:sz w:val="24"/>
                <w:szCs w:val="32"/>
              </w:rPr>
              <w:t>.println</w:t>
            </w:r>
            <w:proofErr w:type="spellEnd"/>
            <w:r w:rsidRPr="008A33A1">
              <w:rPr>
                <w:rFonts w:ascii="Consolas" w:hAnsi="Consolas" w:cs="Consolas"/>
                <w:color w:val="000000"/>
                <w:kern w:val="0"/>
                <w:sz w:val="24"/>
                <w:szCs w:val="32"/>
              </w:rPr>
              <w:t>(</w:t>
            </w:r>
            <w:r w:rsidRPr="008A33A1">
              <w:rPr>
                <w:rFonts w:ascii="Consolas" w:hAnsi="Consolas" w:cs="Consolas"/>
                <w:color w:val="2A00FF"/>
                <w:kern w:val="0"/>
                <w:sz w:val="24"/>
                <w:szCs w:val="32"/>
              </w:rPr>
              <w:t>"t2"</w:t>
            </w:r>
            <w:r w:rsidRPr="008A33A1">
              <w:rPr>
                <w:rFonts w:ascii="Consolas" w:hAnsi="Consolas" w:cs="Consolas"/>
                <w:color w:val="000000"/>
                <w:kern w:val="0"/>
                <w:sz w:val="24"/>
                <w:szCs w:val="32"/>
              </w:rPr>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 xml:space="preserve">Thread </w:t>
            </w:r>
            <w:r w:rsidRPr="008A33A1">
              <w:rPr>
                <w:rFonts w:ascii="Consolas" w:hAnsi="Consolas" w:cs="Consolas"/>
                <w:color w:val="6A3E3E"/>
                <w:kern w:val="0"/>
                <w:sz w:val="24"/>
                <w:szCs w:val="32"/>
              </w:rPr>
              <w:t>t3</w:t>
            </w:r>
            <w:r w:rsidRPr="008A33A1">
              <w:rPr>
                <w:rFonts w:ascii="Consolas" w:hAnsi="Consolas" w:cs="Consolas"/>
                <w:color w:val="000000"/>
                <w:kern w:val="0"/>
                <w:sz w:val="24"/>
                <w:szCs w:val="32"/>
              </w:rPr>
              <w:t xml:space="preserve"> = </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Thread(</w:t>
            </w:r>
            <w:r w:rsidRPr="008A33A1">
              <w:rPr>
                <w:rFonts w:ascii="Consolas" w:hAnsi="Consolas" w:cs="Consolas"/>
                <w:b/>
                <w:bCs/>
                <w:color w:val="7F0055"/>
                <w:kern w:val="0"/>
                <w:sz w:val="24"/>
                <w:szCs w:val="32"/>
              </w:rPr>
              <w:t>new</w:t>
            </w:r>
            <w:r w:rsidRPr="008A33A1">
              <w:rPr>
                <w:rFonts w:ascii="Consolas" w:hAnsi="Consolas" w:cs="Consolas"/>
                <w:color w:val="000000"/>
                <w:kern w:val="0"/>
                <w:sz w:val="24"/>
                <w:szCs w:val="32"/>
              </w:rPr>
              <w:t xml:space="preserve"> Runnable() {</w:t>
            </w:r>
          </w:p>
          <w:p w:rsidR="008A33A1" w:rsidRPr="008A33A1" w:rsidRDefault="008A33A1" w:rsidP="008A33A1">
            <w:pPr>
              <w:autoSpaceDE w:val="0"/>
              <w:autoSpaceDN w:val="0"/>
              <w:adjustRightInd w:val="0"/>
              <w:jc w:val="left"/>
              <w:rPr>
                <w:rFonts w:ascii="Consolas" w:hAnsi="Consolas" w:cs="Consolas"/>
                <w:kern w:val="0"/>
                <w:sz w:val="24"/>
                <w:szCs w:val="32"/>
              </w:rPr>
            </w:pP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46464"/>
                <w:kern w:val="0"/>
                <w:sz w:val="24"/>
                <w:szCs w:val="32"/>
              </w:rPr>
              <w:t>@Override</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public</w:t>
            </w:r>
            <w:r w:rsidRPr="008A33A1">
              <w:rPr>
                <w:rFonts w:ascii="Consolas" w:hAnsi="Consolas" w:cs="Consolas"/>
                <w:color w:val="000000"/>
                <w:kern w:val="0"/>
                <w:sz w:val="24"/>
                <w:szCs w:val="32"/>
              </w:rPr>
              <w:t xml:space="preserve"> </w:t>
            </w:r>
            <w:r w:rsidRPr="008A33A1">
              <w:rPr>
                <w:rFonts w:ascii="Consolas" w:hAnsi="Consolas" w:cs="Consolas"/>
                <w:b/>
                <w:bCs/>
                <w:color w:val="7F0055"/>
                <w:kern w:val="0"/>
                <w:sz w:val="24"/>
                <w:szCs w:val="32"/>
              </w:rPr>
              <w:t>void</w:t>
            </w:r>
            <w:r w:rsidRPr="008A33A1">
              <w:rPr>
                <w:rFonts w:ascii="Consolas" w:hAnsi="Consolas" w:cs="Consolas"/>
                <w:color w:val="000000"/>
                <w:kern w:val="0"/>
                <w:sz w:val="24"/>
                <w:szCs w:val="32"/>
              </w:rPr>
              <w:t xml:space="preserve"> run()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b/>
                <w:bCs/>
                <w:color w:val="7F0055"/>
                <w:kern w:val="0"/>
                <w:sz w:val="24"/>
                <w:szCs w:val="32"/>
              </w:rPr>
              <w:t>try</w:t>
            </w:r>
            <w:r w:rsidRPr="008A33A1">
              <w:rPr>
                <w:rFonts w:ascii="Consolas" w:hAnsi="Consolas" w:cs="Consolas"/>
                <w:color w:val="000000"/>
                <w:kern w:val="0"/>
                <w:sz w:val="24"/>
                <w:szCs w:val="32"/>
              </w:rPr>
              <w:t xml:space="preserve">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lastRenderedPageBreak/>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3F7F5F"/>
                <w:kern w:val="0"/>
                <w:sz w:val="24"/>
                <w:szCs w:val="32"/>
              </w:rPr>
              <w:t xml:space="preserve">// </w:t>
            </w:r>
            <w:r w:rsidRPr="008A33A1">
              <w:rPr>
                <w:rFonts w:ascii="Consolas" w:hAnsi="Consolas" w:cs="Consolas"/>
                <w:color w:val="3F7F5F"/>
                <w:kern w:val="0"/>
                <w:sz w:val="24"/>
                <w:szCs w:val="32"/>
              </w:rPr>
              <w:t>引用</w:t>
            </w:r>
            <w:r w:rsidRPr="008A33A1">
              <w:rPr>
                <w:rFonts w:ascii="Consolas" w:hAnsi="Consolas" w:cs="Consolas"/>
                <w:color w:val="3F7F5F"/>
                <w:kern w:val="0"/>
                <w:sz w:val="24"/>
                <w:szCs w:val="32"/>
              </w:rPr>
              <w:t>t2</w:t>
            </w:r>
            <w:r w:rsidRPr="008A33A1">
              <w:rPr>
                <w:rFonts w:ascii="Consolas" w:hAnsi="Consolas" w:cs="Consolas"/>
                <w:color w:val="3F7F5F"/>
                <w:kern w:val="0"/>
                <w:sz w:val="24"/>
                <w:szCs w:val="32"/>
              </w:rPr>
              <w:t>线程，等待</w:t>
            </w:r>
            <w:r w:rsidRPr="008A33A1">
              <w:rPr>
                <w:rFonts w:ascii="Consolas" w:hAnsi="Consolas" w:cs="Consolas"/>
                <w:color w:val="3F7F5F"/>
                <w:kern w:val="0"/>
                <w:sz w:val="24"/>
                <w:szCs w:val="32"/>
              </w:rPr>
              <w:t>t2</w:t>
            </w:r>
            <w:r w:rsidRPr="008A33A1">
              <w:rPr>
                <w:rFonts w:ascii="Consolas" w:hAnsi="Consolas" w:cs="Consolas"/>
                <w:color w:val="3F7F5F"/>
                <w:kern w:val="0"/>
                <w:sz w:val="24"/>
                <w:szCs w:val="32"/>
              </w:rPr>
              <w:t>线程执行完</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A3E3E"/>
                <w:kern w:val="0"/>
                <w:sz w:val="24"/>
                <w:szCs w:val="32"/>
              </w:rPr>
              <w:t>t2</w:t>
            </w:r>
            <w:r w:rsidRPr="008A33A1">
              <w:rPr>
                <w:rFonts w:ascii="Consolas" w:hAnsi="Consolas" w:cs="Consolas"/>
                <w:color w:val="000000"/>
                <w:kern w:val="0"/>
                <w:sz w:val="24"/>
                <w:szCs w:val="32"/>
              </w:rPr>
              <w:t>.join();</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 xml:space="preserve">} </w:t>
            </w:r>
            <w:r w:rsidRPr="008A33A1">
              <w:rPr>
                <w:rFonts w:ascii="Consolas" w:hAnsi="Consolas" w:cs="Consolas"/>
                <w:b/>
                <w:bCs/>
                <w:color w:val="7F0055"/>
                <w:kern w:val="0"/>
                <w:sz w:val="24"/>
                <w:szCs w:val="32"/>
              </w:rPr>
              <w:t>catch</w:t>
            </w:r>
            <w:r w:rsidRPr="008A33A1">
              <w:rPr>
                <w:rFonts w:ascii="Consolas" w:hAnsi="Consolas" w:cs="Consolas"/>
                <w:color w:val="000000"/>
                <w:kern w:val="0"/>
                <w:sz w:val="24"/>
                <w:szCs w:val="32"/>
              </w:rPr>
              <w:t xml:space="preserve"> (</w:t>
            </w:r>
            <w:proofErr w:type="spellStart"/>
            <w:r w:rsidRPr="008A33A1">
              <w:rPr>
                <w:rFonts w:ascii="Consolas" w:hAnsi="Consolas" w:cs="Consolas"/>
                <w:color w:val="000000"/>
                <w:kern w:val="0"/>
                <w:sz w:val="24"/>
                <w:szCs w:val="32"/>
              </w:rPr>
              <w:t>InterruptedException</w:t>
            </w:r>
            <w:proofErr w:type="spellEnd"/>
            <w:r w:rsidRPr="008A33A1">
              <w:rPr>
                <w:rFonts w:ascii="Consolas" w:hAnsi="Consolas" w:cs="Consolas"/>
                <w:color w:val="000000"/>
                <w:kern w:val="0"/>
                <w:sz w:val="24"/>
                <w:szCs w:val="32"/>
              </w:rPr>
              <w:t xml:space="preserve"> </w:t>
            </w:r>
            <w:r w:rsidRPr="008A33A1">
              <w:rPr>
                <w:rFonts w:ascii="Consolas" w:hAnsi="Consolas" w:cs="Consolas"/>
                <w:color w:val="6A3E3E"/>
                <w:kern w:val="0"/>
                <w:sz w:val="24"/>
                <w:szCs w:val="32"/>
              </w:rPr>
              <w:t>e</w:t>
            </w:r>
            <w:r w:rsidRPr="008A33A1">
              <w:rPr>
                <w:rFonts w:ascii="Consolas" w:hAnsi="Consolas" w:cs="Consolas"/>
                <w:color w:val="000000"/>
                <w:kern w:val="0"/>
                <w:sz w:val="24"/>
                <w:szCs w:val="32"/>
              </w:rPr>
              <w:t>) {</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proofErr w:type="spellStart"/>
            <w:r w:rsidRPr="008A33A1">
              <w:rPr>
                <w:rFonts w:ascii="Consolas" w:hAnsi="Consolas" w:cs="Consolas"/>
                <w:color w:val="6A3E3E"/>
                <w:kern w:val="0"/>
                <w:sz w:val="24"/>
                <w:szCs w:val="32"/>
              </w:rPr>
              <w:t>e</w:t>
            </w:r>
            <w:r w:rsidRPr="008A33A1">
              <w:rPr>
                <w:rFonts w:ascii="Consolas" w:hAnsi="Consolas" w:cs="Consolas"/>
                <w:color w:val="000000"/>
                <w:kern w:val="0"/>
                <w:sz w:val="24"/>
                <w:szCs w:val="32"/>
              </w:rPr>
              <w:t>.printStackTrace</w:t>
            </w:r>
            <w:proofErr w:type="spellEnd"/>
            <w:r w:rsidRPr="008A33A1">
              <w:rPr>
                <w:rFonts w:ascii="Consolas" w:hAnsi="Consolas" w:cs="Consolas"/>
                <w:color w:val="000000"/>
                <w:kern w:val="0"/>
                <w:sz w:val="24"/>
                <w:szCs w:val="32"/>
              </w:rPr>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proofErr w:type="spellStart"/>
            <w:r w:rsidRPr="008A33A1">
              <w:rPr>
                <w:rFonts w:ascii="Consolas" w:hAnsi="Consolas" w:cs="Consolas"/>
                <w:color w:val="000000"/>
                <w:kern w:val="0"/>
                <w:sz w:val="24"/>
                <w:szCs w:val="32"/>
              </w:rPr>
              <w:t>System.</w:t>
            </w:r>
            <w:r w:rsidRPr="008A33A1">
              <w:rPr>
                <w:rFonts w:ascii="Consolas" w:hAnsi="Consolas" w:cs="Consolas"/>
                <w:b/>
                <w:bCs/>
                <w:i/>
                <w:iCs/>
                <w:color w:val="0000C0"/>
                <w:kern w:val="0"/>
                <w:sz w:val="24"/>
                <w:szCs w:val="32"/>
              </w:rPr>
              <w:t>out</w:t>
            </w:r>
            <w:r w:rsidRPr="008A33A1">
              <w:rPr>
                <w:rFonts w:ascii="Consolas" w:hAnsi="Consolas" w:cs="Consolas"/>
                <w:color w:val="000000"/>
                <w:kern w:val="0"/>
                <w:sz w:val="24"/>
                <w:szCs w:val="32"/>
              </w:rPr>
              <w:t>.println</w:t>
            </w:r>
            <w:proofErr w:type="spellEnd"/>
            <w:r w:rsidRPr="008A33A1">
              <w:rPr>
                <w:rFonts w:ascii="Consolas" w:hAnsi="Consolas" w:cs="Consolas"/>
                <w:color w:val="000000"/>
                <w:kern w:val="0"/>
                <w:sz w:val="24"/>
                <w:szCs w:val="32"/>
              </w:rPr>
              <w:t>(</w:t>
            </w:r>
            <w:r w:rsidRPr="008A33A1">
              <w:rPr>
                <w:rFonts w:ascii="Consolas" w:hAnsi="Consolas" w:cs="Consolas"/>
                <w:color w:val="2A00FF"/>
                <w:kern w:val="0"/>
                <w:sz w:val="24"/>
                <w:szCs w:val="32"/>
              </w:rPr>
              <w:t>"t3"</w:t>
            </w:r>
            <w:r w:rsidRPr="008A33A1">
              <w:rPr>
                <w:rFonts w:ascii="Consolas" w:hAnsi="Consolas" w:cs="Consolas"/>
                <w:color w:val="000000"/>
                <w:kern w:val="0"/>
                <w:sz w:val="24"/>
                <w:szCs w:val="32"/>
              </w:rPr>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A3E3E"/>
                <w:kern w:val="0"/>
                <w:sz w:val="24"/>
                <w:szCs w:val="32"/>
              </w:rPr>
              <w:t>t3</w:t>
            </w:r>
            <w:r w:rsidRPr="008A33A1">
              <w:rPr>
                <w:rFonts w:ascii="Consolas" w:hAnsi="Consolas" w:cs="Consolas"/>
                <w:color w:val="000000"/>
                <w:kern w:val="0"/>
                <w:sz w:val="24"/>
                <w:szCs w:val="32"/>
              </w:rPr>
              <w:t>.start();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A3E3E"/>
                <w:kern w:val="0"/>
                <w:sz w:val="24"/>
                <w:szCs w:val="32"/>
              </w:rPr>
              <w:t>t2</w:t>
            </w:r>
            <w:r w:rsidRPr="008A33A1">
              <w:rPr>
                <w:rFonts w:ascii="Consolas" w:hAnsi="Consolas" w:cs="Consolas"/>
                <w:color w:val="000000"/>
                <w:kern w:val="0"/>
                <w:sz w:val="24"/>
                <w:szCs w:val="32"/>
              </w:rPr>
              <w:t>.start();</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r>
            <w:r w:rsidRPr="008A33A1">
              <w:rPr>
                <w:rFonts w:ascii="Consolas" w:hAnsi="Consolas" w:cs="Consolas"/>
                <w:color w:val="000000"/>
                <w:kern w:val="0"/>
                <w:sz w:val="24"/>
                <w:szCs w:val="32"/>
              </w:rPr>
              <w:tab/>
            </w:r>
            <w:r w:rsidRPr="008A33A1">
              <w:rPr>
                <w:rFonts w:ascii="Consolas" w:hAnsi="Consolas" w:cs="Consolas"/>
                <w:color w:val="6A3E3E"/>
                <w:kern w:val="0"/>
                <w:sz w:val="24"/>
                <w:szCs w:val="32"/>
              </w:rPr>
              <w:t>t1</w:t>
            </w:r>
            <w:r w:rsidRPr="008A33A1">
              <w:rPr>
                <w:rFonts w:ascii="Consolas" w:hAnsi="Consolas" w:cs="Consolas"/>
                <w:color w:val="000000"/>
                <w:kern w:val="0"/>
                <w:sz w:val="24"/>
                <w:szCs w:val="32"/>
              </w:rPr>
              <w:t>.start();</w:t>
            </w:r>
            <w:r w:rsidRPr="008A33A1">
              <w:rPr>
                <w:rFonts w:ascii="Consolas" w:hAnsi="Consolas" w:cs="Consolas"/>
                <w:color w:val="3F7F5F"/>
                <w:kern w:val="0"/>
                <w:sz w:val="24"/>
                <w:szCs w:val="32"/>
              </w:rPr>
              <w:t xml:space="preserve">// </w:t>
            </w:r>
            <w:r w:rsidRPr="008A33A1">
              <w:rPr>
                <w:rFonts w:ascii="Consolas" w:hAnsi="Consolas" w:cs="Consolas"/>
                <w:color w:val="3F7F5F"/>
                <w:kern w:val="0"/>
                <w:sz w:val="24"/>
                <w:szCs w:val="32"/>
              </w:rPr>
              <w:t>这三个线程启动没有先后顺序的</w:t>
            </w:r>
          </w:p>
          <w:p w:rsidR="008A33A1"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ab/>
              <w:t>}</w:t>
            </w:r>
          </w:p>
          <w:p w:rsidR="003E0763" w:rsidRPr="008A33A1" w:rsidRDefault="008A33A1" w:rsidP="008A33A1">
            <w:pPr>
              <w:autoSpaceDE w:val="0"/>
              <w:autoSpaceDN w:val="0"/>
              <w:adjustRightInd w:val="0"/>
              <w:jc w:val="left"/>
              <w:rPr>
                <w:rFonts w:ascii="Consolas" w:hAnsi="Consolas" w:cs="Consolas"/>
                <w:kern w:val="0"/>
                <w:sz w:val="24"/>
                <w:szCs w:val="32"/>
              </w:rPr>
            </w:pPr>
            <w:r w:rsidRPr="008A33A1">
              <w:rPr>
                <w:rFonts w:ascii="Consolas" w:hAnsi="Consolas" w:cs="Consolas"/>
                <w:color w:val="000000"/>
                <w:kern w:val="0"/>
                <w:sz w:val="24"/>
                <w:szCs w:val="32"/>
              </w:rPr>
              <w:t>}</w:t>
            </w:r>
          </w:p>
        </w:tc>
      </w:tr>
    </w:tbl>
    <w:p w:rsidR="00331E22" w:rsidRPr="000F7A5B" w:rsidRDefault="00331E22" w:rsidP="00A40CCE">
      <w:pPr>
        <w:pStyle w:val="a7"/>
        <w:numPr>
          <w:ilvl w:val="0"/>
          <w:numId w:val="12"/>
        </w:numPr>
        <w:ind w:firstLineChars="0"/>
        <w:outlineLvl w:val="2"/>
      </w:pPr>
      <w:r w:rsidRPr="000F7A5B">
        <w:rPr>
          <w:rFonts w:hint="eastAsia"/>
          <w:b/>
          <w:color w:val="FF0000"/>
        </w:rPr>
        <w:lastRenderedPageBreak/>
        <w:t>什么是线程池（</w:t>
      </w:r>
      <w:r w:rsidRPr="000F7A5B">
        <w:rPr>
          <w:rFonts w:hint="eastAsia"/>
          <w:b/>
          <w:color w:val="FF0000"/>
        </w:rPr>
        <w:t>thread pool</w:t>
      </w:r>
      <w:r w:rsidRPr="000F7A5B">
        <w:rPr>
          <w:rFonts w:hint="eastAsia"/>
          <w:b/>
          <w:color w:val="FF0000"/>
        </w:rPr>
        <w:t>）</w:t>
      </w:r>
    </w:p>
    <w:p w:rsidR="00331E22" w:rsidRPr="00331E22" w:rsidRDefault="00331E22" w:rsidP="00331E22">
      <w:pPr>
        <w:pStyle w:val="a7"/>
        <w:ind w:left="1260" w:firstLineChars="0" w:firstLine="0"/>
        <w:rPr>
          <w:b/>
        </w:rPr>
      </w:pPr>
      <w:r w:rsidRPr="00331E22">
        <w:rPr>
          <w:b/>
        </w:rPr>
        <w:t>线程池的作用</w:t>
      </w:r>
      <w:r w:rsidRPr="00331E22">
        <w:rPr>
          <w:b/>
        </w:rPr>
        <w:t>:</w:t>
      </w:r>
    </w:p>
    <w:p w:rsidR="00331E22" w:rsidRDefault="00331E22" w:rsidP="00331E22">
      <w:pPr>
        <w:pStyle w:val="a7"/>
        <w:ind w:left="1260" w:firstLineChars="0" w:firstLine="0"/>
      </w:pPr>
      <w:r>
        <w:t>线程</w:t>
      </w:r>
      <w:proofErr w:type="gramStart"/>
      <w:r>
        <w:t>池作用</w:t>
      </w:r>
      <w:proofErr w:type="gramEnd"/>
      <w:r>
        <w:t>就是限制系统中执行线程的数量。</w:t>
      </w:r>
    </w:p>
    <w:p w:rsidR="00331E22" w:rsidRDefault="00331E22" w:rsidP="00331E22">
      <w:pPr>
        <w:pStyle w:val="a7"/>
        <w:ind w:left="1260" w:firstLineChars="0" w:firstLine="0"/>
      </w:pPr>
      <w:r w:rsidRPr="00331E22">
        <w:t>根据系统的环境情况，可以自动或手动设置线程数量，达到运行的最佳效果；少了浪费了系统资源，多了造成系统拥挤效率不高。用线程</w:t>
      </w:r>
      <w:proofErr w:type="gramStart"/>
      <w:r w:rsidRPr="00331E22">
        <w:t>池控制</w:t>
      </w:r>
      <w:proofErr w:type="gramEnd"/>
      <w:r w:rsidRPr="00331E22">
        <w:t>线程数量，其他线程</w:t>
      </w:r>
      <w:r w:rsidRPr="00331E22">
        <w:t xml:space="preserve"> </w:t>
      </w:r>
      <w:r w:rsidRPr="00331E22">
        <w:t>排队等候。一个任务执行完毕，再从队列的中取最前面的任务开始执行。若队列中没有等待进程，线程池的这一资源处于等待。当一个新任</w:t>
      </w:r>
      <w:proofErr w:type="gramStart"/>
      <w:r w:rsidRPr="00331E22">
        <w:t>务需</w:t>
      </w:r>
      <w:proofErr w:type="gramEnd"/>
      <w:r w:rsidRPr="00331E22">
        <w:t>要运行时，如果线程池中有等待的工作线程，就可以开始运行了；否则进入等待队列。</w:t>
      </w:r>
    </w:p>
    <w:p w:rsidR="00331E22" w:rsidRPr="00331E22" w:rsidRDefault="00331E22" w:rsidP="00331E22">
      <w:pPr>
        <w:pStyle w:val="a7"/>
        <w:ind w:left="1260" w:firstLineChars="0" w:firstLine="0"/>
        <w:rPr>
          <w:b/>
        </w:rPr>
      </w:pPr>
      <w:r w:rsidRPr="00331E22">
        <w:rPr>
          <w:b/>
        </w:rPr>
        <w:t>为什么要用线程池</w:t>
      </w:r>
      <w:r w:rsidRPr="00331E22">
        <w:rPr>
          <w:b/>
        </w:rPr>
        <w:t>:</w:t>
      </w:r>
    </w:p>
    <w:p w:rsidR="00157B6C" w:rsidRDefault="00157B6C" w:rsidP="00157B6C">
      <w:pPr>
        <w:pStyle w:val="a7"/>
        <w:ind w:left="1260" w:firstLineChars="0" w:firstLine="0"/>
      </w:pPr>
      <w:r>
        <w:rPr>
          <w:rFonts w:hint="eastAsia"/>
        </w:rPr>
        <w:t>第一：降低资源消耗。通过重复利用已创建的线程降低线程创建和销毁造成的消耗。第二：提高响应速度。当任务到达时，任务可以不需要等到线程创建就能立即执行。</w:t>
      </w:r>
    </w:p>
    <w:p w:rsidR="00157B6C" w:rsidRDefault="00157B6C" w:rsidP="00157B6C">
      <w:pPr>
        <w:pStyle w:val="a7"/>
        <w:ind w:left="1260" w:firstLineChars="0" w:firstLine="0"/>
      </w:pPr>
      <w:r>
        <w:rPr>
          <w:rFonts w:hint="eastAsia"/>
        </w:rPr>
        <w:t>第三：提高线程的可管理性。线程是稀缺资源，如果无限制的创建，不仅会消耗系统资源，还会降低系统的稳定性，使用线程池可以进行统一的分配，调优和监控。</w:t>
      </w:r>
    </w:p>
    <w:p w:rsidR="00331E22" w:rsidRPr="00331E22" w:rsidRDefault="00331E22" w:rsidP="00157B6C">
      <w:pPr>
        <w:pStyle w:val="a7"/>
        <w:ind w:left="1260" w:firstLineChars="0" w:firstLine="0"/>
        <w:rPr>
          <w:b/>
        </w:rPr>
      </w:pPr>
      <w:r w:rsidRPr="00331E22">
        <w:rPr>
          <w:b/>
        </w:rPr>
        <w:t xml:space="preserve">Executors </w:t>
      </w:r>
      <w:r w:rsidRPr="00331E22">
        <w:rPr>
          <w:b/>
        </w:rPr>
        <w:t>详解</w:t>
      </w:r>
      <w:r w:rsidRPr="00331E22">
        <w:rPr>
          <w:b/>
        </w:rPr>
        <w:t>:</w:t>
      </w:r>
    </w:p>
    <w:p w:rsidR="00331E22" w:rsidRDefault="00331E22" w:rsidP="00331E22">
      <w:pPr>
        <w:pStyle w:val="a7"/>
        <w:ind w:left="1260" w:firstLineChars="0" w:firstLine="0"/>
      </w:pPr>
      <w:r w:rsidRPr="00331E22">
        <w:t xml:space="preserve">Java </w:t>
      </w:r>
      <w:r w:rsidRPr="00331E22">
        <w:t>里面线程池的顶级接口是</w:t>
      </w:r>
      <w:r w:rsidRPr="00331E22">
        <w:t xml:space="preserve"> </w:t>
      </w:r>
      <w:r>
        <w:t>Executor</w:t>
      </w:r>
      <w:r w:rsidRPr="00331E22">
        <w:t>，但是严格意义上讲</w:t>
      </w:r>
      <w:r w:rsidRPr="00331E22">
        <w:t xml:space="preserve"> </w:t>
      </w:r>
      <w:r>
        <w:t>Executor</w:t>
      </w:r>
      <w:r w:rsidRPr="00331E22">
        <w:t xml:space="preserve"> </w:t>
      </w:r>
      <w:r w:rsidRPr="00331E22">
        <w:t>并不是一个线程池，而只是一个执行线程的工具。真正的线程池接口是</w:t>
      </w:r>
      <w:r w:rsidRPr="00331E22">
        <w:t xml:space="preserve"> </w:t>
      </w:r>
      <w:proofErr w:type="spellStart"/>
      <w:r>
        <w:t>ExecutorService</w:t>
      </w:r>
      <w:proofErr w:type="spellEnd"/>
      <w:r>
        <w:t>。</w:t>
      </w:r>
      <w:proofErr w:type="spellStart"/>
      <w:r w:rsidRPr="00331E22">
        <w:t>ThreadPoolExecutor</w:t>
      </w:r>
      <w:proofErr w:type="spellEnd"/>
      <w:r w:rsidRPr="00331E22">
        <w:t xml:space="preserve"> </w:t>
      </w:r>
      <w:r w:rsidRPr="00331E22">
        <w:t>是</w:t>
      </w:r>
      <w:r w:rsidRPr="00331E22">
        <w:t xml:space="preserve"> </w:t>
      </w:r>
      <w:r>
        <w:t>Executors</w:t>
      </w:r>
      <w:r w:rsidRPr="00331E22">
        <w:t xml:space="preserve"> </w:t>
      </w:r>
      <w:r w:rsidRPr="00331E22">
        <w:t>类的底层实现。我们先介绍下</w:t>
      </w:r>
      <w:r w:rsidRPr="00331E22">
        <w:t xml:space="preserve"> </w:t>
      </w:r>
      <w:r>
        <w:t>Executors</w:t>
      </w:r>
      <w:r>
        <w:t>。</w:t>
      </w:r>
    </w:p>
    <w:p w:rsidR="00331E22" w:rsidRDefault="00331E22" w:rsidP="00331E22">
      <w:pPr>
        <w:pStyle w:val="a7"/>
        <w:ind w:left="1260" w:firstLineChars="0" w:firstLine="0"/>
      </w:pPr>
      <w:r>
        <w:t>线程池的基本思想还是一种对象池的思想，开辟一块内存空间，里面存放了众多</w:t>
      </w:r>
      <w:r>
        <w:t>(</w:t>
      </w:r>
      <w:r>
        <w:t>未死亡</w:t>
      </w:r>
      <w:r>
        <w:t>)</w:t>
      </w:r>
      <w:r>
        <w:t>的线程，池中线</w:t>
      </w:r>
      <w:r w:rsidRPr="00331E22">
        <w:rPr>
          <w:rFonts w:hint="eastAsia"/>
        </w:rPr>
        <w:t>程执行调度由池管理器来处理。当有线程任务时，从池中取一个，执行完成后线程对象归池，这样可以避免反复创建线程对象所带来的性能开销，节省了系统的资源。</w:t>
      </w:r>
    </w:p>
    <w:p w:rsidR="003F3FA0" w:rsidRPr="002320CE" w:rsidRDefault="003F3FA0" w:rsidP="003F3FA0">
      <w:pPr>
        <w:pStyle w:val="a7"/>
        <w:ind w:left="1260" w:firstLineChars="0" w:firstLine="0"/>
        <w:rPr>
          <w:b/>
        </w:rPr>
      </w:pPr>
      <w:r w:rsidRPr="002320CE">
        <w:rPr>
          <w:rFonts w:hint="eastAsia"/>
          <w:b/>
        </w:rPr>
        <w:t>常用</w:t>
      </w:r>
      <w:r w:rsidR="00331E22" w:rsidRPr="002320CE">
        <w:rPr>
          <w:rFonts w:hint="eastAsia"/>
          <w:b/>
        </w:rPr>
        <w:t>线程池</w:t>
      </w:r>
    </w:p>
    <w:p w:rsidR="003F3FA0" w:rsidRDefault="003F3FA0" w:rsidP="003F3FA0">
      <w:pPr>
        <w:pStyle w:val="a7"/>
        <w:ind w:left="1260" w:firstLineChars="0" w:firstLine="0"/>
      </w:pPr>
      <w:proofErr w:type="spellStart"/>
      <w:r>
        <w:rPr>
          <w:rFonts w:hint="eastAsia"/>
        </w:rPr>
        <w:t>newSingleThreadExecutor</w:t>
      </w:r>
      <w:proofErr w:type="spellEnd"/>
      <w:r>
        <w:rPr>
          <w:rFonts w:hint="eastAsia"/>
        </w:rPr>
        <w:t>：创建一个单线程的线程池，此线程</w:t>
      </w:r>
      <w:proofErr w:type="gramStart"/>
      <w:r>
        <w:rPr>
          <w:rFonts w:hint="eastAsia"/>
        </w:rPr>
        <w:t>池保证</w:t>
      </w:r>
      <w:proofErr w:type="gramEnd"/>
      <w:r>
        <w:rPr>
          <w:rFonts w:hint="eastAsia"/>
        </w:rPr>
        <w:t>所有任务的执行顺序按照任务的提交顺序执行。</w:t>
      </w:r>
    </w:p>
    <w:p w:rsidR="003F3FA0" w:rsidRDefault="003F3FA0" w:rsidP="003F3FA0">
      <w:pPr>
        <w:pStyle w:val="a7"/>
        <w:ind w:left="1260" w:firstLineChars="0" w:firstLine="0"/>
      </w:pPr>
      <w:proofErr w:type="spellStart"/>
      <w:r>
        <w:rPr>
          <w:rFonts w:hint="eastAsia"/>
        </w:rPr>
        <w:t>newFixedThreadPool</w:t>
      </w:r>
      <w:proofErr w:type="spellEnd"/>
      <w:r>
        <w:rPr>
          <w:rFonts w:hint="eastAsia"/>
        </w:rPr>
        <w:t>：创建固定大小的线程池，每次提交一个任务就创建一个线程，直到线程达到线程池的最大大小。</w:t>
      </w:r>
    </w:p>
    <w:p w:rsidR="003F3FA0" w:rsidRDefault="003F3FA0" w:rsidP="003F3FA0">
      <w:pPr>
        <w:pStyle w:val="a7"/>
        <w:ind w:left="1260" w:firstLineChars="0" w:firstLine="0"/>
      </w:pPr>
      <w:proofErr w:type="spellStart"/>
      <w:r>
        <w:rPr>
          <w:rFonts w:hint="eastAsia"/>
        </w:rPr>
        <w:t>newCachedThreadPool</w:t>
      </w:r>
      <w:proofErr w:type="spellEnd"/>
      <w:r>
        <w:rPr>
          <w:rFonts w:hint="eastAsia"/>
        </w:rPr>
        <w:t>：创建一个可缓存的线程池，此线程</w:t>
      </w:r>
      <w:proofErr w:type="gramStart"/>
      <w:r>
        <w:rPr>
          <w:rFonts w:hint="eastAsia"/>
        </w:rPr>
        <w:t>池不会</w:t>
      </w:r>
      <w:proofErr w:type="gramEnd"/>
      <w:r>
        <w:rPr>
          <w:rFonts w:hint="eastAsia"/>
        </w:rPr>
        <w:t>对线程池大小做限制，线程池大小完全依赖于操作系统（或者说</w:t>
      </w:r>
      <w:r>
        <w:rPr>
          <w:rFonts w:hint="eastAsia"/>
        </w:rPr>
        <w:t xml:space="preserve"> JVM</w:t>
      </w:r>
      <w:r>
        <w:rPr>
          <w:rFonts w:hint="eastAsia"/>
        </w:rPr>
        <w:t>）能够创建的最大线程大小。</w:t>
      </w:r>
    </w:p>
    <w:p w:rsidR="003F3FA0" w:rsidRDefault="003F3FA0" w:rsidP="003F3FA0">
      <w:pPr>
        <w:pStyle w:val="a7"/>
        <w:ind w:left="1260" w:firstLineChars="0" w:firstLine="0"/>
      </w:pPr>
      <w:proofErr w:type="spellStart"/>
      <w:r>
        <w:rPr>
          <w:rFonts w:hint="eastAsia"/>
        </w:rPr>
        <w:t>newScheduledThreadPool</w:t>
      </w:r>
      <w:proofErr w:type="spellEnd"/>
      <w:r>
        <w:rPr>
          <w:rFonts w:hint="eastAsia"/>
        </w:rPr>
        <w:t>：创建一个大小无限的线程池，此线程</w:t>
      </w:r>
      <w:proofErr w:type="gramStart"/>
      <w:r>
        <w:rPr>
          <w:rFonts w:hint="eastAsia"/>
        </w:rPr>
        <w:t>池支持</w:t>
      </w:r>
      <w:proofErr w:type="gramEnd"/>
      <w:r>
        <w:rPr>
          <w:rFonts w:hint="eastAsia"/>
        </w:rPr>
        <w:t>定时以及周期性执行任务的需求。</w:t>
      </w:r>
    </w:p>
    <w:p w:rsidR="0097553E" w:rsidRDefault="003F3FA0" w:rsidP="003F3FA0">
      <w:pPr>
        <w:pStyle w:val="a7"/>
        <w:ind w:left="1260" w:firstLineChars="0" w:firstLine="0"/>
      </w:pPr>
      <w:proofErr w:type="spellStart"/>
      <w:r>
        <w:rPr>
          <w:rFonts w:hint="eastAsia"/>
        </w:rPr>
        <w:t>newSingleThreadExecutor</w:t>
      </w:r>
      <w:proofErr w:type="spellEnd"/>
      <w:r>
        <w:rPr>
          <w:rFonts w:hint="eastAsia"/>
        </w:rPr>
        <w:t>：创建一个单线程的线程池。此线程</w:t>
      </w:r>
      <w:proofErr w:type="gramStart"/>
      <w:r>
        <w:rPr>
          <w:rFonts w:hint="eastAsia"/>
        </w:rPr>
        <w:t>池支持</w:t>
      </w:r>
      <w:proofErr w:type="gramEnd"/>
      <w:r>
        <w:rPr>
          <w:rFonts w:hint="eastAsia"/>
        </w:rPr>
        <w:t>定时以及周期性执行任务的需求。</w:t>
      </w:r>
      <w:r w:rsidR="00EC2E25">
        <w:rPr>
          <w:rFonts w:hint="eastAsia"/>
        </w:rPr>
        <w:tab/>
        <w:t xml:space="preserve"> </w:t>
      </w:r>
    </w:p>
    <w:p w:rsidR="00EC2E25" w:rsidRDefault="00EC2E25" w:rsidP="003F3FA0">
      <w:pPr>
        <w:pStyle w:val="a7"/>
        <w:ind w:left="1260" w:firstLineChars="0" w:firstLine="0"/>
      </w:pPr>
      <w:r>
        <w:lastRenderedPageBreak/>
        <w:t>T</w:t>
      </w:r>
      <w:r>
        <w:rPr>
          <w:rFonts w:hint="eastAsia"/>
        </w:rPr>
        <w:t>est</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C2E25" w:rsidRPr="005C73ED" w:rsidTr="00FC1781">
        <w:tc>
          <w:tcPr>
            <w:tcW w:w="8522" w:type="dxa"/>
          </w:tcPr>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b/>
                <w:bCs/>
                <w:color w:val="7F0055"/>
                <w:kern w:val="0"/>
                <w:sz w:val="24"/>
                <w:szCs w:val="32"/>
              </w:rPr>
              <w:t>import</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rPr>
              <w:t>java.util.concurrent.Executors</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b/>
                <w:bCs/>
                <w:color w:val="7F0055"/>
                <w:kern w:val="0"/>
                <w:sz w:val="24"/>
                <w:szCs w:val="32"/>
              </w:rPr>
              <w:t>import</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rPr>
              <w:t>java.util.concurrent.ExecutorService</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3F5FBF"/>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3F5FBF"/>
                <w:kern w:val="0"/>
                <w:sz w:val="24"/>
                <w:szCs w:val="32"/>
              </w:rPr>
              <w:t xml:space="preserve"> * Java </w:t>
            </w:r>
            <w:r w:rsidRPr="005C73ED">
              <w:rPr>
                <w:rFonts w:ascii="Consolas" w:hAnsi="Consolas" w:cs="Consolas"/>
                <w:color w:val="3F5FBF"/>
                <w:kern w:val="0"/>
                <w:sz w:val="24"/>
                <w:szCs w:val="32"/>
              </w:rPr>
              <w:t>线程：线程池</w:t>
            </w:r>
            <w:r w:rsidRPr="005C73ED">
              <w:rPr>
                <w:rFonts w:ascii="Consolas" w:hAnsi="Consolas" w:cs="Consolas"/>
                <w:color w:val="7F7F9F"/>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3F5FBF"/>
                <w:kern w:val="0"/>
                <w:sz w:val="24"/>
                <w:szCs w:val="32"/>
              </w:rPr>
              <w:t xml:space="preserve">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3F5FBF"/>
                <w:kern w:val="0"/>
                <w:sz w:val="24"/>
                <w:szCs w:val="32"/>
              </w:rPr>
              <w:t xml:space="preserve"> * </w:t>
            </w:r>
            <w:r w:rsidRPr="005C73ED">
              <w:rPr>
                <w:rFonts w:ascii="Consolas" w:hAnsi="Consolas" w:cs="Consolas"/>
                <w:b/>
                <w:bCs/>
                <w:color w:val="7F9FBF"/>
                <w:kern w:val="0"/>
                <w:sz w:val="24"/>
                <w:szCs w:val="32"/>
              </w:rPr>
              <w:t>@author</w:t>
            </w:r>
            <w:r w:rsidRPr="005C73ED">
              <w:rPr>
                <w:rFonts w:ascii="Consolas" w:hAnsi="Consolas" w:cs="Consolas"/>
                <w:color w:val="3F5FBF"/>
                <w:kern w:val="0"/>
                <w:sz w:val="24"/>
                <w:szCs w:val="32"/>
              </w:rPr>
              <w:t xml:space="preserve"> Administrator 2009</w:t>
            </w:r>
            <w:r w:rsidRPr="005C73ED">
              <w:rPr>
                <w:rFonts w:ascii="Consolas" w:hAnsi="Consolas" w:cs="Consolas"/>
                <w:color w:val="7F7F9F"/>
                <w:kern w:val="0"/>
                <w:sz w:val="24"/>
                <w:szCs w:val="32"/>
              </w:rPr>
              <w:t>-</w:t>
            </w:r>
            <w:r w:rsidRPr="005C73ED">
              <w:rPr>
                <w:rFonts w:ascii="Consolas" w:hAnsi="Consolas" w:cs="Consolas"/>
                <w:color w:val="3F5FBF"/>
                <w:kern w:val="0"/>
                <w:sz w:val="24"/>
                <w:szCs w:val="32"/>
              </w:rPr>
              <w:t>11</w:t>
            </w:r>
            <w:r w:rsidRPr="005C73ED">
              <w:rPr>
                <w:rFonts w:ascii="Consolas" w:hAnsi="Consolas" w:cs="Consolas"/>
                <w:color w:val="7F7F9F"/>
                <w:kern w:val="0"/>
                <w:sz w:val="24"/>
                <w:szCs w:val="32"/>
              </w:rPr>
              <w:t>-</w:t>
            </w:r>
            <w:r w:rsidRPr="005C73ED">
              <w:rPr>
                <w:rFonts w:ascii="Consolas" w:hAnsi="Consolas" w:cs="Consolas"/>
                <w:color w:val="3F5FBF"/>
                <w:kern w:val="0"/>
                <w:sz w:val="24"/>
                <w:szCs w:val="32"/>
              </w:rPr>
              <w:t>4 23:30:44</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3F5FBF"/>
                <w:kern w:val="0"/>
                <w:sz w:val="24"/>
                <w:szCs w:val="32"/>
              </w:rPr>
              <w:t xml:space="preserve">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b/>
                <w:bCs/>
                <w:color w:val="7F0055"/>
                <w:kern w:val="0"/>
                <w:sz w:val="24"/>
                <w:szCs w:val="32"/>
              </w:rPr>
              <w:t>public</w:t>
            </w:r>
            <w:r w:rsidRPr="005C73ED">
              <w:rPr>
                <w:rFonts w:ascii="Consolas" w:hAnsi="Consolas" w:cs="Consolas"/>
                <w:color w:val="000000"/>
                <w:kern w:val="0"/>
                <w:sz w:val="24"/>
                <w:szCs w:val="32"/>
              </w:rPr>
              <w:t xml:space="preserve"> </w:t>
            </w:r>
            <w:r w:rsidRPr="005C73ED">
              <w:rPr>
                <w:rFonts w:ascii="Consolas" w:hAnsi="Consolas" w:cs="Consolas"/>
                <w:b/>
                <w:bCs/>
                <w:color w:val="7F0055"/>
                <w:kern w:val="0"/>
                <w:sz w:val="24"/>
                <w:szCs w:val="32"/>
              </w:rPr>
              <w:t>class</w:t>
            </w:r>
            <w:r w:rsidRPr="005C73ED">
              <w:rPr>
                <w:rFonts w:ascii="Consolas" w:hAnsi="Consolas" w:cs="Consolas"/>
                <w:color w:val="000000"/>
                <w:kern w:val="0"/>
                <w:sz w:val="24"/>
                <w:szCs w:val="32"/>
              </w:rPr>
              <w:t xml:space="preserve"> test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b/>
                <w:bCs/>
                <w:color w:val="7F0055"/>
                <w:kern w:val="0"/>
                <w:sz w:val="24"/>
                <w:szCs w:val="32"/>
              </w:rPr>
              <w:t>public</w:t>
            </w:r>
            <w:r w:rsidRPr="005C73ED">
              <w:rPr>
                <w:rFonts w:ascii="Consolas" w:hAnsi="Consolas" w:cs="Consolas"/>
                <w:color w:val="000000"/>
                <w:kern w:val="0"/>
                <w:sz w:val="24"/>
                <w:szCs w:val="32"/>
              </w:rPr>
              <w:t xml:space="preserve"> </w:t>
            </w:r>
            <w:r w:rsidRPr="005C73ED">
              <w:rPr>
                <w:rFonts w:ascii="Consolas" w:hAnsi="Consolas" w:cs="Consolas"/>
                <w:b/>
                <w:bCs/>
                <w:color w:val="7F0055"/>
                <w:kern w:val="0"/>
                <w:sz w:val="24"/>
                <w:szCs w:val="32"/>
              </w:rPr>
              <w:t>static</w:t>
            </w:r>
            <w:r w:rsidRPr="005C73ED">
              <w:rPr>
                <w:rFonts w:ascii="Consolas" w:hAnsi="Consolas" w:cs="Consolas"/>
                <w:color w:val="000000"/>
                <w:kern w:val="0"/>
                <w:sz w:val="24"/>
                <w:szCs w:val="32"/>
              </w:rPr>
              <w:t xml:space="preserve"> </w:t>
            </w:r>
            <w:r w:rsidRPr="005C73ED">
              <w:rPr>
                <w:rFonts w:ascii="Consolas" w:hAnsi="Consolas" w:cs="Consolas"/>
                <w:b/>
                <w:bCs/>
                <w:color w:val="7F0055"/>
                <w:kern w:val="0"/>
                <w:sz w:val="24"/>
                <w:szCs w:val="32"/>
              </w:rPr>
              <w:t>void</w:t>
            </w:r>
            <w:r w:rsidRPr="005C73ED">
              <w:rPr>
                <w:rFonts w:ascii="Consolas" w:hAnsi="Consolas" w:cs="Consolas"/>
                <w:color w:val="000000"/>
                <w:kern w:val="0"/>
                <w:sz w:val="24"/>
                <w:szCs w:val="32"/>
              </w:rPr>
              <w:t xml:space="preserve"> main(String[] </w:t>
            </w:r>
            <w:proofErr w:type="spellStart"/>
            <w:r w:rsidRPr="005C73ED">
              <w:rPr>
                <w:rFonts w:ascii="Consolas" w:hAnsi="Consolas" w:cs="Consolas"/>
                <w:color w:val="6A3E3E"/>
                <w:kern w:val="0"/>
                <w:sz w:val="24"/>
                <w:szCs w:val="32"/>
              </w:rPr>
              <w:t>args</w:t>
            </w:r>
            <w:proofErr w:type="spellEnd"/>
            <w:r w:rsidRPr="005C73ED">
              <w:rPr>
                <w:rFonts w:ascii="Consolas" w:hAnsi="Consolas" w:cs="Consolas"/>
                <w:color w:val="000000"/>
                <w:kern w:val="0"/>
                <w:sz w:val="24"/>
                <w:szCs w:val="32"/>
              </w:rPr>
              <w:t>)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r w:rsidRPr="005C73ED">
              <w:rPr>
                <w:rFonts w:ascii="Consolas" w:hAnsi="Consolas" w:cs="Consolas"/>
                <w:color w:val="3F7F5F"/>
                <w:kern w:val="0"/>
                <w:sz w:val="24"/>
                <w:szCs w:val="32"/>
              </w:rPr>
              <w:t xml:space="preserve">// </w:t>
            </w:r>
            <w:r w:rsidRPr="005C73ED">
              <w:rPr>
                <w:rFonts w:ascii="Consolas" w:hAnsi="Consolas" w:cs="Consolas"/>
                <w:color w:val="3F7F5F"/>
                <w:kern w:val="0"/>
                <w:sz w:val="24"/>
                <w:szCs w:val="32"/>
              </w:rPr>
              <w:t>创建一个可重用固定</w:t>
            </w:r>
            <w:proofErr w:type="gramStart"/>
            <w:r w:rsidRPr="005C73ED">
              <w:rPr>
                <w:rFonts w:ascii="Consolas" w:hAnsi="Consolas" w:cs="Consolas"/>
                <w:color w:val="3F7F5F"/>
                <w:kern w:val="0"/>
                <w:sz w:val="24"/>
                <w:szCs w:val="32"/>
              </w:rPr>
              <w:t>线程数</w:t>
            </w:r>
            <w:proofErr w:type="gramEnd"/>
            <w:r w:rsidRPr="005C73ED">
              <w:rPr>
                <w:rFonts w:ascii="Consolas" w:hAnsi="Consolas" w:cs="Consolas"/>
                <w:color w:val="3F7F5F"/>
                <w:kern w:val="0"/>
                <w:sz w:val="24"/>
                <w:szCs w:val="32"/>
              </w:rPr>
              <w:t>的线程池</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000000"/>
                <w:kern w:val="0"/>
                <w:sz w:val="24"/>
                <w:szCs w:val="32"/>
              </w:rPr>
              <w:t>ExecutorService</w:t>
            </w:r>
            <w:proofErr w:type="spellEnd"/>
            <w:r w:rsidRPr="005C73ED">
              <w:rPr>
                <w:rFonts w:ascii="Consolas" w:hAnsi="Consolas" w:cs="Consolas"/>
                <w:color w:val="000000"/>
                <w:kern w:val="0"/>
                <w:sz w:val="24"/>
                <w:szCs w:val="32"/>
              </w:rPr>
              <w:t xml:space="preserve"> </w:t>
            </w:r>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 xml:space="preserve"> = </w:t>
            </w:r>
            <w:proofErr w:type="spellStart"/>
            <w:r w:rsidRPr="005C73ED">
              <w:rPr>
                <w:rFonts w:ascii="Consolas" w:hAnsi="Consolas" w:cs="Consolas"/>
                <w:color w:val="000000"/>
                <w:kern w:val="0"/>
                <w:sz w:val="24"/>
                <w:szCs w:val="32"/>
              </w:rPr>
              <w:t>Executors.</w:t>
            </w:r>
            <w:r w:rsidRPr="005C73ED">
              <w:rPr>
                <w:rFonts w:ascii="Consolas" w:hAnsi="Consolas" w:cs="Consolas"/>
                <w:i/>
                <w:iCs/>
                <w:color w:val="000000"/>
                <w:kern w:val="0"/>
                <w:sz w:val="24"/>
                <w:szCs w:val="32"/>
              </w:rPr>
              <w:t>newFixedThreadPool</w:t>
            </w:r>
            <w:proofErr w:type="spellEnd"/>
            <w:r w:rsidRPr="005C73ED">
              <w:rPr>
                <w:rFonts w:ascii="Consolas" w:hAnsi="Consolas" w:cs="Consolas"/>
                <w:color w:val="000000"/>
                <w:kern w:val="0"/>
                <w:sz w:val="24"/>
                <w:szCs w:val="32"/>
              </w:rPr>
              <w:t>(2);</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r w:rsidRPr="005C73ED">
              <w:rPr>
                <w:rFonts w:ascii="Consolas" w:hAnsi="Consolas" w:cs="Consolas"/>
                <w:color w:val="3F7F5F"/>
                <w:kern w:val="0"/>
                <w:sz w:val="24"/>
                <w:szCs w:val="32"/>
              </w:rPr>
              <w:t xml:space="preserve">// </w:t>
            </w:r>
            <w:r w:rsidRPr="005C73ED">
              <w:rPr>
                <w:rFonts w:ascii="Consolas" w:hAnsi="Consolas" w:cs="Consolas"/>
                <w:color w:val="3F7F5F"/>
                <w:kern w:val="0"/>
                <w:sz w:val="24"/>
                <w:szCs w:val="32"/>
              </w:rPr>
              <w:t>创建实现了</w:t>
            </w:r>
            <w:r w:rsidRPr="005C73ED">
              <w:rPr>
                <w:rFonts w:ascii="Consolas" w:hAnsi="Consolas" w:cs="Consolas"/>
                <w:color w:val="3F7F5F"/>
                <w:kern w:val="0"/>
                <w:sz w:val="24"/>
                <w:szCs w:val="32"/>
              </w:rPr>
              <w:t xml:space="preserve"> Runnable </w:t>
            </w:r>
            <w:r w:rsidRPr="005C73ED">
              <w:rPr>
                <w:rFonts w:ascii="Consolas" w:hAnsi="Consolas" w:cs="Consolas"/>
                <w:color w:val="3F7F5F"/>
                <w:kern w:val="0"/>
                <w:sz w:val="24"/>
                <w:szCs w:val="32"/>
              </w:rPr>
              <w:t>接口对象，</w:t>
            </w:r>
            <w:r w:rsidRPr="005C73ED">
              <w:rPr>
                <w:rFonts w:ascii="Consolas" w:hAnsi="Consolas" w:cs="Consolas"/>
                <w:color w:val="3F7F5F"/>
                <w:kern w:val="0"/>
                <w:sz w:val="24"/>
                <w:szCs w:val="32"/>
              </w:rPr>
              <w:t xml:space="preserve">Thread </w:t>
            </w:r>
            <w:r w:rsidRPr="005C73ED">
              <w:rPr>
                <w:rFonts w:ascii="Consolas" w:hAnsi="Consolas" w:cs="Consolas"/>
                <w:color w:val="3F7F5F"/>
                <w:kern w:val="0"/>
                <w:sz w:val="24"/>
                <w:szCs w:val="32"/>
              </w:rPr>
              <w:t>对象当然也实现了</w:t>
            </w:r>
            <w:r w:rsidRPr="005C73ED">
              <w:rPr>
                <w:rFonts w:ascii="Consolas" w:hAnsi="Consolas" w:cs="Consolas"/>
                <w:color w:val="3F7F5F"/>
                <w:kern w:val="0"/>
                <w:sz w:val="24"/>
                <w:szCs w:val="32"/>
              </w:rPr>
              <w:t xml:space="preserve"> Runnable </w:t>
            </w:r>
            <w:r w:rsidRPr="005C73ED">
              <w:rPr>
                <w:rFonts w:ascii="Consolas" w:hAnsi="Consolas" w:cs="Consolas"/>
                <w:color w:val="3F7F5F"/>
                <w:kern w:val="0"/>
                <w:sz w:val="24"/>
                <w:szCs w:val="32"/>
              </w:rPr>
              <w:t>接口</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t xml:space="preserve">Thread </w:t>
            </w:r>
            <w:r w:rsidRPr="005C73ED">
              <w:rPr>
                <w:rFonts w:ascii="Consolas" w:hAnsi="Consolas" w:cs="Consolas"/>
                <w:color w:val="6A3E3E"/>
                <w:kern w:val="0"/>
                <w:sz w:val="24"/>
                <w:szCs w:val="32"/>
              </w:rPr>
              <w:t>t1</w:t>
            </w:r>
            <w:r w:rsidRPr="005C73ED">
              <w:rPr>
                <w:rFonts w:ascii="Consolas" w:hAnsi="Consolas" w:cs="Consolas"/>
                <w:color w:val="000000"/>
                <w:kern w:val="0"/>
                <w:sz w:val="24"/>
                <w:szCs w:val="32"/>
              </w:rPr>
              <w:t xml:space="preserve"> = </w:t>
            </w:r>
            <w:r w:rsidRPr="005C73ED">
              <w:rPr>
                <w:rFonts w:ascii="Consolas" w:hAnsi="Consolas" w:cs="Consolas"/>
                <w:b/>
                <w:bCs/>
                <w:color w:val="7F0055"/>
                <w:kern w:val="0"/>
                <w:sz w:val="24"/>
                <w:szCs w:val="32"/>
              </w:rPr>
              <w:t>new</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t xml:space="preserve">Thread </w:t>
            </w:r>
            <w:r w:rsidRPr="005C73ED">
              <w:rPr>
                <w:rFonts w:ascii="Consolas" w:hAnsi="Consolas" w:cs="Consolas"/>
                <w:color w:val="6A3E3E"/>
                <w:kern w:val="0"/>
                <w:sz w:val="24"/>
                <w:szCs w:val="32"/>
              </w:rPr>
              <w:t>t2</w:t>
            </w:r>
            <w:r w:rsidRPr="005C73ED">
              <w:rPr>
                <w:rFonts w:ascii="Consolas" w:hAnsi="Consolas" w:cs="Consolas"/>
                <w:color w:val="000000"/>
                <w:kern w:val="0"/>
                <w:sz w:val="24"/>
                <w:szCs w:val="32"/>
              </w:rPr>
              <w:t xml:space="preserve"> = </w:t>
            </w:r>
            <w:r w:rsidRPr="005C73ED">
              <w:rPr>
                <w:rFonts w:ascii="Consolas" w:hAnsi="Consolas" w:cs="Consolas"/>
                <w:b/>
                <w:bCs/>
                <w:color w:val="7F0055"/>
                <w:kern w:val="0"/>
                <w:sz w:val="24"/>
                <w:szCs w:val="32"/>
              </w:rPr>
              <w:t>new</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t xml:space="preserve">Thread </w:t>
            </w:r>
            <w:r w:rsidRPr="005C73ED">
              <w:rPr>
                <w:rFonts w:ascii="Consolas" w:hAnsi="Consolas" w:cs="Consolas"/>
                <w:color w:val="6A3E3E"/>
                <w:kern w:val="0"/>
                <w:sz w:val="24"/>
                <w:szCs w:val="32"/>
              </w:rPr>
              <w:t>t3</w:t>
            </w:r>
            <w:r w:rsidRPr="005C73ED">
              <w:rPr>
                <w:rFonts w:ascii="Consolas" w:hAnsi="Consolas" w:cs="Consolas"/>
                <w:color w:val="000000"/>
                <w:kern w:val="0"/>
                <w:sz w:val="24"/>
                <w:szCs w:val="32"/>
              </w:rPr>
              <w:t xml:space="preserve"> = </w:t>
            </w:r>
            <w:r w:rsidRPr="005C73ED">
              <w:rPr>
                <w:rFonts w:ascii="Consolas" w:hAnsi="Consolas" w:cs="Consolas"/>
                <w:b/>
                <w:bCs/>
                <w:color w:val="7F0055"/>
                <w:kern w:val="0"/>
                <w:sz w:val="24"/>
                <w:szCs w:val="32"/>
              </w:rPr>
              <w:t>new</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t xml:space="preserve">Thread </w:t>
            </w:r>
            <w:r w:rsidRPr="005C73ED">
              <w:rPr>
                <w:rFonts w:ascii="Consolas" w:hAnsi="Consolas" w:cs="Consolas"/>
                <w:color w:val="6A3E3E"/>
                <w:kern w:val="0"/>
                <w:sz w:val="24"/>
                <w:szCs w:val="32"/>
              </w:rPr>
              <w:t>t4</w:t>
            </w:r>
            <w:r w:rsidRPr="005C73ED">
              <w:rPr>
                <w:rFonts w:ascii="Consolas" w:hAnsi="Consolas" w:cs="Consolas"/>
                <w:color w:val="000000"/>
                <w:kern w:val="0"/>
                <w:sz w:val="24"/>
                <w:szCs w:val="32"/>
              </w:rPr>
              <w:t xml:space="preserve"> = </w:t>
            </w:r>
            <w:r w:rsidRPr="005C73ED">
              <w:rPr>
                <w:rFonts w:ascii="Consolas" w:hAnsi="Consolas" w:cs="Consolas"/>
                <w:b/>
                <w:bCs/>
                <w:color w:val="7F0055"/>
                <w:kern w:val="0"/>
                <w:sz w:val="24"/>
                <w:szCs w:val="32"/>
              </w:rPr>
              <w:t>new</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t xml:space="preserve">Thread </w:t>
            </w:r>
            <w:r w:rsidRPr="005C73ED">
              <w:rPr>
                <w:rFonts w:ascii="Consolas" w:hAnsi="Consolas" w:cs="Consolas"/>
                <w:color w:val="6A3E3E"/>
                <w:kern w:val="0"/>
                <w:sz w:val="24"/>
                <w:szCs w:val="32"/>
              </w:rPr>
              <w:t>t5</w:t>
            </w:r>
            <w:r w:rsidRPr="005C73ED">
              <w:rPr>
                <w:rFonts w:ascii="Consolas" w:hAnsi="Consolas" w:cs="Consolas"/>
                <w:color w:val="000000"/>
                <w:kern w:val="0"/>
                <w:sz w:val="24"/>
                <w:szCs w:val="32"/>
              </w:rPr>
              <w:t xml:space="preserve"> = </w:t>
            </w:r>
            <w:r w:rsidRPr="005C73ED">
              <w:rPr>
                <w:rFonts w:ascii="Consolas" w:hAnsi="Consolas" w:cs="Consolas"/>
                <w:b/>
                <w:bCs/>
                <w:color w:val="7F0055"/>
                <w:kern w:val="0"/>
                <w:sz w:val="24"/>
                <w:szCs w:val="32"/>
              </w:rPr>
              <w:t>new</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r w:rsidRPr="005C73ED">
              <w:rPr>
                <w:rFonts w:ascii="Consolas" w:hAnsi="Consolas" w:cs="Consolas"/>
                <w:color w:val="3F7F5F"/>
                <w:kern w:val="0"/>
                <w:sz w:val="24"/>
                <w:szCs w:val="32"/>
              </w:rPr>
              <w:t xml:space="preserve">// </w:t>
            </w:r>
            <w:r w:rsidRPr="005C73ED">
              <w:rPr>
                <w:rFonts w:ascii="Consolas" w:hAnsi="Consolas" w:cs="Consolas"/>
                <w:color w:val="3F7F5F"/>
                <w:kern w:val="0"/>
                <w:sz w:val="24"/>
                <w:szCs w:val="32"/>
              </w:rPr>
              <w:t>将线程放入池中进行执行</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.execute</w:t>
            </w:r>
            <w:proofErr w:type="spellEnd"/>
            <w:r w:rsidRPr="005C73ED">
              <w:rPr>
                <w:rFonts w:ascii="Consolas" w:hAnsi="Consolas" w:cs="Consolas"/>
                <w:color w:val="000000"/>
                <w:kern w:val="0"/>
                <w:sz w:val="24"/>
                <w:szCs w:val="32"/>
              </w:rPr>
              <w:t>(t1);</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.execute</w:t>
            </w:r>
            <w:proofErr w:type="spellEnd"/>
            <w:r w:rsidRPr="005C73ED">
              <w:rPr>
                <w:rFonts w:ascii="Consolas" w:hAnsi="Consolas" w:cs="Consolas"/>
                <w:color w:val="000000"/>
                <w:kern w:val="0"/>
                <w:sz w:val="24"/>
                <w:szCs w:val="32"/>
              </w:rPr>
              <w:t>(</w:t>
            </w:r>
            <w:r w:rsidRPr="005C73ED">
              <w:rPr>
                <w:rFonts w:ascii="Consolas" w:hAnsi="Consolas" w:cs="Consolas"/>
                <w:color w:val="6A3E3E"/>
                <w:kern w:val="0"/>
                <w:sz w:val="24"/>
                <w:szCs w:val="32"/>
              </w:rPr>
              <w:t>t2</w:t>
            </w: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.execute</w:t>
            </w:r>
            <w:proofErr w:type="spellEnd"/>
            <w:r w:rsidRPr="005C73ED">
              <w:rPr>
                <w:rFonts w:ascii="Consolas" w:hAnsi="Consolas" w:cs="Consolas"/>
                <w:color w:val="000000"/>
                <w:kern w:val="0"/>
                <w:sz w:val="24"/>
                <w:szCs w:val="32"/>
              </w:rPr>
              <w:t>(</w:t>
            </w:r>
            <w:r w:rsidRPr="005C73ED">
              <w:rPr>
                <w:rFonts w:ascii="Consolas" w:hAnsi="Consolas" w:cs="Consolas"/>
                <w:color w:val="6A3E3E"/>
                <w:kern w:val="0"/>
                <w:sz w:val="24"/>
                <w:szCs w:val="32"/>
              </w:rPr>
              <w:t>t3</w:t>
            </w: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.execute</w:t>
            </w:r>
            <w:proofErr w:type="spellEnd"/>
            <w:r w:rsidRPr="005C73ED">
              <w:rPr>
                <w:rFonts w:ascii="Consolas" w:hAnsi="Consolas" w:cs="Consolas"/>
                <w:color w:val="000000"/>
                <w:kern w:val="0"/>
                <w:sz w:val="24"/>
                <w:szCs w:val="32"/>
              </w:rPr>
              <w:t>(</w:t>
            </w:r>
            <w:r w:rsidRPr="005C73ED">
              <w:rPr>
                <w:rFonts w:ascii="Consolas" w:hAnsi="Consolas" w:cs="Consolas"/>
                <w:color w:val="6A3E3E"/>
                <w:kern w:val="0"/>
                <w:sz w:val="24"/>
                <w:szCs w:val="32"/>
              </w:rPr>
              <w:t>t4</w:t>
            </w: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.execute</w:t>
            </w:r>
            <w:proofErr w:type="spellEnd"/>
            <w:r w:rsidRPr="005C73ED">
              <w:rPr>
                <w:rFonts w:ascii="Consolas" w:hAnsi="Consolas" w:cs="Consolas"/>
                <w:color w:val="000000"/>
                <w:kern w:val="0"/>
                <w:sz w:val="24"/>
                <w:szCs w:val="32"/>
              </w:rPr>
              <w:t>(</w:t>
            </w:r>
            <w:r w:rsidRPr="005C73ED">
              <w:rPr>
                <w:rFonts w:ascii="Consolas" w:hAnsi="Consolas" w:cs="Consolas"/>
                <w:color w:val="6A3E3E"/>
                <w:kern w:val="0"/>
                <w:sz w:val="24"/>
                <w:szCs w:val="32"/>
              </w:rPr>
              <w:t>t5</w:t>
            </w: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r w:rsidRPr="005C73ED">
              <w:rPr>
                <w:rFonts w:ascii="Consolas" w:hAnsi="Consolas" w:cs="Consolas"/>
                <w:color w:val="3F7F5F"/>
                <w:kern w:val="0"/>
                <w:sz w:val="24"/>
                <w:szCs w:val="32"/>
              </w:rPr>
              <w:t xml:space="preserve">// </w:t>
            </w:r>
            <w:r w:rsidRPr="005C73ED">
              <w:rPr>
                <w:rFonts w:ascii="Consolas" w:hAnsi="Consolas" w:cs="Consolas"/>
                <w:color w:val="3F7F5F"/>
                <w:kern w:val="0"/>
                <w:sz w:val="24"/>
                <w:szCs w:val="32"/>
              </w:rPr>
              <w:t>关闭线程池</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6A3E3E"/>
                <w:kern w:val="0"/>
                <w:sz w:val="24"/>
                <w:szCs w:val="32"/>
              </w:rPr>
              <w:t>pool</w:t>
            </w:r>
            <w:r w:rsidRPr="005C73ED">
              <w:rPr>
                <w:rFonts w:ascii="Consolas" w:hAnsi="Consolas" w:cs="Consolas"/>
                <w:color w:val="000000"/>
                <w:kern w:val="0"/>
                <w:sz w:val="24"/>
                <w:szCs w:val="32"/>
              </w:rPr>
              <w:t>.shutdown</w:t>
            </w:r>
            <w:proofErr w:type="spellEnd"/>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b/>
                <w:bCs/>
                <w:color w:val="7F0055"/>
                <w:kern w:val="0"/>
                <w:sz w:val="24"/>
                <w:szCs w:val="32"/>
              </w:rPr>
              <w:t>class</w:t>
            </w:r>
            <w:r w:rsidRPr="005C73ED">
              <w:rPr>
                <w:rFonts w:ascii="Consolas" w:hAnsi="Consolas" w:cs="Consolas"/>
                <w:color w:val="000000"/>
                <w:kern w:val="0"/>
                <w:sz w:val="24"/>
                <w:szCs w:val="32"/>
              </w:rPr>
              <w:t xml:space="preserve"> </w:t>
            </w:r>
            <w:proofErr w:type="spellStart"/>
            <w:r w:rsidRPr="005C73ED">
              <w:rPr>
                <w:rFonts w:ascii="Consolas" w:hAnsi="Consolas" w:cs="Consolas"/>
                <w:color w:val="000000"/>
                <w:kern w:val="0"/>
                <w:sz w:val="24"/>
                <w:szCs w:val="32"/>
                <w:highlight w:val="lightGray"/>
              </w:rPr>
              <w:t>MyThread</w:t>
            </w:r>
            <w:proofErr w:type="spellEnd"/>
            <w:r w:rsidRPr="005C73ED">
              <w:rPr>
                <w:rFonts w:ascii="Consolas" w:hAnsi="Consolas" w:cs="Consolas"/>
                <w:color w:val="000000"/>
                <w:kern w:val="0"/>
                <w:sz w:val="24"/>
                <w:szCs w:val="32"/>
              </w:rPr>
              <w:t xml:space="preserve"> </w:t>
            </w:r>
            <w:r w:rsidRPr="005C73ED">
              <w:rPr>
                <w:rFonts w:ascii="Consolas" w:hAnsi="Consolas" w:cs="Consolas"/>
                <w:b/>
                <w:bCs/>
                <w:color w:val="7F0055"/>
                <w:kern w:val="0"/>
                <w:sz w:val="24"/>
                <w:szCs w:val="32"/>
              </w:rPr>
              <w:t>extends</w:t>
            </w:r>
            <w:r w:rsidRPr="005C73ED">
              <w:rPr>
                <w:rFonts w:ascii="Consolas" w:hAnsi="Consolas" w:cs="Consolas"/>
                <w:color w:val="000000"/>
                <w:kern w:val="0"/>
                <w:sz w:val="24"/>
                <w:szCs w:val="32"/>
              </w:rPr>
              <w:t xml:space="preserve"> Thread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646464"/>
                <w:kern w:val="0"/>
                <w:sz w:val="24"/>
                <w:szCs w:val="32"/>
              </w:rPr>
              <w:t>@Override</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b/>
                <w:bCs/>
                <w:color w:val="7F0055"/>
                <w:kern w:val="0"/>
                <w:sz w:val="24"/>
                <w:szCs w:val="32"/>
              </w:rPr>
              <w:t>public</w:t>
            </w:r>
            <w:r w:rsidRPr="005C73ED">
              <w:rPr>
                <w:rFonts w:ascii="Consolas" w:hAnsi="Consolas" w:cs="Consolas"/>
                <w:color w:val="000000"/>
                <w:kern w:val="0"/>
                <w:sz w:val="24"/>
                <w:szCs w:val="32"/>
              </w:rPr>
              <w:t xml:space="preserve"> </w:t>
            </w:r>
            <w:r w:rsidRPr="005C73ED">
              <w:rPr>
                <w:rFonts w:ascii="Consolas" w:hAnsi="Consolas" w:cs="Consolas"/>
                <w:b/>
                <w:bCs/>
                <w:color w:val="7F0055"/>
                <w:kern w:val="0"/>
                <w:sz w:val="24"/>
                <w:szCs w:val="32"/>
              </w:rPr>
              <w:t>void</w:t>
            </w:r>
            <w:r w:rsidRPr="005C73ED">
              <w:rPr>
                <w:rFonts w:ascii="Consolas" w:hAnsi="Consolas" w:cs="Consolas"/>
                <w:color w:val="000000"/>
                <w:kern w:val="0"/>
                <w:sz w:val="24"/>
                <w:szCs w:val="32"/>
              </w:rPr>
              <w:t xml:space="preserve"> run() {</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r>
            <w:r w:rsidRPr="005C73ED">
              <w:rPr>
                <w:rFonts w:ascii="Consolas" w:hAnsi="Consolas" w:cs="Consolas"/>
                <w:color w:val="000000"/>
                <w:kern w:val="0"/>
                <w:sz w:val="24"/>
                <w:szCs w:val="32"/>
              </w:rPr>
              <w:tab/>
            </w:r>
            <w:proofErr w:type="spellStart"/>
            <w:r w:rsidRPr="005C73ED">
              <w:rPr>
                <w:rFonts w:ascii="Consolas" w:hAnsi="Consolas" w:cs="Consolas"/>
                <w:color w:val="000000"/>
                <w:kern w:val="0"/>
                <w:sz w:val="24"/>
                <w:szCs w:val="32"/>
              </w:rPr>
              <w:t>System.</w:t>
            </w:r>
            <w:r w:rsidRPr="005C73ED">
              <w:rPr>
                <w:rFonts w:ascii="Consolas" w:hAnsi="Consolas" w:cs="Consolas"/>
                <w:b/>
                <w:bCs/>
                <w:i/>
                <w:iCs/>
                <w:color w:val="0000C0"/>
                <w:kern w:val="0"/>
                <w:sz w:val="24"/>
                <w:szCs w:val="32"/>
              </w:rPr>
              <w:t>out</w:t>
            </w:r>
            <w:r w:rsidRPr="005C73ED">
              <w:rPr>
                <w:rFonts w:ascii="Consolas" w:hAnsi="Consolas" w:cs="Consolas"/>
                <w:color w:val="000000"/>
                <w:kern w:val="0"/>
                <w:sz w:val="24"/>
                <w:szCs w:val="32"/>
              </w:rPr>
              <w:t>.println</w:t>
            </w:r>
            <w:proofErr w:type="spellEnd"/>
            <w:r w:rsidRPr="005C73ED">
              <w:rPr>
                <w:rFonts w:ascii="Consolas" w:hAnsi="Consolas" w:cs="Consolas"/>
                <w:color w:val="000000"/>
                <w:kern w:val="0"/>
                <w:sz w:val="24"/>
                <w:szCs w:val="32"/>
              </w:rPr>
              <w:t>(</w:t>
            </w:r>
            <w:proofErr w:type="spellStart"/>
            <w:r w:rsidRPr="005C73ED">
              <w:rPr>
                <w:rFonts w:ascii="Consolas" w:hAnsi="Consolas" w:cs="Consolas"/>
                <w:color w:val="000000"/>
                <w:kern w:val="0"/>
                <w:sz w:val="24"/>
                <w:szCs w:val="32"/>
              </w:rPr>
              <w:t>Thread.</w:t>
            </w:r>
            <w:r w:rsidRPr="005C73ED">
              <w:rPr>
                <w:rFonts w:ascii="Consolas" w:hAnsi="Consolas" w:cs="Consolas"/>
                <w:i/>
                <w:iCs/>
                <w:color w:val="000000"/>
                <w:kern w:val="0"/>
                <w:sz w:val="24"/>
                <w:szCs w:val="32"/>
              </w:rPr>
              <w:t>currentThread</w:t>
            </w:r>
            <w:proofErr w:type="spellEnd"/>
            <w:r w:rsidRPr="005C73ED">
              <w:rPr>
                <w:rFonts w:ascii="Consolas" w:hAnsi="Consolas" w:cs="Consolas"/>
                <w:color w:val="000000"/>
                <w:kern w:val="0"/>
                <w:sz w:val="24"/>
                <w:szCs w:val="32"/>
              </w:rPr>
              <w:t>().</w:t>
            </w:r>
            <w:proofErr w:type="spellStart"/>
            <w:r w:rsidRPr="005C73ED">
              <w:rPr>
                <w:rFonts w:ascii="Consolas" w:hAnsi="Consolas" w:cs="Consolas"/>
                <w:color w:val="000000"/>
                <w:kern w:val="0"/>
                <w:sz w:val="24"/>
                <w:szCs w:val="32"/>
              </w:rPr>
              <w:t>getName</w:t>
            </w:r>
            <w:proofErr w:type="spellEnd"/>
            <w:r w:rsidRPr="005C73ED">
              <w:rPr>
                <w:rFonts w:ascii="Consolas" w:hAnsi="Consolas" w:cs="Consolas"/>
                <w:color w:val="000000"/>
                <w:kern w:val="0"/>
                <w:sz w:val="24"/>
                <w:szCs w:val="32"/>
              </w:rPr>
              <w:t xml:space="preserve">() + </w:t>
            </w:r>
            <w:r w:rsidRPr="005C73ED">
              <w:rPr>
                <w:rFonts w:ascii="Consolas" w:hAnsi="Consolas" w:cs="Consolas"/>
                <w:color w:val="2A00FF"/>
                <w:kern w:val="0"/>
                <w:sz w:val="24"/>
                <w:szCs w:val="32"/>
              </w:rPr>
              <w:t>"</w:t>
            </w:r>
            <w:r w:rsidRPr="005C73ED">
              <w:rPr>
                <w:rFonts w:ascii="Consolas" w:hAnsi="Consolas" w:cs="Consolas"/>
                <w:color w:val="2A00FF"/>
                <w:kern w:val="0"/>
                <w:sz w:val="24"/>
                <w:szCs w:val="32"/>
              </w:rPr>
              <w:t>正在执行。。。</w:t>
            </w:r>
            <w:r w:rsidRPr="005C73ED">
              <w:rPr>
                <w:rFonts w:ascii="Consolas" w:hAnsi="Consolas" w:cs="Consolas"/>
                <w:color w:val="2A00FF"/>
                <w:kern w:val="0"/>
                <w:sz w:val="24"/>
                <w:szCs w:val="32"/>
              </w:rPr>
              <w:t>"</w:t>
            </w:r>
            <w:r w:rsidRPr="005C73ED">
              <w:rPr>
                <w:rFonts w:ascii="Consolas" w:hAnsi="Consolas" w:cs="Consolas"/>
                <w:color w:val="000000"/>
                <w:kern w:val="0"/>
                <w:sz w:val="24"/>
                <w:szCs w:val="32"/>
              </w:rPr>
              <w:t>);</w:t>
            </w:r>
          </w:p>
          <w:p w:rsidR="00C13AB4"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ab/>
              <w:t>}</w:t>
            </w:r>
          </w:p>
          <w:p w:rsidR="00EC2E25" w:rsidRPr="005C73ED" w:rsidRDefault="00C13AB4" w:rsidP="00C13AB4">
            <w:pPr>
              <w:autoSpaceDE w:val="0"/>
              <w:autoSpaceDN w:val="0"/>
              <w:adjustRightInd w:val="0"/>
              <w:jc w:val="left"/>
              <w:rPr>
                <w:rFonts w:ascii="Consolas" w:hAnsi="Consolas" w:cs="Consolas"/>
                <w:kern w:val="0"/>
                <w:sz w:val="24"/>
                <w:szCs w:val="32"/>
              </w:rPr>
            </w:pPr>
            <w:r w:rsidRPr="005C73ED">
              <w:rPr>
                <w:rFonts w:ascii="Consolas" w:hAnsi="Consolas" w:cs="Consolas"/>
                <w:color w:val="000000"/>
                <w:kern w:val="0"/>
                <w:sz w:val="24"/>
                <w:szCs w:val="32"/>
              </w:rPr>
              <w:t>}</w:t>
            </w:r>
          </w:p>
        </w:tc>
      </w:tr>
    </w:tbl>
    <w:p w:rsidR="00CE16EC" w:rsidRDefault="00CE16EC" w:rsidP="00CE16EC">
      <w:pPr>
        <w:pStyle w:val="a7"/>
        <w:ind w:left="1260" w:firstLineChars="0" w:firstLine="0"/>
      </w:pPr>
      <w:r w:rsidRPr="00CE16EC">
        <w:t xml:space="preserve">Thread </w:t>
      </w:r>
      <w:r>
        <w:t>类都是在线程池中运行的</w:t>
      </w:r>
      <w:r w:rsidRPr="00CE16EC">
        <w:t>，</w:t>
      </w:r>
      <w:r>
        <w:t>线程池在执行</w:t>
      </w:r>
      <w:r w:rsidRPr="00CE16EC">
        <w:t xml:space="preserve"> execute </w:t>
      </w:r>
      <w:r>
        <w:t>方法来执行</w:t>
      </w:r>
      <w:r w:rsidRPr="00CE16EC">
        <w:t xml:space="preserve"> Thread </w:t>
      </w:r>
      <w:r>
        <w:t>类中的</w:t>
      </w:r>
      <w:r w:rsidRPr="00CE16EC">
        <w:t xml:space="preserve"> run </w:t>
      </w:r>
      <w:r>
        <w:t>方法。不管</w:t>
      </w:r>
      <w:r>
        <w:t xml:space="preserve"> execute </w:t>
      </w:r>
      <w:r>
        <w:t>执行几次，线程</w:t>
      </w:r>
      <w:proofErr w:type="gramStart"/>
      <w:r>
        <w:t>池始终</w:t>
      </w:r>
      <w:proofErr w:type="gramEnd"/>
      <w:r>
        <w:t>都会使用</w:t>
      </w:r>
      <w:r>
        <w:t xml:space="preserve"> 2 </w:t>
      </w:r>
      <w:proofErr w:type="gramStart"/>
      <w:r>
        <w:t>个</w:t>
      </w:r>
      <w:proofErr w:type="gramEnd"/>
      <w:r>
        <w:t>线程来处理。不会再去创建出其他线程来处理</w:t>
      </w:r>
    </w:p>
    <w:p w:rsidR="005C73ED" w:rsidRDefault="00CE16EC" w:rsidP="005C73ED">
      <w:pPr>
        <w:pStyle w:val="a7"/>
        <w:ind w:left="1260" w:firstLineChars="0" w:firstLine="0"/>
      </w:pPr>
      <w:r>
        <w:t xml:space="preserve">run </w:t>
      </w:r>
      <w:r>
        <w:t>方法执行。这就是固定大小线程池。</w:t>
      </w:r>
    </w:p>
    <w:p w:rsidR="006B769C" w:rsidRPr="006B769C" w:rsidRDefault="006B769C" w:rsidP="00A40CCE">
      <w:pPr>
        <w:pStyle w:val="a7"/>
        <w:numPr>
          <w:ilvl w:val="0"/>
          <w:numId w:val="12"/>
        </w:numPr>
        <w:ind w:firstLineChars="0"/>
        <w:outlineLvl w:val="2"/>
        <w:rPr>
          <w:b/>
          <w:color w:val="FF0000"/>
        </w:rPr>
      </w:pPr>
      <w:r w:rsidRPr="006B769C">
        <w:rPr>
          <w:rFonts w:hint="eastAsia"/>
          <w:b/>
          <w:color w:val="FF0000"/>
        </w:rPr>
        <w:t>多线程在你项目中怎么用？</w:t>
      </w:r>
    </w:p>
    <w:p w:rsidR="006B769C" w:rsidRDefault="006B769C" w:rsidP="006B769C">
      <w:pPr>
        <w:pStyle w:val="a7"/>
        <w:ind w:left="1260"/>
      </w:pPr>
      <w:r>
        <w:rPr>
          <w:rFonts w:hint="eastAsia"/>
        </w:rPr>
        <w:t>在网络开发中用过，如聊天室，同时和多个人聊天就需要创建多线程。</w:t>
      </w:r>
    </w:p>
    <w:p w:rsidR="006B769C" w:rsidRDefault="006B769C" w:rsidP="006B769C">
      <w:pPr>
        <w:pStyle w:val="a7"/>
        <w:ind w:left="1260" w:firstLineChars="0" w:firstLine="0"/>
      </w:pPr>
      <w:r>
        <w:rPr>
          <w:rFonts w:hint="eastAsia"/>
        </w:rPr>
        <w:lastRenderedPageBreak/>
        <w:t>在开发中，有一个用户注册功能，需要发送邮件，为让注册和发送邮件两件工作同时进行，在这对发送邮件开启了新的线程，不需要等待用户注册完就可以同时发送邮件，在这要了解</w:t>
      </w:r>
      <w:r>
        <w:rPr>
          <w:rFonts w:hint="eastAsia"/>
        </w:rPr>
        <w:t>spring</w:t>
      </w:r>
      <w:r>
        <w:rPr>
          <w:rFonts w:hint="eastAsia"/>
        </w:rPr>
        <w:t>和</w:t>
      </w:r>
      <w:r>
        <w:rPr>
          <w:rFonts w:hint="eastAsia"/>
        </w:rPr>
        <w:t>email</w:t>
      </w:r>
      <w:r>
        <w:rPr>
          <w:rFonts w:hint="eastAsia"/>
        </w:rPr>
        <w:t>的整合。</w:t>
      </w:r>
    </w:p>
    <w:p w:rsidR="008305DD" w:rsidRDefault="008305DD" w:rsidP="00A40CCE">
      <w:pPr>
        <w:pStyle w:val="a7"/>
        <w:numPr>
          <w:ilvl w:val="0"/>
          <w:numId w:val="12"/>
        </w:numPr>
        <w:ind w:firstLineChars="0"/>
        <w:outlineLvl w:val="2"/>
        <w:rPr>
          <w:color w:val="FF0000"/>
        </w:rPr>
      </w:pPr>
      <w:r w:rsidRPr="008305DD">
        <w:rPr>
          <w:rFonts w:hint="eastAsia"/>
          <w:color w:val="FF0000"/>
        </w:rPr>
        <w:t>多线程并发或线程安全问题如何解决</w:t>
      </w:r>
      <w:r w:rsidRPr="008305DD">
        <w:rPr>
          <w:rFonts w:hint="eastAsia"/>
          <w:color w:val="FF0000"/>
        </w:rPr>
        <w:t>?</w:t>
      </w:r>
    </w:p>
    <w:p w:rsidR="008305DD" w:rsidRPr="008305DD" w:rsidRDefault="008305DD" w:rsidP="008305DD">
      <w:pPr>
        <w:pStyle w:val="a7"/>
        <w:ind w:left="1260" w:firstLineChars="0" w:firstLine="0"/>
      </w:pPr>
      <w:r w:rsidRPr="008305DD">
        <w:rPr>
          <w:rFonts w:hint="eastAsia"/>
        </w:rPr>
        <w:t xml:space="preserve">   1:</w:t>
      </w:r>
      <w:r w:rsidRPr="008305DD">
        <w:rPr>
          <w:rFonts w:hint="eastAsia"/>
        </w:rPr>
        <w:t>通过</w:t>
      </w:r>
      <w:r w:rsidRPr="008305DD">
        <w:rPr>
          <w:rFonts w:hint="eastAsia"/>
        </w:rPr>
        <w:t xml:space="preserve">volatile </w:t>
      </w:r>
      <w:r w:rsidRPr="008305DD">
        <w:rPr>
          <w:rFonts w:hint="eastAsia"/>
        </w:rPr>
        <w:t>关键字修饰变量</w:t>
      </w:r>
      <w:r w:rsidRPr="008305DD">
        <w:rPr>
          <w:rFonts w:hint="eastAsia"/>
        </w:rPr>
        <w:t>,</w:t>
      </w:r>
      <w:r w:rsidRPr="008305DD">
        <w:rPr>
          <w:rFonts w:hint="eastAsia"/>
        </w:rPr>
        <w:t>可以实现线程之间的可见性</w:t>
      </w:r>
      <w:r w:rsidRPr="008305DD">
        <w:rPr>
          <w:rFonts w:hint="eastAsia"/>
        </w:rPr>
        <w:t>,</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避免</w:t>
      </w:r>
      <w:proofErr w:type="gramStart"/>
      <w:r w:rsidRPr="008305DD">
        <w:rPr>
          <w:rFonts w:hint="eastAsia"/>
        </w:rPr>
        <w:t>变量脏读的</w:t>
      </w:r>
      <w:proofErr w:type="gramEnd"/>
      <w:r w:rsidRPr="008305DD">
        <w:rPr>
          <w:rFonts w:hint="eastAsia"/>
        </w:rPr>
        <w:t>出现</w:t>
      </w:r>
      <w:r w:rsidRPr="008305DD">
        <w:rPr>
          <w:rFonts w:hint="eastAsia"/>
        </w:rPr>
        <w:t>,</w:t>
      </w:r>
      <w:r w:rsidRPr="008305DD">
        <w:rPr>
          <w:rFonts w:hint="eastAsia"/>
        </w:rPr>
        <w:t>底层是通过限制</w:t>
      </w:r>
      <w:proofErr w:type="spellStart"/>
      <w:r w:rsidRPr="008305DD">
        <w:rPr>
          <w:rFonts w:hint="eastAsia"/>
        </w:rPr>
        <w:t>jvm</w:t>
      </w:r>
      <w:proofErr w:type="spellEnd"/>
      <w:r w:rsidRPr="008305DD">
        <w:rPr>
          <w:rFonts w:hint="eastAsia"/>
        </w:rPr>
        <w:t>指令的重排序来实现的</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适用于一个线程修改</w:t>
      </w:r>
      <w:r w:rsidRPr="008305DD">
        <w:rPr>
          <w:rFonts w:hint="eastAsia"/>
        </w:rPr>
        <w:t>,</w:t>
      </w:r>
      <w:r w:rsidRPr="008305DD">
        <w:rPr>
          <w:rFonts w:hint="eastAsia"/>
        </w:rPr>
        <w:t>多个</w:t>
      </w:r>
      <w:proofErr w:type="gramStart"/>
      <w:r w:rsidRPr="008305DD">
        <w:rPr>
          <w:rFonts w:hint="eastAsia"/>
        </w:rPr>
        <w:t>线程读</w:t>
      </w:r>
      <w:proofErr w:type="gramEnd"/>
      <w:r w:rsidRPr="008305DD">
        <w:rPr>
          <w:rFonts w:hint="eastAsia"/>
        </w:rPr>
        <w:t>的场景</w:t>
      </w:r>
    </w:p>
    <w:p w:rsidR="008305DD" w:rsidRPr="008305DD" w:rsidRDefault="008305DD" w:rsidP="008305DD">
      <w:pPr>
        <w:pStyle w:val="a7"/>
        <w:ind w:left="1260" w:firstLineChars="0" w:firstLine="0"/>
      </w:pPr>
      <w:r w:rsidRPr="008305DD">
        <w:rPr>
          <w:rFonts w:hint="eastAsia"/>
        </w:rPr>
        <w:t xml:space="preserve">   2:</w:t>
      </w:r>
      <w:r w:rsidRPr="008305DD">
        <w:rPr>
          <w:rFonts w:hint="eastAsia"/>
        </w:rPr>
        <w:t>通过</w:t>
      </w:r>
      <w:r w:rsidRPr="008305DD">
        <w:rPr>
          <w:rFonts w:hint="eastAsia"/>
        </w:rPr>
        <w:t>synchronized</w:t>
      </w:r>
      <w:r w:rsidRPr="008305DD">
        <w:rPr>
          <w:rFonts w:hint="eastAsia"/>
        </w:rPr>
        <w:t>锁</w:t>
      </w:r>
      <w:r w:rsidRPr="008305DD">
        <w:rPr>
          <w:rFonts w:hint="eastAsia"/>
        </w:rPr>
        <w:t>(</w:t>
      </w:r>
      <w:r w:rsidRPr="008305DD">
        <w:rPr>
          <w:rFonts w:hint="eastAsia"/>
        </w:rPr>
        <w:t>任意对象</w:t>
      </w:r>
      <w:r w:rsidRPr="008305DD">
        <w:rPr>
          <w:rFonts w:hint="eastAsia"/>
        </w:rPr>
        <w:t>)</w:t>
      </w:r>
      <w:r w:rsidRPr="008305DD">
        <w:rPr>
          <w:rFonts w:hint="eastAsia"/>
        </w:rPr>
        <w:t>来实现线程同步</w:t>
      </w:r>
      <w:r w:rsidRPr="008305DD">
        <w:rPr>
          <w:rFonts w:hint="eastAsia"/>
        </w:rPr>
        <w:t>,</w:t>
      </w:r>
      <w:r w:rsidRPr="008305DD">
        <w:rPr>
          <w:rFonts w:hint="eastAsia"/>
        </w:rPr>
        <w:t>自动锁的思想</w:t>
      </w:r>
      <w:r w:rsidRPr="008305DD">
        <w:rPr>
          <w:rFonts w:hint="eastAsia"/>
        </w:rPr>
        <w:t>,</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底层实现原理</w:t>
      </w:r>
      <w:r w:rsidRPr="008305DD">
        <w:rPr>
          <w:rFonts w:hint="eastAsia"/>
        </w:rPr>
        <w:t>:</w:t>
      </w:r>
      <w:r w:rsidRPr="008305DD">
        <w:rPr>
          <w:rFonts w:hint="eastAsia"/>
        </w:rPr>
        <w:t>当有线程进入同步代码块之后</w:t>
      </w:r>
      <w:r w:rsidRPr="008305DD">
        <w:rPr>
          <w:rFonts w:hint="eastAsia"/>
        </w:rPr>
        <w:t>,</w:t>
      </w:r>
      <w:r w:rsidRPr="008305DD">
        <w:rPr>
          <w:rFonts w:hint="eastAsia"/>
        </w:rPr>
        <w:t>利用</w:t>
      </w:r>
      <w:proofErr w:type="spellStart"/>
      <w:r w:rsidRPr="008305DD">
        <w:rPr>
          <w:rFonts w:hint="eastAsia"/>
        </w:rPr>
        <w:t>jvm</w:t>
      </w:r>
      <w:proofErr w:type="spellEnd"/>
      <w:r w:rsidRPr="008305DD">
        <w:rPr>
          <w:rFonts w:hint="eastAsia"/>
        </w:rPr>
        <w:t>的计数器将</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锁的标记置为</w:t>
      </w:r>
      <w:r w:rsidRPr="008305DD">
        <w:rPr>
          <w:rFonts w:hint="eastAsia"/>
        </w:rPr>
        <w:t>1,</w:t>
      </w:r>
      <w:r w:rsidRPr="008305DD">
        <w:rPr>
          <w:rFonts w:hint="eastAsia"/>
        </w:rPr>
        <w:t>当别的线程再想进入的时候</w:t>
      </w:r>
      <w:r w:rsidRPr="008305DD">
        <w:rPr>
          <w:rFonts w:hint="eastAsia"/>
        </w:rPr>
        <w:t>,</w:t>
      </w:r>
      <w:r w:rsidRPr="008305DD">
        <w:rPr>
          <w:rFonts w:hint="eastAsia"/>
        </w:rPr>
        <w:t>发现锁的标记为</w:t>
      </w:r>
      <w:r w:rsidRPr="008305DD">
        <w:rPr>
          <w:rFonts w:hint="eastAsia"/>
        </w:rPr>
        <w:t>1,</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该线程就</w:t>
      </w:r>
      <w:proofErr w:type="gramStart"/>
      <w:r w:rsidRPr="008305DD">
        <w:rPr>
          <w:rFonts w:hint="eastAsia"/>
        </w:rPr>
        <w:t>去锁池等待</w:t>
      </w:r>
      <w:proofErr w:type="gramEnd"/>
      <w:r w:rsidRPr="008305DD">
        <w:rPr>
          <w:rFonts w:hint="eastAsia"/>
        </w:rPr>
        <w:t>,</w:t>
      </w:r>
      <w:r w:rsidRPr="008305DD">
        <w:rPr>
          <w:rFonts w:hint="eastAsia"/>
        </w:rPr>
        <w:t>当第一个线程出来之后</w:t>
      </w:r>
      <w:r w:rsidRPr="008305DD">
        <w:rPr>
          <w:rFonts w:hint="eastAsia"/>
        </w:rPr>
        <w:t>,</w:t>
      </w:r>
      <w:r w:rsidRPr="008305DD">
        <w:rPr>
          <w:rFonts w:hint="eastAsia"/>
        </w:rPr>
        <w:t>锁的标记会置为</w:t>
      </w:r>
      <w:r w:rsidRPr="008305DD">
        <w:rPr>
          <w:rFonts w:hint="eastAsia"/>
        </w:rPr>
        <w:t>0,</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之后</w:t>
      </w:r>
      <w:proofErr w:type="spellStart"/>
      <w:r w:rsidRPr="008305DD">
        <w:rPr>
          <w:rFonts w:hint="eastAsia"/>
        </w:rPr>
        <w:t>cpu</w:t>
      </w:r>
      <w:proofErr w:type="spellEnd"/>
      <w:r w:rsidRPr="008305DD">
        <w:rPr>
          <w:rFonts w:hint="eastAsia"/>
        </w:rPr>
        <w:t>会随机分配一个线程再次进入同步代码块</w:t>
      </w:r>
      <w:r w:rsidRPr="008305DD">
        <w:rPr>
          <w:rFonts w:hint="eastAsia"/>
        </w:rPr>
        <w:t>.</w:t>
      </w:r>
    </w:p>
    <w:p w:rsidR="008305DD" w:rsidRPr="008305DD" w:rsidRDefault="008305DD" w:rsidP="008305DD">
      <w:pPr>
        <w:pStyle w:val="a7"/>
        <w:ind w:left="1260" w:firstLineChars="0" w:firstLine="0"/>
      </w:pPr>
      <w:r w:rsidRPr="008305DD">
        <w:rPr>
          <w:rFonts w:hint="eastAsia"/>
        </w:rPr>
        <w:t xml:space="preserve">   3:</w:t>
      </w:r>
      <w:r w:rsidRPr="008305DD">
        <w:rPr>
          <w:rFonts w:hint="eastAsia"/>
        </w:rPr>
        <w:t>通过</w:t>
      </w:r>
      <w:r w:rsidRPr="008305DD">
        <w:rPr>
          <w:rFonts w:hint="eastAsia"/>
        </w:rPr>
        <w:t>lock</w:t>
      </w:r>
      <w:r w:rsidRPr="008305DD">
        <w:rPr>
          <w:rFonts w:hint="eastAsia"/>
        </w:rPr>
        <w:t>锁的机制</w:t>
      </w:r>
      <w:r w:rsidRPr="008305DD">
        <w:rPr>
          <w:rFonts w:hint="eastAsia"/>
        </w:rPr>
        <w:t>,</w:t>
      </w:r>
      <w:r w:rsidRPr="008305DD">
        <w:rPr>
          <w:rFonts w:hint="eastAsia"/>
        </w:rPr>
        <w:t>进行手动</w:t>
      </w:r>
      <w:r w:rsidRPr="008305DD">
        <w:rPr>
          <w:rFonts w:hint="eastAsia"/>
        </w:rPr>
        <w:t>lock,</w:t>
      </w:r>
      <w:r w:rsidRPr="008305DD">
        <w:rPr>
          <w:rFonts w:hint="eastAsia"/>
        </w:rPr>
        <w:t>和</w:t>
      </w:r>
      <w:r w:rsidRPr="008305DD">
        <w:rPr>
          <w:rFonts w:hint="eastAsia"/>
        </w:rPr>
        <w:t>unlock,</w:t>
      </w:r>
      <w:r w:rsidRPr="008305DD">
        <w:rPr>
          <w:rFonts w:hint="eastAsia"/>
        </w:rPr>
        <w:t>但是这种很容易出现死锁。</w:t>
      </w:r>
    </w:p>
    <w:p w:rsidR="008305DD" w:rsidRPr="008305DD" w:rsidRDefault="008305DD" w:rsidP="008305DD">
      <w:pPr>
        <w:pStyle w:val="a7"/>
        <w:ind w:left="1260" w:firstLineChars="0" w:firstLine="0"/>
      </w:pPr>
      <w:r w:rsidRPr="008305DD">
        <w:rPr>
          <w:rFonts w:hint="eastAsia"/>
        </w:rPr>
        <w:t xml:space="preserve">     </w:t>
      </w:r>
      <w:r w:rsidRPr="008305DD">
        <w:rPr>
          <w:rFonts w:hint="eastAsia"/>
        </w:rPr>
        <w:t>注意加锁以及解锁的顺序</w:t>
      </w:r>
      <w:r w:rsidRPr="008305DD">
        <w:rPr>
          <w:rFonts w:hint="eastAsia"/>
        </w:rPr>
        <w:t>,</w:t>
      </w:r>
      <w:r w:rsidRPr="008305DD">
        <w:rPr>
          <w:rFonts w:hint="eastAsia"/>
        </w:rPr>
        <w:t>就可以避免死锁</w:t>
      </w:r>
    </w:p>
    <w:p w:rsidR="008305DD" w:rsidRPr="008305DD" w:rsidRDefault="008305DD" w:rsidP="008305DD">
      <w:pPr>
        <w:pStyle w:val="a7"/>
        <w:ind w:left="1260" w:firstLineChars="0" w:firstLine="0"/>
      </w:pPr>
      <w:r w:rsidRPr="008305DD">
        <w:rPr>
          <w:rFonts w:hint="eastAsia"/>
        </w:rPr>
        <w:t xml:space="preserve">   4:</w:t>
      </w:r>
      <w:r w:rsidRPr="008305DD">
        <w:rPr>
          <w:rFonts w:hint="eastAsia"/>
        </w:rPr>
        <w:t>通过线程安全的集合类</w:t>
      </w:r>
      <w:r w:rsidRPr="008305DD">
        <w:rPr>
          <w:rFonts w:hint="eastAsia"/>
        </w:rPr>
        <w:t>,</w:t>
      </w:r>
      <w:r w:rsidRPr="008305DD">
        <w:rPr>
          <w:rFonts w:hint="eastAsia"/>
        </w:rPr>
        <w:t>可以解决并发问题</w:t>
      </w:r>
    </w:p>
    <w:p w:rsidR="008305DD" w:rsidRPr="008305DD" w:rsidRDefault="008305DD" w:rsidP="008305DD">
      <w:pPr>
        <w:pStyle w:val="a7"/>
        <w:ind w:left="1260" w:firstLineChars="0" w:firstLine="0"/>
      </w:pPr>
      <w:r w:rsidRPr="008305DD">
        <w:t xml:space="preserve">     </w:t>
      </w:r>
      <w:proofErr w:type="spellStart"/>
      <w:r w:rsidRPr="008305DD">
        <w:t>ConcurrentHashMap</w:t>
      </w:r>
      <w:proofErr w:type="spellEnd"/>
    </w:p>
    <w:p w:rsidR="008305DD" w:rsidRPr="008305DD" w:rsidRDefault="008305DD" w:rsidP="008305DD">
      <w:pPr>
        <w:pStyle w:val="a7"/>
        <w:ind w:left="1260" w:firstLineChars="0" w:firstLine="0"/>
      </w:pPr>
      <w:r w:rsidRPr="008305DD">
        <w:t xml:space="preserve">     </w:t>
      </w:r>
      <w:proofErr w:type="spellStart"/>
      <w:r w:rsidRPr="008305DD">
        <w:t>CopyonWriteArrayList</w:t>
      </w:r>
      <w:proofErr w:type="spellEnd"/>
    </w:p>
    <w:p w:rsidR="008305DD" w:rsidRPr="008305DD" w:rsidRDefault="008305DD" w:rsidP="008305DD">
      <w:pPr>
        <w:pStyle w:val="a7"/>
        <w:ind w:left="1260" w:firstLineChars="0" w:firstLine="0"/>
      </w:pPr>
      <w:r w:rsidRPr="008305DD">
        <w:rPr>
          <w:rFonts w:hint="eastAsia"/>
        </w:rPr>
        <w:t xml:space="preserve">   5:</w:t>
      </w:r>
      <w:r w:rsidRPr="008305DD">
        <w:rPr>
          <w:rFonts w:hint="eastAsia"/>
        </w:rPr>
        <w:t>使用并发包下面的原子类</w:t>
      </w:r>
      <w:r w:rsidRPr="008305DD">
        <w:rPr>
          <w:rFonts w:hint="eastAsia"/>
        </w:rPr>
        <w:t>,</w:t>
      </w:r>
      <w:r w:rsidRPr="008305DD">
        <w:rPr>
          <w:rFonts w:hint="eastAsia"/>
        </w:rPr>
        <w:t>底层使用的是</w:t>
      </w:r>
      <w:proofErr w:type="spellStart"/>
      <w:r w:rsidRPr="008305DD">
        <w:rPr>
          <w:rFonts w:hint="eastAsia"/>
        </w:rPr>
        <w:t>cas</w:t>
      </w:r>
      <w:proofErr w:type="spellEnd"/>
      <w:r w:rsidRPr="008305DD">
        <w:rPr>
          <w:rFonts w:hint="eastAsia"/>
        </w:rPr>
        <w:t>机制（乐观锁）</w:t>
      </w:r>
      <w:r w:rsidRPr="008305DD">
        <w:rPr>
          <w:rFonts w:hint="eastAsia"/>
        </w:rPr>
        <w:t>,</w:t>
      </w:r>
      <w:r w:rsidRPr="008305DD">
        <w:rPr>
          <w:rFonts w:hint="eastAsia"/>
        </w:rPr>
        <w:t>可以解决并发问题</w:t>
      </w:r>
      <w:r w:rsidRPr="008305DD">
        <w:rPr>
          <w:rFonts w:hint="eastAsia"/>
        </w:rPr>
        <w:t xml:space="preserve"> </w:t>
      </w:r>
      <w:proofErr w:type="spellStart"/>
      <w:r w:rsidRPr="008305DD">
        <w:rPr>
          <w:rFonts w:hint="eastAsia"/>
        </w:rPr>
        <w:t>atomicInteger</w:t>
      </w:r>
      <w:proofErr w:type="spellEnd"/>
      <w:r w:rsidRPr="008305DD">
        <w:rPr>
          <w:rFonts w:hint="eastAsia"/>
        </w:rPr>
        <w:t xml:space="preserve">  </w:t>
      </w:r>
      <w:r w:rsidRPr="008305DD">
        <w:rPr>
          <w:rFonts w:hint="eastAsia"/>
        </w:rPr>
        <w:t>线程安全的原子整型类</w:t>
      </w:r>
    </w:p>
    <w:p w:rsidR="008305DD" w:rsidRPr="008305DD" w:rsidRDefault="008305DD" w:rsidP="008305DD">
      <w:pPr>
        <w:pStyle w:val="a7"/>
        <w:ind w:left="1260" w:firstLineChars="0" w:firstLine="0"/>
      </w:pPr>
      <w:r w:rsidRPr="008305DD">
        <w:rPr>
          <w:rFonts w:hint="eastAsia"/>
        </w:rPr>
        <w:t xml:space="preserve">   6:</w:t>
      </w:r>
      <w:r w:rsidRPr="008305DD">
        <w:rPr>
          <w:rFonts w:hint="eastAsia"/>
        </w:rPr>
        <w:t>使用线程池来创建和管理线程</w:t>
      </w:r>
      <w:r w:rsidRPr="008305DD">
        <w:rPr>
          <w:rFonts w:hint="eastAsia"/>
        </w:rPr>
        <w:t>,</w:t>
      </w:r>
      <w:r w:rsidRPr="008305DD">
        <w:rPr>
          <w:rFonts w:hint="eastAsia"/>
        </w:rPr>
        <w:t>也可以一定程度上解决并发问题</w:t>
      </w:r>
    </w:p>
    <w:p w:rsidR="008305DD" w:rsidRPr="008305DD" w:rsidRDefault="008305DD" w:rsidP="008305DD">
      <w:pPr>
        <w:pStyle w:val="a7"/>
        <w:ind w:left="1260" w:firstLineChars="0" w:firstLine="0"/>
      </w:pPr>
      <w:r w:rsidRPr="008305DD">
        <w:rPr>
          <w:rFonts w:hint="eastAsia"/>
        </w:rPr>
        <w:t xml:space="preserve">   7:</w:t>
      </w:r>
      <w:r w:rsidRPr="008305DD">
        <w:rPr>
          <w:rFonts w:hint="eastAsia"/>
        </w:rPr>
        <w:t>使用</w:t>
      </w:r>
      <w:proofErr w:type="spellStart"/>
      <w:r w:rsidRPr="008305DD">
        <w:rPr>
          <w:rFonts w:hint="eastAsia"/>
        </w:rPr>
        <w:t>ThreadLocal</w:t>
      </w:r>
      <w:proofErr w:type="spellEnd"/>
      <w:r w:rsidRPr="008305DD">
        <w:rPr>
          <w:rFonts w:hint="eastAsia"/>
        </w:rPr>
        <w:t>来修饰变量</w:t>
      </w:r>
      <w:r w:rsidRPr="008305DD">
        <w:rPr>
          <w:rFonts w:hint="eastAsia"/>
        </w:rPr>
        <w:t>,</w:t>
      </w:r>
      <w:r w:rsidRPr="008305DD">
        <w:rPr>
          <w:rFonts w:hint="eastAsia"/>
        </w:rPr>
        <w:t>可以解决并发问题</w:t>
      </w:r>
    </w:p>
    <w:p w:rsidR="008305DD" w:rsidRPr="008305DD" w:rsidRDefault="008305DD" w:rsidP="008305DD">
      <w:pPr>
        <w:pStyle w:val="a7"/>
        <w:ind w:left="1260" w:firstLineChars="0" w:firstLine="0"/>
      </w:pPr>
      <w:r w:rsidRPr="008305DD">
        <w:rPr>
          <w:rFonts w:hint="eastAsia"/>
        </w:rPr>
        <w:t xml:space="preserve">       </w:t>
      </w:r>
      <w:proofErr w:type="spellStart"/>
      <w:r w:rsidRPr="008305DD">
        <w:rPr>
          <w:rFonts w:hint="eastAsia"/>
        </w:rPr>
        <w:t>ThreadLocal</w:t>
      </w:r>
      <w:proofErr w:type="spellEnd"/>
      <w:r w:rsidRPr="008305DD">
        <w:rPr>
          <w:rFonts w:hint="eastAsia"/>
        </w:rPr>
        <w:t>底层是怎么实现的</w:t>
      </w:r>
      <w:r w:rsidRPr="008305DD">
        <w:rPr>
          <w:rFonts w:hint="eastAsia"/>
        </w:rPr>
        <w:t>?</w:t>
      </w:r>
    </w:p>
    <w:p w:rsidR="008305DD" w:rsidRDefault="008305DD" w:rsidP="008305DD">
      <w:pPr>
        <w:pStyle w:val="a7"/>
        <w:ind w:left="1260" w:firstLineChars="0" w:firstLine="0"/>
      </w:pPr>
      <w:r w:rsidRPr="008305DD">
        <w:rPr>
          <w:rFonts w:hint="eastAsia"/>
        </w:rPr>
        <w:t xml:space="preserve">       </w:t>
      </w:r>
      <w:r w:rsidRPr="008305DD">
        <w:rPr>
          <w:rFonts w:hint="eastAsia"/>
        </w:rPr>
        <w:t>多个线程会复制一份</w:t>
      </w:r>
      <w:proofErr w:type="spellStart"/>
      <w:r w:rsidRPr="008305DD">
        <w:rPr>
          <w:rFonts w:hint="eastAsia"/>
        </w:rPr>
        <w:t>threadLocao</w:t>
      </w:r>
      <w:proofErr w:type="spellEnd"/>
      <w:r w:rsidRPr="008305DD">
        <w:rPr>
          <w:rFonts w:hint="eastAsia"/>
        </w:rPr>
        <w:t>变量的副本进行操作</w:t>
      </w:r>
      <w:r w:rsidRPr="008305DD">
        <w:rPr>
          <w:rFonts w:hint="eastAsia"/>
        </w:rPr>
        <w:t>,</w:t>
      </w:r>
      <w:r w:rsidRPr="008305DD">
        <w:rPr>
          <w:rFonts w:hint="eastAsia"/>
        </w:rPr>
        <w:t>互不影响</w:t>
      </w:r>
      <w:r w:rsidRPr="008305DD">
        <w:rPr>
          <w:rFonts w:hint="eastAsia"/>
        </w:rPr>
        <w:t>,</w:t>
      </w:r>
      <w:r w:rsidRPr="008305DD">
        <w:rPr>
          <w:rFonts w:hint="eastAsia"/>
        </w:rPr>
        <w:t>来保证线程安全的</w:t>
      </w:r>
    </w:p>
    <w:p w:rsidR="009A02B2" w:rsidRDefault="009A02B2" w:rsidP="009A02B2">
      <w:pPr>
        <w:pStyle w:val="a7"/>
        <w:ind w:left="840" w:firstLineChars="0" w:firstLine="0"/>
      </w:pPr>
      <w:r>
        <w:rPr>
          <w:rFonts w:hint="eastAsia"/>
        </w:rPr>
        <w:tab/>
        <w:t>com</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A02B2" w:rsidRPr="001C4E25" w:rsidTr="00876F0E">
        <w:tc>
          <w:tcPr>
            <w:tcW w:w="8522" w:type="dxa"/>
          </w:tcPr>
          <w:p w:rsidR="009A02B2" w:rsidRPr="001C4E25" w:rsidRDefault="009A02B2" w:rsidP="00876F0E">
            <w:pPr>
              <w:autoSpaceDE w:val="0"/>
              <w:autoSpaceDN w:val="0"/>
              <w:adjustRightInd w:val="0"/>
              <w:jc w:val="left"/>
              <w:rPr>
                <w:rFonts w:ascii="Consolas" w:hAnsi="Consolas" w:cs="Consolas"/>
                <w:kern w:val="0"/>
                <w:sz w:val="28"/>
                <w:szCs w:val="36"/>
              </w:rPr>
            </w:pPr>
          </w:p>
        </w:tc>
      </w:tr>
    </w:tbl>
    <w:p w:rsidR="009A02B2" w:rsidRDefault="009A02B2" w:rsidP="008305DD">
      <w:pPr>
        <w:pStyle w:val="a7"/>
        <w:ind w:left="1260" w:firstLineChars="0" w:firstLine="0"/>
      </w:pPr>
    </w:p>
    <w:p w:rsidR="00D93D2D" w:rsidRPr="00975BD7" w:rsidRDefault="00D93D2D" w:rsidP="0086448A">
      <w:pPr>
        <w:pStyle w:val="a7"/>
        <w:numPr>
          <w:ilvl w:val="0"/>
          <w:numId w:val="2"/>
        </w:numPr>
        <w:ind w:firstLineChars="0"/>
        <w:outlineLvl w:val="1"/>
        <w:rPr>
          <w:b/>
        </w:rPr>
      </w:pPr>
      <w:r w:rsidRPr="00975BD7">
        <w:rPr>
          <w:rFonts w:hint="eastAsia"/>
          <w:b/>
        </w:rPr>
        <w:t>网络</w:t>
      </w:r>
    </w:p>
    <w:p w:rsidR="00AF4373" w:rsidRDefault="00AF4373" w:rsidP="00E23872">
      <w:pPr>
        <w:pStyle w:val="a7"/>
        <w:ind w:left="1152"/>
      </w:pPr>
      <w:r w:rsidRPr="00AF4373">
        <w:rPr>
          <w:rFonts w:hint="eastAsia"/>
        </w:rPr>
        <w:t>IP</w:t>
      </w:r>
      <w:r w:rsidRPr="00AF4373">
        <w:rPr>
          <w:rFonts w:hint="eastAsia"/>
        </w:rPr>
        <w:t>地址和端口号</w:t>
      </w:r>
    </w:p>
    <w:p w:rsidR="00E23872" w:rsidRDefault="00E23872" w:rsidP="00E23872">
      <w:pPr>
        <w:pStyle w:val="a7"/>
        <w:ind w:left="1152"/>
      </w:pPr>
      <w:r>
        <w:rPr>
          <w:rFonts w:hint="eastAsia"/>
        </w:rPr>
        <w:t>1</w:t>
      </w:r>
      <w:r>
        <w:rPr>
          <w:rFonts w:hint="eastAsia"/>
        </w:rPr>
        <w:t>）</w:t>
      </w:r>
      <w:r>
        <w:rPr>
          <w:rFonts w:hint="eastAsia"/>
        </w:rPr>
        <w:t>IP</w:t>
      </w:r>
      <w:r>
        <w:rPr>
          <w:rFonts w:hint="eastAsia"/>
        </w:rPr>
        <w:t>地址</w:t>
      </w:r>
    </w:p>
    <w:p w:rsidR="00E23872" w:rsidRDefault="00E23872" w:rsidP="00E23872">
      <w:pPr>
        <w:pStyle w:val="a7"/>
        <w:ind w:left="1152" w:firstLineChars="0" w:firstLine="0"/>
      </w:pPr>
      <w:r>
        <w:rPr>
          <w:rFonts w:hint="eastAsia"/>
        </w:rPr>
        <w:t xml:space="preserve">   </w:t>
      </w:r>
      <w:r>
        <w:rPr>
          <w:rFonts w:hint="eastAsia"/>
        </w:rPr>
        <w:t>用来标志网络中的一个通信实体的地址。通信实体可以是计算机，路由器等。</w:t>
      </w:r>
    </w:p>
    <w:p w:rsidR="00E23872" w:rsidRDefault="00E23872" w:rsidP="00E23872">
      <w:pPr>
        <w:pStyle w:val="a7"/>
        <w:ind w:left="1152"/>
      </w:pPr>
      <w:r>
        <w:rPr>
          <w:rFonts w:hint="eastAsia"/>
        </w:rPr>
        <w:t>2</w:t>
      </w:r>
      <w:r>
        <w:rPr>
          <w:rFonts w:hint="eastAsia"/>
        </w:rPr>
        <w:t>）</w:t>
      </w:r>
      <w:r>
        <w:rPr>
          <w:rFonts w:hint="eastAsia"/>
        </w:rPr>
        <w:t>IP</w:t>
      </w:r>
      <w:r>
        <w:rPr>
          <w:rFonts w:hint="eastAsia"/>
        </w:rPr>
        <w:t>地址分类</w:t>
      </w:r>
    </w:p>
    <w:p w:rsidR="00E23872" w:rsidRPr="00E23872" w:rsidRDefault="00E23872" w:rsidP="00E23872">
      <w:pPr>
        <w:pStyle w:val="a7"/>
        <w:ind w:left="1152"/>
      </w:pPr>
      <w:r>
        <w:rPr>
          <w:rFonts w:hint="eastAsia"/>
        </w:rPr>
        <w:t>IPV4</w:t>
      </w:r>
      <w:r>
        <w:rPr>
          <w:rFonts w:hint="eastAsia"/>
        </w:rPr>
        <w:t>：</w:t>
      </w:r>
      <w:r>
        <w:rPr>
          <w:rFonts w:hint="eastAsia"/>
        </w:rPr>
        <w:t>32</w:t>
      </w:r>
      <w:r>
        <w:rPr>
          <w:rFonts w:hint="eastAsia"/>
        </w:rPr>
        <w:t>位地址，以点分十进制表示，如</w:t>
      </w:r>
      <w:r>
        <w:rPr>
          <w:rFonts w:hint="eastAsia"/>
        </w:rPr>
        <w:t>192.168.0.1</w:t>
      </w:r>
    </w:p>
    <w:p w:rsidR="00E23872" w:rsidRPr="00E23872" w:rsidRDefault="00E23872" w:rsidP="00E23872">
      <w:pPr>
        <w:pStyle w:val="a7"/>
        <w:ind w:left="1152"/>
      </w:pPr>
      <w:r>
        <w:rPr>
          <w:rFonts w:hint="eastAsia"/>
        </w:rPr>
        <w:t>IPV6</w:t>
      </w:r>
      <w:r>
        <w:rPr>
          <w:rFonts w:hint="eastAsia"/>
        </w:rPr>
        <w:t>：</w:t>
      </w:r>
      <w:r>
        <w:rPr>
          <w:rFonts w:hint="eastAsia"/>
        </w:rPr>
        <w:t>128</w:t>
      </w:r>
      <w:r>
        <w:rPr>
          <w:rFonts w:hint="eastAsia"/>
        </w:rPr>
        <w:t>位（</w:t>
      </w:r>
      <w:r>
        <w:rPr>
          <w:rFonts w:hint="eastAsia"/>
        </w:rPr>
        <w:t>16</w:t>
      </w:r>
      <w:r>
        <w:rPr>
          <w:rFonts w:hint="eastAsia"/>
        </w:rPr>
        <w:t>个字节）写成</w:t>
      </w:r>
      <w:r>
        <w:rPr>
          <w:rFonts w:hint="eastAsia"/>
        </w:rPr>
        <w:t>8</w:t>
      </w:r>
      <w:r>
        <w:rPr>
          <w:rFonts w:hint="eastAsia"/>
        </w:rPr>
        <w:t>个</w:t>
      </w:r>
      <w:r>
        <w:rPr>
          <w:rFonts w:hint="eastAsia"/>
        </w:rPr>
        <w:t>16</w:t>
      </w:r>
      <w:r>
        <w:rPr>
          <w:rFonts w:hint="eastAsia"/>
        </w:rPr>
        <w:t>位的无符号整数，每个整数用四个十六进制位表示，数之间用冒号（：）分开，如：</w:t>
      </w:r>
      <w:r>
        <w:rPr>
          <w:rFonts w:hint="eastAsia"/>
        </w:rPr>
        <w:t>3ffe:3201:1401:1280:c8ff:fe4d:db39:1984</w:t>
      </w:r>
    </w:p>
    <w:p w:rsidR="00E23872" w:rsidRDefault="00E23872" w:rsidP="00E23872">
      <w:pPr>
        <w:pStyle w:val="a7"/>
        <w:ind w:left="1152"/>
      </w:pPr>
      <w:r>
        <w:rPr>
          <w:rFonts w:hint="eastAsia"/>
        </w:rPr>
        <w:t>3</w:t>
      </w:r>
      <w:r>
        <w:rPr>
          <w:rFonts w:hint="eastAsia"/>
        </w:rPr>
        <w:t>）特殊的</w:t>
      </w:r>
      <w:r>
        <w:rPr>
          <w:rFonts w:hint="eastAsia"/>
        </w:rPr>
        <w:t>IP</w:t>
      </w:r>
      <w:r>
        <w:rPr>
          <w:rFonts w:hint="eastAsia"/>
        </w:rPr>
        <w:t>地址</w:t>
      </w:r>
    </w:p>
    <w:p w:rsidR="00E23872" w:rsidRDefault="00E23872" w:rsidP="00E23872">
      <w:pPr>
        <w:pStyle w:val="a7"/>
        <w:ind w:left="1152"/>
      </w:pPr>
      <w:r>
        <w:rPr>
          <w:rFonts w:hint="eastAsia"/>
        </w:rPr>
        <w:t xml:space="preserve">127.0.0.1 </w:t>
      </w:r>
      <w:r>
        <w:rPr>
          <w:rFonts w:hint="eastAsia"/>
        </w:rPr>
        <w:t>本机地址</w:t>
      </w:r>
    </w:p>
    <w:p w:rsidR="00E23872" w:rsidRPr="00E23872" w:rsidRDefault="00E23872" w:rsidP="00E23872">
      <w:pPr>
        <w:pStyle w:val="a7"/>
        <w:ind w:left="1152"/>
      </w:pPr>
      <w:r>
        <w:rPr>
          <w:rFonts w:hint="eastAsia"/>
        </w:rPr>
        <w:t>192.168.0.0--192.168.255.255</w:t>
      </w:r>
      <w:r>
        <w:rPr>
          <w:rFonts w:hint="eastAsia"/>
        </w:rPr>
        <w:t>私有地址，属于非注册地址，专门为组织机构内部使用。</w:t>
      </w:r>
    </w:p>
    <w:p w:rsidR="00E23872" w:rsidRDefault="00E23872" w:rsidP="00E23872">
      <w:pPr>
        <w:pStyle w:val="a7"/>
        <w:ind w:left="1152"/>
      </w:pPr>
      <w:r>
        <w:rPr>
          <w:rFonts w:hint="eastAsia"/>
        </w:rPr>
        <w:t>4</w:t>
      </w:r>
      <w:r>
        <w:rPr>
          <w:rFonts w:hint="eastAsia"/>
        </w:rPr>
        <w:t>）端口</w:t>
      </w:r>
      <w:r>
        <w:rPr>
          <w:rFonts w:hint="eastAsia"/>
        </w:rPr>
        <w:t>:port</w:t>
      </w:r>
    </w:p>
    <w:p w:rsidR="00E23872" w:rsidRDefault="00E23872" w:rsidP="00E23872">
      <w:pPr>
        <w:pStyle w:val="a7"/>
        <w:ind w:left="1152"/>
      </w:pPr>
      <w:r>
        <w:rPr>
          <w:rFonts w:hint="eastAsia"/>
        </w:rPr>
        <w:t>IP</w:t>
      </w:r>
      <w:r>
        <w:rPr>
          <w:rFonts w:hint="eastAsia"/>
        </w:rPr>
        <w:t>地址用来标志一台计算机，但是一台计算机上可能提供多种应用程序，使用端口来区分这些应用程序。</w:t>
      </w:r>
      <w:r>
        <w:rPr>
          <w:rFonts w:hint="eastAsia"/>
        </w:rPr>
        <w:t xml:space="preserve"> </w:t>
      </w:r>
      <w:r>
        <w:rPr>
          <w:rFonts w:hint="eastAsia"/>
        </w:rPr>
        <w:t>端口是虚拟的概念，并不是说在主机上真的有若干个端口。通过端口，可以在一个主机上运行多个网络应用程序。</w:t>
      </w:r>
      <w:r>
        <w:rPr>
          <w:rFonts w:hint="eastAsia"/>
        </w:rPr>
        <w:t xml:space="preserve"> </w:t>
      </w:r>
      <w:r>
        <w:rPr>
          <w:rFonts w:hint="eastAsia"/>
        </w:rPr>
        <w:t>端口范围</w:t>
      </w:r>
      <w:r>
        <w:rPr>
          <w:rFonts w:hint="eastAsia"/>
        </w:rPr>
        <w:t>0---65535,16</w:t>
      </w:r>
      <w:r>
        <w:rPr>
          <w:rFonts w:hint="eastAsia"/>
        </w:rPr>
        <w:t>位整数</w:t>
      </w:r>
    </w:p>
    <w:p w:rsidR="00E23872" w:rsidRDefault="00E23872" w:rsidP="00E23872">
      <w:pPr>
        <w:pStyle w:val="a7"/>
        <w:ind w:left="1152"/>
      </w:pPr>
      <w:r>
        <w:rPr>
          <w:rFonts w:hint="eastAsia"/>
        </w:rPr>
        <w:t>5</w:t>
      </w:r>
      <w:r>
        <w:rPr>
          <w:rFonts w:hint="eastAsia"/>
        </w:rPr>
        <w:t>）端口分类</w:t>
      </w:r>
    </w:p>
    <w:p w:rsidR="00E23872" w:rsidRPr="00E23872" w:rsidRDefault="00E23872" w:rsidP="00E23872">
      <w:pPr>
        <w:pStyle w:val="a7"/>
        <w:ind w:left="1152"/>
      </w:pPr>
      <w:r>
        <w:rPr>
          <w:rFonts w:hint="eastAsia"/>
        </w:rPr>
        <w:t>公认端口</w:t>
      </w:r>
      <w:r>
        <w:rPr>
          <w:rFonts w:hint="eastAsia"/>
        </w:rPr>
        <w:t xml:space="preserve"> 0</w:t>
      </w:r>
      <w:r>
        <w:rPr>
          <w:rFonts w:hint="eastAsia"/>
        </w:rPr>
        <w:t>—</w:t>
      </w:r>
      <w:r>
        <w:rPr>
          <w:rFonts w:hint="eastAsia"/>
        </w:rPr>
        <w:t xml:space="preserve">1023 </w:t>
      </w:r>
      <w:r>
        <w:rPr>
          <w:rFonts w:hint="eastAsia"/>
        </w:rPr>
        <w:t>比如</w:t>
      </w:r>
      <w:r>
        <w:rPr>
          <w:rFonts w:hint="eastAsia"/>
        </w:rPr>
        <w:t>80</w:t>
      </w:r>
      <w:r>
        <w:rPr>
          <w:rFonts w:hint="eastAsia"/>
        </w:rPr>
        <w:t>端口分配给</w:t>
      </w:r>
      <w:r>
        <w:rPr>
          <w:rFonts w:hint="eastAsia"/>
        </w:rPr>
        <w:t>WWW</w:t>
      </w:r>
      <w:r>
        <w:rPr>
          <w:rFonts w:hint="eastAsia"/>
        </w:rPr>
        <w:t>，</w:t>
      </w:r>
      <w:r>
        <w:rPr>
          <w:rFonts w:hint="eastAsia"/>
        </w:rPr>
        <w:t>21</w:t>
      </w:r>
      <w:r>
        <w:rPr>
          <w:rFonts w:hint="eastAsia"/>
        </w:rPr>
        <w:t>端口分配给</w:t>
      </w:r>
      <w:r>
        <w:rPr>
          <w:rFonts w:hint="eastAsia"/>
        </w:rPr>
        <w:t>FTP</w:t>
      </w:r>
      <w:r>
        <w:rPr>
          <w:rFonts w:hint="eastAsia"/>
        </w:rPr>
        <w:t>，</w:t>
      </w:r>
      <w:r>
        <w:rPr>
          <w:rFonts w:hint="eastAsia"/>
        </w:rPr>
        <w:t>22</w:t>
      </w:r>
      <w:r>
        <w:rPr>
          <w:rFonts w:hint="eastAsia"/>
        </w:rPr>
        <w:t>端口分配给</w:t>
      </w:r>
      <w:r>
        <w:rPr>
          <w:rFonts w:hint="eastAsia"/>
        </w:rPr>
        <w:t>SSH,23</w:t>
      </w:r>
      <w:r>
        <w:rPr>
          <w:rFonts w:hint="eastAsia"/>
        </w:rPr>
        <w:lastRenderedPageBreak/>
        <w:t>端口分配给</w:t>
      </w:r>
      <w:r>
        <w:rPr>
          <w:rFonts w:hint="eastAsia"/>
        </w:rPr>
        <w:t>telnet</w:t>
      </w:r>
      <w:r>
        <w:rPr>
          <w:rFonts w:hint="eastAsia"/>
        </w:rPr>
        <w:t>，</w:t>
      </w:r>
      <w:r>
        <w:rPr>
          <w:rFonts w:hint="eastAsia"/>
        </w:rPr>
        <w:t>25</w:t>
      </w:r>
      <w:r>
        <w:rPr>
          <w:rFonts w:hint="eastAsia"/>
        </w:rPr>
        <w:t>端口分配给</w:t>
      </w:r>
      <w:r>
        <w:rPr>
          <w:rFonts w:hint="eastAsia"/>
        </w:rPr>
        <w:t>smtp</w:t>
      </w:r>
    </w:p>
    <w:p w:rsidR="00E23872" w:rsidRPr="00E23872" w:rsidRDefault="00E23872" w:rsidP="00E23872">
      <w:pPr>
        <w:pStyle w:val="a7"/>
        <w:ind w:left="1152"/>
      </w:pPr>
      <w:r>
        <w:rPr>
          <w:rFonts w:hint="eastAsia"/>
        </w:rPr>
        <w:t>注册端口</w:t>
      </w:r>
      <w:r>
        <w:rPr>
          <w:rFonts w:hint="eastAsia"/>
        </w:rPr>
        <w:t xml:space="preserve"> 1024</w:t>
      </w:r>
      <w:r>
        <w:rPr>
          <w:rFonts w:hint="eastAsia"/>
        </w:rPr>
        <w:t>—</w:t>
      </w:r>
      <w:r>
        <w:rPr>
          <w:rFonts w:hint="eastAsia"/>
        </w:rPr>
        <w:t xml:space="preserve">49151 </w:t>
      </w:r>
      <w:r>
        <w:rPr>
          <w:rFonts w:hint="eastAsia"/>
        </w:rPr>
        <w:t>分配给用户进程或应用程序</w:t>
      </w:r>
    </w:p>
    <w:p w:rsidR="00E23872" w:rsidRDefault="00E23872" w:rsidP="00E23872">
      <w:pPr>
        <w:pStyle w:val="a7"/>
        <w:ind w:left="1152"/>
      </w:pPr>
      <w:r>
        <w:rPr>
          <w:rFonts w:hint="eastAsia"/>
        </w:rPr>
        <w:t>动态</w:t>
      </w:r>
      <w:r>
        <w:rPr>
          <w:rFonts w:hint="eastAsia"/>
        </w:rPr>
        <w:t>/</w:t>
      </w:r>
      <w:r>
        <w:rPr>
          <w:rFonts w:hint="eastAsia"/>
        </w:rPr>
        <w:t>私有端口</w:t>
      </w:r>
      <w:r>
        <w:rPr>
          <w:rFonts w:hint="eastAsia"/>
        </w:rPr>
        <w:t xml:space="preserve"> 49152--65535</w:t>
      </w:r>
    </w:p>
    <w:p w:rsidR="00E23872" w:rsidRPr="00E23872" w:rsidRDefault="00E23872" w:rsidP="00E23872">
      <w:pPr>
        <w:pStyle w:val="a7"/>
        <w:ind w:left="1152"/>
      </w:pPr>
      <w:r>
        <w:rPr>
          <w:rFonts w:hint="eastAsia"/>
        </w:rPr>
        <w:t>6</w:t>
      </w:r>
      <w:r>
        <w:rPr>
          <w:rFonts w:hint="eastAsia"/>
        </w:rPr>
        <w:t>）理解</w:t>
      </w:r>
      <w:r>
        <w:rPr>
          <w:rFonts w:hint="eastAsia"/>
        </w:rPr>
        <w:t>IP</w:t>
      </w:r>
      <w:r>
        <w:rPr>
          <w:rFonts w:hint="eastAsia"/>
        </w:rPr>
        <w:t>和端口的关系</w:t>
      </w:r>
    </w:p>
    <w:p w:rsidR="00E23872" w:rsidRDefault="00E23872" w:rsidP="00E23872">
      <w:pPr>
        <w:pStyle w:val="a7"/>
        <w:ind w:left="1152"/>
      </w:pPr>
      <w:r>
        <w:rPr>
          <w:rFonts w:hint="eastAsia"/>
        </w:rPr>
        <w:t>IP</w:t>
      </w:r>
      <w:r>
        <w:rPr>
          <w:rFonts w:hint="eastAsia"/>
        </w:rPr>
        <w:t>地址好比每个人的地址（门牌号），端口好比是房间号。必须同时指定</w:t>
      </w:r>
      <w:r>
        <w:rPr>
          <w:rFonts w:hint="eastAsia"/>
        </w:rPr>
        <w:t>IP</w:t>
      </w:r>
      <w:r>
        <w:rPr>
          <w:rFonts w:hint="eastAsia"/>
        </w:rPr>
        <w:t>地址和端口号才能够正确的发送数据</w:t>
      </w:r>
    </w:p>
    <w:p w:rsidR="00AF4373" w:rsidRDefault="00E23872" w:rsidP="00E23872">
      <w:pPr>
        <w:pStyle w:val="a7"/>
        <w:ind w:left="1152"/>
      </w:pPr>
      <w:r>
        <w:rPr>
          <w:rFonts w:hint="eastAsia"/>
        </w:rPr>
        <w:t>IP</w:t>
      </w:r>
      <w:r>
        <w:rPr>
          <w:rFonts w:hint="eastAsia"/>
        </w:rPr>
        <w:t>地址好比为电话号码，而端口号就好比为分机号。</w:t>
      </w:r>
    </w:p>
    <w:p w:rsidR="0000775D" w:rsidRPr="0000775D" w:rsidRDefault="0000775D" w:rsidP="00254DCB">
      <w:pPr>
        <w:pStyle w:val="a7"/>
        <w:numPr>
          <w:ilvl w:val="0"/>
          <w:numId w:val="6"/>
        </w:numPr>
        <w:ind w:firstLineChars="0"/>
        <w:outlineLvl w:val="2"/>
      </w:pPr>
      <w:r w:rsidRPr="0000775D">
        <w:rPr>
          <w:rFonts w:hint="eastAsia"/>
          <w:b/>
          <w:color w:val="FF0000"/>
        </w:rPr>
        <w:t>常用网络通信协议</w:t>
      </w:r>
    </w:p>
    <w:p w:rsidR="0000775D" w:rsidRPr="00E4345F" w:rsidRDefault="0000775D" w:rsidP="00A40CCE">
      <w:pPr>
        <w:pStyle w:val="a7"/>
        <w:numPr>
          <w:ilvl w:val="0"/>
          <w:numId w:val="16"/>
        </w:numPr>
        <w:ind w:firstLine="420"/>
      </w:pPr>
      <w:r w:rsidRPr="00E4345F">
        <w:t>TCP/IP</w:t>
      </w:r>
      <w:r w:rsidRPr="00E4345F">
        <w:rPr>
          <w:rFonts w:hint="eastAsia"/>
        </w:rPr>
        <w:t>协议</w:t>
      </w:r>
    </w:p>
    <w:p w:rsidR="0000775D" w:rsidRPr="00E4345F" w:rsidRDefault="0000775D" w:rsidP="0000775D">
      <w:pPr>
        <w:pStyle w:val="a7"/>
        <w:ind w:left="1152"/>
      </w:pPr>
      <w:r>
        <w:rPr>
          <w:rFonts w:hint="eastAsia"/>
        </w:rPr>
        <w:t xml:space="preserve"> </w:t>
      </w:r>
      <w:r w:rsidRPr="00E4345F">
        <w:t>TCP</w:t>
      </w:r>
      <w:r w:rsidRPr="00E4345F">
        <w:rPr>
          <w:rFonts w:hint="eastAsia"/>
        </w:rPr>
        <w:t>传输控制协议</w:t>
      </w:r>
      <w:r w:rsidRPr="00E4345F">
        <w:t>:TCP</w:t>
      </w:r>
      <w:r w:rsidRPr="00E4345F">
        <w:rPr>
          <w:rFonts w:hint="eastAsia"/>
        </w:rPr>
        <w:t>协议是一种可靠的端对端协议，重发一切没有收到</w:t>
      </w:r>
      <w:r>
        <w:rPr>
          <w:rFonts w:hint="eastAsia"/>
        </w:rPr>
        <w:tab/>
      </w:r>
      <w:r>
        <w:rPr>
          <w:rFonts w:hint="eastAsia"/>
        </w:rPr>
        <w:tab/>
      </w:r>
      <w:r w:rsidRPr="00E4345F">
        <w:rPr>
          <w:rFonts w:hint="eastAsia"/>
        </w:rPr>
        <w:t>的数据，进行数据内容准确性检查并保证分组的正确顺序。</w:t>
      </w:r>
    </w:p>
    <w:p w:rsidR="0000775D" w:rsidRPr="00E4345F" w:rsidRDefault="0000775D" w:rsidP="0000775D">
      <w:pPr>
        <w:pStyle w:val="a7"/>
        <w:ind w:left="1152"/>
      </w:pPr>
      <w:r>
        <w:rPr>
          <w:rFonts w:hint="eastAsia"/>
        </w:rPr>
        <w:t xml:space="preserve"> </w:t>
      </w:r>
      <w:r w:rsidRPr="00E4345F">
        <w:t>IP</w:t>
      </w:r>
      <w:r w:rsidRPr="00E4345F">
        <w:rPr>
          <w:rFonts w:hint="eastAsia"/>
        </w:rPr>
        <w:t>网际协议</w:t>
      </w:r>
      <w:r w:rsidRPr="00E4345F">
        <w:t>:</w:t>
      </w:r>
      <w:r w:rsidRPr="00E4345F">
        <w:rPr>
          <w:rFonts w:hint="eastAsia"/>
        </w:rPr>
        <w:t>规定数据传输格式</w:t>
      </w:r>
    </w:p>
    <w:p w:rsidR="0000775D" w:rsidRPr="00E4345F" w:rsidRDefault="0000775D" w:rsidP="00A40CCE">
      <w:pPr>
        <w:pStyle w:val="a7"/>
        <w:numPr>
          <w:ilvl w:val="0"/>
          <w:numId w:val="17"/>
        </w:numPr>
        <w:ind w:firstLine="420"/>
      </w:pPr>
      <w:r w:rsidRPr="00E4345F">
        <w:t>HTTP</w:t>
      </w:r>
      <w:r w:rsidRPr="00E4345F">
        <w:rPr>
          <w:rFonts w:hint="eastAsia"/>
        </w:rPr>
        <w:t>协议</w:t>
      </w:r>
      <w:r>
        <w:rPr>
          <w:rFonts w:hint="eastAsia"/>
        </w:rPr>
        <w:t>/HTTPS</w:t>
      </w:r>
    </w:p>
    <w:p w:rsidR="0000775D" w:rsidRPr="00E4345F" w:rsidRDefault="0000775D" w:rsidP="0000775D">
      <w:pPr>
        <w:pStyle w:val="a7"/>
        <w:ind w:left="1152"/>
      </w:pPr>
      <w:r>
        <w:rPr>
          <w:rFonts w:hint="eastAsia"/>
        </w:rPr>
        <w:t xml:space="preserve"> </w:t>
      </w:r>
      <w:r w:rsidRPr="00E4345F">
        <w:t>HTTP</w:t>
      </w:r>
      <w:r w:rsidRPr="00E4345F">
        <w:rPr>
          <w:rFonts w:hint="eastAsia"/>
        </w:rPr>
        <w:t>超文本传输协议</w:t>
      </w:r>
      <w:r w:rsidRPr="00E4345F">
        <w:t>,</w:t>
      </w:r>
      <w:r w:rsidRPr="00E4345F">
        <w:rPr>
          <w:rFonts w:hint="eastAsia"/>
        </w:rPr>
        <w:t>基于请求和响应模式。</w:t>
      </w:r>
    </w:p>
    <w:p w:rsidR="0000775D" w:rsidRPr="00E4345F" w:rsidRDefault="0000775D" w:rsidP="00A40CCE">
      <w:pPr>
        <w:pStyle w:val="a7"/>
        <w:numPr>
          <w:ilvl w:val="0"/>
          <w:numId w:val="18"/>
        </w:numPr>
        <w:ind w:firstLine="420"/>
      </w:pPr>
      <w:r w:rsidRPr="00E4345F">
        <w:t>FTP</w:t>
      </w:r>
      <w:r w:rsidRPr="00E4345F">
        <w:rPr>
          <w:rFonts w:hint="eastAsia"/>
        </w:rPr>
        <w:t>协议</w:t>
      </w:r>
    </w:p>
    <w:p w:rsidR="0000775D" w:rsidRPr="00E4345F" w:rsidRDefault="0000775D" w:rsidP="0000775D">
      <w:pPr>
        <w:pStyle w:val="a7"/>
        <w:ind w:left="1152"/>
      </w:pPr>
      <w:r>
        <w:rPr>
          <w:rFonts w:hint="eastAsia"/>
        </w:rPr>
        <w:t xml:space="preserve"> </w:t>
      </w:r>
      <w:r w:rsidRPr="00E4345F">
        <w:rPr>
          <w:rFonts w:hint="eastAsia"/>
        </w:rPr>
        <w:t>文件传输协议</w:t>
      </w:r>
    </w:p>
    <w:p w:rsidR="0000775D" w:rsidRPr="00E4345F" w:rsidRDefault="0000775D" w:rsidP="00A40CCE">
      <w:pPr>
        <w:pStyle w:val="a7"/>
        <w:numPr>
          <w:ilvl w:val="0"/>
          <w:numId w:val="19"/>
        </w:numPr>
        <w:ind w:firstLine="420"/>
      </w:pPr>
      <w:r w:rsidRPr="00E4345F">
        <w:t>SMTP</w:t>
      </w:r>
      <w:r w:rsidRPr="00E4345F">
        <w:rPr>
          <w:rFonts w:hint="eastAsia"/>
        </w:rPr>
        <w:t>协议</w:t>
      </w:r>
    </w:p>
    <w:p w:rsidR="0000775D" w:rsidRPr="00E4345F" w:rsidRDefault="0000775D" w:rsidP="0000775D">
      <w:pPr>
        <w:pStyle w:val="a7"/>
        <w:ind w:left="1152"/>
      </w:pPr>
      <w:r>
        <w:rPr>
          <w:rFonts w:hint="eastAsia"/>
        </w:rPr>
        <w:t xml:space="preserve"> </w:t>
      </w:r>
      <w:r w:rsidRPr="00E4345F">
        <w:rPr>
          <w:rFonts w:hint="eastAsia"/>
        </w:rPr>
        <w:t>简单邮件传输协议</w:t>
      </w:r>
    </w:p>
    <w:p w:rsidR="0000775D" w:rsidRPr="00E4345F" w:rsidRDefault="0000775D" w:rsidP="00A40CCE">
      <w:pPr>
        <w:pStyle w:val="a7"/>
        <w:numPr>
          <w:ilvl w:val="0"/>
          <w:numId w:val="20"/>
        </w:numPr>
        <w:ind w:firstLine="420"/>
      </w:pPr>
      <w:r w:rsidRPr="00E4345F">
        <w:t>POP3/IMAP</w:t>
      </w:r>
      <w:r w:rsidRPr="00E4345F">
        <w:rPr>
          <w:rFonts w:hint="eastAsia"/>
        </w:rPr>
        <w:t>协议</w:t>
      </w:r>
    </w:p>
    <w:p w:rsidR="0000775D" w:rsidRPr="00E4345F" w:rsidRDefault="0000775D" w:rsidP="0000775D">
      <w:pPr>
        <w:pStyle w:val="a7"/>
        <w:ind w:left="1152"/>
      </w:pPr>
      <w:r>
        <w:rPr>
          <w:rFonts w:hint="eastAsia"/>
        </w:rPr>
        <w:t xml:space="preserve"> </w:t>
      </w:r>
      <w:r w:rsidRPr="00E4345F">
        <w:t>POP3</w:t>
      </w:r>
      <w:r w:rsidRPr="00E4345F">
        <w:rPr>
          <w:rFonts w:hint="eastAsia"/>
        </w:rPr>
        <w:t>邮局协议版本</w:t>
      </w:r>
      <w:r w:rsidRPr="00E4345F">
        <w:t>3</w:t>
      </w:r>
    </w:p>
    <w:p w:rsidR="0000775D" w:rsidRDefault="0000775D" w:rsidP="0000775D">
      <w:pPr>
        <w:pStyle w:val="a7"/>
        <w:ind w:left="1152"/>
      </w:pPr>
      <w:r>
        <w:rPr>
          <w:rFonts w:hint="eastAsia"/>
        </w:rPr>
        <w:t xml:space="preserve"> </w:t>
      </w:r>
      <w:proofErr w:type="spellStart"/>
      <w:r w:rsidRPr="00E4345F">
        <w:t>IMAP:Internet</w:t>
      </w:r>
      <w:proofErr w:type="spellEnd"/>
      <w:r w:rsidRPr="00E4345F">
        <w:rPr>
          <w:rFonts w:hint="eastAsia"/>
        </w:rPr>
        <w:t>消息访问协议</w:t>
      </w:r>
    </w:p>
    <w:p w:rsidR="005D72B7" w:rsidRPr="005D72B7" w:rsidRDefault="005D72B7" w:rsidP="00254DCB">
      <w:pPr>
        <w:pStyle w:val="a7"/>
        <w:numPr>
          <w:ilvl w:val="0"/>
          <w:numId w:val="6"/>
        </w:numPr>
        <w:ind w:firstLineChars="0"/>
        <w:outlineLvl w:val="2"/>
      </w:pPr>
      <w:r w:rsidRPr="005D72B7">
        <w:rPr>
          <w:color w:val="FF0000"/>
        </w:rPr>
        <w:t>OSI</w:t>
      </w:r>
      <w:r w:rsidRPr="005D72B7">
        <w:rPr>
          <w:color w:val="FF0000"/>
        </w:rPr>
        <w:t>七层模型</w:t>
      </w:r>
    </w:p>
    <w:p w:rsidR="00D6553A" w:rsidRDefault="00D12E00" w:rsidP="00062985">
      <w:pPr>
        <w:pStyle w:val="a7"/>
        <w:ind w:left="1560" w:firstLineChars="0" w:firstLine="0"/>
      </w:pPr>
      <w:r>
        <w:rPr>
          <w:noProof/>
        </w:rPr>
        <w:drawing>
          <wp:inline distT="0" distB="0" distL="0" distR="0" wp14:anchorId="5798FECC" wp14:editId="2373BC24">
            <wp:extent cx="3631660" cy="3962400"/>
            <wp:effectExtent l="0" t="0" r="6985" b="0"/>
            <wp:docPr id="5" name="图片 5" descr="https://pic1.zhimg.com/be078715b1914a9ff86882019d8d65fc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be078715b1914a9ff86882019d8d65fc_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1660" cy="3962400"/>
                    </a:xfrm>
                    <a:prstGeom prst="rect">
                      <a:avLst/>
                    </a:prstGeom>
                    <a:noFill/>
                    <a:ln>
                      <a:noFill/>
                    </a:ln>
                  </pic:spPr>
                </pic:pic>
              </a:graphicData>
            </a:graphic>
          </wp:inline>
        </w:drawing>
      </w:r>
    </w:p>
    <w:p w:rsidR="003D37FC" w:rsidRPr="00A71A9B" w:rsidRDefault="003D37FC" w:rsidP="003D37FC">
      <w:pPr>
        <w:pStyle w:val="a7"/>
        <w:ind w:left="1260" w:firstLineChars="0" w:firstLine="0"/>
      </w:pPr>
      <w:r w:rsidRPr="00A71A9B">
        <w:t>应用层：就是应用软件使用的协议，如邮箱使用的</w:t>
      </w:r>
      <w:r w:rsidRPr="00A71A9B">
        <w:t>POP3</w:t>
      </w:r>
      <w:r w:rsidRPr="00A71A9B">
        <w:t>，</w:t>
      </w:r>
      <w:r w:rsidRPr="00A71A9B">
        <w:t>SMTP</w:t>
      </w:r>
      <w:r w:rsidRPr="00A71A9B">
        <w:t>、远程登录使用的</w:t>
      </w:r>
      <w:r w:rsidRPr="00A71A9B">
        <w:t>Telnet</w:t>
      </w:r>
      <w:r w:rsidRPr="00A71A9B">
        <w:t>、获</w:t>
      </w:r>
      <w:r w:rsidRPr="00A71A9B">
        <w:lastRenderedPageBreak/>
        <w:t>取</w:t>
      </w:r>
      <w:r w:rsidRPr="00A71A9B">
        <w:t>IP</w:t>
      </w:r>
      <w:r w:rsidRPr="00A71A9B">
        <w:t>地址的</w:t>
      </w:r>
      <w:r w:rsidRPr="00A71A9B">
        <w:t>DHCP</w:t>
      </w:r>
      <w:r w:rsidRPr="00A71A9B">
        <w:t>、域名解析的</w:t>
      </w:r>
      <w:r w:rsidRPr="00A71A9B">
        <w:t>DNS</w:t>
      </w:r>
      <w:r w:rsidRPr="00A71A9B">
        <w:t>、网页浏览的</w:t>
      </w:r>
      <w:r w:rsidRPr="00A71A9B">
        <w:t>http</w:t>
      </w:r>
      <w:r w:rsidRPr="00A71A9B">
        <w:t>协议等；这部分协议主要是规定应用软件如何去进行通信的。</w:t>
      </w:r>
    </w:p>
    <w:p w:rsidR="003D37FC" w:rsidRPr="00A71A9B" w:rsidRDefault="003D37FC" w:rsidP="003D37FC">
      <w:pPr>
        <w:pStyle w:val="a7"/>
        <w:ind w:left="1260" w:firstLineChars="0" w:firstLine="0"/>
      </w:pPr>
      <w:r w:rsidRPr="00A71A9B">
        <w:t>表示层：决定数据的展现（编码）形式，如同一部电影可以采样、量化、编码为</w:t>
      </w:r>
      <w:r w:rsidRPr="00A71A9B">
        <w:t>RMVB</w:t>
      </w:r>
      <w:r w:rsidRPr="00A71A9B">
        <w:t>、</w:t>
      </w:r>
      <w:r w:rsidRPr="00A71A9B">
        <w:t>AVI</w:t>
      </w:r>
      <w:r w:rsidRPr="00A71A9B">
        <w:t>，一张图片能够是</w:t>
      </w:r>
      <w:r w:rsidRPr="00A71A9B">
        <w:t>JPEG</w:t>
      </w:r>
      <w:r w:rsidRPr="00A71A9B">
        <w:t>、</w:t>
      </w:r>
      <w:r w:rsidRPr="00A71A9B">
        <w:t>BMP</w:t>
      </w:r>
      <w:r w:rsidRPr="00A71A9B">
        <w:t>、</w:t>
      </w:r>
      <w:r w:rsidRPr="00A71A9B">
        <w:t>PNG</w:t>
      </w:r>
      <w:r w:rsidRPr="00A71A9B">
        <w:t>等。</w:t>
      </w:r>
    </w:p>
    <w:p w:rsidR="003D37FC" w:rsidRPr="00BA65B8" w:rsidRDefault="003D37FC" w:rsidP="003D37FC">
      <w:pPr>
        <w:pStyle w:val="a7"/>
        <w:ind w:left="1260" w:firstLineChars="0" w:firstLine="0"/>
      </w:pPr>
      <w:r w:rsidRPr="00A71A9B">
        <w:t>会话层：为两端通信实体建立连接（会话），中间有认证鉴权以及检查点记录（供会话意外中断的时候可以继续，类似断点续传）。</w:t>
      </w:r>
    </w:p>
    <w:p w:rsidR="003D37FC" w:rsidRPr="00A71A9B" w:rsidRDefault="003D37FC" w:rsidP="003D37FC">
      <w:pPr>
        <w:pStyle w:val="a7"/>
        <w:ind w:left="1260" w:firstLineChars="0" w:firstLine="0"/>
      </w:pPr>
      <w:r w:rsidRPr="00A71A9B">
        <w:t>传输层：将一个数据</w:t>
      </w:r>
      <w:r w:rsidRPr="00A71A9B">
        <w:t>/</w:t>
      </w:r>
      <w:r w:rsidRPr="00A71A9B">
        <w:t>文件斩件分成很多小段，标记顺序以被对端接收后可以按顺序重组数据，另外标记该应用程序使用的端口号及提供</w:t>
      </w:r>
      <w:r w:rsidRPr="00A71A9B">
        <w:t>QOS</w:t>
      </w:r>
      <w:r w:rsidRPr="00A71A9B">
        <w:t>。（不同的应用程序使用不同计算机的端口号，同样的应用程序需要使用一样的端口号才能正常通信）</w:t>
      </w:r>
    </w:p>
    <w:p w:rsidR="003D37FC" w:rsidRPr="00BA65B8" w:rsidRDefault="003D37FC" w:rsidP="003D37FC">
      <w:pPr>
        <w:pStyle w:val="a7"/>
        <w:ind w:left="1260" w:firstLineChars="0" w:firstLine="0"/>
      </w:pPr>
      <w:r w:rsidRPr="00A71A9B">
        <w:t>网络层：路由选路，选择本次通信使用的协议（</w:t>
      </w:r>
      <w:r w:rsidRPr="00A71A9B">
        <w:t>http</w:t>
      </w:r>
      <w:r w:rsidRPr="00A71A9B">
        <w:t>、</w:t>
      </w:r>
      <w:r w:rsidRPr="00A71A9B">
        <w:t>ftp</w:t>
      </w:r>
      <w:r w:rsidRPr="00A71A9B">
        <w:t>等），指定路由策略及访问控制策略。（</w:t>
      </w:r>
      <w:r w:rsidRPr="00A71A9B">
        <w:t>IP</w:t>
      </w:r>
      <w:r w:rsidRPr="00A71A9B">
        <w:t>地址在这一层）</w:t>
      </w:r>
    </w:p>
    <w:p w:rsidR="003D37FC" w:rsidRPr="00A71A9B" w:rsidRDefault="003D37FC" w:rsidP="003D37FC">
      <w:pPr>
        <w:pStyle w:val="a7"/>
        <w:ind w:left="1260" w:firstLineChars="0" w:firstLine="0"/>
      </w:pPr>
      <w:r w:rsidRPr="00A71A9B">
        <w:t>数据链路层：根据端口与</w:t>
      </w:r>
      <w:r w:rsidRPr="00A71A9B">
        <w:t>MAC</w:t>
      </w:r>
      <w:r w:rsidRPr="00A71A9B">
        <w:t>地址，做分组（</w:t>
      </w:r>
      <w:r w:rsidRPr="00A71A9B">
        <w:t>VLAN</w:t>
      </w:r>
      <w:r w:rsidRPr="00A71A9B">
        <w:t>）隔离、端口安全、访问控制。（</w:t>
      </w:r>
      <w:r w:rsidRPr="00A71A9B">
        <w:t>MAC</w:t>
      </w:r>
      <w:r w:rsidRPr="00A71A9B">
        <w:t>地址在这一层）处理</w:t>
      </w:r>
      <w:r w:rsidRPr="00A71A9B">
        <w:t>VLAN</w:t>
      </w:r>
      <w:r w:rsidRPr="00A71A9B">
        <w:t>内的数据帧转发，跨</w:t>
      </w:r>
      <w:r w:rsidRPr="00A71A9B">
        <w:t>VLAN</w:t>
      </w:r>
      <w:r w:rsidRPr="00A71A9B">
        <w:t>间的访问，需要上升到网络层。</w:t>
      </w:r>
    </w:p>
    <w:p w:rsidR="003D37FC" w:rsidRPr="00A71A9B" w:rsidRDefault="003D37FC" w:rsidP="003D37FC">
      <w:pPr>
        <w:pStyle w:val="a7"/>
        <w:ind w:left="1260" w:firstLineChars="0" w:firstLine="0"/>
      </w:pPr>
      <w:r w:rsidRPr="00A71A9B">
        <w:t>物理层：将数据最终编码为用</w:t>
      </w:r>
      <w:r w:rsidRPr="00A71A9B">
        <w:t>0</w:t>
      </w:r>
      <w:r w:rsidRPr="00A71A9B">
        <w:t>、</w:t>
      </w:r>
      <w:r w:rsidRPr="00A71A9B">
        <w:t>1</w:t>
      </w:r>
      <w:r w:rsidRPr="00A71A9B">
        <w:t>标识的比特流，然后传输。（例如</w:t>
      </w:r>
      <w:proofErr w:type="gramStart"/>
      <w:r w:rsidRPr="00A71A9B">
        <w:t>将题主头像</w:t>
      </w:r>
      <w:proofErr w:type="gramEnd"/>
      <w:r w:rsidRPr="00A71A9B">
        <w:t>的图片，变为一串</w:t>
      </w:r>
      <w:r w:rsidRPr="00A71A9B">
        <w:t>01100111100</w:t>
      </w:r>
      <w:r w:rsidRPr="00A71A9B">
        <w:t>这样的数字来表示）。</w:t>
      </w:r>
    </w:p>
    <w:p w:rsidR="003D37FC" w:rsidRPr="00A71A9B" w:rsidRDefault="003D37FC" w:rsidP="003D37FC">
      <w:pPr>
        <w:pStyle w:val="a7"/>
        <w:ind w:left="1260"/>
      </w:pPr>
      <w:r w:rsidRPr="00A71A9B">
        <w:t>基础理论说完</w:t>
      </w:r>
      <w:r w:rsidR="00BA390E">
        <w:rPr>
          <w:rFonts w:hint="eastAsia"/>
        </w:rPr>
        <w:t>,</w:t>
      </w:r>
      <w:r w:rsidR="00BA390E">
        <w:rPr>
          <w:rFonts w:hint="eastAsia"/>
        </w:rPr>
        <w:t>看个实例</w:t>
      </w:r>
    </w:p>
    <w:p w:rsidR="003D37FC" w:rsidRPr="00A71A9B" w:rsidRDefault="003D37FC" w:rsidP="003D37FC">
      <w:pPr>
        <w:pStyle w:val="a7"/>
        <w:ind w:left="1260"/>
      </w:pPr>
      <w:r w:rsidRPr="00A71A9B">
        <w:t>两主机通信的过程，从发送者（以下简称</w:t>
      </w:r>
      <w:r w:rsidRPr="00A71A9B">
        <w:t>A</w:t>
      </w:r>
      <w:r w:rsidRPr="00A71A9B">
        <w:t>）到接收者（以下简称</w:t>
      </w:r>
      <w:r w:rsidRPr="00A71A9B">
        <w:t>B</w:t>
      </w:r>
      <w:r w:rsidRPr="00A71A9B">
        <w:t>），属于从</w:t>
      </w:r>
      <w:r w:rsidRPr="00A71A9B">
        <w:t>7</w:t>
      </w:r>
      <w:r w:rsidRPr="00A71A9B">
        <w:t>层（应用层）</w:t>
      </w:r>
      <w:r w:rsidRPr="00A71A9B">
        <w:t>-&gt;1</w:t>
      </w:r>
      <w:r w:rsidRPr="00A71A9B">
        <w:t>层（物理层）封装，然后传输到远端，再从</w:t>
      </w:r>
      <w:r w:rsidRPr="00A71A9B">
        <w:t>1</w:t>
      </w:r>
      <w:r w:rsidRPr="00A71A9B">
        <w:t>层（物理层）</w:t>
      </w:r>
      <w:r w:rsidRPr="00A71A9B">
        <w:t>-&gt;7</w:t>
      </w:r>
      <w:r w:rsidRPr="00A71A9B">
        <w:t>层（应用层）解封装的过程。</w:t>
      </w:r>
    </w:p>
    <w:p w:rsidR="003D37FC" w:rsidRPr="00A71A9B" w:rsidRDefault="003D37FC" w:rsidP="003D37FC">
      <w:pPr>
        <w:pStyle w:val="a7"/>
        <w:ind w:left="1260"/>
      </w:pPr>
      <w:r w:rsidRPr="00A71A9B">
        <w:t>1</w:t>
      </w:r>
      <w:r w:rsidRPr="00A71A9B">
        <w:t>、</w:t>
      </w:r>
      <w:r w:rsidRPr="00A71A9B">
        <w:t xml:space="preserve"> </w:t>
      </w:r>
      <w:r w:rsidRPr="00A71A9B">
        <w:t>当</w:t>
      </w:r>
      <w:r w:rsidRPr="00A71A9B">
        <w:t>A</w:t>
      </w:r>
      <w:r w:rsidRPr="00A71A9B">
        <w:t>打开了</w:t>
      </w:r>
      <w:r w:rsidRPr="00A71A9B">
        <w:t>QQ</w:t>
      </w:r>
      <w:r w:rsidRPr="00A71A9B">
        <w:t>这个软件，相当就到达应用层了；因为软件会根据你的操作调动机器底层的硬件工作了。</w:t>
      </w:r>
    </w:p>
    <w:p w:rsidR="003D37FC" w:rsidRPr="00A71A9B" w:rsidRDefault="003D37FC" w:rsidP="003D37FC">
      <w:pPr>
        <w:pStyle w:val="a7"/>
        <w:ind w:left="1260"/>
      </w:pPr>
      <w:r w:rsidRPr="00A71A9B">
        <w:t>2</w:t>
      </w:r>
      <w:r w:rsidRPr="00A71A9B">
        <w:t>、</w:t>
      </w:r>
      <w:r w:rsidRPr="00A71A9B">
        <w:t xml:space="preserve"> </w:t>
      </w:r>
      <w:r w:rsidRPr="00A71A9B">
        <w:t>当</w:t>
      </w:r>
      <w:r w:rsidRPr="00A71A9B">
        <w:t>A</w:t>
      </w:r>
      <w:r w:rsidRPr="00A71A9B">
        <w:t>往</w:t>
      </w:r>
      <w:r w:rsidRPr="00A71A9B">
        <w:t>QQ</w:t>
      </w:r>
      <w:r w:rsidRPr="00A71A9B">
        <w:t>这个软件的聊天窗口里面输入信息，发出后，</w:t>
      </w:r>
      <w:r w:rsidRPr="00A71A9B">
        <w:t>QQ</w:t>
      </w:r>
      <w:r w:rsidRPr="00A71A9B">
        <w:t>会将这个信息保存在本地聊天记录文件</w:t>
      </w:r>
      <w:proofErr w:type="spellStart"/>
      <w:r w:rsidRPr="00A71A9B">
        <w:t>MSGEX.db</w:t>
      </w:r>
      <w:proofErr w:type="spellEnd"/>
      <w:r w:rsidRPr="00A71A9B">
        <w:t>（一般就保存在</w:t>
      </w:r>
      <w:r w:rsidRPr="00A71A9B">
        <w:t>QQ</w:t>
      </w:r>
      <w:r w:rsidRPr="00A71A9B">
        <w:t>目录下以你的</w:t>
      </w:r>
      <w:r w:rsidRPr="00A71A9B">
        <w:t>QQ</w:t>
      </w:r>
      <w:r w:rsidRPr="00A71A9B">
        <w:t>号码为文件夹里）。以某种格式编码</w:t>
      </w:r>
      <w:r w:rsidRPr="00A71A9B">
        <w:t>/</w:t>
      </w:r>
      <w:r w:rsidRPr="00A71A9B">
        <w:t>保存某种信息，这可以理解为表示层了。</w:t>
      </w:r>
    </w:p>
    <w:p w:rsidR="003D37FC" w:rsidRPr="00BA65B8" w:rsidRDefault="003D37FC" w:rsidP="003D37FC">
      <w:pPr>
        <w:pStyle w:val="a7"/>
        <w:ind w:left="1260"/>
      </w:pPr>
      <w:r w:rsidRPr="00A71A9B">
        <w:t>3</w:t>
      </w:r>
      <w:r w:rsidRPr="00A71A9B">
        <w:t>、</w:t>
      </w:r>
      <w:r w:rsidRPr="00A71A9B">
        <w:t xml:space="preserve"> </w:t>
      </w:r>
      <w:r w:rsidRPr="00A71A9B">
        <w:t>当</w:t>
      </w:r>
      <w:r w:rsidRPr="00A71A9B">
        <w:t>A</w:t>
      </w:r>
      <w:r w:rsidRPr="00A71A9B">
        <w:t>打开与</w:t>
      </w:r>
      <w:r w:rsidRPr="00A71A9B">
        <w:t>B</w:t>
      </w:r>
      <w:r w:rsidRPr="00A71A9B">
        <w:t>的聊天窗口，输入信息，按下</w:t>
      </w:r>
      <w:r w:rsidRPr="00A71A9B">
        <w:t>“</w:t>
      </w:r>
      <w:r w:rsidRPr="00A71A9B">
        <w:t>输入</w:t>
      </w:r>
      <w:r w:rsidRPr="00A71A9B">
        <w:t>”</w:t>
      </w:r>
      <w:r w:rsidRPr="00A71A9B">
        <w:t>按钮，用户的操作就完结了，剩下都是机器自己的操作了。实际传输之前</w:t>
      </w:r>
      <w:r w:rsidRPr="00A71A9B">
        <w:t>QQ</w:t>
      </w:r>
      <w:r w:rsidRPr="00A71A9B">
        <w:t>会先建立</w:t>
      </w:r>
      <w:r w:rsidRPr="00A71A9B">
        <w:t>A</w:t>
      </w:r>
      <w:r w:rsidRPr="00A71A9B">
        <w:t>与</w:t>
      </w:r>
      <w:r w:rsidRPr="00A71A9B">
        <w:t>B</w:t>
      </w:r>
      <w:r w:rsidRPr="00A71A9B">
        <w:t>的会话连接，才真正开始传输信息</w:t>
      </w:r>
      <w:r w:rsidRPr="00A71A9B">
        <w:t>/</w:t>
      </w:r>
      <w:r w:rsidRPr="00A71A9B">
        <w:t>数据（你可以理解借传输文件理解：你发送文件给对方，要等待对方按下接收，才算建立了会话，然后才开始传输。）这算会话层了。</w:t>
      </w:r>
    </w:p>
    <w:p w:rsidR="003D37FC" w:rsidRPr="00A71A9B" w:rsidRDefault="003D37FC" w:rsidP="003D37FC">
      <w:pPr>
        <w:pStyle w:val="a7"/>
        <w:ind w:left="1260"/>
      </w:pPr>
      <w:r w:rsidRPr="00A71A9B">
        <w:t>4</w:t>
      </w:r>
      <w:r w:rsidRPr="00A71A9B">
        <w:t>、</w:t>
      </w:r>
      <w:r w:rsidRPr="00A71A9B">
        <w:t xml:space="preserve"> </w:t>
      </w:r>
      <w:r w:rsidRPr="00A71A9B">
        <w:t>会话建立后，会将</w:t>
      </w:r>
      <w:r w:rsidRPr="00A71A9B">
        <w:t>A</w:t>
      </w:r>
      <w:r w:rsidRPr="00A71A9B">
        <w:t>发的信息斩件，如</w:t>
      </w:r>
      <w:r w:rsidRPr="00A71A9B">
        <w:t>A</w:t>
      </w:r>
      <w:r w:rsidRPr="00A71A9B">
        <w:t>发送</w:t>
      </w:r>
      <w:r w:rsidRPr="00A71A9B">
        <w:t>“</w:t>
      </w:r>
      <w:r w:rsidRPr="00A71A9B">
        <w:t>你吃了饭没有</w:t>
      </w:r>
      <w:r w:rsidRPr="00A71A9B">
        <w:t>”</w:t>
      </w:r>
      <w:r w:rsidRPr="00A71A9B">
        <w:t>？传输层将这句话斩成</w:t>
      </w:r>
      <w:r w:rsidRPr="00A71A9B">
        <w:t>“</w:t>
      </w:r>
      <w:r w:rsidRPr="00A71A9B">
        <w:t>你</w:t>
      </w:r>
      <w:r w:rsidRPr="00A71A9B">
        <w:t>”“</w:t>
      </w:r>
      <w:r w:rsidRPr="00A71A9B">
        <w:t>吃</w:t>
      </w:r>
      <w:r w:rsidRPr="00A71A9B">
        <w:t>”“</w:t>
      </w:r>
      <w:r w:rsidRPr="00A71A9B">
        <w:t>了</w:t>
      </w:r>
      <w:r w:rsidRPr="00A71A9B">
        <w:t>”“</w:t>
      </w:r>
      <w:r w:rsidRPr="00A71A9B">
        <w:t>饭</w:t>
      </w:r>
      <w:r w:rsidRPr="00A71A9B">
        <w:t>”“</w:t>
      </w:r>
      <w:r w:rsidRPr="00A71A9B">
        <w:t>没</w:t>
      </w:r>
      <w:r w:rsidRPr="00A71A9B">
        <w:t>”“</w:t>
      </w:r>
      <w:r w:rsidRPr="00A71A9B">
        <w:t>有</w:t>
      </w:r>
      <w:r w:rsidRPr="00A71A9B">
        <w:t>”6</w:t>
      </w:r>
      <w:r w:rsidRPr="00A71A9B">
        <w:t>个数据段，标记号使用的端口号，然后准备发出去。</w:t>
      </w:r>
    </w:p>
    <w:p w:rsidR="003D37FC" w:rsidRPr="00A71A9B" w:rsidRDefault="003D37FC" w:rsidP="003D37FC">
      <w:pPr>
        <w:pStyle w:val="a7"/>
        <w:ind w:left="1260"/>
      </w:pPr>
      <w:r w:rsidRPr="00A71A9B">
        <w:t>5</w:t>
      </w:r>
      <w:r w:rsidRPr="00A71A9B">
        <w:t>、</w:t>
      </w:r>
      <w:r w:rsidRPr="00A71A9B">
        <w:t xml:space="preserve"> </w:t>
      </w:r>
      <w:r w:rsidRPr="00A71A9B">
        <w:t>接上一层，信息还未发出去，这时候在网络层做路由选路，可以理解为，从</w:t>
      </w:r>
      <w:r w:rsidRPr="00A71A9B">
        <w:t>A</w:t>
      </w:r>
      <w:r w:rsidRPr="00A71A9B">
        <w:t>家出去，可以分别经</w:t>
      </w:r>
      <w:r w:rsidRPr="00A71A9B">
        <w:t>“</w:t>
      </w:r>
      <w:r w:rsidRPr="00A71A9B">
        <w:t>联通</w:t>
      </w:r>
      <w:r w:rsidRPr="00A71A9B">
        <w:t>”“</w:t>
      </w:r>
      <w:r w:rsidRPr="00A71A9B">
        <w:t>电信</w:t>
      </w:r>
      <w:r w:rsidRPr="00A71A9B">
        <w:t>”“</w:t>
      </w:r>
      <w:r w:rsidRPr="00A71A9B">
        <w:t>移动</w:t>
      </w:r>
      <w:r w:rsidRPr="00A71A9B">
        <w:t>”3</w:t>
      </w:r>
      <w:r w:rsidRPr="00A71A9B">
        <w:t>个网络中的一个再到</w:t>
      </w:r>
      <w:r w:rsidRPr="00A71A9B">
        <w:t>B</w:t>
      </w:r>
      <w:r w:rsidRPr="00A71A9B">
        <w:t>家。</w:t>
      </w:r>
    </w:p>
    <w:p w:rsidR="003D37FC" w:rsidRPr="00A71A9B" w:rsidRDefault="003D37FC" w:rsidP="003D37FC">
      <w:pPr>
        <w:pStyle w:val="a7"/>
        <w:ind w:left="1260"/>
      </w:pPr>
      <w:r w:rsidRPr="00A71A9B">
        <w:t>网络层根据路由协议负责选路（根据链路质量、带宽、开销等方法论）。假设最后选了</w:t>
      </w:r>
      <w:r w:rsidRPr="00A71A9B">
        <w:t>2</w:t>
      </w:r>
      <w:r w:rsidRPr="00A71A9B">
        <w:t>条，可能就</w:t>
      </w:r>
      <w:r w:rsidRPr="00A71A9B">
        <w:t>A-&gt;</w:t>
      </w:r>
      <w:r w:rsidRPr="00A71A9B">
        <w:t>联通</w:t>
      </w:r>
      <w:r w:rsidRPr="00A71A9B">
        <w:t>-&gt;B</w:t>
      </w:r>
      <w:r w:rsidRPr="00A71A9B">
        <w:t>发送</w:t>
      </w:r>
      <w:r w:rsidRPr="00A71A9B">
        <w:t>“</w:t>
      </w:r>
      <w:r w:rsidRPr="00A71A9B">
        <w:t>你</w:t>
      </w:r>
      <w:r w:rsidRPr="00A71A9B">
        <w:t>”“</w:t>
      </w:r>
      <w:r w:rsidRPr="00A71A9B">
        <w:t>吃</w:t>
      </w:r>
      <w:r w:rsidRPr="00A71A9B">
        <w:t>”“</w:t>
      </w:r>
      <w:r w:rsidRPr="00A71A9B">
        <w:t>了</w:t>
      </w:r>
      <w:r w:rsidRPr="00A71A9B">
        <w:t>”3</w:t>
      </w:r>
      <w:r w:rsidRPr="00A71A9B">
        <w:t>个数据段，</w:t>
      </w:r>
      <w:r w:rsidRPr="00A71A9B">
        <w:t>A-&gt;</w:t>
      </w:r>
      <w:r w:rsidRPr="00A71A9B">
        <w:t>电信</w:t>
      </w:r>
      <w:r w:rsidRPr="00A71A9B">
        <w:t>-&gt;B</w:t>
      </w:r>
      <w:r w:rsidRPr="00A71A9B">
        <w:t>发送</w:t>
      </w:r>
      <w:r w:rsidRPr="00A71A9B">
        <w:t>“</w:t>
      </w:r>
      <w:r w:rsidRPr="00A71A9B">
        <w:t>饭</w:t>
      </w:r>
      <w:r w:rsidRPr="00A71A9B">
        <w:t>”“</w:t>
      </w:r>
      <w:r w:rsidRPr="00A71A9B">
        <w:t>没</w:t>
      </w:r>
      <w:r w:rsidRPr="00A71A9B">
        <w:t>”“</w:t>
      </w:r>
      <w:r w:rsidRPr="00A71A9B">
        <w:t>有</w:t>
      </w:r>
      <w:r w:rsidRPr="00A71A9B">
        <w:t>”3</w:t>
      </w:r>
      <w:r w:rsidRPr="00A71A9B">
        <w:t>个数据段。</w:t>
      </w:r>
    </w:p>
    <w:p w:rsidR="003D37FC" w:rsidRPr="00A71A9B" w:rsidRDefault="003D37FC" w:rsidP="003D37FC">
      <w:pPr>
        <w:pStyle w:val="a7"/>
        <w:ind w:left="1260"/>
      </w:pPr>
      <w:r w:rsidRPr="00A71A9B">
        <w:t>选路后，这一层要标记</w:t>
      </w:r>
      <w:r w:rsidRPr="00A71A9B">
        <w:t>IP</w:t>
      </w:r>
      <w:r w:rsidRPr="00A71A9B">
        <w:t>包头，包头主要内容是源</w:t>
      </w:r>
      <w:r w:rsidRPr="00A71A9B">
        <w:t>IP</w:t>
      </w:r>
      <w:r w:rsidRPr="00A71A9B">
        <w:t>地址，目的</w:t>
      </w:r>
      <w:r w:rsidRPr="00A71A9B">
        <w:t>IP</w:t>
      </w:r>
      <w:r w:rsidRPr="00A71A9B">
        <w:t>地址，使用什么协议。其中源、目的</w:t>
      </w:r>
      <w:r w:rsidRPr="00A71A9B">
        <w:t>IP</w:t>
      </w:r>
      <w:r w:rsidRPr="00A71A9B">
        <w:t>相当于你寄信的时候的收发的地址与邮政编码，标记出发送者与接收者。而协议相当于这封信到底用什么语言书写。（只有保证</w:t>
      </w:r>
      <w:r w:rsidRPr="00A71A9B">
        <w:t>2</w:t>
      </w:r>
      <w:r w:rsidRPr="00A71A9B">
        <w:t>端使用同种语言，才能确保通信起来，否则你用英文写信给大妈，大妈怎么看得懂呢？）</w:t>
      </w:r>
    </w:p>
    <w:p w:rsidR="003D37FC" w:rsidRPr="00A71A9B" w:rsidRDefault="003D37FC" w:rsidP="003D37FC">
      <w:pPr>
        <w:pStyle w:val="a7"/>
        <w:ind w:left="1260"/>
      </w:pPr>
      <w:r w:rsidRPr="00A71A9B">
        <w:t>6</w:t>
      </w:r>
      <w:r w:rsidRPr="00A71A9B">
        <w:t>、</w:t>
      </w:r>
      <w:r w:rsidRPr="00A71A9B">
        <w:t xml:space="preserve"> </w:t>
      </w:r>
      <w:r w:rsidRPr="00A71A9B">
        <w:t>然后再到数据链路层，数据链路层主要是负责同一个子网内的通信的。例如</w:t>
      </w:r>
      <w:r w:rsidRPr="00A71A9B">
        <w:t>A</w:t>
      </w:r>
      <w:r w:rsidRPr="00A71A9B">
        <w:t>、</w:t>
      </w:r>
      <w:r w:rsidRPr="00A71A9B">
        <w:t>B</w:t>
      </w:r>
      <w:r w:rsidRPr="00A71A9B">
        <w:t>连接在同一台二层交换机，就属于同一个子网，那么数据帧的通信室是不需要通过网络层的（即三层交换机或者路由器），直接在这台二层交换机就过去了。这一层打的是</w:t>
      </w:r>
      <w:r w:rsidRPr="00A71A9B">
        <w:t>MAC</w:t>
      </w:r>
      <w:r w:rsidRPr="00A71A9B">
        <w:t>地址的帧头，对于上述通信过程来说，就是为数据帧打上</w:t>
      </w:r>
      <w:r w:rsidRPr="00A71A9B">
        <w:t>A</w:t>
      </w:r>
      <w:r w:rsidRPr="00A71A9B">
        <w:t>的机器的</w:t>
      </w:r>
      <w:r w:rsidRPr="00A71A9B">
        <w:t>MAC</w:t>
      </w:r>
      <w:r w:rsidRPr="00A71A9B">
        <w:t>与</w:t>
      </w:r>
      <w:r w:rsidRPr="00A71A9B">
        <w:t>A</w:t>
      </w:r>
      <w:r w:rsidRPr="00A71A9B">
        <w:t>的网关的</w:t>
      </w:r>
      <w:r w:rsidRPr="00A71A9B">
        <w:t>MAC</w:t>
      </w:r>
      <w:r w:rsidRPr="00A71A9B">
        <w:t>。这一层的工作就完成了。</w:t>
      </w:r>
    </w:p>
    <w:p w:rsidR="003D37FC" w:rsidRPr="00A71A9B" w:rsidRDefault="003D37FC" w:rsidP="003D37FC">
      <w:pPr>
        <w:pStyle w:val="a7"/>
        <w:ind w:left="1260"/>
      </w:pPr>
      <w:r w:rsidRPr="00A71A9B">
        <w:t>7</w:t>
      </w:r>
      <w:r w:rsidRPr="00A71A9B">
        <w:t>、</w:t>
      </w:r>
      <w:r w:rsidRPr="00A71A9B">
        <w:t xml:space="preserve"> </w:t>
      </w:r>
      <w:r w:rsidRPr="00A71A9B">
        <w:t>最后一层了，经过上述斩件、打完各层标签后的</w:t>
      </w:r>
      <w:r w:rsidRPr="00A71A9B">
        <w:t>6</w:t>
      </w:r>
      <w:r w:rsidRPr="00A71A9B">
        <w:t>个数据帧，物理层将他们翻译文</w:t>
      </w:r>
      <w:r w:rsidRPr="00A71A9B">
        <w:t>6</w:t>
      </w:r>
      <w:r w:rsidRPr="00A71A9B">
        <w:lastRenderedPageBreak/>
        <w:t>段</w:t>
      </w:r>
      <w:r w:rsidRPr="00A71A9B">
        <w:t>0</w:t>
      </w:r>
      <w:r w:rsidRPr="00A71A9B">
        <w:t>、</w:t>
      </w:r>
      <w:r w:rsidRPr="00A71A9B">
        <w:t>1</w:t>
      </w:r>
      <w:r w:rsidRPr="00A71A9B">
        <w:t>表示的比特流，然后通过光纤、铜缆进行传输。</w:t>
      </w:r>
    </w:p>
    <w:p w:rsidR="003D37FC" w:rsidRPr="00A71A9B" w:rsidRDefault="003D37FC" w:rsidP="003D37FC">
      <w:pPr>
        <w:pStyle w:val="a7"/>
        <w:ind w:left="1260"/>
      </w:pPr>
      <w:r w:rsidRPr="00A71A9B">
        <w:t>8</w:t>
      </w:r>
      <w:r w:rsidRPr="00A71A9B">
        <w:t>、</w:t>
      </w:r>
      <w:r w:rsidRPr="00A71A9B">
        <w:t xml:space="preserve"> </w:t>
      </w:r>
      <w:r w:rsidRPr="00A71A9B">
        <w:t>当比特流传输到了远端，接着</w:t>
      </w:r>
      <w:r w:rsidRPr="00A71A9B">
        <w:t>B</w:t>
      </w:r>
      <w:r w:rsidRPr="00A71A9B">
        <w:t>的机器按照上述的</w:t>
      </w:r>
      <w:r w:rsidRPr="00A71A9B">
        <w:t>1~7</w:t>
      </w:r>
      <w:r w:rsidRPr="00A71A9B">
        <w:t>的步骤反方向运行一次即可（即有物理层到应用层）。就是</w:t>
      </w:r>
      <w:proofErr w:type="gramStart"/>
      <w:r w:rsidRPr="00A71A9B">
        <w:t>一</w:t>
      </w:r>
      <w:proofErr w:type="gramEnd"/>
      <w:r w:rsidRPr="00A71A9B">
        <w:t>层层读取标签，传输给标签</w:t>
      </w:r>
      <w:proofErr w:type="gramStart"/>
      <w:r w:rsidRPr="00A71A9B">
        <w:t>标记着</w:t>
      </w:r>
      <w:proofErr w:type="gramEnd"/>
      <w:r w:rsidRPr="00A71A9B">
        <w:t>的相应对象，然后摘除标签，再读取上一层标签，直到最后</w:t>
      </w:r>
      <w:r w:rsidRPr="00A71A9B">
        <w:t>B</w:t>
      </w:r>
      <w:r w:rsidRPr="00A71A9B">
        <w:t>的应用程序能够读到</w:t>
      </w:r>
      <w:r w:rsidRPr="00A71A9B">
        <w:t>A</w:t>
      </w:r>
      <w:r w:rsidRPr="00A71A9B">
        <w:t>往应用程序输入的数据为止。</w:t>
      </w:r>
    </w:p>
    <w:p w:rsidR="00D14CA0" w:rsidRDefault="00D14CA0" w:rsidP="00D14CA0">
      <w:pPr>
        <w:pStyle w:val="a7"/>
        <w:numPr>
          <w:ilvl w:val="0"/>
          <w:numId w:val="6"/>
        </w:numPr>
        <w:ind w:firstLineChars="0"/>
        <w:outlineLvl w:val="2"/>
      </w:pPr>
      <w:r w:rsidRPr="00D14CA0">
        <w:rPr>
          <w:rFonts w:hint="eastAsia"/>
        </w:rPr>
        <w:t>http</w:t>
      </w:r>
      <w:r w:rsidRPr="00D14CA0">
        <w:rPr>
          <w:rFonts w:hint="eastAsia"/>
        </w:rPr>
        <w:t>协议和</w:t>
      </w:r>
      <w:r w:rsidRPr="00D14CA0">
        <w:rPr>
          <w:rFonts w:hint="eastAsia"/>
        </w:rPr>
        <w:t>https</w:t>
      </w:r>
      <w:r w:rsidRPr="00D14CA0">
        <w:rPr>
          <w:rFonts w:hint="eastAsia"/>
        </w:rPr>
        <w:t>协议区别</w:t>
      </w:r>
    </w:p>
    <w:p w:rsidR="00D14CA0" w:rsidRDefault="00D14CA0" w:rsidP="00D14CA0">
      <w:pPr>
        <w:pStyle w:val="a7"/>
        <w:ind w:left="1560" w:firstLineChars="0" w:firstLine="0"/>
      </w:pPr>
      <w:r w:rsidRPr="00D14CA0">
        <w:rPr>
          <w:rFonts w:hint="eastAsia"/>
        </w:rPr>
        <w:t xml:space="preserve">  http</w:t>
      </w:r>
      <w:r w:rsidRPr="00D14CA0">
        <w:rPr>
          <w:rFonts w:hint="eastAsia"/>
        </w:rPr>
        <w:t>协议属于应用层的协议</w:t>
      </w:r>
      <w:r w:rsidRPr="00D14CA0">
        <w:rPr>
          <w:rFonts w:hint="eastAsia"/>
        </w:rPr>
        <w:t>(</w:t>
      </w:r>
      <w:r w:rsidRPr="00D14CA0">
        <w:rPr>
          <w:rFonts w:hint="eastAsia"/>
        </w:rPr>
        <w:t>封装的</w:t>
      </w:r>
      <w:proofErr w:type="spellStart"/>
      <w:r w:rsidRPr="00D14CA0">
        <w:rPr>
          <w:rFonts w:hint="eastAsia"/>
        </w:rPr>
        <w:t>tcp</w:t>
      </w:r>
      <w:proofErr w:type="spellEnd"/>
      <w:r w:rsidRPr="00D14CA0">
        <w:rPr>
          <w:rFonts w:hint="eastAsia"/>
        </w:rPr>
        <w:t>),</w:t>
      </w:r>
      <w:r w:rsidRPr="00D14CA0">
        <w:rPr>
          <w:rFonts w:hint="eastAsia"/>
        </w:rPr>
        <w:t>现在大多的互联网都是通过</w:t>
      </w:r>
      <w:r w:rsidRPr="00D14CA0">
        <w:rPr>
          <w:rFonts w:hint="eastAsia"/>
        </w:rPr>
        <w:t>Http</w:t>
      </w:r>
      <w:r w:rsidRPr="00D14CA0">
        <w:rPr>
          <w:rFonts w:hint="eastAsia"/>
        </w:rPr>
        <w:t>协议进行连接</w:t>
      </w:r>
      <w:r w:rsidRPr="00D14CA0">
        <w:rPr>
          <w:rFonts w:hint="eastAsia"/>
        </w:rPr>
        <w:t>,</w:t>
      </w:r>
      <w:r w:rsidRPr="00D14CA0">
        <w:rPr>
          <w:rFonts w:hint="eastAsia"/>
        </w:rPr>
        <w:t>是免费协议</w:t>
      </w:r>
      <w:r w:rsidRPr="00D14CA0">
        <w:rPr>
          <w:rFonts w:hint="eastAsia"/>
        </w:rPr>
        <w:t>,https</w:t>
      </w:r>
      <w:r w:rsidRPr="00D14CA0">
        <w:rPr>
          <w:rFonts w:hint="eastAsia"/>
        </w:rPr>
        <w:t>协议是安全的</w:t>
      </w:r>
      <w:r w:rsidRPr="00D14CA0">
        <w:rPr>
          <w:rFonts w:hint="eastAsia"/>
        </w:rPr>
        <w:t>http</w:t>
      </w:r>
      <w:r w:rsidRPr="00D14CA0">
        <w:rPr>
          <w:rFonts w:hint="eastAsia"/>
        </w:rPr>
        <w:t>协议</w:t>
      </w:r>
      <w:r w:rsidRPr="00D14CA0">
        <w:rPr>
          <w:rFonts w:hint="eastAsia"/>
        </w:rPr>
        <w:t>,</w:t>
      </w:r>
      <w:r w:rsidRPr="00D14CA0">
        <w:rPr>
          <w:rFonts w:hint="eastAsia"/>
        </w:rPr>
        <w:t>此协议是采用对称加密算法来保证数据传送的</w:t>
      </w:r>
      <w:r w:rsidRPr="00D14CA0">
        <w:rPr>
          <w:rFonts w:hint="eastAsia"/>
        </w:rPr>
        <w:t xml:space="preserve">, </w:t>
      </w:r>
      <w:r w:rsidRPr="00D14CA0">
        <w:rPr>
          <w:rFonts w:hint="eastAsia"/>
        </w:rPr>
        <w:t>安全性</w:t>
      </w:r>
      <w:r w:rsidRPr="00D14CA0">
        <w:rPr>
          <w:rFonts w:hint="eastAsia"/>
        </w:rPr>
        <w:t>,</w:t>
      </w:r>
      <w:r w:rsidRPr="00D14CA0">
        <w:rPr>
          <w:rFonts w:hint="eastAsia"/>
        </w:rPr>
        <w:t>是收费协议</w:t>
      </w:r>
    </w:p>
    <w:p w:rsidR="00F40A4F" w:rsidRDefault="00F40A4F" w:rsidP="00F40A4F">
      <w:pPr>
        <w:pStyle w:val="a7"/>
        <w:numPr>
          <w:ilvl w:val="0"/>
          <w:numId w:val="6"/>
        </w:numPr>
        <w:ind w:firstLineChars="0"/>
        <w:outlineLvl w:val="2"/>
      </w:pPr>
      <w:r>
        <w:rPr>
          <w:rFonts w:hint="eastAsia"/>
        </w:rPr>
        <w:t>Http</w:t>
      </w:r>
      <w:r>
        <w:rPr>
          <w:rFonts w:hint="eastAsia"/>
        </w:rPr>
        <w:t>协议原理</w:t>
      </w:r>
    </w:p>
    <w:p w:rsidR="00F40A4F" w:rsidRDefault="00F40A4F" w:rsidP="00F40A4F">
      <w:pPr>
        <w:pStyle w:val="a7"/>
        <w:ind w:left="1560" w:firstLineChars="0" w:firstLine="0"/>
      </w:pPr>
      <w:r>
        <w:rPr>
          <w:rFonts w:hint="eastAsia"/>
        </w:rPr>
        <w:t>HTTP</w:t>
      </w:r>
      <w:r>
        <w:rPr>
          <w:rFonts w:hint="eastAsia"/>
        </w:rPr>
        <w:t>是一个超文本传输协议，属于</w:t>
      </w:r>
      <w:r>
        <w:rPr>
          <w:rFonts w:hint="eastAsia"/>
        </w:rPr>
        <w:t>OSI</w:t>
      </w:r>
      <w:r>
        <w:rPr>
          <w:rFonts w:hint="eastAsia"/>
        </w:rPr>
        <w:t>七层模型的应用层，由请求和响应构成，</w:t>
      </w:r>
    </w:p>
    <w:p w:rsidR="00F40A4F" w:rsidRDefault="00F40A4F" w:rsidP="00F40A4F">
      <w:pPr>
        <w:pStyle w:val="a7"/>
        <w:ind w:left="1560" w:firstLineChars="0" w:firstLine="0"/>
      </w:pPr>
      <w:r>
        <w:rPr>
          <w:rFonts w:hint="eastAsia"/>
        </w:rPr>
        <w:t>是一个标准的客户端服务器模型。</w:t>
      </w:r>
      <w:r>
        <w:rPr>
          <w:rFonts w:hint="eastAsia"/>
        </w:rPr>
        <w:t>HTTP</w:t>
      </w:r>
      <w:r>
        <w:rPr>
          <w:rFonts w:hint="eastAsia"/>
        </w:rPr>
        <w:t>是无状态的也就是说同一个客户端的这次请求和上次请求是没有对应关系。</w:t>
      </w:r>
    </w:p>
    <w:p w:rsidR="00F40A4F" w:rsidRDefault="00F40A4F" w:rsidP="00F40A4F">
      <w:pPr>
        <w:pStyle w:val="a7"/>
        <w:ind w:left="1560" w:firstLineChars="0" w:firstLine="0"/>
      </w:pPr>
      <w:r>
        <w:rPr>
          <w:rFonts w:hint="eastAsia"/>
        </w:rPr>
        <w:t>http</w:t>
      </w:r>
      <w:r>
        <w:rPr>
          <w:rFonts w:hint="eastAsia"/>
        </w:rPr>
        <w:t>的工作流程：</w:t>
      </w:r>
    </w:p>
    <w:p w:rsidR="00F40A4F" w:rsidRDefault="00F40A4F" w:rsidP="00F40A4F">
      <w:pPr>
        <w:pStyle w:val="a7"/>
        <w:ind w:left="1560" w:firstLineChars="0" w:firstLine="0"/>
      </w:pPr>
      <w:r>
        <w:rPr>
          <w:rFonts w:hint="eastAsia"/>
        </w:rPr>
        <w:t>当发送一个</w:t>
      </w:r>
      <w:r>
        <w:rPr>
          <w:rFonts w:hint="eastAsia"/>
        </w:rPr>
        <w:t>http</w:t>
      </w:r>
      <w:r>
        <w:rPr>
          <w:rFonts w:hint="eastAsia"/>
        </w:rPr>
        <w:t>请求时，首先客户机和服务器会建立连接，</w:t>
      </w:r>
    </w:p>
    <w:p w:rsidR="00F40A4F" w:rsidRDefault="00F40A4F" w:rsidP="00F40A4F">
      <w:pPr>
        <w:pStyle w:val="a7"/>
        <w:ind w:left="1560" w:firstLineChars="0" w:firstLine="0"/>
      </w:pPr>
      <w:r>
        <w:rPr>
          <w:rFonts w:hint="eastAsia"/>
        </w:rPr>
        <w:t>之后发送请求到服务器，请求中包含了要访问的</w:t>
      </w:r>
      <w:proofErr w:type="spellStart"/>
      <w:r>
        <w:rPr>
          <w:rFonts w:hint="eastAsia"/>
        </w:rPr>
        <w:t>url</w:t>
      </w:r>
      <w:proofErr w:type="spellEnd"/>
      <w:r>
        <w:rPr>
          <w:rFonts w:hint="eastAsia"/>
        </w:rPr>
        <w:t>地址，请求的方式（</w:t>
      </w:r>
      <w:r>
        <w:rPr>
          <w:rFonts w:hint="eastAsia"/>
        </w:rPr>
        <w:t>get/post</w:t>
      </w:r>
      <w:r>
        <w:rPr>
          <w:rFonts w:hint="eastAsia"/>
        </w:rPr>
        <w:t>），</w:t>
      </w:r>
    </w:p>
    <w:p w:rsidR="00F40A4F" w:rsidRDefault="00F40A4F" w:rsidP="00F40A4F">
      <w:pPr>
        <w:pStyle w:val="a7"/>
        <w:ind w:left="1560" w:firstLineChars="0" w:firstLine="0"/>
      </w:pPr>
      <w:r>
        <w:rPr>
          <w:rFonts w:hint="eastAsia"/>
        </w:rPr>
        <w:t>以及要传递的参数和头信息，服务器接到请求后会进行响应，</w:t>
      </w:r>
    </w:p>
    <w:p w:rsidR="009871A4" w:rsidRDefault="00F40A4F" w:rsidP="00F40A4F">
      <w:pPr>
        <w:pStyle w:val="a7"/>
        <w:ind w:left="1560" w:firstLineChars="0" w:firstLine="0"/>
      </w:pPr>
      <w:r>
        <w:rPr>
          <w:rFonts w:hint="eastAsia"/>
        </w:rPr>
        <w:t>包括状态行，状态码，响应头，以及要响应的主体内容。</w:t>
      </w:r>
    </w:p>
    <w:p w:rsidR="00F40A4F" w:rsidRDefault="00F40A4F" w:rsidP="00F40A4F">
      <w:pPr>
        <w:pStyle w:val="a7"/>
        <w:ind w:left="1560" w:firstLineChars="0" w:firstLine="0"/>
      </w:pPr>
      <w:r>
        <w:rPr>
          <w:rFonts w:hint="eastAsia"/>
        </w:rPr>
        <w:t>客户端接收到请求后将其展示到浏览器上然后断开和服务器端的连接。</w:t>
      </w:r>
    </w:p>
    <w:p w:rsidR="00F40A4F" w:rsidRPr="00F40A4F" w:rsidRDefault="00F40A4F" w:rsidP="00D14CA0">
      <w:pPr>
        <w:pStyle w:val="a7"/>
        <w:ind w:left="1560" w:firstLineChars="0" w:firstLine="0"/>
      </w:pPr>
      <w:r>
        <w:rPr>
          <w:rFonts w:hint="eastAsia"/>
        </w:rPr>
        <w:t>简单说就是：建立连接</w:t>
      </w:r>
      <w:r>
        <w:rPr>
          <w:rFonts w:hint="eastAsia"/>
        </w:rPr>
        <w:t>--</w:t>
      </w:r>
      <w:proofErr w:type="gramStart"/>
      <w:r>
        <w:rPr>
          <w:rFonts w:hint="eastAsia"/>
        </w:rPr>
        <w:t>》</w:t>
      </w:r>
      <w:proofErr w:type="gramEnd"/>
      <w:r>
        <w:rPr>
          <w:rFonts w:hint="eastAsia"/>
        </w:rPr>
        <w:t>发送请求</w:t>
      </w:r>
      <w:r>
        <w:rPr>
          <w:rFonts w:hint="eastAsia"/>
        </w:rPr>
        <w:t>--</w:t>
      </w:r>
      <w:proofErr w:type="gramStart"/>
      <w:r>
        <w:rPr>
          <w:rFonts w:hint="eastAsia"/>
        </w:rPr>
        <w:t>》</w:t>
      </w:r>
      <w:proofErr w:type="gramEnd"/>
      <w:r>
        <w:rPr>
          <w:rFonts w:hint="eastAsia"/>
        </w:rPr>
        <w:t>响应</w:t>
      </w:r>
      <w:r>
        <w:rPr>
          <w:rFonts w:hint="eastAsia"/>
        </w:rPr>
        <w:t>--</w:t>
      </w:r>
      <w:proofErr w:type="gramStart"/>
      <w:r>
        <w:rPr>
          <w:rFonts w:hint="eastAsia"/>
        </w:rPr>
        <w:t>》</w:t>
      </w:r>
      <w:proofErr w:type="gramEnd"/>
      <w:r>
        <w:rPr>
          <w:rFonts w:hint="eastAsia"/>
        </w:rPr>
        <w:t>断开连接</w:t>
      </w:r>
    </w:p>
    <w:p w:rsidR="001B2BED" w:rsidRDefault="004923D8" w:rsidP="001B2BED">
      <w:pPr>
        <w:pStyle w:val="a7"/>
        <w:numPr>
          <w:ilvl w:val="0"/>
          <w:numId w:val="6"/>
        </w:numPr>
        <w:ind w:firstLineChars="0"/>
        <w:outlineLvl w:val="2"/>
      </w:pPr>
      <w:r>
        <w:rPr>
          <w:rFonts w:hint="eastAsia"/>
        </w:rPr>
        <w:t>TCP</w:t>
      </w:r>
      <w:r w:rsidR="001B2BED" w:rsidRPr="001B2BED">
        <w:rPr>
          <w:rFonts w:hint="eastAsia"/>
        </w:rPr>
        <w:t>和</w:t>
      </w:r>
      <w:r>
        <w:rPr>
          <w:rFonts w:hint="eastAsia"/>
        </w:rPr>
        <w:t>UDP</w:t>
      </w:r>
      <w:r w:rsidR="001B2BED" w:rsidRPr="001B2BED">
        <w:rPr>
          <w:rFonts w:hint="eastAsia"/>
        </w:rPr>
        <w:t>有什么区别</w:t>
      </w:r>
      <w:r w:rsidR="001B2BED" w:rsidRPr="001B2BED">
        <w:rPr>
          <w:rFonts w:hint="eastAsia"/>
        </w:rPr>
        <w:t>?</w:t>
      </w:r>
    </w:p>
    <w:p w:rsidR="008F2CBC" w:rsidRDefault="008F2CBC" w:rsidP="008F2CBC">
      <w:pPr>
        <w:pStyle w:val="a7"/>
        <w:ind w:left="1560" w:firstLineChars="0" w:firstLine="0"/>
      </w:pPr>
      <w:r>
        <w:rPr>
          <w:rFonts w:hint="eastAsia"/>
        </w:rPr>
        <w:t xml:space="preserve">  TCP</w:t>
      </w:r>
      <w:r>
        <w:rPr>
          <w:rFonts w:hint="eastAsia"/>
        </w:rPr>
        <w:t>和</w:t>
      </w:r>
      <w:r>
        <w:rPr>
          <w:rFonts w:hint="eastAsia"/>
        </w:rPr>
        <w:t>UDP</w:t>
      </w:r>
      <w:r>
        <w:rPr>
          <w:rFonts w:hint="eastAsia"/>
        </w:rPr>
        <w:t>是</w:t>
      </w:r>
      <w:r>
        <w:rPr>
          <w:rFonts w:hint="eastAsia"/>
        </w:rPr>
        <w:t>TCP/IP</w:t>
      </w:r>
      <w:r>
        <w:rPr>
          <w:rFonts w:hint="eastAsia"/>
        </w:rPr>
        <w:t>协议</w:t>
      </w:r>
      <w:proofErr w:type="gramStart"/>
      <w:r>
        <w:rPr>
          <w:rFonts w:hint="eastAsia"/>
        </w:rPr>
        <w:t>栈</w:t>
      </w:r>
      <w:proofErr w:type="gramEnd"/>
      <w:r>
        <w:rPr>
          <w:rFonts w:hint="eastAsia"/>
        </w:rPr>
        <w:t>中传输层的两个协议，它们使用</w:t>
      </w:r>
      <w:r>
        <w:rPr>
          <w:rFonts w:hint="eastAsia"/>
        </w:rPr>
        <w:t>IP</w:t>
      </w:r>
      <w:r>
        <w:rPr>
          <w:rFonts w:hint="eastAsia"/>
        </w:rPr>
        <w:t>路由功能把数据包发送到目的地，从而为应用程序及应用层协议（包括：</w:t>
      </w:r>
      <w:r>
        <w:rPr>
          <w:rFonts w:hint="eastAsia"/>
        </w:rPr>
        <w:t>HTTP</w:t>
      </w:r>
      <w:r>
        <w:rPr>
          <w:rFonts w:hint="eastAsia"/>
        </w:rPr>
        <w:t>、</w:t>
      </w:r>
      <w:r>
        <w:rPr>
          <w:rFonts w:hint="eastAsia"/>
        </w:rPr>
        <w:t>SMTP</w:t>
      </w:r>
      <w:r>
        <w:rPr>
          <w:rFonts w:hint="eastAsia"/>
        </w:rPr>
        <w:t>、</w:t>
      </w:r>
      <w:r>
        <w:rPr>
          <w:rFonts w:hint="eastAsia"/>
        </w:rPr>
        <w:t>SNMP</w:t>
      </w:r>
      <w:r>
        <w:rPr>
          <w:rFonts w:hint="eastAsia"/>
        </w:rPr>
        <w:t>、</w:t>
      </w:r>
      <w:r>
        <w:rPr>
          <w:rFonts w:hint="eastAsia"/>
        </w:rPr>
        <w:t>FTP</w:t>
      </w:r>
      <w:r>
        <w:rPr>
          <w:rFonts w:hint="eastAsia"/>
        </w:rPr>
        <w:t>和</w:t>
      </w:r>
      <w:r>
        <w:rPr>
          <w:rFonts w:hint="eastAsia"/>
        </w:rPr>
        <w:t>Telnet</w:t>
      </w:r>
      <w:r>
        <w:rPr>
          <w:rFonts w:hint="eastAsia"/>
        </w:rPr>
        <w:t>）提供网络服务。</w:t>
      </w:r>
    </w:p>
    <w:p w:rsidR="008F2CBC" w:rsidRDefault="008F2CBC" w:rsidP="008F2CBC">
      <w:pPr>
        <w:pStyle w:val="a7"/>
        <w:ind w:left="1560" w:firstLineChars="0" w:firstLine="0"/>
      </w:pPr>
      <w:r>
        <w:rPr>
          <w:rFonts w:hint="eastAsia"/>
        </w:rPr>
        <w:t>TCP</w:t>
      </w:r>
      <w:r>
        <w:rPr>
          <w:rFonts w:hint="eastAsia"/>
        </w:rPr>
        <w:t>的</w:t>
      </w:r>
      <w:r>
        <w:rPr>
          <w:rFonts w:hint="eastAsia"/>
        </w:rPr>
        <w:t>server</w:t>
      </w:r>
      <w:r>
        <w:rPr>
          <w:rFonts w:hint="eastAsia"/>
        </w:rPr>
        <w:t>和</w:t>
      </w:r>
      <w:r>
        <w:rPr>
          <w:rFonts w:hint="eastAsia"/>
        </w:rPr>
        <w:t>client</w:t>
      </w:r>
      <w:r>
        <w:rPr>
          <w:rFonts w:hint="eastAsia"/>
        </w:rPr>
        <w:t>之间通信就好比两个人打电话，需要互相知道对方的电话号码，然后开始对话。在两者的连接过程中间需要指定端口和地址。</w:t>
      </w:r>
    </w:p>
    <w:p w:rsidR="008F2CBC" w:rsidRDefault="008F2CBC" w:rsidP="008F2CBC">
      <w:pPr>
        <w:pStyle w:val="a7"/>
        <w:ind w:left="1560" w:firstLineChars="0" w:firstLine="0"/>
      </w:pPr>
      <w:r>
        <w:rPr>
          <w:rFonts w:hint="eastAsia"/>
        </w:rPr>
        <w:t>UDP</w:t>
      </w:r>
      <w:r>
        <w:rPr>
          <w:rFonts w:hint="eastAsia"/>
        </w:rPr>
        <w:t>的</w:t>
      </w:r>
      <w:r>
        <w:rPr>
          <w:rFonts w:hint="eastAsia"/>
        </w:rPr>
        <w:t>server</w:t>
      </w:r>
      <w:r>
        <w:rPr>
          <w:rFonts w:hint="eastAsia"/>
        </w:rPr>
        <w:t>和</w:t>
      </w:r>
      <w:r>
        <w:rPr>
          <w:rFonts w:hint="eastAsia"/>
        </w:rPr>
        <w:t>client</w:t>
      </w:r>
      <w:r>
        <w:rPr>
          <w:rFonts w:hint="eastAsia"/>
        </w:rPr>
        <w:t>之间的通信就像两个人互相发信。我只需要知道对方的地址，然后就发信过去。对方是否收到我不知道，也不需要专门对口令似的来建立连接。具体区别如下：</w:t>
      </w:r>
    </w:p>
    <w:p w:rsidR="008F2CBC" w:rsidRDefault="008F2CBC" w:rsidP="008F2CBC">
      <w:pPr>
        <w:pStyle w:val="a7"/>
        <w:ind w:left="1560" w:firstLineChars="0" w:firstLine="0"/>
      </w:pPr>
      <w:r>
        <w:rPr>
          <w:rFonts w:hint="eastAsia"/>
        </w:rPr>
        <w:t>1</w:t>
      </w:r>
      <w:r>
        <w:rPr>
          <w:rFonts w:hint="eastAsia"/>
        </w:rPr>
        <w:t>）</w:t>
      </w:r>
      <w:r>
        <w:rPr>
          <w:rFonts w:hint="eastAsia"/>
        </w:rPr>
        <w:t>TCP</w:t>
      </w:r>
      <w:r>
        <w:rPr>
          <w:rFonts w:hint="eastAsia"/>
        </w:rPr>
        <w:t>是面向连接的传输。</w:t>
      </w:r>
      <w:r>
        <w:rPr>
          <w:rFonts w:hint="eastAsia"/>
        </w:rPr>
        <w:t>UDP</w:t>
      </w:r>
      <w:r>
        <w:rPr>
          <w:rFonts w:hint="eastAsia"/>
        </w:rPr>
        <w:t>是无连接的传输</w:t>
      </w:r>
    </w:p>
    <w:p w:rsidR="008F2CBC" w:rsidRPr="008F2CBC" w:rsidRDefault="008F2CBC" w:rsidP="008F2CBC">
      <w:pPr>
        <w:pStyle w:val="a7"/>
        <w:ind w:left="1560" w:firstLineChars="0" w:firstLine="0"/>
      </w:pPr>
      <w:r>
        <w:rPr>
          <w:rFonts w:hint="eastAsia"/>
        </w:rPr>
        <w:t>2</w:t>
      </w:r>
      <w:r>
        <w:rPr>
          <w:rFonts w:hint="eastAsia"/>
        </w:rPr>
        <w:t>）</w:t>
      </w:r>
      <w:r>
        <w:rPr>
          <w:rFonts w:hint="eastAsia"/>
        </w:rPr>
        <w:t>TCP</w:t>
      </w:r>
      <w:r>
        <w:rPr>
          <w:rFonts w:hint="eastAsia"/>
        </w:rPr>
        <w:t>有流量控制、拥塞控制，检验</w:t>
      </w:r>
      <w:proofErr w:type="gramStart"/>
      <w:r>
        <w:rPr>
          <w:rFonts w:hint="eastAsia"/>
        </w:rPr>
        <w:t>数据数据</w:t>
      </w:r>
      <w:proofErr w:type="gramEnd"/>
      <w:r>
        <w:rPr>
          <w:rFonts w:hint="eastAsia"/>
        </w:rPr>
        <w:t>按序到达，而</w:t>
      </w:r>
      <w:r>
        <w:rPr>
          <w:rFonts w:hint="eastAsia"/>
        </w:rPr>
        <w:t>UDP</w:t>
      </w:r>
      <w:r>
        <w:rPr>
          <w:rFonts w:hint="eastAsia"/>
        </w:rPr>
        <w:t>则相反。</w:t>
      </w:r>
    </w:p>
    <w:p w:rsidR="008F2CBC" w:rsidRPr="008F2CBC" w:rsidRDefault="008F2CBC" w:rsidP="008F2CBC">
      <w:pPr>
        <w:pStyle w:val="a7"/>
        <w:ind w:left="1560" w:firstLineChars="0" w:firstLine="0"/>
      </w:pPr>
      <w:r>
        <w:rPr>
          <w:rFonts w:hint="eastAsia"/>
        </w:rPr>
        <w:t>3</w:t>
      </w:r>
      <w:r>
        <w:rPr>
          <w:rFonts w:hint="eastAsia"/>
        </w:rPr>
        <w:t>）</w:t>
      </w:r>
      <w:r>
        <w:rPr>
          <w:rFonts w:hint="eastAsia"/>
        </w:rPr>
        <w:t>TCP</w:t>
      </w:r>
      <w:r>
        <w:rPr>
          <w:rFonts w:hint="eastAsia"/>
        </w:rPr>
        <w:t>的路由选择只发生在建立连接的时候，而</w:t>
      </w:r>
      <w:r>
        <w:rPr>
          <w:rFonts w:hint="eastAsia"/>
        </w:rPr>
        <w:t>UDP</w:t>
      </w:r>
      <w:r>
        <w:rPr>
          <w:rFonts w:hint="eastAsia"/>
        </w:rPr>
        <w:t>的每个报文都要进行路由选择</w:t>
      </w:r>
    </w:p>
    <w:p w:rsidR="008F2CBC" w:rsidRPr="008F2CBC" w:rsidRDefault="008F2CBC" w:rsidP="008F2CBC">
      <w:pPr>
        <w:pStyle w:val="a7"/>
        <w:ind w:left="1560" w:firstLineChars="0" w:firstLine="0"/>
      </w:pPr>
      <w:r>
        <w:rPr>
          <w:rFonts w:hint="eastAsia"/>
        </w:rPr>
        <w:t>4</w:t>
      </w:r>
      <w:r>
        <w:rPr>
          <w:rFonts w:hint="eastAsia"/>
        </w:rPr>
        <w:t>）</w:t>
      </w:r>
      <w:r>
        <w:rPr>
          <w:rFonts w:hint="eastAsia"/>
        </w:rPr>
        <w:t>TCP</w:t>
      </w:r>
      <w:r>
        <w:rPr>
          <w:rFonts w:hint="eastAsia"/>
        </w:rPr>
        <w:t>是可靠性传输，他的可靠性是由超时重发机制实现的，而</w:t>
      </w:r>
      <w:r>
        <w:rPr>
          <w:rFonts w:hint="eastAsia"/>
        </w:rPr>
        <w:t>UDP</w:t>
      </w:r>
      <w:r>
        <w:rPr>
          <w:rFonts w:hint="eastAsia"/>
        </w:rPr>
        <w:t>则是不可靠传输</w:t>
      </w:r>
    </w:p>
    <w:p w:rsidR="008F2CBC" w:rsidRPr="008F2CBC" w:rsidRDefault="008F2CBC" w:rsidP="008F2CBC">
      <w:pPr>
        <w:pStyle w:val="a7"/>
        <w:ind w:left="1560" w:firstLineChars="0" w:firstLine="0"/>
      </w:pPr>
      <w:r>
        <w:rPr>
          <w:rFonts w:hint="eastAsia"/>
        </w:rPr>
        <w:t>5</w:t>
      </w:r>
      <w:r>
        <w:rPr>
          <w:rFonts w:hint="eastAsia"/>
        </w:rPr>
        <w:t>）</w:t>
      </w:r>
      <w:r>
        <w:rPr>
          <w:rFonts w:hint="eastAsia"/>
        </w:rPr>
        <w:t>UDP</w:t>
      </w:r>
      <w:r>
        <w:rPr>
          <w:rFonts w:hint="eastAsia"/>
        </w:rPr>
        <w:t>因为少了很多控制信息，所以传输速度比</w:t>
      </w:r>
      <w:r>
        <w:rPr>
          <w:rFonts w:hint="eastAsia"/>
        </w:rPr>
        <w:t>TCP</w:t>
      </w:r>
      <w:r>
        <w:rPr>
          <w:rFonts w:hint="eastAsia"/>
        </w:rPr>
        <w:t>速度快</w:t>
      </w:r>
    </w:p>
    <w:p w:rsidR="001B2BED" w:rsidRDefault="008F2CBC" w:rsidP="008F2CBC">
      <w:pPr>
        <w:pStyle w:val="a7"/>
        <w:ind w:left="1560" w:firstLineChars="0" w:firstLine="0"/>
      </w:pPr>
      <w:r>
        <w:rPr>
          <w:rFonts w:hint="eastAsia"/>
        </w:rPr>
        <w:t>6</w:t>
      </w:r>
      <w:r>
        <w:rPr>
          <w:rFonts w:hint="eastAsia"/>
        </w:rPr>
        <w:t>）</w:t>
      </w:r>
      <w:r>
        <w:rPr>
          <w:rFonts w:hint="eastAsia"/>
        </w:rPr>
        <w:t>TCP</w:t>
      </w:r>
      <w:r>
        <w:rPr>
          <w:rFonts w:hint="eastAsia"/>
        </w:rPr>
        <w:t>适合用于传输大量数据，</w:t>
      </w:r>
      <w:r>
        <w:rPr>
          <w:rFonts w:hint="eastAsia"/>
        </w:rPr>
        <w:t>UDP</w:t>
      </w:r>
      <w:r>
        <w:rPr>
          <w:rFonts w:hint="eastAsia"/>
        </w:rPr>
        <w:t>适合用于传输小量数据</w:t>
      </w:r>
    </w:p>
    <w:p w:rsidR="00C22DE8" w:rsidRPr="00C22DE8" w:rsidRDefault="00446C02" w:rsidP="00254DCB">
      <w:pPr>
        <w:pStyle w:val="a7"/>
        <w:numPr>
          <w:ilvl w:val="0"/>
          <w:numId w:val="6"/>
        </w:numPr>
        <w:ind w:firstLineChars="0"/>
        <w:outlineLvl w:val="2"/>
      </w:pPr>
      <w:hyperlink r:id="rId56" w:history="1">
        <w:r w:rsidR="00C22DE8" w:rsidRPr="00C22DE8">
          <w:rPr>
            <w:b/>
            <w:color w:val="FF0000"/>
          </w:rPr>
          <w:t>TCP</w:t>
        </w:r>
        <w:r w:rsidR="00C22DE8" w:rsidRPr="00C22DE8">
          <w:rPr>
            <w:b/>
            <w:color w:val="FF0000"/>
          </w:rPr>
          <w:t>的三次握手过程</w:t>
        </w:r>
      </w:hyperlink>
      <w:r w:rsidR="00C22DE8" w:rsidRPr="00C22DE8">
        <w:rPr>
          <w:rFonts w:hint="eastAsia"/>
          <w:b/>
          <w:color w:val="FF0000"/>
        </w:rPr>
        <w:t>和四次挥手</w:t>
      </w:r>
    </w:p>
    <w:p w:rsidR="000E1025" w:rsidRPr="00E43850" w:rsidRDefault="000E1025" w:rsidP="006F2709">
      <w:pPr>
        <w:pStyle w:val="a7"/>
        <w:ind w:left="1560" w:firstLineChars="0" w:firstLine="0"/>
      </w:pPr>
      <w:r w:rsidRPr="00E43850">
        <w:rPr>
          <w:rFonts w:hint="eastAsia"/>
        </w:rPr>
        <w:t>TCP</w:t>
      </w:r>
      <w:r w:rsidRPr="00E43850">
        <w:rPr>
          <w:rFonts w:hint="eastAsia"/>
        </w:rPr>
        <w:t>报文格式</w:t>
      </w:r>
    </w:p>
    <w:p w:rsidR="00062985" w:rsidRDefault="000E1025" w:rsidP="006F2709">
      <w:pPr>
        <w:pStyle w:val="a7"/>
        <w:ind w:left="1560" w:firstLineChars="0" w:firstLine="0"/>
      </w:pPr>
      <w:r w:rsidRPr="00E43850">
        <w:rPr>
          <w:noProof/>
        </w:rPr>
        <w:drawing>
          <wp:inline distT="0" distB="0" distL="0" distR="0" wp14:anchorId="5AE23B7D" wp14:editId="3411041A">
            <wp:extent cx="3648075" cy="1600200"/>
            <wp:effectExtent l="0" t="0" r="9525" b="0"/>
            <wp:docPr id="6" name="图片 6" descr="http://blog.chinaunix.net/attachment/201304/7/22312037_1365321234nn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chinaunix.net/attachment/201304/7/22312037_1365321234nnN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1600200"/>
                    </a:xfrm>
                    <a:prstGeom prst="rect">
                      <a:avLst/>
                    </a:prstGeom>
                    <a:noFill/>
                    <a:ln>
                      <a:noFill/>
                    </a:ln>
                  </pic:spPr>
                </pic:pic>
              </a:graphicData>
            </a:graphic>
          </wp:inline>
        </w:drawing>
      </w:r>
      <w:r w:rsidRPr="00E43850">
        <w:rPr>
          <w:rFonts w:hint="eastAsia"/>
        </w:rPr>
        <w:br/>
      </w:r>
      <w:r w:rsidRPr="00E43850">
        <w:rPr>
          <w:rFonts w:hint="eastAsia"/>
        </w:rPr>
        <w:lastRenderedPageBreak/>
        <w:t>上图中有几个字段需要重点介绍下：</w:t>
      </w:r>
      <w:r w:rsidRPr="00E43850">
        <w:rPr>
          <w:rFonts w:hint="eastAsia"/>
        </w:rPr>
        <w:br/>
        <w:t xml:space="preserve">        </w:t>
      </w:r>
      <w:r w:rsidRPr="00E43850">
        <w:rPr>
          <w:rFonts w:hint="eastAsia"/>
        </w:rPr>
        <w:t>（</w:t>
      </w:r>
      <w:r w:rsidRPr="00E43850">
        <w:rPr>
          <w:rFonts w:hint="eastAsia"/>
        </w:rPr>
        <w:t>1</w:t>
      </w:r>
      <w:r w:rsidRPr="00E43850">
        <w:rPr>
          <w:rFonts w:hint="eastAsia"/>
        </w:rPr>
        <w:t>）序号：</w:t>
      </w:r>
      <w:r w:rsidRPr="00E43850">
        <w:rPr>
          <w:rFonts w:hint="eastAsia"/>
        </w:rPr>
        <w:t>Seq</w:t>
      </w:r>
      <w:r w:rsidRPr="00E43850">
        <w:rPr>
          <w:rFonts w:hint="eastAsia"/>
        </w:rPr>
        <w:t>序号，占</w:t>
      </w:r>
      <w:r w:rsidRPr="00E43850">
        <w:rPr>
          <w:rFonts w:hint="eastAsia"/>
        </w:rPr>
        <w:t>32</w:t>
      </w:r>
      <w:r w:rsidRPr="00E43850">
        <w:rPr>
          <w:rFonts w:hint="eastAsia"/>
        </w:rPr>
        <w:t>位，用来标识从</w:t>
      </w:r>
      <w:r w:rsidRPr="00E43850">
        <w:rPr>
          <w:rFonts w:hint="eastAsia"/>
        </w:rPr>
        <w:t>TCP</w:t>
      </w:r>
      <w:proofErr w:type="gramStart"/>
      <w:r w:rsidRPr="00E43850">
        <w:rPr>
          <w:rFonts w:hint="eastAsia"/>
        </w:rPr>
        <w:t>源端向</w:t>
      </w:r>
      <w:proofErr w:type="gramEnd"/>
      <w:r w:rsidRPr="00E43850">
        <w:rPr>
          <w:rFonts w:hint="eastAsia"/>
        </w:rPr>
        <w:t>目的端发送的字节流，发起方发送数据时对此进行标记。</w:t>
      </w:r>
      <w:r w:rsidRPr="00E43850">
        <w:rPr>
          <w:rFonts w:hint="eastAsia"/>
        </w:rPr>
        <w:br/>
        <w:t xml:space="preserve">        </w:t>
      </w:r>
      <w:r w:rsidRPr="00E43850">
        <w:rPr>
          <w:rFonts w:hint="eastAsia"/>
        </w:rPr>
        <w:t>（</w:t>
      </w:r>
      <w:r w:rsidRPr="00E43850">
        <w:rPr>
          <w:rFonts w:hint="eastAsia"/>
        </w:rPr>
        <w:t>2</w:t>
      </w:r>
      <w:r w:rsidRPr="00E43850">
        <w:rPr>
          <w:rFonts w:hint="eastAsia"/>
        </w:rPr>
        <w:t>）确认序号：</w:t>
      </w:r>
      <w:r w:rsidRPr="00E43850">
        <w:rPr>
          <w:rFonts w:hint="eastAsia"/>
        </w:rPr>
        <w:t>Ack</w:t>
      </w:r>
      <w:r w:rsidRPr="00E43850">
        <w:rPr>
          <w:rFonts w:hint="eastAsia"/>
        </w:rPr>
        <w:t>序号，占</w:t>
      </w:r>
      <w:r w:rsidRPr="00E43850">
        <w:rPr>
          <w:rFonts w:hint="eastAsia"/>
        </w:rPr>
        <w:t>32</w:t>
      </w:r>
      <w:r w:rsidRPr="00E43850">
        <w:rPr>
          <w:rFonts w:hint="eastAsia"/>
        </w:rPr>
        <w:t>位，只有</w:t>
      </w:r>
      <w:r w:rsidRPr="00E43850">
        <w:rPr>
          <w:rFonts w:hint="eastAsia"/>
        </w:rPr>
        <w:t>ACK</w:t>
      </w:r>
      <w:r w:rsidRPr="00E43850">
        <w:rPr>
          <w:rFonts w:hint="eastAsia"/>
        </w:rPr>
        <w:t>标志位为</w:t>
      </w:r>
      <w:r w:rsidRPr="00E43850">
        <w:rPr>
          <w:rFonts w:hint="eastAsia"/>
        </w:rPr>
        <w:t>1</w:t>
      </w:r>
      <w:r w:rsidRPr="00E43850">
        <w:rPr>
          <w:rFonts w:hint="eastAsia"/>
        </w:rPr>
        <w:t>时，确认序号字段才有效，</w:t>
      </w:r>
      <w:r w:rsidRPr="00E43850">
        <w:rPr>
          <w:rFonts w:hint="eastAsia"/>
        </w:rPr>
        <w:t>Ack=Seq+1</w:t>
      </w:r>
      <w:r w:rsidRPr="00E43850">
        <w:rPr>
          <w:rFonts w:hint="eastAsia"/>
        </w:rPr>
        <w:t>。</w:t>
      </w:r>
      <w:r w:rsidRPr="00E43850">
        <w:rPr>
          <w:rFonts w:hint="eastAsia"/>
        </w:rPr>
        <w:br/>
        <w:t xml:space="preserve">        </w:t>
      </w:r>
      <w:r w:rsidRPr="00E43850">
        <w:rPr>
          <w:rFonts w:hint="eastAsia"/>
        </w:rPr>
        <w:t>（</w:t>
      </w:r>
      <w:r w:rsidRPr="00E43850">
        <w:rPr>
          <w:rFonts w:hint="eastAsia"/>
        </w:rPr>
        <w:t>3</w:t>
      </w:r>
      <w:r w:rsidRPr="00E43850">
        <w:rPr>
          <w:rFonts w:hint="eastAsia"/>
        </w:rPr>
        <w:t>）标志位：共</w:t>
      </w:r>
      <w:r w:rsidRPr="00E43850">
        <w:rPr>
          <w:rFonts w:hint="eastAsia"/>
        </w:rPr>
        <w:t>6</w:t>
      </w:r>
      <w:r w:rsidRPr="00E43850">
        <w:rPr>
          <w:rFonts w:hint="eastAsia"/>
        </w:rPr>
        <w:t>个，即</w:t>
      </w:r>
      <w:r w:rsidRPr="00E43850">
        <w:rPr>
          <w:rFonts w:hint="eastAsia"/>
        </w:rPr>
        <w:t>URG</w:t>
      </w:r>
      <w:r w:rsidRPr="00E43850">
        <w:rPr>
          <w:rFonts w:hint="eastAsia"/>
        </w:rPr>
        <w:t>、</w:t>
      </w:r>
      <w:r w:rsidRPr="00E43850">
        <w:rPr>
          <w:rFonts w:hint="eastAsia"/>
        </w:rPr>
        <w:t>ACK</w:t>
      </w:r>
      <w:r w:rsidRPr="00E43850">
        <w:rPr>
          <w:rFonts w:hint="eastAsia"/>
        </w:rPr>
        <w:t>、</w:t>
      </w:r>
      <w:r w:rsidRPr="00E43850">
        <w:rPr>
          <w:rFonts w:hint="eastAsia"/>
        </w:rPr>
        <w:t>PSH</w:t>
      </w:r>
      <w:r w:rsidRPr="00E43850">
        <w:rPr>
          <w:rFonts w:hint="eastAsia"/>
        </w:rPr>
        <w:t>、</w:t>
      </w:r>
      <w:r w:rsidRPr="00E43850">
        <w:rPr>
          <w:rFonts w:hint="eastAsia"/>
        </w:rPr>
        <w:t>RST</w:t>
      </w:r>
      <w:r w:rsidRPr="00E43850">
        <w:rPr>
          <w:rFonts w:hint="eastAsia"/>
        </w:rPr>
        <w:t>、</w:t>
      </w:r>
      <w:r w:rsidRPr="00E43850">
        <w:rPr>
          <w:rFonts w:hint="eastAsia"/>
        </w:rPr>
        <w:t>SYN</w:t>
      </w:r>
      <w:r w:rsidRPr="00E43850">
        <w:rPr>
          <w:rFonts w:hint="eastAsia"/>
        </w:rPr>
        <w:t>、</w:t>
      </w:r>
      <w:r w:rsidRPr="00E43850">
        <w:rPr>
          <w:rFonts w:hint="eastAsia"/>
        </w:rPr>
        <w:t>FIN</w:t>
      </w:r>
      <w:r w:rsidRPr="00E43850">
        <w:rPr>
          <w:rFonts w:hint="eastAsia"/>
        </w:rPr>
        <w:t>等，</w:t>
      </w:r>
    </w:p>
    <w:p w:rsidR="000E1025" w:rsidRPr="00E43850" w:rsidRDefault="000E1025" w:rsidP="006F2709">
      <w:pPr>
        <w:pStyle w:val="a7"/>
        <w:ind w:left="1560" w:firstLineChars="0" w:firstLine="0"/>
      </w:pPr>
      <w:r w:rsidRPr="00E43850">
        <w:rPr>
          <w:rFonts w:hint="eastAsia"/>
        </w:rPr>
        <w:t>具体含义如下：</w:t>
      </w:r>
      <w:r>
        <w:rPr>
          <w:rFonts w:hint="eastAsia"/>
        </w:rPr>
        <w:br/>
        <w:t>               </w:t>
      </w:r>
      <w:r w:rsidRPr="00E43850">
        <w:rPr>
          <w:rFonts w:hint="eastAsia"/>
        </w:rPr>
        <w:t>（</w:t>
      </w:r>
      <w:r w:rsidRPr="00E43850">
        <w:rPr>
          <w:rFonts w:hint="eastAsia"/>
        </w:rPr>
        <w:t>A</w:t>
      </w:r>
      <w:r w:rsidRPr="00E43850">
        <w:rPr>
          <w:rFonts w:hint="eastAsia"/>
        </w:rPr>
        <w:t>）</w:t>
      </w:r>
      <w:r w:rsidRPr="00E43850">
        <w:rPr>
          <w:rFonts w:hint="eastAsia"/>
        </w:rPr>
        <w:t>URG</w:t>
      </w:r>
      <w:r w:rsidRPr="00E43850">
        <w:rPr>
          <w:rFonts w:hint="eastAsia"/>
        </w:rPr>
        <w:t>：紧急指针（</w:t>
      </w:r>
      <w:r w:rsidRPr="00E43850">
        <w:rPr>
          <w:rFonts w:hint="eastAsia"/>
        </w:rPr>
        <w:t>urgent pointer</w:t>
      </w:r>
      <w:r w:rsidRPr="00E43850">
        <w:rPr>
          <w:rFonts w:hint="eastAsia"/>
        </w:rPr>
        <w:t>）有效。</w:t>
      </w:r>
      <w:r w:rsidRPr="00E43850">
        <w:rPr>
          <w:rFonts w:hint="eastAsia"/>
        </w:rPr>
        <w:br/>
        <w:t xml:space="preserve">                </w:t>
      </w:r>
      <w:r w:rsidRPr="00E43850">
        <w:rPr>
          <w:rFonts w:hint="eastAsia"/>
        </w:rPr>
        <w:t>（</w:t>
      </w:r>
      <w:r w:rsidRPr="00E43850">
        <w:rPr>
          <w:rFonts w:hint="eastAsia"/>
        </w:rPr>
        <w:t>B</w:t>
      </w:r>
      <w:r w:rsidRPr="00E43850">
        <w:rPr>
          <w:rFonts w:hint="eastAsia"/>
        </w:rPr>
        <w:t>）</w:t>
      </w:r>
      <w:r w:rsidRPr="00E43850">
        <w:rPr>
          <w:rFonts w:hint="eastAsia"/>
        </w:rPr>
        <w:t>ACK</w:t>
      </w:r>
      <w:r w:rsidRPr="00E43850">
        <w:rPr>
          <w:rFonts w:hint="eastAsia"/>
        </w:rPr>
        <w:t>：确认序号有效。</w:t>
      </w:r>
      <w:r w:rsidRPr="00E43850">
        <w:rPr>
          <w:rFonts w:hint="eastAsia"/>
        </w:rPr>
        <w:br/>
        <w:t xml:space="preserve">                </w:t>
      </w:r>
      <w:r w:rsidRPr="00E43850">
        <w:rPr>
          <w:rFonts w:hint="eastAsia"/>
        </w:rPr>
        <w:t>（</w:t>
      </w:r>
      <w:r w:rsidRPr="00E43850">
        <w:rPr>
          <w:rFonts w:hint="eastAsia"/>
        </w:rPr>
        <w:t>C</w:t>
      </w:r>
      <w:r w:rsidRPr="00E43850">
        <w:rPr>
          <w:rFonts w:hint="eastAsia"/>
        </w:rPr>
        <w:t>）</w:t>
      </w:r>
      <w:r w:rsidRPr="00E43850">
        <w:rPr>
          <w:rFonts w:hint="eastAsia"/>
        </w:rPr>
        <w:t>PSH</w:t>
      </w:r>
      <w:r w:rsidRPr="00E43850">
        <w:rPr>
          <w:rFonts w:hint="eastAsia"/>
        </w:rPr>
        <w:t>：接收方应该尽快将这个报文交给应用层。</w:t>
      </w:r>
      <w:r w:rsidRPr="00E43850">
        <w:rPr>
          <w:rFonts w:hint="eastAsia"/>
        </w:rPr>
        <w:br/>
        <w:t xml:space="preserve">                </w:t>
      </w:r>
      <w:r w:rsidRPr="00E43850">
        <w:rPr>
          <w:rFonts w:hint="eastAsia"/>
        </w:rPr>
        <w:t>（</w:t>
      </w:r>
      <w:r w:rsidRPr="00E43850">
        <w:rPr>
          <w:rFonts w:hint="eastAsia"/>
        </w:rPr>
        <w:t>D</w:t>
      </w:r>
      <w:r w:rsidRPr="00E43850">
        <w:rPr>
          <w:rFonts w:hint="eastAsia"/>
        </w:rPr>
        <w:t>）</w:t>
      </w:r>
      <w:r w:rsidRPr="00E43850">
        <w:rPr>
          <w:rFonts w:hint="eastAsia"/>
        </w:rPr>
        <w:t>RST</w:t>
      </w:r>
      <w:r w:rsidRPr="00E43850">
        <w:rPr>
          <w:rFonts w:hint="eastAsia"/>
        </w:rPr>
        <w:t>：重置连接。</w:t>
      </w:r>
      <w:r w:rsidRPr="00E43850">
        <w:rPr>
          <w:rFonts w:hint="eastAsia"/>
        </w:rPr>
        <w:br/>
        <w:t xml:space="preserve">                </w:t>
      </w:r>
      <w:r w:rsidRPr="00E43850">
        <w:rPr>
          <w:rFonts w:hint="eastAsia"/>
        </w:rPr>
        <w:t>（</w:t>
      </w:r>
      <w:r w:rsidRPr="00E43850">
        <w:rPr>
          <w:rFonts w:hint="eastAsia"/>
        </w:rPr>
        <w:t>E</w:t>
      </w:r>
      <w:r w:rsidRPr="00E43850">
        <w:rPr>
          <w:rFonts w:hint="eastAsia"/>
        </w:rPr>
        <w:t>）</w:t>
      </w:r>
      <w:r w:rsidRPr="00E43850">
        <w:rPr>
          <w:rFonts w:hint="eastAsia"/>
        </w:rPr>
        <w:t>SYN</w:t>
      </w:r>
      <w:r w:rsidRPr="00E43850">
        <w:rPr>
          <w:rFonts w:hint="eastAsia"/>
        </w:rPr>
        <w:t>：发起一个新连接。</w:t>
      </w:r>
      <w:r w:rsidRPr="00E43850">
        <w:rPr>
          <w:rFonts w:hint="eastAsia"/>
        </w:rPr>
        <w:br/>
        <w:t xml:space="preserve">                </w:t>
      </w:r>
      <w:r w:rsidRPr="00E43850">
        <w:rPr>
          <w:rFonts w:hint="eastAsia"/>
        </w:rPr>
        <w:t>（</w:t>
      </w:r>
      <w:r w:rsidRPr="00E43850">
        <w:rPr>
          <w:rFonts w:hint="eastAsia"/>
        </w:rPr>
        <w:t>F</w:t>
      </w:r>
      <w:r w:rsidRPr="00E43850">
        <w:rPr>
          <w:rFonts w:hint="eastAsia"/>
        </w:rPr>
        <w:t>）</w:t>
      </w:r>
      <w:r w:rsidRPr="00E43850">
        <w:rPr>
          <w:rFonts w:hint="eastAsia"/>
        </w:rPr>
        <w:t>FIN</w:t>
      </w:r>
      <w:r w:rsidRPr="00E43850">
        <w:rPr>
          <w:rFonts w:hint="eastAsia"/>
        </w:rPr>
        <w:t>：释放一个连接。</w:t>
      </w:r>
      <w:r w:rsidRPr="00E43850">
        <w:rPr>
          <w:rFonts w:hint="eastAsia"/>
        </w:rPr>
        <w:br/>
      </w:r>
      <w:r w:rsidRPr="00CA1473">
        <w:rPr>
          <w:rFonts w:hint="eastAsia"/>
          <w:b/>
        </w:rPr>
        <w:t>三次握手</w:t>
      </w:r>
      <w:r w:rsidRPr="00E43850">
        <w:rPr>
          <w:rFonts w:hint="eastAsia"/>
        </w:rPr>
        <w:br/>
        <w:t xml:space="preserve">        </w:t>
      </w:r>
      <w:r w:rsidRPr="00E43850">
        <w:rPr>
          <w:rFonts w:hint="eastAsia"/>
        </w:rPr>
        <w:t>所谓三次握手（</w:t>
      </w:r>
      <w:r w:rsidRPr="00E43850">
        <w:rPr>
          <w:rFonts w:hint="eastAsia"/>
        </w:rPr>
        <w:t>Three-Way Handshake</w:t>
      </w:r>
      <w:r w:rsidRPr="00E43850">
        <w:rPr>
          <w:rFonts w:hint="eastAsia"/>
        </w:rPr>
        <w:t>）即建立</w:t>
      </w:r>
      <w:r w:rsidRPr="00E43850">
        <w:rPr>
          <w:rFonts w:hint="eastAsia"/>
        </w:rPr>
        <w:t>TCP</w:t>
      </w:r>
      <w:r w:rsidRPr="00E43850">
        <w:rPr>
          <w:rFonts w:hint="eastAsia"/>
        </w:rPr>
        <w:t>连接，就是指建立一个</w:t>
      </w:r>
      <w:r w:rsidRPr="00E43850">
        <w:rPr>
          <w:rFonts w:hint="eastAsia"/>
        </w:rPr>
        <w:t>TCP</w:t>
      </w:r>
      <w:r w:rsidRPr="00E43850">
        <w:rPr>
          <w:rFonts w:hint="eastAsia"/>
        </w:rPr>
        <w:t>连接时，需要客户端和服务端总共发送</w:t>
      </w:r>
      <w:r w:rsidRPr="00E43850">
        <w:rPr>
          <w:rFonts w:hint="eastAsia"/>
        </w:rPr>
        <w:t>3</w:t>
      </w:r>
      <w:r w:rsidRPr="00E43850">
        <w:rPr>
          <w:rFonts w:hint="eastAsia"/>
        </w:rPr>
        <w:t>个包以确认连接的建立。在</w:t>
      </w:r>
      <w:r w:rsidRPr="00E43850">
        <w:rPr>
          <w:rFonts w:hint="eastAsia"/>
        </w:rPr>
        <w:t>socket</w:t>
      </w:r>
      <w:r w:rsidRPr="00E43850">
        <w:rPr>
          <w:rFonts w:hint="eastAsia"/>
        </w:rPr>
        <w:t>编程中，这一过程由客户端执行</w:t>
      </w:r>
      <w:r w:rsidRPr="00E43850">
        <w:rPr>
          <w:rFonts w:hint="eastAsia"/>
        </w:rPr>
        <w:t>connect</w:t>
      </w:r>
      <w:r w:rsidRPr="00E43850">
        <w:rPr>
          <w:rFonts w:hint="eastAsia"/>
        </w:rPr>
        <w:t>来触发，整个流程如下图所示：</w:t>
      </w:r>
    </w:p>
    <w:p w:rsidR="000E1025" w:rsidRPr="00E43850" w:rsidRDefault="000E1025" w:rsidP="006F2709">
      <w:pPr>
        <w:pStyle w:val="a7"/>
        <w:ind w:left="1560" w:firstLineChars="0" w:firstLine="0"/>
      </w:pPr>
      <w:r w:rsidRPr="00E43850">
        <w:rPr>
          <w:noProof/>
        </w:rPr>
        <w:drawing>
          <wp:inline distT="0" distB="0" distL="0" distR="0" wp14:anchorId="64819945" wp14:editId="5AE1CFDF">
            <wp:extent cx="4924425" cy="2895600"/>
            <wp:effectExtent l="0" t="0" r="9525" b="0"/>
            <wp:docPr id="7" name="图片 7" descr="http://blog.chinaunix.net/attachment/201304/8/22312037_1365405910E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chinaunix.net/attachment/201304/8/22312037_1365405910EROI.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4425" cy="2895600"/>
                    </a:xfrm>
                    <a:prstGeom prst="rect">
                      <a:avLst/>
                    </a:prstGeom>
                    <a:noFill/>
                    <a:ln>
                      <a:noFill/>
                    </a:ln>
                  </pic:spPr>
                </pic:pic>
              </a:graphicData>
            </a:graphic>
          </wp:inline>
        </w:drawing>
      </w:r>
      <w:r w:rsidRPr="00E43850">
        <w:rPr>
          <w:rFonts w:hint="eastAsia"/>
        </w:rPr>
        <w:br/>
      </w:r>
      <w:r w:rsidRPr="00CA1473">
        <w:rPr>
          <w:rFonts w:hint="eastAsia"/>
        </w:rPr>
        <w:t>TCP</w:t>
      </w:r>
      <w:r w:rsidRPr="00CA1473">
        <w:rPr>
          <w:rFonts w:hint="eastAsia"/>
        </w:rPr>
        <w:t>三次握手</w:t>
      </w:r>
    </w:p>
    <w:p w:rsidR="000E1025" w:rsidRPr="00E43850" w:rsidRDefault="000E1025" w:rsidP="006F2709">
      <w:pPr>
        <w:pStyle w:val="a7"/>
        <w:ind w:left="1560" w:firstLineChars="0" w:firstLine="0"/>
      </w:pPr>
      <w:r w:rsidRPr="00E43850">
        <w:rPr>
          <w:rFonts w:hint="eastAsia"/>
        </w:rPr>
        <w:t xml:space="preserve">        </w:t>
      </w:r>
      <w:r w:rsidRPr="00E43850">
        <w:rPr>
          <w:rFonts w:hint="eastAsia"/>
        </w:rPr>
        <w:t>（</w:t>
      </w:r>
      <w:r w:rsidRPr="00E43850">
        <w:rPr>
          <w:rFonts w:hint="eastAsia"/>
        </w:rPr>
        <w:t>1</w:t>
      </w:r>
      <w:r w:rsidRPr="00E43850">
        <w:rPr>
          <w:rFonts w:hint="eastAsia"/>
        </w:rPr>
        <w:t>）第一次握手：</w:t>
      </w:r>
      <w:r w:rsidRPr="00E43850">
        <w:rPr>
          <w:rFonts w:hint="eastAsia"/>
        </w:rPr>
        <w:t>Client</w:t>
      </w:r>
      <w:r w:rsidRPr="00E43850">
        <w:rPr>
          <w:rFonts w:hint="eastAsia"/>
        </w:rPr>
        <w:t>将标志位</w:t>
      </w:r>
      <w:r w:rsidRPr="00E43850">
        <w:rPr>
          <w:rFonts w:hint="eastAsia"/>
        </w:rPr>
        <w:t>SYN</w:t>
      </w:r>
      <w:r w:rsidRPr="00E43850">
        <w:rPr>
          <w:rFonts w:hint="eastAsia"/>
        </w:rPr>
        <w:t>置为</w:t>
      </w:r>
      <w:r w:rsidRPr="00E43850">
        <w:rPr>
          <w:rFonts w:hint="eastAsia"/>
        </w:rPr>
        <w:t>1</w:t>
      </w:r>
      <w:r w:rsidRPr="00E43850">
        <w:rPr>
          <w:rFonts w:hint="eastAsia"/>
        </w:rPr>
        <w:t>，随机产生一个值</w:t>
      </w:r>
      <w:r w:rsidRPr="00E43850">
        <w:rPr>
          <w:rFonts w:hint="eastAsia"/>
        </w:rPr>
        <w:t>seq=J</w:t>
      </w:r>
      <w:r w:rsidRPr="00E43850">
        <w:rPr>
          <w:rFonts w:hint="eastAsia"/>
        </w:rPr>
        <w:t>，并将该数据包发送给</w:t>
      </w:r>
      <w:r w:rsidRPr="00E43850">
        <w:rPr>
          <w:rFonts w:hint="eastAsia"/>
        </w:rPr>
        <w:t>Server</w:t>
      </w:r>
      <w:r w:rsidRPr="00E43850">
        <w:rPr>
          <w:rFonts w:hint="eastAsia"/>
        </w:rPr>
        <w:t>，</w:t>
      </w:r>
      <w:r w:rsidRPr="00E43850">
        <w:rPr>
          <w:rFonts w:hint="eastAsia"/>
        </w:rPr>
        <w:t>Client</w:t>
      </w:r>
      <w:r w:rsidRPr="00E43850">
        <w:rPr>
          <w:rFonts w:hint="eastAsia"/>
        </w:rPr>
        <w:t>进入</w:t>
      </w:r>
      <w:r w:rsidRPr="00E43850">
        <w:rPr>
          <w:rFonts w:hint="eastAsia"/>
        </w:rPr>
        <w:t>SYN_SENT</w:t>
      </w:r>
      <w:r w:rsidRPr="00E43850">
        <w:rPr>
          <w:rFonts w:hint="eastAsia"/>
        </w:rPr>
        <w:t>状态，等待</w:t>
      </w:r>
      <w:r w:rsidRPr="00E43850">
        <w:rPr>
          <w:rFonts w:hint="eastAsia"/>
        </w:rPr>
        <w:t>Server</w:t>
      </w:r>
      <w:r w:rsidRPr="00E43850">
        <w:rPr>
          <w:rFonts w:hint="eastAsia"/>
        </w:rPr>
        <w:t>确认。</w:t>
      </w:r>
      <w:r w:rsidRPr="00E43850">
        <w:rPr>
          <w:rFonts w:hint="eastAsia"/>
        </w:rPr>
        <w:br/>
        <w:t xml:space="preserve">        </w:t>
      </w:r>
      <w:r w:rsidRPr="00E43850">
        <w:rPr>
          <w:rFonts w:hint="eastAsia"/>
        </w:rPr>
        <w:t>（</w:t>
      </w:r>
      <w:r w:rsidRPr="00E43850">
        <w:rPr>
          <w:rFonts w:hint="eastAsia"/>
        </w:rPr>
        <w:t>2</w:t>
      </w:r>
      <w:r w:rsidRPr="00E43850">
        <w:rPr>
          <w:rFonts w:hint="eastAsia"/>
        </w:rPr>
        <w:t>）第二次握手：</w:t>
      </w:r>
      <w:r w:rsidRPr="00E43850">
        <w:rPr>
          <w:rFonts w:hint="eastAsia"/>
        </w:rPr>
        <w:t>Server</w:t>
      </w:r>
      <w:r w:rsidRPr="00E43850">
        <w:rPr>
          <w:rFonts w:hint="eastAsia"/>
        </w:rPr>
        <w:t>收到数据包后由标志位</w:t>
      </w:r>
      <w:r w:rsidRPr="00E43850">
        <w:rPr>
          <w:rFonts w:hint="eastAsia"/>
        </w:rPr>
        <w:t>SYN=1</w:t>
      </w:r>
      <w:r w:rsidRPr="00E43850">
        <w:rPr>
          <w:rFonts w:hint="eastAsia"/>
        </w:rPr>
        <w:t>知道</w:t>
      </w:r>
      <w:r w:rsidRPr="00E43850">
        <w:rPr>
          <w:rFonts w:hint="eastAsia"/>
        </w:rPr>
        <w:t>Client</w:t>
      </w:r>
      <w:r w:rsidRPr="00E43850">
        <w:rPr>
          <w:rFonts w:hint="eastAsia"/>
        </w:rPr>
        <w:t>请求建立连接，</w:t>
      </w:r>
      <w:r w:rsidRPr="00E43850">
        <w:rPr>
          <w:rFonts w:hint="eastAsia"/>
        </w:rPr>
        <w:t>Server</w:t>
      </w:r>
      <w:r w:rsidRPr="00E43850">
        <w:rPr>
          <w:rFonts w:hint="eastAsia"/>
        </w:rPr>
        <w:t>将标志位</w:t>
      </w:r>
      <w:r w:rsidRPr="00E43850">
        <w:rPr>
          <w:rFonts w:hint="eastAsia"/>
        </w:rPr>
        <w:t>SYN</w:t>
      </w:r>
      <w:r w:rsidRPr="00E43850">
        <w:rPr>
          <w:rFonts w:hint="eastAsia"/>
        </w:rPr>
        <w:t>和</w:t>
      </w:r>
      <w:r w:rsidRPr="00E43850">
        <w:rPr>
          <w:rFonts w:hint="eastAsia"/>
        </w:rPr>
        <w:t>ACK</w:t>
      </w:r>
      <w:r w:rsidRPr="00E43850">
        <w:rPr>
          <w:rFonts w:hint="eastAsia"/>
        </w:rPr>
        <w:t>都置为</w:t>
      </w:r>
      <w:r w:rsidRPr="00E43850">
        <w:rPr>
          <w:rFonts w:hint="eastAsia"/>
        </w:rPr>
        <w:t>1</w:t>
      </w:r>
      <w:r w:rsidRPr="00E43850">
        <w:rPr>
          <w:rFonts w:hint="eastAsia"/>
        </w:rPr>
        <w:t>，</w:t>
      </w:r>
      <w:r w:rsidRPr="00E43850">
        <w:rPr>
          <w:rFonts w:hint="eastAsia"/>
        </w:rPr>
        <w:t>ack=J+1</w:t>
      </w:r>
      <w:r w:rsidRPr="00E43850">
        <w:rPr>
          <w:rFonts w:hint="eastAsia"/>
        </w:rPr>
        <w:t>，随机产生一个值</w:t>
      </w:r>
      <w:r w:rsidRPr="00E43850">
        <w:rPr>
          <w:rFonts w:hint="eastAsia"/>
        </w:rPr>
        <w:t>seq=K</w:t>
      </w:r>
      <w:r w:rsidRPr="00E43850">
        <w:rPr>
          <w:rFonts w:hint="eastAsia"/>
        </w:rPr>
        <w:t>，并将该数据包发送给</w:t>
      </w:r>
      <w:r w:rsidRPr="00E43850">
        <w:rPr>
          <w:rFonts w:hint="eastAsia"/>
        </w:rPr>
        <w:t>Client</w:t>
      </w:r>
      <w:r w:rsidRPr="00E43850">
        <w:rPr>
          <w:rFonts w:hint="eastAsia"/>
        </w:rPr>
        <w:t>以确认连接请求，</w:t>
      </w:r>
      <w:r w:rsidRPr="00E43850">
        <w:rPr>
          <w:rFonts w:hint="eastAsia"/>
        </w:rPr>
        <w:t>Server</w:t>
      </w:r>
      <w:r w:rsidRPr="00E43850">
        <w:rPr>
          <w:rFonts w:hint="eastAsia"/>
        </w:rPr>
        <w:t>进入</w:t>
      </w:r>
      <w:r w:rsidRPr="00E43850">
        <w:rPr>
          <w:rFonts w:hint="eastAsia"/>
        </w:rPr>
        <w:t>SYN_RCVD</w:t>
      </w:r>
      <w:r w:rsidRPr="00E43850">
        <w:rPr>
          <w:rFonts w:hint="eastAsia"/>
        </w:rPr>
        <w:t>状态。</w:t>
      </w:r>
      <w:r w:rsidRPr="00E43850">
        <w:rPr>
          <w:rFonts w:hint="eastAsia"/>
        </w:rPr>
        <w:br/>
        <w:t xml:space="preserve">        </w:t>
      </w:r>
      <w:r w:rsidRPr="00E43850">
        <w:rPr>
          <w:rFonts w:hint="eastAsia"/>
        </w:rPr>
        <w:t>（</w:t>
      </w:r>
      <w:r w:rsidRPr="00E43850">
        <w:rPr>
          <w:rFonts w:hint="eastAsia"/>
        </w:rPr>
        <w:t>3</w:t>
      </w:r>
      <w:r w:rsidRPr="00E43850">
        <w:rPr>
          <w:rFonts w:hint="eastAsia"/>
        </w:rPr>
        <w:t>）第三次握手：</w:t>
      </w:r>
      <w:r w:rsidRPr="00E43850">
        <w:rPr>
          <w:rFonts w:hint="eastAsia"/>
        </w:rPr>
        <w:t>Client</w:t>
      </w:r>
      <w:r w:rsidRPr="00E43850">
        <w:rPr>
          <w:rFonts w:hint="eastAsia"/>
        </w:rPr>
        <w:t>收到确认后，检查</w:t>
      </w:r>
      <w:r w:rsidRPr="00E43850">
        <w:rPr>
          <w:rFonts w:hint="eastAsia"/>
        </w:rPr>
        <w:t>ack</w:t>
      </w:r>
      <w:r w:rsidRPr="00E43850">
        <w:rPr>
          <w:rFonts w:hint="eastAsia"/>
        </w:rPr>
        <w:t>是否为</w:t>
      </w:r>
      <w:r w:rsidRPr="00E43850">
        <w:rPr>
          <w:rFonts w:hint="eastAsia"/>
        </w:rPr>
        <w:t>J+1</w:t>
      </w:r>
      <w:r w:rsidRPr="00E43850">
        <w:rPr>
          <w:rFonts w:hint="eastAsia"/>
        </w:rPr>
        <w:t>，</w:t>
      </w:r>
      <w:r w:rsidRPr="00E43850">
        <w:rPr>
          <w:rFonts w:hint="eastAsia"/>
        </w:rPr>
        <w:t>ACK</w:t>
      </w:r>
      <w:r w:rsidRPr="00E43850">
        <w:rPr>
          <w:rFonts w:hint="eastAsia"/>
        </w:rPr>
        <w:t>是否为</w:t>
      </w:r>
      <w:r w:rsidRPr="00E43850">
        <w:rPr>
          <w:rFonts w:hint="eastAsia"/>
        </w:rPr>
        <w:t>1</w:t>
      </w:r>
      <w:r w:rsidRPr="00E43850">
        <w:rPr>
          <w:rFonts w:hint="eastAsia"/>
        </w:rPr>
        <w:t>，如果正确则将标志位</w:t>
      </w:r>
      <w:r w:rsidRPr="00E43850">
        <w:rPr>
          <w:rFonts w:hint="eastAsia"/>
        </w:rPr>
        <w:t>ACK</w:t>
      </w:r>
      <w:r w:rsidRPr="00E43850">
        <w:rPr>
          <w:rFonts w:hint="eastAsia"/>
        </w:rPr>
        <w:t>置为</w:t>
      </w:r>
      <w:r w:rsidRPr="00E43850">
        <w:rPr>
          <w:rFonts w:hint="eastAsia"/>
        </w:rPr>
        <w:t>1</w:t>
      </w:r>
      <w:r w:rsidRPr="00E43850">
        <w:rPr>
          <w:rFonts w:hint="eastAsia"/>
        </w:rPr>
        <w:t>，</w:t>
      </w:r>
      <w:r w:rsidRPr="00E43850">
        <w:rPr>
          <w:rFonts w:hint="eastAsia"/>
        </w:rPr>
        <w:t>ack=K+1</w:t>
      </w:r>
      <w:r w:rsidRPr="00E43850">
        <w:rPr>
          <w:rFonts w:hint="eastAsia"/>
        </w:rPr>
        <w:t>，并将该数据包发送给</w:t>
      </w:r>
      <w:r w:rsidRPr="00E43850">
        <w:rPr>
          <w:rFonts w:hint="eastAsia"/>
        </w:rPr>
        <w:t>Server</w:t>
      </w:r>
      <w:r w:rsidRPr="00E43850">
        <w:rPr>
          <w:rFonts w:hint="eastAsia"/>
        </w:rPr>
        <w:t>，</w:t>
      </w:r>
      <w:r w:rsidRPr="00E43850">
        <w:rPr>
          <w:rFonts w:hint="eastAsia"/>
        </w:rPr>
        <w:t>Server</w:t>
      </w:r>
      <w:r w:rsidRPr="00E43850">
        <w:rPr>
          <w:rFonts w:hint="eastAsia"/>
        </w:rPr>
        <w:t>检查</w:t>
      </w:r>
      <w:r w:rsidRPr="00E43850">
        <w:rPr>
          <w:rFonts w:hint="eastAsia"/>
        </w:rPr>
        <w:t>ack</w:t>
      </w:r>
      <w:r w:rsidRPr="00E43850">
        <w:rPr>
          <w:rFonts w:hint="eastAsia"/>
        </w:rPr>
        <w:t>是否为</w:t>
      </w:r>
      <w:r w:rsidRPr="00E43850">
        <w:rPr>
          <w:rFonts w:hint="eastAsia"/>
        </w:rPr>
        <w:t>K+1</w:t>
      </w:r>
      <w:r w:rsidRPr="00E43850">
        <w:rPr>
          <w:rFonts w:hint="eastAsia"/>
        </w:rPr>
        <w:t>，</w:t>
      </w:r>
      <w:r w:rsidRPr="00E43850">
        <w:rPr>
          <w:rFonts w:hint="eastAsia"/>
        </w:rPr>
        <w:t>ACK</w:t>
      </w:r>
      <w:r w:rsidRPr="00E43850">
        <w:rPr>
          <w:rFonts w:hint="eastAsia"/>
        </w:rPr>
        <w:t>是否为</w:t>
      </w:r>
      <w:r w:rsidRPr="00E43850">
        <w:rPr>
          <w:rFonts w:hint="eastAsia"/>
        </w:rPr>
        <w:t>1</w:t>
      </w:r>
      <w:r w:rsidRPr="00E43850">
        <w:rPr>
          <w:rFonts w:hint="eastAsia"/>
        </w:rPr>
        <w:t>，如果正确则连接建立成功，</w:t>
      </w:r>
      <w:r w:rsidRPr="00E43850">
        <w:rPr>
          <w:rFonts w:hint="eastAsia"/>
        </w:rPr>
        <w:t>Client</w:t>
      </w:r>
      <w:r w:rsidRPr="00E43850">
        <w:rPr>
          <w:rFonts w:hint="eastAsia"/>
        </w:rPr>
        <w:t>和</w:t>
      </w:r>
      <w:r w:rsidRPr="00E43850">
        <w:rPr>
          <w:rFonts w:hint="eastAsia"/>
        </w:rPr>
        <w:t>Server</w:t>
      </w:r>
      <w:r w:rsidRPr="00E43850">
        <w:rPr>
          <w:rFonts w:hint="eastAsia"/>
        </w:rPr>
        <w:t>进入</w:t>
      </w:r>
      <w:r w:rsidRPr="00E43850">
        <w:rPr>
          <w:rFonts w:hint="eastAsia"/>
        </w:rPr>
        <w:t>ESTABLISHED</w:t>
      </w:r>
      <w:r w:rsidRPr="00E43850">
        <w:rPr>
          <w:rFonts w:hint="eastAsia"/>
        </w:rPr>
        <w:t>状态，完成三次握手，随后</w:t>
      </w:r>
      <w:r w:rsidRPr="00E43850">
        <w:rPr>
          <w:rFonts w:hint="eastAsia"/>
        </w:rPr>
        <w:t>Client</w:t>
      </w:r>
      <w:r w:rsidRPr="00E43850">
        <w:rPr>
          <w:rFonts w:hint="eastAsia"/>
        </w:rPr>
        <w:t>与</w:t>
      </w:r>
      <w:r w:rsidRPr="00E43850">
        <w:rPr>
          <w:rFonts w:hint="eastAsia"/>
        </w:rPr>
        <w:t>Server</w:t>
      </w:r>
      <w:r w:rsidRPr="00E43850">
        <w:rPr>
          <w:rFonts w:hint="eastAsia"/>
        </w:rPr>
        <w:t>之间可以开始传输数据了。</w:t>
      </w:r>
      <w:r w:rsidRPr="00E43850">
        <w:rPr>
          <w:rFonts w:hint="eastAsia"/>
        </w:rPr>
        <w:br/>
      </w:r>
      <w:r w:rsidRPr="00CA1473">
        <w:rPr>
          <w:rFonts w:hint="eastAsia"/>
          <w:b/>
        </w:rPr>
        <w:t>四次挥手</w:t>
      </w:r>
      <w:r w:rsidRPr="00E43850">
        <w:rPr>
          <w:rFonts w:hint="eastAsia"/>
        </w:rPr>
        <w:br/>
        <w:t>       </w:t>
      </w:r>
      <w:r w:rsidRPr="00E43850">
        <w:rPr>
          <w:rFonts w:hint="eastAsia"/>
        </w:rPr>
        <w:t>所谓四次挥手（</w:t>
      </w:r>
      <w:r w:rsidRPr="00E43850">
        <w:rPr>
          <w:rFonts w:hint="eastAsia"/>
        </w:rPr>
        <w:t xml:space="preserve">Four-Way </w:t>
      </w:r>
      <w:proofErr w:type="spellStart"/>
      <w:r w:rsidRPr="00E43850">
        <w:rPr>
          <w:rFonts w:hint="eastAsia"/>
        </w:rPr>
        <w:t>Wavehand</w:t>
      </w:r>
      <w:proofErr w:type="spellEnd"/>
      <w:r w:rsidRPr="00E43850">
        <w:rPr>
          <w:rFonts w:hint="eastAsia"/>
        </w:rPr>
        <w:t>）即终止</w:t>
      </w:r>
      <w:r w:rsidRPr="00E43850">
        <w:rPr>
          <w:rFonts w:hint="eastAsia"/>
        </w:rPr>
        <w:t>TCP</w:t>
      </w:r>
      <w:r w:rsidRPr="00E43850">
        <w:rPr>
          <w:rFonts w:hint="eastAsia"/>
        </w:rPr>
        <w:t>连接，就是指断开一个</w:t>
      </w:r>
      <w:r w:rsidRPr="00E43850">
        <w:rPr>
          <w:rFonts w:hint="eastAsia"/>
        </w:rPr>
        <w:t>TCP</w:t>
      </w:r>
      <w:r w:rsidRPr="00E43850">
        <w:rPr>
          <w:rFonts w:hint="eastAsia"/>
        </w:rPr>
        <w:t>连接时，</w:t>
      </w:r>
      <w:r w:rsidRPr="00E43850">
        <w:rPr>
          <w:rFonts w:hint="eastAsia"/>
        </w:rPr>
        <w:lastRenderedPageBreak/>
        <w:t>需要客户端和服务端总共发送</w:t>
      </w:r>
      <w:r w:rsidRPr="00E43850">
        <w:rPr>
          <w:rFonts w:hint="eastAsia"/>
        </w:rPr>
        <w:t>4</w:t>
      </w:r>
      <w:r w:rsidRPr="00E43850">
        <w:rPr>
          <w:rFonts w:hint="eastAsia"/>
        </w:rPr>
        <w:t>个包以确认连接的断开。在</w:t>
      </w:r>
      <w:r w:rsidRPr="00E43850">
        <w:rPr>
          <w:rFonts w:hint="eastAsia"/>
        </w:rPr>
        <w:t>socket</w:t>
      </w:r>
      <w:r w:rsidRPr="00E43850">
        <w:rPr>
          <w:rFonts w:hint="eastAsia"/>
        </w:rPr>
        <w:t>编程中，这一过程由客户端或</w:t>
      </w:r>
      <w:proofErr w:type="gramStart"/>
      <w:r w:rsidRPr="00E43850">
        <w:rPr>
          <w:rFonts w:hint="eastAsia"/>
        </w:rPr>
        <w:t>服务端任一方</w:t>
      </w:r>
      <w:proofErr w:type="gramEnd"/>
      <w:r w:rsidRPr="00E43850">
        <w:rPr>
          <w:rFonts w:hint="eastAsia"/>
        </w:rPr>
        <w:t>执行</w:t>
      </w:r>
      <w:r w:rsidRPr="00E43850">
        <w:rPr>
          <w:rFonts w:hint="eastAsia"/>
        </w:rPr>
        <w:t>close</w:t>
      </w:r>
      <w:r w:rsidRPr="00E43850">
        <w:rPr>
          <w:rFonts w:hint="eastAsia"/>
        </w:rPr>
        <w:t>来触发，整个流程如下图所示：</w:t>
      </w:r>
    </w:p>
    <w:p w:rsidR="000E1025" w:rsidRPr="00E43850" w:rsidRDefault="000E1025" w:rsidP="006F2709">
      <w:pPr>
        <w:pStyle w:val="a7"/>
        <w:ind w:left="1560" w:firstLineChars="0" w:firstLine="0"/>
      </w:pPr>
      <w:r w:rsidRPr="00E43850">
        <w:rPr>
          <w:noProof/>
        </w:rPr>
        <w:drawing>
          <wp:inline distT="0" distB="0" distL="0" distR="0" wp14:anchorId="7770966F" wp14:editId="354829D2">
            <wp:extent cx="4829175" cy="3076575"/>
            <wp:effectExtent l="0" t="0" r="9525" b="9525"/>
            <wp:docPr id="9" name="图片 9" descr="http://blog.chinaunix.net/attachment/201304/9/22312037_1365503104wD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hinaunix.net/attachment/201304/9/22312037_1365503104wDR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9175" cy="3076575"/>
                    </a:xfrm>
                    <a:prstGeom prst="rect">
                      <a:avLst/>
                    </a:prstGeom>
                    <a:noFill/>
                    <a:ln>
                      <a:noFill/>
                    </a:ln>
                  </pic:spPr>
                </pic:pic>
              </a:graphicData>
            </a:graphic>
          </wp:inline>
        </w:drawing>
      </w:r>
      <w:r w:rsidRPr="00E43850">
        <w:rPr>
          <w:rFonts w:hint="eastAsia"/>
        </w:rPr>
        <w:t xml:space="preserve"> TCP</w:t>
      </w:r>
      <w:r w:rsidRPr="00E43850">
        <w:rPr>
          <w:rFonts w:hint="eastAsia"/>
        </w:rPr>
        <w:t>四次挥手</w:t>
      </w:r>
    </w:p>
    <w:p w:rsidR="000E1025" w:rsidRPr="00E43850" w:rsidRDefault="000E1025" w:rsidP="006F2709">
      <w:pPr>
        <w:pStyle w:val="a7"/>
        <w:ind w:left="1560" w:firstLineChars="0" w:firstLine="0"/>
      </w:pPr>
      <w:r w:rsidRPr="00E43850">
        <w:rPr>
          <w:rFonts w:hint="eastAsia"/>
        </w:rPr>
        <w:t xml:space="preserve">        </w:t>
      </w:r>
      <w:r w:rsidRPr="00E43850">
        <w:rPr>
          <w:rFonts w:hint="eastAsia"/>
        </w:rPr>
        <w:t>由于</w:t>
      </w:r>
      <w:r w:rsidRPr="00E43850">
        <w:rPr>
          <w:rFonts w:hint="eastAsia"/>
        </w:rPr>
        <w:t>TCP</w:t>
      </w:r>
      <w:r w:rsidRPr="00E43850">
        <w:rPr>
          <w:rFonts w:hint="eastAsia"/>
        </w:rPr>
        <w:t>连接时全双工的，因此，每个方向都必须要单独进行关闭，这一原则是当一方完成数据发送任务后，发送一个</w:t>
      </w:r>
      <w:r w:rsidRPr="00E43850">
        <w:rPr>
          <w:rFonts w:hint="eastAsia"/>
        </w:rPr>
        <w:t>FIN</w:t>
      </w:r>
      <w:r w:rsidRPr="00E43850">
        <w:rPr>
          <w:rFonts w:hint="eastAsia"/>
        </w:rPr>
        <w:t>来终止这一方向的连接，收到一个</w:t>
      </w:r>
      <w:r w:rsidRPr="00E43850">
        <w:rPr>
          <w:rFonts w:hint="eastAsia"/>
        </w:rPr>
        <w:t>FIN</w:t>
      </w:r>
      <w:r w:rsidRPr="00E43850">
        <w:rPr>
          <w:rFonts w:hint="eastAsia"/>
        </w:rPr>
        <w:t>只是意味着这一方向上没有数据流动了，即不会再收到数据了，但是在这个</w:t>
      </w:r>
      <w:r w:rsidRPr="00E43850">
        <w:rPr>
          <w:rFonts w:hint="eastAsia"/>
        </w:rPr>
        <w:t>TCP</w:t>
      </w:r>
      <w:r w:rsidRPr="00E43850">
        <w:rPr>
          <w:rFonts w:hint="eastAsia"/>
        </w:rPr>
        <w:t>连接上仍然能够发送数据，直到这一方向也发送了</w:t>
      </w:r>
      <w:r w:rsidRPr="00E43850">
        <w:rPr>
          <w:rFonts w:hint="eastAsia"/>
        </w:rPr>
        <w:t>FIN</w:t>
      </w:r>
      <w:r w:rsidRPr="00E43850">
        <w:rPr>
          <w:rFonts w:hint="eastAsia"/>
        </w:rPr>
        <w:t>。首先进行关闭的一方将执行主动关闭，而另一方则执行被动关闭，上图描述的即是如此。</w:t>
      </w:r>
      <w:r w:rsidRPr="00E43850">
        <w:rPr>
          <w:rFonts w:hint="eastAsia"/>
        </w:rPr>
        <w:br/>
        <w:t>        </w:t>
      </w:r>
      <w:r w:rsidRPr="00E43850">
        <w:rPr>
          <w:rFonts w:hint="eastAsia"/>
        </w:rPr>
        <w:t>（</w:t>
      </w:r>
      <w:r w:rsidRPr="00E43850">
        <w:rPr>
          <w:rFonts w:hint="eastAsia"/>
        </w:rPr>
        <w:t>1</w:t>
      </w:r>
      <w:r w:rsidRPr="00E43850">
        <w:rPr>
          <w:rFonts w:hint="eastAsia"/>
        </w:rPr>
        <w:t>）第一次挥手：</w:t>
      </w:r>
      <w:r w:rsidRPr="00E43850">
        <w:rPr>
          <w:rFonts w:hint="eastAsia"/>
        </w:rPr>
        <w:t>Client</w:t>
      </w:r>
      <w:r w:rsidRPr="00E43850">
        <w:rPr>
          <w:rFonts w:hint="eastAsia"/>
        </w:rPr>
        <w:t>发送一个</w:t>
      </w:r>
      <w:r w:rsidRPr="00E43850">
        <w:rPr>
          <w:rFonts w:hint="eastAsia"/>
        </w:rPr>
        <w:t>FIN</w:t>
      </w:r>
      <w:r w:rsidRPr="00E43850">
        <w:rPr>
          <w:rFonts w:hint="eastAsia"/>
        </w:rPr>
        <w:t>，用来关闭</w:t>
      </w:r>
      <w:r w:rsidRPr="00E43850">
        <w:rPr>
          <w:rFonts w:hint="eastAsia"/>
        </w:rPr>
        <w:t>Client</w:t>
      </w:r>
      <w:r w:rsidRPr="00E43850">
        <w:rPr>
          <w:rFonts w:hint="eastAsia"/>
        </w:rPr>
        <w:t>到</w:t>
      </w:r>
      <w:r w:rsidRPr="00E43850">
        <w:rPr>
          <w:rFonts w:hint="eastAsia"/>
        </w:rPr>
        <w:t>Server</w:t>
      </w:r>
      <w:r w:rsidRPr="00E43850">
        <w:rPr>
          <w:rFonts w:hint="eastAsia"/>
        </w:rPr>
        <w:t>的数据传送，</w:t>
      </w:r>
      <w:r w:rsidRPr="00E43850">
        <w:rPr>
          <w:rFonts w:hint="eastAsia"/>
        </w:rPr>
        <w:t>Client</w:t>
      </w:r>
      <w:r w:rsidRPr="00E43850">
        <w:rPr>
          <w:rFonts w:hint="eastAsia"/>
        </w:rPr>
        <w:t>进入</w:t>
      </w:r>
      <w:r w:rsidRPr="00E43850">
        <w:rPr>
          <w:rFonts w:hint="eastAsia"/>
        </w:rPr>
        <w:t>FIN_WAIT_1</w:t>
      </w:r>
      <w:r w:rsidRPr="00E43850">
        <w:rPr>
          <w:rFonts w:hint="eastAsia"/>
        </w:rPr>
        <w:t>状态。</w:t>
      </w:r>
      <w:r w:rsidRPr="00E43850">
        <w:rPr>
          <w:rFonts w:hint="eastAsia"/>
        </w:rPr>
        <w:br/>
        <w:t xml:space="preserve">        </w:t>
      </w:r>
      <w:r w:rsidRPr="00E43850">
        <w:rPr>
          <w:rFonts w:hint="eastAsia"/>
        </w:rPr>
        <w:t>（</w:t>
      </w:r>
      <w:r w:rsidRPr="00E43850">
        <w:rPr>
          <w:rFonts w:hint="eastAsia"/>
        </w:rPr>
        <w:t>2</w:t>
      </w:r>
      <w:r w:rsidRPr="00E43850">
        <w:rPr>
          <w:rFonts w:hint="eastAsia"/>
        </w:rPr>
        <w:t>）第二次挥手：</w:t>
      </w:r>
      <w:r w:rsidRPr="00E43850">
        <w:rPr>
          <w:rFonts w:hint="eastAsia"/>
        </w:rPr>
        <w:t>Server</w:t>
      </w:r>
      <w:r w:rsidRPr="00E43850">
        <w:rPr>
          <w:rFonts w:hint="eastAsia"/>
        </w:rPr>
        <w:t>收到</w:t>
      </w:r>
      <w:r w:rsidRPr="00E43850">
        <w:rPr>
          <w:rFonts w:hint="eastAsia"/>
        </w:rPr>
        <w:t>FIN</w:t>
      </w:r>
      <w:r w:rsidRPr="00E43850">
        <w:rPr>
          <w:rFonts w:hint="eastAsia"/>
        </w:rPr>
        <w:t>后，发送一个</w:t>
      </w:r>
      <w:r w:rsidRPr="00E43850">
        <w:rPr>
          <w:rFonts w:hint="eastAsia"/>
        </w:rPr>
        <w:t>ACK</w:t>
      </w:r>
      <w:r w:rsidRPr="00E43850">
        <w:rPr>
          <w:rFonts w:hint="eastAsia"/>
        </w:rPr>
        <w:t>给</w:t>
      </w:r>
      <w:r w:rsidRPr="00E43850">
        <w:rPr>
          <w:rFonts w:hint="eastAsia"/>
        </w:rPr>
        <w:t>Client</w:t>
      </w:r>
      <w:r w:rsidRPr="00E43850">
        <w:rPr>
          <w:rFonts w:hint="eastAsia"/>
        </w:rPr>
        <w:t>，确认序号为收到序号</w:t>
      </w:r>
      <w:r w:rsidRPr="00E43850">
        <w:rPr>
          <w:rFonts w:hint="eastAsia"/>
        </w:rPr>
        <w:t>+1</w:t>
      </w:r>
      <w:r w:rsidRPr="00E43850">
        <w:rPr>
          <w:rFonts w:hint="eastAsia"/>
        </w:rPr>
        <w:t>（与</w:t>
      </w:r>
      <w:r w:rsidRPr="00E43850">
        <w:rPr>
          <w:rFonts w:hint="eastAsia"/>
        </w:rPr>
        <w:t>SYN</w:t>
      </w:r>
      <w:r w:rsidRPr="00E43850">
        <w:rPr>
          <w:rFonts w:hint="eastAsia"/>
        </w:rPr>
        <w:t>相同，一个</w:t>
      </w:r>
      <w:r w:rsidRPr="00E43850">
        <w:rPr>
          <w:rFonts w:hint="eastAsia"/>
        </w:rPr>
        <w:t>FIN</w:t>
      </w:r>
      <w:r w:rsidRPr="00E43850">
        <w:rPr>
          <w:rFonts w:hint="eastAsia"/>
        </w:rPr>
        <w:t>占用一个序号），</w:t>
      </w:r>
      <w:r w:rsidRPr="00E43850">
        <w:rPr>
          <w:rFonts w:hint="eastAsia"/>
        </w:rPr>
        <w:t>Server</w:t>
      </w:r>
      <w:r w:rsidRPr="00E43850">
        <w:rPr>
          <w:rFonts w:hint="eastAsia"/>
        </w:rPr>
        <w:t>进入</w:t>
      </w:r>
      <w:r w:rsidRPr="00E43850">
        <w:rPr>
          <w:rFonts w:hint="eastAsia"/>
        </w:rPr>
        <w:t>CLOSE_WAIT</w:t>
      </w:r>
      <w:r w:rsidRPr="00E43850">
        <w:rPr>
          <w:rFonts w:hint="eastAsia"/>
        </w:rPr>
        <w:t>状态。</w:t>
      </w:r>
      <w:r w:rsidRPr="00E43850">
        <w:rPr>
          <w:rFonts w:hint="eastAsia"/>
        </w:rPr>
        <w:br/>
        <w:t>        </w:t>
      </w:r>
      <w:r w:rsidRPr="00E43850">
        <w:rPr>
          <w:rFonts w:hint="eastAsia"/>
        </w:rPr>
        <w:t>（</w:t>
      </w:r>
      <w:r w:rsidRPr="00E43850">
        <w:rPr>
          <w:rFonts w:hint="eastAsia"/>
        </w:rPr>
        <w:t>3</w:t>
      </w:r>
      <w:r w:rsidRPr="00E43850">
        <w:rPr>
          <w:rFonts w:hint="eastAsia"/>
        </w:rPr>
        <w:t>）第三次挥手：</w:t>
      </w:r>
      <w:r w:rsidRPr="00E43850">
        <w:rPr>
          <w:rFonts w:hint="eastAsia"/>
        </w:rPr>
        <w:t>Server</w:t>
      </w:r>
      <w:r w:rsidRPr="00E43850">
        <w:rPr>
          <w:rFonts w:hint="eastAsia"/>
        </w:rPr>
        <w:t>发送一个</w:t>
      </w:r>
      <w:r w:rsidRPr="00E43850">
        <w:rPr>
          <w:rFonts w:hint="eastAsia"/>
        </w:rPr>
        <w:t>FIN</w:t>
      </w:r>
      <w:r w:rsidRPr="00E43850">
        <w:rPr>
          <w:rFonts w:hint="eastAsia"/>
        </w:rPr>
        <w:t>，用来关闭</w:t>
      </w:r>
      <w:r w:rsidRPr="00E43850">
        <w:rPr>
          <w:rFonts w:hint="eastAsia"/>
        </w:rPr>
        <w:t>Server</w:t>
      </w:r>
      <w:r w:rsidRPr="00E43850">
        <w:rPr>
          <w:rFonts w:hint="eastAsia"/>
        </w:rPr>
        <w:t>到</w:t>
      </w:r>
      <w:r w:rsidRPr="00E43850">
        <w:rPr>
          <w:rFonts w:hint="eastAsia"/>
        </w:rPr>
        <w:t>Client</w:t>
      </w:r>
      <w:r w:rsidRPr="00E43850">
        <w:rPr>
          <w:rFonts w:hint="eastAsia"/>
        </w:rPr>
        <w:t>的数据传送，</w:t>
      </w:r>
      <w:r w:rsidRPr="00E43850">
        <w:rPr>
          <w:rFonts w:hint="eastAsia"/>
        </w:rPr>
        <w:t>Server</w:t>
      </w:r>
      <w:r w:rsidRPr="00E43850">
        <w:rPr>
          <w:rFonts w:hint="eastAsia"/>
        </w:rPr>
        <w:t>进入</w:t>
      </w:r>
      <w:r w:rsidRPr="00E43850">
        <w:rPr>
          <w:rFonts w:hint="eastAsia"/>
        </w:rPr>
        <w:t>LAST_ACK</w:t>
      </w:r>
      <w:r w:rsidRPr="00E43850">
        <w:rPr>
          <w:rFonts w:hint="eastAsia"/>
        </w:rPr>
        <w:t>状态。</w:t>
      </w:r>
      <w:r w:rsidRPr="00E43850">
        <w:rPr>
          <w:rFonts w:hint="eastAsia"/>
        </w:rPr>
        <w:br/>
        <w:t xml:space="preserve">        </w:t>
      </w:r>
      <w:r w:rsidRPr="00E43850">
        <w:rPr>
          <w:rFonts w:hint="eastAsia"/>
        </w:rPr>
        <w:t>（</w:t>
      </w:r>
      <w:r w:rsidRPr="00E43850">
        <w:rPr>
          <w:rFonts w:hint="eastAsia"/>
        </w:rPr>
        <w:t>4</w:t>
      </w:r>
      <w:r w:rsidRPr="00E43850">
        <w:rPr>
          <w:rFonts w:hint="eastAsia"/>
        </w:rPr>
        <w:t>）第四次挥手：</w:t>
      </w:r>
      <w:r w:rsidRPr="00E43850">
        <w:rPr>
          <w:rFonts w:hint="eastAsia"/>
        </w:rPr>
        <w:t>Client</w:t>
      </w:r>
      <w:r w:rsidRPr="00E43850">
        <w:rPr>
          <w:rFonts w:hint="eastAsia"/>
        </w:rPr>
        <w:t>收到</w:t>
      </w:r>
      <w:r w:rsidRPr="00E43850">
        <w:rPr>
          <w:rFonts w:hint="eastAsia"/>
        </w:rPr>
        <w:t>FIN</w:t>
      </w:r>
      <w:r w:rsidRPr="00E43850">
        <w:rPr>
          <w:rFonts w:hint="eastAsia"/>
        </w:rPr>
        <w:t>后，</w:t>
      </w:r>
      <w:r w:rsidRPr="00E43850">
        <w:rPr>
          <w:rFonts w:hint="eastAsia"/>
        </w:rPr>
        <w:t>Client</w:t>
      </w:r>
      <w:r w:rsidRPr="00E43850">
        <w:rPr>
          <w:rFonts w:hint="eastAsia"/>
        </w:rPr>
        <w:t>进入</w:t>
      </w:r>
      <w:r w:rsidRPr="00E43850">
        <w:rPr>
          <w:rFonts w:hint="eastAsia"/>
        </w:rPr>
        <w:t>TIME_WAIT</w:t>
      </w:r>
      <w:r w:rsidRPr="00E43850">
        <w:rPr>
          <w:rFonts w:hint="eastAsia"/>
        </w:rPr>
        <w:t>状态，接着发送一个</w:t>
      </w:r>
      <w:r w:rsidRPr="00E43850">
        <w:rPr>
          <w:rFonts w:hint="eastAsia"/>
        </w:rPr>
        <w:t>ACK</w:t>
      </w:r>
      <w:r w:rsidRPr="00E43850">
        <w:rPr>
          <w:rFonts w:hint="eastAsia"/>
        </w:rPr>
        <w:t>给</w:t>
      </w:r>
      <w:r w:rsidRPr="00E43850">
        <w:rPr>
          <w:rFonts w:hint="eastAsia"/>
        </w:rPr>
        <w:t>Server</w:t>
      </w:r>
      <w:r w:rsidRPr="00E43850">
        <w:rPr>
          <w:rFonts w:hint="eastAsia"/>
        </w:rPr>
        <w:t>，确认序号为收到序号</w:t>
      </w:r>
      <w:r w:rsidRPr="00E43850">
        <w:rPr>
          <w:rFonts w:hint="eastAsia"/>
        </w:rPr>
        <w:t>+1</w:t>
      </w:r>
      <w:r w:rsidRPr="00E43850">
        <w:rPr>
          <w:rFonts w:hint="eastAsia"/>
        </w:rPr>
        <w:t>，</w:t>
      </w:r>
      <w:r w:rsidRPr="00E43850">
        <w:rPr>
          <w:rFonts w:hint="eastAsia"/>
        </w:rPr>
        <w:t>Server</w:t>
      </w:r>
      <w:r w:rsidRPr="00E43850">
        <w:rPr>
          <w:rFonts w:hint="eastAsia"/>
        </w:rPr>
        <w:t>进入</w:t>
      </w:r>
      <w:r w:rsidRPr="00E43850">
        <w:rPr>
          <w:rFonts w:hint="eastAsia"/>
        </w:rPr>
        <w:t>CLOSED</w:t>
      </w:r>
      <w:r w:rsidRPr="00E43850">
        <w:rPr>
          <w:rFonts w:hint="eastAsia"/>
        </w:rPr>
        <w:t>状态，完成四次挥手。</w:t>
      </w:r>
      <w:r w:rsidRPr="00E43850">
        <w:rPr>
          <w:rFonts w:hint="eastAsia"/>
        </w:rPr>
        <w:br/>
        <w:t xml:space="preserve">        </w:t>
      </w:r>
      <w:r w:rsidRPr="00E43850">
        <w:rPr>
          <w:rFonts w:hint="eastAsia"/>
        </w:rPr>
        <w:t>上面是一方主动关闭，另一方被动关闭的情况，实际中还会出现同时发起主动关闭的情况，具体流程如下图：</w:t>
      </w:r>
    </w:p>
    <w:p w:rsidR="000E1025" w:rsidRDefault="000E1025" w:rsidP="000E1025">
      <w:pPr>
        <w:pStyle w:val="a7"/>
        <w:ind w:left="1560" w:firstLineChars="0" w:firstLine="0"/>
      </w:pPr>
      <w:r w:rsidRPr="00E43850">
        <w:rPr>
          <w:noProof/>
        </w:rPr>
        <w:drawing>
          <wp:inline distT="0" distB="0" distL="0" distR="0" wp14:anchorId="1DE66F94" wp14:editId="2C533C09">
            <wp:extent cx="4381500" cy="1663750"/>
            <wp:effectExtent l="0" t="0" r="0" b="0"/>
            <wp:docPr id="10" name="图片 10" descr="http://blog.chinaunix.net/attachment/201304/10/22312037_13655617062c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log.chinaunix.net/attachment/201304/10/22312037_13655617062cG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1500" cy="1663750"/>
                    </a:xfrm>
                    <a:prstGeom prst="rect">
                      <a:avLst/>
                    </a:prstGeom>
                    <a:noFill/>
                    <a:ln>
                      <a:noFill/>
                    </a:ln>
                  </pic:spPr>
                </pic:pic>
              </a:graphicData>
            </a:graphic>
          </wp:inline>
        </w:drawing>
      </w:r>
    </w:p>
    <w:p w:rsidR="00345162" w:rsidRPr="00466495" w:rsidRDefault="00345162" w:rsidP="00466495">
      <w:pPr>
        <w:pStyle w:val="a7"/>
        <w:ind w:left="1152" w:firstLine="422"/>
        <w:rPr>
          <w:b/>
        </w:rPr>
      </w:pPr>
      <w:r w:rsidRPr="00466495">
        <w:rPr>
          <w:rFonts w:hint="eastAsia"/>
          <w:b/>
        </w:rPr>
        <w:t xml:space="preserve"> </w:t>
      </w:r>
      <w:r w:rsidRPr="00466495">
        <w:rPr>
          <w:rFonts w:hint="eastAsia"/>
          <w:b/>
        </w:rPr>
        <w:t>简单</w:t>
      </w:r>
      <w:r w:rsidR="008F2D0B" w:rsidRPr="00466495">
        <w:rPr>
          <w:rFonts w:hint="eastAsia"/>
          <w:b/>
        </w:rPr>
        <w:t>回答</w:t>
      </w:r>
    </w:p>
    <w:p w:rsidR="00345162" w:rsidRPr="00345162" w:rsidRDefault="00345162" w:rsidP="00345162">
      <w:pPr>
        <w:pStyle w:val="a7"/>
        <w:ind w:left="1152"/>
      </w:pPr>
      <w:r>
        <w:rPr>
          <w:rFonts w:hint="eastAsia"/>
        </w:rPr>
        <w:lastRenderedPageBreak/>
        <w:t xml:space="preserve"> 1.</w:t>
      </w:r>
      <w:r w:rsidRPr="00345162">
        <w:rPr>
          <w:rFonts w:hint="eastAsia"/>
        </w:rPr>
        <w:t>客户端发送</w:t>
      </w:r>
      <w:r w:rsidRPr="00345162">
        <w:rPr>
          <w:rFonts w:hint="eastAsia"/>
        </w:rPr>
        <w:t>syn</w:t>
      </w:r>
      <w:r w:rsidRPr="00345162">
        <w:rPr>
          <w:rFonts w:hint="eastAsia"/>
        </w:rPr>
        <w:t>包</w:t>
      </w:r>
    </w:p>
    <w:p w:rsidR="00345162" w:rsidRPr="00345162" w:rsidRDefault="00345162" w:rsidP="00345162">
      <w:pPr>
        <w:pStyle w:val="a7"/>
        <w:ind w:left="1152"/>
      </w:pPr>
      <w:r>
        <w:rPr>
          <w:rFonts w:hint="eastAsia"/>
        </w:rPr>
        <w:tab/>
        <w:t>2.</w:t>
      </w:r>
      <w:r w:rsidRPr="00345162">
        <w:rPr>
          <w:rFonts w:hint="eastAsia"/>
        </w:rPr>
        <w:t>服务端接收到</w:t>
      </w:r>
      <w:r w:rsidRPr="00345162">
        <w:rPr>
          <w:rFonts w:hint="eastAsia"/>
        </w:rPr>
        <w:t>syn</w:t>
      </w:r>
      <w:proofErr w:type="gramStart"/>
      <w:r w:rsidRPr="00345162">
        <w:rPr>
          <w:rFonts w:hint="eastAsia"/>
        </w:rPr>
        <w:t>包之后</w:t>
      </w:r>
      <w:proofErr w:type="gramEnd"/>
      <w:r w:rsidRPr="00345162">
        <w:rPr>
          <w:rFonts w:hint="eastAsia"/>
        </w:rPr>
        <w:t>,</w:t>
      </w:r>
      <w:r w:rsidRPr="00345162">
        <w:rPr>
          <w:rFonts w:hint="eastAsia"/>
        </w:rPr>
        <w:t>回复</w:t>
      </w:r>
      <w:proofErr w:type="spellStart"/>
      <w:r w:rsidRPr="00345162">
        <w:rPr>
          <w:rFonts w:hint="eastAsia"/>
        </w:rPr>
        <w:t>syn+ack</w:t>
      </w:r>
      <w:proofErr w:type="spellEnd"/>
    </w:p>
    <w:p w:rsidR="00345162" w:rsidRPr="00345162" w:rsidRDefault="00345162" w:rsidP="00345162">
      <w:pPr>
        <w:pStyle w:val="a7"/>
        <w:ind w:left="1152"/>
      </w:pPr>
      <w:r>
        <w:rPr>
          <w:rFonts w:hint="eastAsia"/>
        </w:rPr>
        <w:tab/>
        <w:t>3.</w:t>
      </w:r>
      <w:r w:rsidRPr="00345162">
        <w:rPr>
          <w:rFonts w:hint="eastAsia"/>
        </w:rPr>
        <w:t>客户端接收到服务端的</w:t>
      </w:r>
      <w:proofErr w:type="spellStart"/>
      <w:r w:rsidRPr="00345162">
        <w:rPr>
          <w:rFonts w:hint="eastAsia"/>
        </w:rPr>
        <w:t>syn+ack</w:t>
      </w:r>
      <w:proofErr w:type="spellEnd"/>
      <w:r w:rsidRPr="00345162">
        <w:rPr>
          <w:rFonts w:hint="eastAsia"/>
        </w:rPr>
        <w:t>之后</w:t>
      </w:r>
      <w:r w:rsidRPr="00345162">
        <w:rPr>
          <w:rFonts w:hint="eastAsia"/>
        </w:rPr>
        <w:t>,</w:t>
      </w:r>
      <w:r w:rsidRPr="00345162">
        <w:rPr>
          <w:rFonts w:hint="eastAsia"/>
        </w:rPr>
        <w:t>会回复一个</w:t>
      </w:r>
      <w:r w:rsidRPr="00345162">
        <w:rPr>
          <w:rFonts w:hint="eastAsia"/>
        </w:rPr>
        <w:t>ack</w:t>
      </w:r>
    </w:p>
    <w:p w:rsidR="0067756C" w:rsidRPr="0067756C" w:rsidRDefault="0067756C" w:rsidP="0067756C">
      <w:pPr>
        <w:pStyle w:val="a7"/>
        <w:numPr>
          <w:ilvl w:val="0"/>
          <w:numId w:val="6"/>
        </w:numPr>
        <w:ind w:firstLineChars="0"/>
        <w:outlineLvl w:val="2"/>
        <w:rPr>
          <w:b/>
        </w:rPr>
      </w:pPr>
      <w:r w:rsidRPr="0067756C">
        <w:rPr>
          <w:rFonts w:hint="eastAsia"/>
          <w:b/>
        </w:rPr>
        <w:t>请详细描述下一次</w:t>
      </w:r>
      <w:r w:rsidRPr="0067756C">
        <w:rPr>
          <w:rFonts w:hint="eastAsia"/>
          <w:b/>
        </w:rPr>
        <w:t>http</w:t>
      </w:r>
      <w:r w:rsidRPr="0067756C">
        <w:rPr>
          <w:rFonts w:hint="eastAsia"/>
          <w:b/>
        </w:rPr>
        <w:t>请求到最后响应这之间的过程</w:t>
      </w:r>
      <w:r w:rsidRPr="0067756C">
        <w:rPr>
          <w:rFonts w:hint="eastAsia"/>
          <w:b/>
        </w:rPr>
        <w:t>?</w:t>
      </w:r>
    </w:p>
    <w:p w:rsidR="0067756C" w:rsidRPr="0067756C" w:rsidRDefault="0067756C" w:rsidP="0067756C">
      <w:pPr>
        <w:pStyle w:val="a7"/>
        <w:ind w:left="1560" w:firstLineChars="0" w:firstLine="0"/>
      </w:pPr>
      <w:r w:rsidRPr="0067756C">
        <w:rPr>
          <w:rFonts w:hint="eastAsia"/>
        </w:rPr>
        <w:t>客户端发起</w:t>
      </w:r>
      <w:r w:rsidRPr="0067756C">
        <w:rPr>
          <w:rFonts w:hint="eastAsia"/>
        </w:rPr>
        <w:t>http</w:t>
      </w:r>
      <w:r w:rsidRPr="0067756C">
        <w:rPr>
          <w:rFonts w:hint="eastAsia"/>
        </w:rPr>
        <w:t>请求</w:t>
      </w:r>
      <w:r w:rsidRPr="0067756C">
        <w:rPr>
          <w:rFonts w:hint="eastAsia"/>
        </w:rPr>
        <w:t>,</w:t>
      </w:r>
      <w:r w:rsidRPr="0067756C">
        <w:rPr>
          <w:rFonts w:hint="eastAsia"/>
        </w:rPr>
        <w:t>因为</w:t>
      </w:r>
      <w:r w:rsidRPr="0067756C">
        <w:rPr>
          <w:rFonts w:hint="eastAsia"/>
        </w:rPr>
        <w:t>http</w:t>
      </w:r>
      <w:r w:rsidRPr="0067756C">
        <w:rPr>
          <w:rFonts w:hint="eastAsia"/>
        </w:rPr>
        <w:t>协议是基于</w:t>
      </w:r>
      <w:proofErr w:type="spellStart"/>
      <w:r w:rsidRPr="0067756C">
        <w:rPr>
          <w:rFonts w:hint="eastAsia"/>
        </w:rPr>
        <w:t>tcp</w:t>
      </w:r>
      <w:proofErr w:type="spellEnd"/>
      <w:r w:rsidRPr="0067756C">
        <w:rPr>
          <w:rFonts w:hint="eastAsia"/>
        </w:rPr>
        <w:t>协议</w:t>
      </w:r>
      <w:r w:rsidRPr="0067756C">
        <w:rPr>
          <w:rFonts w:hint="eastAsia"/>
        </w:rPr>
        <w:t>,</w:t>
      </w:r>
      <w:r w:rsidRPr="0067756C">
        <w:rPr>
          <w:rFonts w:hint="eastAsia"/>
        </w:rPr>
        <w:t>会首先经过</w:t>
      </w:r>
      <w:proofErr w:type="spellStart"/>
      <w:r w:rsidRPr="0067756C">
        <w:rPr>
          <w:rFonts w:hint="eastAsia"/>
        </w:rPr>
        <w:t>dns</w:t>
      </w:r>
      <w:proofErr w:type="spellEnd"/>
      <w:r w:rsidRPr="0067756C">
        <w:rPr>
          <w:rFonts w:hint="eastAsia"/>
        </w:rPr>
        <w:t>解析</w:t>
      </w:r>
      <w:r w:rsidRPr="0067756C">
        <w:rPr>
          <w:rFonts w:hint="eastAsia"/>
        </w:rPr>
        <w:t>,</w:t>
      </w:r>
      <w:r w:rsidRPr="0067756C">
        <w:rPr>
          <w:rFonts w:hint="eastAsia"/>
        </w:rPr>
        <w:t>找到目标服务器</w:t>
      </w:r>
      <w:r w:rsidRPr="0067756C">
        <w:rPr>
          <w:rFonts w:hint="eastAsia"/>
        </w:rPr>
        <w:t>,</w:t>
      </w:r>
      <w:r w:rsidRPr="0067756C">
        <w:rPr>
          <w:rFonts w:hint="eastAsia"/>
        </w:rPr>
        <w:t>发起</w:t>
      </w:r>
      <w:proofErr w:type="spellStart"/>
      <w:r w:rsidRPr="0067756C">
        <w:rPr>
          <w:rFonts w:hint="eastAsia"/>
        </w:rPr>
        <w:t>tcp</w:t>
      </w:r>
      <w:proofErr w:type="spellEnd"/>
      <w:r w:rsidRPr="0067756C">
        <w:rPr>
          <w:rFonts w:hint="eastAsia"/>
        </w:rPr>
        <w:t>连接进行三次握手</w:t>
      </w:r>
      <w:r w:rsidRPr="0067756C">
        <w:rPr>
          <w:rFonts w:hint="eastAsia"/>
        </w:rPr>
        <w:t>,</w:t>
      </w:r>
      <w:r w:rsidRPr="0067756C">
        <w:rPr>
          <w:rFonts w:hint="eastAsia"/>
        </w:rPr>
        <w:t>之后连接进入</w:t>
      </w:r>
      <w:proofErr w:type="spellStart"/>
      <w:r w:rsidRPr="0067756C">
        <w:rPr>
          <w:rFonts w:hint="eastAsia"/>
        </w:rPr>
        <w:t>tomcat,tomcat</w:t>
      </w:r>
      <w:proofErr w:type="spellEnd"/>
      <w:r w:rsidRPr="0067756C">
        <w:rPr>
          <w:rFonts w:hint="eastAsia"/>
        </w:rPr>
        <w:t>会对连接进行处理</w:t>
      </w:r>
      <w:r w:rsidRPr="0067756C">
        <w:rPr>
          <w:rFonts w:hint="eastAsia"/>
        </w:rPr>
        <w:t>,</w:t>
      </w:r>
      <w:r w:rsidRPr="0067756C">
        <w:rPr>
          <w:rFonts w:hint="eastAsia"/>
        </w:rPr>
        <w:t>处理完毕之后响应一个</w:t>
      </w:r>
      <w:r w:rsidRPr="0067756C">
        <w:rPr>
          <w:rFonts w:hint="eastAsia"/>
        </w:rPr>
        <w:t>html</w:t>
      </w:r>
      <w:r w:rsidRPr="0067756C">
        <w:rPr>
          <w:rFonts w:hint="eastAsia"/>
        </w:rPr>
        <w:t>文档给客户端</w:t>
      </w:r>
      <w:r w:rsidRPr="0067756C">
        <w:rPr>
          <w:rFonts w:hint="eastAsia"/>
        </w:rPr>
        <w:t>,</w:t>
      </w:r>
      <w:r w:rsidRPr="0067756C">
        <w:rPr>
          <w:rFonts w:hint="eastAsia"/>
        </w:rPr>
        <w:t>客户端通过浏览器进行可视化</w:t>
      </w:r>
      <w:r w:rsidRPr="0067756C">
        <w:rPr>
          <w:rFonts w:hint="eastAsia"/>
        </w:rPr>
        <w:t>,</w:t>
      </w:r>
      <w:r w:rsidRPr="0067756C">
        <w:rPr>
          <w:rFonts w:hint="eastAsia"/>
        </w:rPr>
        <w:t>断开连接的时候进行四次挥手</w:t>
      </w:r>
      <w:r w:rsidRPr="0067756C">
        <w:rPr>
          <w:rFonts w:hint="eastAsia"/>
        </w:rPr>
        <w:t>.</w:t>
      </w:r>
    </w:p>
    <w:p w:rsidR="00F362A5" w:rsidRDefault="00F362A5" w:rsidP="00F362A5">
      <w:pPr>
        <w:pStyle w:val="a7"/>
        <w:numPr>
          <w:ilvl w:val="0"/>
          <w:numId w:val="6"/>
        </w:numPr>
        <w:ind w:firstLineChars="0"/>
        <w:outlineLvl w:val="2"/>
      </w:pPr>
      <w:r w:rsidRPr="00F362A5">
        <w:rPr>
          <w:rFonts w:hint="eastAsia"/>
        </w:rPr>
        <w:t>简述基于</w:t>
      </w:r>
      <w:r w:rsidRPr="00F362A5">
        <w:rPr>
          <w:rFonts w:hint="eastAsia"/>
        </w:rPr>
        <w:t>TCP</w:t>
      </w:r>
      <w:r w:rsidRPr="00F362A5">
        <w:rPr>
          <w:rFonts w:hint="eastAsia"/>
        </w:rPr>
        <w:t>和</w:t>
      </w:r>
      <w:r w:rsidRPr="00F362A5">
        <w:rPr>
          <w:rFonts w:hint="eastAsia"/>
        </w:rPr>
        <w:t>UDP</w:t>
      </w:r>
      <w:r w:rsidRPr="00F362A5">
        <w:rPr>
          <w:rFonts w:hint="eastAsia"/>
        </w:rPr>
        <w:t>的</w:t>
      </w:r>
      <w:r w:rsidRPr="00F362A5">
        <w:rPr>
          <w:rFonts w:hint="eastAsia"/>
        </w:rPr>
        <w:t>Socket</w:t>
      </w:r>
      <w:r w:rsidRPr="00F362A5">
        <w:rPr>
          <w:rFonts w:hint="eastAsia"/>
        </w:rPr>
        <w:t>编程的主要步骤</w:t>
      </w:r>
    </w:p>
    <w:p w:rsidR="00F362A5" w:rsidRDefault="00F362A5" w:rsidP="00F362A5">
      <w:pPr>
        <w:pStyle w:val="a7"/>
        <w:ind w:left="1560" w:firstLineChars="0" w:firstLine="0"/>
      </w:pPr>
      <w:r>
        <w:rPr>
          <w:rFonts w:hint="eastAsia"/>
        </w:rPr>
        <w:t xml:space="preserve"> Java</w:t>
      </w:r>
      <w:r>
        <w:rPr>
          <w:rFonts w:hint="eastAsia"/>
        </w:rPr>
        <w:t>分别为</w:t>
      </w:r>
      <w:r>
        <w:rPr>
          <w:rFonts w:hint="eastAsia"/>
        </w:rPr>
        <w:t>TCP</w:t>
      </w:r>
      <w:r>
        <w:rPr>
          <w:rFonts w:hint="eastAsia"/>
        </w:rPr>
        <w:t>和</w:t>
      </w:r>
      <w:r>
        <w:rPr>
          <w:rFonts w:hint="eastAsia"/>
        </w:rPr>
        <w:t xml:space="preserve">UDP </w:t>
      </w:r>
      <w:r>
        <w:rPr>
          <w:rFonts w:hint="eastAsia"/>
        </w:rPr>
        <w:t>两种通信协议提供了相应的</w:t>
      </w:r>
      <w:r>
        <w:rPr>
          <w:rFonts w:hint="eastAsia"/>
        </w:rPr>
        <w:t>Socket</w:t>
      </w:r>
      <w:r>
        <w:rPr>
          <w:rFonts w:hint="eastAsia"/>
        </w:rPr>
        <w:t>编程类，这些类存放在</w:t>
      </w:r>
      <w:r>
        <w:rPr>
          <w:rFonts w:hint="eastAsia"/>
        </w:rPr>
        <w:t>java.net</w:t>
      </w:r>
      <w:r>
        <w:rPr>
          <w:rFonts w:hint="eastAsia"/>
        </w:rPr>
        <w:t>包中。与</w:t>
      </w:r>
      <w:r>
        <w:rPr>
          <w:rFonts w:hint="eastAsia"/>
        </w:rPr>
        <w:t>TCP</w:t>
      </w:r>
      <w:r>
        <w:rPr>
          <w:rFonts w:hint="eastAsia"/>
        </w:rPr>
        <w:t>对应的是服务器的</w:t>
      </w:r>
      <w:proofErr w:type="spellStart"/>
      <w:r>
        <w:rPr>
          <w:rFonts w:hint="eastAsia"/>
        </w:rPr>
        <w:t>ServerSocket</w:t>
      </w:r>
      <w:proofErr w:type="spellEnd"/>
      <w:r>
        <w:rPr>
          <w:rFonts w:hint="eastAsia"/>
        </w:rPr>
        <w:t>和客户端的</w:t>
      </w:r>
      <w:r>
        <w:rPr>
          <w:rFonts w:hint="eastAsia"/>
        </w:rPr>
        <w:t>Socket</w:t>
      </w:r>
      <w:r>
        <w:rPr>
          <w:rFonts w:hint="eastAsia"/>
        </w:rPr>
        <w:t>，与</w:t>
      </w:r>
      <w:r>
        <w:rPr>
          <w:rFonts w:hint="eastAsia"/>
        </w:rPr>
        <w:t>UDP</w:t>
      </w:r>
      <w:r>
        <w:rPr>
          <w:rFonts w:hint="eastAsia"/>
        </w:rPr>
        <w:t>对应的是</w:t>
      </w:r>
      <w:proofErr w:type="spellStart"/>
      <w:r>
        <w:rPr>
          <w:rFonts w:hint="eastAsia"/>
        </w:rPr>
        <w:t>DatagramSocket</w:t>
      </w:r>
      <w:proofErr w:type="spellEnd"/>
      <w:r>
        <w:rPr>
          <w:rFonts w:hint="eastAsia"/>
        </w:rPr>
        <w:t>。</w:t>
      </w:r>
    </w:p>
    <w:p w:rsidR="00F362A5" w:rsidRDefault="00F362A5" w:rsidP="00F362A5">
      <w:pPr>
        <w:pStyle w:val="a7"/>
        <w:ind w:left="1560" w:firstLineChars="0" w:firstLine="0"/>
      </w:pPr>
      <w:r>
        <w:rPr>
          <w:rFonts w:hint="eastAsia"/>
        </w:rPr>
        <w:t>基于</w:t>
      </w:r>
      <w:r>
        <w:rPr>
          <w:rFonts w:hint="eastAsia"/>
        </w:rPr>
        <w:t>TCP</w:t>
      </w:r>
      <w:r>
        <w:rPr>
          <w:rFonts w:hint="eastAsia"/>
        </w:rPr>
        <w:t>创建的套接字可以叫做流套接字，服务器端相当于一个监听器，用来监听端口。</w:t>
      </w:r>
      <w:r>
        <w:rPr>
          <w:rFonts w:hint="eastAsia"/>
        </w:rPr>
        <w:t xml:space="preserve"> </w:t>
      </w:r>
      <w:r>
        <w:rPr>
          <w:rFonts w:hint="eastAsia"/>
        </w:rPr>
        <w:t>服务器与</w:t>
      </w:r>
      <w:proofErr w:type="gramStart"/>
      <w:r>
        <w:rPr>
          <w:rFonts w:hint="eastAsia"/>
        </w:rPr>
        <w:t>客服端之间</w:t>
      </w:r>
      <w:proofErr w:type="gramEnd"/>
      <w:r>
        <w:rPr>
          <w:rFonts w:hint="eastAsia"/>
        </w:rPr>
        <w:t>的通讯都是输入输出流来实现的。基于</w:t>
      </w:r>
      <w:r>
        <w:rPr>
          <w:rFonts w:hint="eastAsia"/>
        </w:rPr>
        <w:t>UDP</w:t>
      </w:r>
      <w:r>
        <w:rPr>
          <w:rFonts w:hint="eastAsia"/>
        </w:rPr>
        <w:t>的套接字就是数据报套接字，•</w:t>
      </w:r>
      <w:r>
        <w:rPr>
          <w:rFonts w:hint="eastAsia"/>
        </w:rPr>
        <w:t xml:space="preserve">  </w:t>
      </w:r>
      <w:r>
        <w:rPr>
          <w:rFonts w:hint="eastAsia"/>
        </w:rPr>
        <w:t>两个都要先构造好相应的数据包。</w:t>
      </w:r>
    </w:p>
    <w:p w:rsidR="00F362A5" w:rsidRPr="0028602D" w:rsidRDefault="00F362A5" w:rsidP="00F362A5">
      <w:pPr>
        <w:pStyle w:val="a7"/>
        <w:ind w:left="1560" w:firstLineChars="0" w:firstLine="0"/>
        <w:rPr>
          <w:b/>
        </w:rPr>
      </w:pPr>
      <w:r w:rsidRPr="0028602D">
        <w:rPr>
          <w:rFonts w:hint="eastAsia"/>
          <w:b/>
        </w:rPr>
        <w:t>基于</w:t>
      </w:r>
      <w:r w:rsidRPr="0028602D">
        <w:rPr>
          <w:rFonts w:hint="eastAsia"/>
          <w:b/>
        </w:rPr>
        <w:t>TCP</w:t>
      </w:r>
      <w:r w:rsidRPr="0028602D">
        <w:rPr>
          <w:rFonts w:hint="eastAsia"/>
          <w:b/>
        </w:rPr>
        <w:t>协议的</w:t>
      </w:r>
      <w:r w:rsidRPr="0028602D">
        <w:rPr>
          <w:rFonts w:hint="eastAsia"/>
          <w:b/>
        </w:rPr>
        <w:t>Socket</w:t>
      </w:r>
      <w:r w:rsidRPr="0028602D">
        <w:rPr>
          <w:rFonts w:hint="eastAsia"/>
          <w:b/>
        </w:rPr>
        <w:t>编程的主要步骤</w:t>
      </w:r>
    </w:p>
    <w:p w:rsidR="00F362A5" w:rsidRDefault="00F362A5" w:rsidP="00F362A5">
      <w:pPr>
        <w:pStyle w:val="a7"/>
        <w:ind w:left="1560" w:firstLineChars="0" w:firstLine="0"/>
      </w:pPr>
      <w:r>
        <w:rPr>
          <w:rFonts w:hint="eastAsia"/>
        </w:rPr>
        <w:t>服务器端（</w:t>
      </w:r>
      <w:r>
        <w:rPr>
          <w:rFonts w:hint="eastAsia"/>
        </w:rPr>
        <w:t>server</w:t>
      </w:r>
      <w:r>
        <w:rPr>
          <w:rFonts w:hint="eastAsia"/>
        </w:rPr>
        <w:t>）：</w:t>
      </w:r>
    </w:p>
    <w:p w:rsidR="00F362A5" w:rsidRDefault="00F362A5" w:rsidP="00F362A5">
      <w:pPr>
        <w:pStyle w:val="a7"/>
        <w:ind w:left="1560" w:firstLineChars="0" w:firstLine="0"/>
      </w:pPr>
      <w:r>
        <w:rPr>
          <w:rFonts w:hint="eastAsia"/>
        </w:rPr>
        <w:t xml:space="preserve">1. </w:t>
      </w:r>
      <w:r>
        <w:rPr>
          <w:rFonts w:hint="eastAsia"/>
        </w:rPr>
        <w:t>构建一个</w:t>
      </w:r>
      <w:proofErr w:type="spellStart"/>
      <w:r>
        <w:rPr>
          <w:rFonts w:hint="eastAsia"/>
        </w:rPr>
        <w:t>ServerSocket</w:t>
      </w:r>
      <w:proofErr w:type="spellEnd"/>
      <w:r>
        <w:rPr>
          <w:rFonts w:hint="eastAsia"/>
        </w:rPr>
        <w:t>实例，指定本地的端口。这个</w:t>
      </w:r>
      <w:r>
        <w:rPr>
          <w:rFonts w:hint="eastAsia"/>
        </w:rPr>
        <w:t>socket</w:t>
      </w:r>
      <w:r>
        <w:rPr>
          <w:rFonts w:hint="eastAsia"/>
        </w:rPr>
        <w:t>就是用来监听指定端口的连接请求的。</w:t>
      </w:r>
    </w:p>
    <w:p w:rsidR="00F362A5" w:rsidRDefault="00F362A5" w:rsidP="00F362A5">
      <w:pPr>
        <w:pStyle w:val="a7"/>
        <w:ind w:left="1560" w:firstLineChars="0" w:firstLine="0"/>
      </w:pPr>
      <w:r>
        <w:rPr>
          <w:rFonts w:hint="eastAsia"/>
        </w:rPr>
        <w:t xml:space="preserve">2. </w:t>
      </w:r>
      <w:r>
        <w:rPr>
          <w:rFonts w:hint="eastAsia"/>
        </w:rPr>
        <w:t>重复如下几个步骤：</w:t>
      </w:r>
    </w:p>
    <w:p w:rsidR="00F362A5" w:rsidRDefault="00F362A5" w:rsidP="00F362A5">
      <w:pPr>
        <w:pStyle w:val="a7"/>
        <w:ind w:left="1560" w:firstLineChars="0" w:firstLine="0"/>
      </w:pPr>
      <w:r>
        <w:rPr>
          <w:rFonts w:hint="eastAsia"/>
        </w:rPr>
        <w:t xml:space="preserve">a. </w:t>
      </w:r>
      <w:r>
        <w:rPr>
          <w:rFonts w:hint="eastAsia"/>
        </w:rPr>
        <w:t>调用</w:t>
      </w:r>
      <w:r>
        <w:rPr>
          <w:rFonts w:hint="eastAsia"/>
        </w:rPr>
        <w:t>socket</w:t>
      </w:r>
      <w:r>
        <w:rPr>
          <w:rFonts w:hint="eastAsia"/>
        </w:rPr>
        <w:t>的</w:t>
      </w:r>
      <w:r>
        <w:rPr>
          <w:rFonts w:hint="eastAsia"/>
        </w:rPr>
        <w:t>accept</w:t>
      </w:r>
      <w:proofErr w:type="gramStart"/>
      <w:r>
        <w:rPr>
          <w:rFonts w:hint="eastAsia"/>
        </w:rPr>
        <w:t>()</w:t>
      </w:r>
      <w:r>
        <w:rPr>
          <w:rFonts w:hint="eastAsia"/>
        </w:rPr>
        <w:t>方法来获得下面客户端的连接请求</w:t>
      </w:r>
      <w:proofErr w:type="gramEnd"/>
      <w:r>
        <w:rPr>
          <w:rFonts w:hint="eastAsia"/>
        </w:rPr>
        <w:t>。通过</w:t>
      </w:r>
      <w:r>
        <w:rPr>
          <w:rFonts w:hint="eastAsia"/>
        </w:rPr>
        <w:t>accept()</w:t>
      </w:r>
      <w:r>
        <w:rPr>
          <w:rFonts w:hint="eastAsia"/>
        </w:rPr>
        <w:t>方法返回的</w:t>
      </w:r>
      <w:r>
        <w:rPr>
          <w:rFonts w:hint="eastAsia"/>
        </w:rPr>
        <w:t>socket</w:t>
      </w:r>
      <w:r>
        <w:rPr>
          <w:rFonts w:hint="eastAsia"/>
        </w:rPr>
        <w:t>实例，建立了一个和客户端的新连接。</w:t>
      </w:r>
    </w:p>
    <w:p w:rsidR="00F362A5" w:rsidRPr="00F362A5" w:rsidRDefault="00F362A5" w:rsidP="00F362A5">
      <w:pPr>
        <w:pStyle w:val="a7"/>
        <w:ind w:left="1560" w:firstLineChars="0" w:firstLine="0"/>
      </w:pPr>
      <w:r>
        <w:rPr>
          <w:rFonts w:hint="eastAsia"/>
        </w:rPr>
        <w:t xml:space="preserve">b. </w:t>
      </w:r>
      <w:r>
        <w:rPr>
          <w:rFonts w:hint="eastAsia"/>
        </w:rPr>
        <w:t>通过这个返回的</w:t>
      </w:r>
      <w:r>
        <w:rPr>
          <w:rFonts w:hint="eastAsia"/>
        </w:rPr>
        <w:t>socket</w:t>
      </w:r>
      <w:r>
        <w:rPr>
          <w:rFonts w:hint="eastAsia"/>
        </w:rPr>
        <w:t>实例获取</w:t>
      </w:r>
      <w:proofErr w:type="spellStart"/>
      <w:r>
        <w:rPr>
          <w:rFonts w:hint="eastAsia"/>
        </w:rPr>
        <w:t>InputStream</w:t>
      </w:r>
      <w:proofErr w:type="spellEnd"/>
      <w:r>
        <w:rPr>
          <w:rFonts w:hint="eastAsia"/>
        </w:rPr>
        <w:t>和</w:t>
      </w:r>
      <w:proofErr w:type="spellStart"/>
      <w:proofErr w:type="gramStart"/>
      <w:r>
        <w:rPr>
          <w:rFonts w:hint="eastAsia"/>
        </w:rPr>
        <w:t>OutputStream</w:t>
      </w:r>
      <w:proofErr w:type="spellEnd"/>
      <w:r>
        <w:rPr>
          <w:rFonts w:hint="eastAsia"/>
        </w:rPr>
        <w:t>,</w:t>
      </w:r>
      <w:r>
        <w:rPr>
          <w:rFonts w:hint="eastAsia"/>
        </w:rPr>
        <w:t>可以通过这两个</w:t>
      </w:r>
      <w:proofErr w:type="gramEnd"/>
      <w:r>
        <w:rPr>
          <w:rFonts w:hint="eastAsia"/>
        </w:rPr>
        <w:t>stream</w:t>
      </w:r>
      <w:r>
        <w:rPr>
          <w:rFonts w:hint="eastAsia"/>
        </w:rPr>
        <w:t>来分别读和写数据。</w:t>
      </w:r>
    </w:p>
    <w:p w:rsidR="00F362A5" w:rsidRDefault="00F362A5" w:rsidP="00F362A5">
      <w:pPr>
        <w:pStyle w:val="a7"/>
        <w:ind w:left="1560" w:firstLineChars="0" w:firstLine="0"/>
      </w:pPr>
      <w:r>
        <w:rPr>
          <w:rFonts w:hint="eastAsia"/>
        </w:rPr>
        <w:t xml:space="preserve">c. </w:t>
      </w:r>
      <w:r>
        <w:rPr>
          <w:rFonts w:hint="eastAsia"/>
        </w:rPr>
        <w:t>结束的时候调用</w:t>
      </w:r>
      <w:r>
        <w:rPr>
          <w:rFonts w:hint="eastAsia"/>
        </w:rPr>
        <w:t>socket</w:t>
      </w:r>
      <w:r>
        <w:rPr>
          <w:rFonts w:hint="eastAsia"/>
        </w:rPr>
        <w:t>实例的</w:t>
      </w:r>
      <w:proofErr w:type="gramStart"/>
      <w:r>
        <w:rPr>
          <w:rFonts w:hint="eastAsia"/>
        </w:rPr>
        <w:t>close(</w:t>
      </w:r>
      <w:proofErr w:type="gramEnd"/>
      <w:r>
        <w:rPr>
          <w:rFonts w:hint="eastAsia"/>
        </w:rPr>
        <w:t>)</w:t>
      </w:r>
      <w:r>
        <w:rPr>
          <w:rFonts w:hint="eastAsia"/>
        </w:rPr>
        <w:t>方法关闭</w:t>
      </w:r>
      <w:r>
        <w:rPr>
          <w:rFonts w:hint="eastAsia"/>
        </w:rPr>
        <w:t>socket</w:t>
      </w:r>
      <w:r>
        <w:rPr>
          <w:rFonts w:hint="eastAsia"/>
        </w:rPr>
        <w:t>连接。</w:t>
      </w:r>
    </w:p>
    <w:p w:rsidR="00F362A5" w:rsidRDefault="00F362A5" w:rsidP="00F362A5">
      <w:pPr>
        <w:pStyle w:val="a7"/>
        <w:ind w:left="1560" w:firstLineChars="0" w:firstLine="0"/>
      </w:pPr>
      <w:r>
        <w:rPr>
          <w:rFonts w:hint="eastAsia"/>
        </w:rPr>
        <w:t>客户端（</w:t>
      </w:r>
      <w:r>
        <w:rPr>
          <w:rFonts w:hint="eastAsia"/>
        </w:rPr>
        <w:t>client</w:t>
      </w:r>
      <w:r>
        <w:rPr>
          <w:rFonts w:hint="eastAsia"/>
        </w:rPr>
        <w:t>）：</w:t>
      </w:r>
    </w:p>
    <w:p w:rsidR="00F362A5" w:rsidRPr="00F362A5" w:rsidRDefault="00F362A5" w:rsidP="00F362A5">
      <w:pPr>
        <w:pStyle w:val="a7"/>
        <w:ind w:left="1560" w:firstLineChars="0" w:firstLine="0"/>
      </w:pPr>
      <w:r>
        <w:rPr>
          <w:rFonts w:hint="eastAsia"/>
        </w:rPr>
        <w:t>1.</w:t>
      </w:r>
      <w:r>
        <w:rPr>
          <w:rFonts w:hint="eastAsia"/>
        </w:rPr>
        <w:t>构建</w:t>
      </w:r>
      <w:r>
        <w:rPr>
          <w:rFonts w:hint="eastAsia"/>
        </w:rPr>
        <w:t>Socket</w:t>
      </w:r>
      <w:r>
        <w:rPr>
          <w:rFonts w:hint="eastAsia"/>
        </w:rPr>
        <w:t>实例，通过指定的远程服务器地址和端口来建立连接。</w:t>
      </w:r>
    </w:p>
    <w:p w:rsidR="00F362A5" w:rsidRDefault="00F362A5" w:rsidP="00F362A5">
      <w:pPr>
        <w:pStyle w:val="a7"/>
        <w:ind w:left="1560" w:firstLineChars="0" w:firstLine="0"/>
      </w:pPr>
      <w:r>
        <w:rPr>
          <w:rFonts w:hint="eastAsia"/>
        </w:rPr>
        <w:t>2.</w:t>
      </w:r>
      <w:r>
        <w:rPr>
          <w:rFonts w:hint="eastAsia"/>
        </w:rPr>
        <w:t>通过</w:t>
      </w:r>
      <w:r>
        <w:rPr>
          <w:rFonts w:hint="eastAsia"/>
        </w:rPr>
        <w:t>Socket</w:t>
      </w:r>
      <w:r>
        <w:rPr>
          <w:rFonts w:hint="eastAsia"/>
        </w:rPr>
        <w:t>实例包含的</w:t>
      </w:r>
      <w:proofErr w:type="spellStart"/>
      <w:r>
        <w:rPr>
          <w:rFonts w:hint="eastAsia"/>
        </w:rPr>
        <w:t>InputStream</w:t>
      </w:r>
      <w:proofErr w:type="spellEnd"/>
      <w:r>
        <w:rPr>
          <w:rFonts w:hint="eastAsia"/>
        </w:rPr>
        <w:t>和</w:t>
      </w:r>
      <w:proofErr w:type="spellStart"/>
      <w:r>
        <w:rPr>
          <w:rFonts w:hint="eastAsia"/>
        </w:rPr>
        <w:t>OutputStream</w:t>
      </w:r>
      <w:proofErr w:type="spellEnd"/>
      <w:r>
        <w:rPr>
          <w:rFonts w:hint="eastAsia"/>
        </w:rPr>
        <w:t>来进行数据的读写。</w:t>
      </w:r>
    </w:p>
    <w:p w:rsidR="00F362A5" w:rsidRPr="00F362A5" w:rsidRDefault="00F362A5" w:rsidP="00F362A5">
      <w:pPr>
        <w:pStyle w:val="a7"/>
        <w:ind w:left="1560" w:firstLineChars="0" w:firstLine="0"/>
      </w:pPr>
      <w:r>
        <w:rPr>
          <w:rFonts w:hint="eastAsia"/>
        </w:rPr>
        <w:t>3.</w:t>
      </w:r>
      <w:r>
        <w:rPr>
          <w:rFonts w:hint="eastAsia"/>
        </w:rPr>
        <w:t>操作结束后调用</w:t>
      </w:r>
      <w:r>
        <w:rPr>
          <w:rFonts w:hint="eastAsia"/>
        </w:rPr>
        <w:t>socket</w:t>
      </w:r>
      <w:r>
        <w:rPr>
          <w:rFonts w:hint="eastAsia"/>
        </w:rPr>
        <w:t>实例的</w:t>
      </w:r>
      <w:r>
        <w:rPr>
          <w:rFonts w:hint="eastAsia"/>
        </w:rPr>
        <w:t>close</w:t>
      </w:r>
      <w:r>
        <w:rPr>
          <w:rFonts w:hint="eastAsia"/>
        </w:rPr>
        <w:t>方法，关闭。</w:t>
      </w:r>
    </w:p>
    <w:p w:rsidR="00F362A5" w:rsidRDefault="00F362A5" w:rsidP="00F362A5">
      <w:pPr>
        <w:pStyle w:val="a7"/>
        <w:ind w:left="1560"/>
      </w:pPr>
      <w:r>
        <w:rPr>
          <w:noProof/>
        </w:rPr>
        <w:drawing>
          <wp:inline distT="0" distB="0" distL="0" distR="0" wp14:anchorId="4E2A96EA" wp14:editId="51F244D7">
            <wp:extent cx="4958657" cy="2878352"/>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55444" cy="2876487"/>
                    </a:xfrm>
                    <a:prstGeom prst="rect">
                      <a:avLst/>
                    </a:prstGeom>
                  </pic:spPr>
                </pic:pic>
              </a:graphicData>
            </a:graphic>
          </wp:inline>
        </w:drawing>
      </w:r>
    </w:p>
    <w:p w:rsidR="00F362A5" w:rsidRPr="0028602D" w:rsidRDefault="00F362A5" w:rsidP="0028602D">
      <w:pPr>
        <w:pStyle w:val="a7"/>
        <w:ind w:left="1560" w:firstLine="422"/>
        <w:rPr>
          <w:b/>
        </w:rPr>
      </w:pPr>
      <w:r w:rsidRPr="0028602D">
        <w:rPr>
          <w:b/>
        </w:rPr>
        <w:t>UDP</w:t>
      </w:r>
    </w:p>
    <w:p w:rsidR="00F362A5" w:rsidRDefault="00F362A5" w:rsidP="00F362A5">
      <w:pPr>
        <w:pStyle w:val="a7"/>
        <w:ind w:left="1560"/>
      </w:pPr>
      <w:r>
        <w:rPr>
          <w:rFonts w:hint="eastAsia"/>
        </w:rPr>
        <w:lastRenderedPageBreak/>
        <w:t>服务器端（</w:t>
      </w:r>
      <w:r>
        <w:rPr>
          <w:rFonts w:hint="eastAsia"/>
        </w:rPr>
        <w:t>server</w:t>
      </w:r>
      <w:r>
        <w:rPr>
          <w:rFonts w:hint="eastAsia"/>
        </w:rPr>
        <w:t>）：</w:t>
      </w:r>
    </w:p>
    <w:p w:rsidR="00F362A5" w:rsidRDefault="00F362A5" w:rsidP="00F362A5">
      <w:pPr>
        <w:pStyle w:val="a7"/>
        <w:ind w:left="1560"/>
      </w:pPr>
      <w:r>
        <w:rPr>
          <w:rFonts w:hint="eastAsia"/>
        </w:rPr>
        <w:t xml:space="preserve">1. </w:t>
      </w:r>
      <w:r>
        <w:rPr>
          <w:rFonts w:hint="eastAsia"/>
        </w:rPr>
        <w:t>构造</w:t>
      </w:r>
      <w:proofErr w:type="spellStart"/>
      <w:r>
        <w:rPr>
          <w:rFonts w:hint="eastAsia"/>
        </w:rPr>
        <w:t>DatagramSocket</w:t>
      </w:r>
      <w:proofErr w:type="spellEnd"/>
      <w:r>
        <w:rPr>
          <w:rFonts w:hint="eastAsia"/>
        </w:rPr>
        <w:t>实例，指定本地端口。</w:t>
      </w:r>
    </w:p>
    <w:p w:rsidR="00F362A5" w:rsidRDefault="00F362A5" w:rsidP="00F362A5">
      <w:pPr>
        <w:pStyle w:val="a7"/>
        <w:ind w:left="1560"/>
      </w:pPr>
      <w:r>
        <w:rPr>
          <w:rFonts w:hint="eastAsia"/>
        </w:rPr>
        <w:t xml:space="preserve">2. </w:t>
      </w:r>
      <w:r>
        <w:rPr>
          <w:rFonts w:hint="eastAsia"/>
        </w:rPr>
        <w:t>通过</w:t>
      </w:r>
      <w:proofErr w:type="spellStart"/>
      <w:r>
        <w:rPr>
          <w:rFonts w:hint="eastAsia"/>
        </w:rPr>
        <w:t>DatagramSocket</w:t>
      </w:r>
      <w:proofErr w:type="spellEnd"/>
      <w:r>
        <w:rPr>
          <w:rFonts w:hint="eastAsia"/>
        </w:rPr>
        <w:t>实例的</w:t>
      </w:r>
      <w:r>
        <w:rPr>
          <w:rFonts w:hint="eastAsia"/>
        </w:rPr>
        <w:t>receive</w:t>
      </w:r>
      <w:r>
        <w:rPr>
          <w:rFonts w:hint="eastAsia"/>
        </w:rPr>
        <w:t>方法接收</w:t>
      </w:r>
      <w:proofErr w:type="spellStart"/>
      <w:r>
        <w:rPr>
          <w:rFonts w:hint="eastAsia"/>
        </w:rPr>
        <w:t>DatagramPacket.DatagramPacket</w:t>
      </w:r>
      <w:proofErr w:type="spellEnd"/>
      <w:r>
        <w:rPr>
          <w:rFonts w:hint="eastAsia"/>
        </w:rPr>
        <w:t>中间就包含了通信的内容。</w:t>
      </w:r>
    </w:p>
    <w:p w:rsidR="00F362A5" w:rsidRDefault="00F362A5" w:rsidP="00F362A5">
      <w:pPr>
        <w:pStyle w:val="a7"/>
        <w:ind w:left="1560"/>
      </w:pPr>
      <w:r>
        <w:rPr>
          <w:rFonts w:hint="eastAsia"/>
        </w:rPr>
        <w:t xml:space="preserve">3. </w:t>
      </w:r>
      <w:r>
        <w:rPr>
          <w:rFonts w:hint="eastAsia"/>
        </w:rPr>
        <w:t>通过</w:t>
      </w:r>
      <w:proofErr w:type="spellStart"/>
      <w:r>
        <w:rPr>
          <w:rFonts w:hint="eastAsia"/>
        </w:rPr>
        <w:t>DatagramSocket</w:t>
      </w:r>
      <w:proofErr w:type="spellEnd"/>
      <w:r>
        <w:rPr>
          <w:rFonts w:hint="eastAsia"/>
        </w:rPr>
        <w:t>的</w:t>
      </w:r>
      <w:r>
        <w:rPr>
          <w:rFonts w:hint="eastAsia"/>
        </w:rPr>
        <w:t>send</w:t>
      </w:r>
      <w:r>
        <w:rPr>
          <w:rFonts w:hint="eastAsia"/>
        </w:rPr>
        <w:t>和</w:t>
      </w:r>
      <w:r>
        <w:rPr>
          <w:rFonts w:hint="eastAsia"/>
        </w:rPr>
        <w:t>receive</w:t>
      </w:r>
      <w:r>
        <w:rPr>
          <w:rFonts w:hint="eastAsia"/>
        </w:rPr>
        <w:t>方法来收和发</w:t>
      </w:r>
      <w:proofErr w:type="spellStart"/>
      <w:r>
        <w:rPr>
          <w:rFonts w:hint="eastAsia"/>
        </w:rPr>
        <w:t>DatagramPacket</w:t>
      </w:r>
      <w:proofErr w:type="spellEnd"/>
      <w:r>
        <w:rPr>
          <w:rFonts w:hint="eastAsia"/>
        </w:rPr>
        <w:t>.</w:t>
      </w:r>
    </w:p>
    <w:p w:rsidR="00F362A5" w:rsidRDefault="00F362A5" w:rsidP="00F362A5">
      <w:pPr>
        <w:pStyle w:val="a7"/>
        <w:ind w:left="1560"/>
      </w:pPr>
      <w:r>
        <w:rPr>
          <w:rFonts w:hint="eastAsia"/>
        </w:rPr>
        <w:t>客户端（</w:t>
      </w:r>
      <w:r>
        <w:rPr>
          <w:rFonts w:hint="eastAsia"/>
        </w:rPr>
        <w:t>client</w:t>
      </w:r>
      <w:r>
        <w:rPr>
          <w:rFonts w:hint="eastAsia"/>
        </w:rPr>
        <w:t>）：</w:t>
      </w:r>
    </w:p>
    <w:p w:rsidR="00F362A5" w:rsidRDefault="00F362A5" w:rsidP="00F362A5">
      <w:pPr>
        <w:pStyle w:val="a7"/>
        <w:ind w:left="1560"/>
      </w:pPr>
      <w:r>
        <w:rPr>
          <w:rFonts w:hint="eastAsia"/>
        </w:rPr>
        <w:t xml:space="preserve">1. </w:t>
      </w:r>
      <w:r>
        <w:rPr>
          <w:rFonts w:hint="eastAsia"/>
        </w:rPr>
        <w:t>构造</w:t>
      </w:r>
      <w:proofErr w:type="spellStart"/>
      <w:r>
        <w:rPr>
          <w:rFonts w:hint="eastAsia"/>
        </w:rPr>
        <w:t>DatagramSocket</w:t>
      </w:r>
      <w:proofErr w:type="spellEnd"/>
      <w:r>
        <w:rPr>
          <w:rFonts w:hint="eastAsia"/>
        </w:rPr>
        <w:t>实例。</w:t>
      </w:r>
    </w:p>
    <w:p w:rsidR="00F362A5" w:rsidRPr="00F362A5" w:rsidRDefault="00F362A5" w:rsidP="00F362A5">
      <w:pPr>
        <w:pStyle w:val="a7"/>
        <w:ind w:left="1560"/>
      </w:pPr>
      <w:r>
        <w:rPr>
          <w:rFonts w:hint="eastAsia"/>
        </w:rPr>
        <w:t xml:space="preserve">2. </w:t>
      </w:r>
      <w:r>
        <w:rPr>
          <w:rFonts w:hint="eastAsia"/>
        </w:rPr>
        <w:t>通过</w:t>
      </w:r>
      <w:proofErr w:type="spellStart"/>
      <w:r>
        <w:rPr>
          <w:rFonts w:hint="eastAsia"/>
        </w:rPr>
        <w:t>DatagramSocket</w:t>
      </w:r>
      <w:proofErr w:type="spellEnd"/>
      <w:r>
        <w:rPr>
          <w:rFonts w:hint="eastAsia"/>
        </w:rPr>
        <w:t>实例的</w:t>
      </w:r>
      <w:r>
        <w:rPr>
          <w:rFonts w:hint="eastAsia"/>
        </w:rPr>
        <w:t>send</w:t>
      </w:r>
      <w:r>
        <w:rPr>
          <w:rFonts w:hint="eastAsia"/>
        </w:rPr>
        <w:t>和</w:t>
      </w:r>
      <w:r>
        <w:rPr>
          <w:rFonts w:hint="eastAsia"/>
        </w:rPr>
        <w:t>receive</w:t>
      </w:r>
      <w:r>
        <w:rPr>
          <w:rFonts w:hint="eastAsia"/>
        </w:rPr>
        <w:t>方法发送</w:t>
      </w:r>
      <w:proofErr w:type="spellStart"/>
      <w:r>
        <w:rPr>
          <w:rFonts w:hint="eastAsia"/>
        </w:rPr>
        <w:t>DatagramPacket</w:t>
      </w:r>
      <w:proofErr w:type="spellEnd"/>
      <w:r>
        <w:rPr>
          <w:rFonts w:hint="eastAsia"/>
        </w:rPr>
        <w:t>报文。</w:t>
      </w:r>
    </w:p>
    <w:p w:rsidR="00F362A5" w:rsidRPr="00F362A5" w:rsidRDefault="00F362A5" w:rsidP="00F362A5">
      <w:pPr>
        <w:pStyle w:val="a7"/>
        <w:ind w:left="1560" w:firstLineChars="0" w:firstLine="0"/>
      </w:pPr>
      <w:r>
        <w:rPr>
          <w:rFonts w:hint="eastAsia"/>
        </w:rPr>
        <w:tab/>
        <w:t xml:space="preserve">   3. </w:t>
      </w:r>
      <w:r>
        <w:rPr>
          <w:rFonts w:hint="eastAsia"/>
        </w:rPr>
        <w:t>结束后，调用</w:t>
      </w:r>
      <w:proofErr w:type="spellStart"/>
      <w:r>
        <w:rPr>
          <w:rFonts w:hint="eastAsia"/>
        </w:rPr>
        <w:t>DatagramSocket</w:t>
      </w:r>
      <w:proofErr w:type="spellEnd"/>
      <w:r>
        <w:rPr>
          <w:rFonts w:hint="eastAsia"/>
        </w:rPr>
        <w:t>的</w:t>
      </w:r>
      <w:r>
        <w:rPr>
          <w:rFonts w:hint="eastAsia"/>
        </w:rPr>
        <w:t>close</w:t>
      </w:r>
      <w:r>
        <w:rPr>
          <w:rFonts w:hint="eastAsia"/>
        </w:rPr>
        <w:t>方法关闭。</w:t>
      </w:r>
    </w:p>
    <w:p w:rsidR="00695E1C" w:rsidRPr="00695E1C" w:rsidRDefault="00695E1C" w:rsidP="00254DCB">
      <w:pPr>
        <w:pStyle w:val="a7"/>
        <w:numPr>
          <w:ilvl w:val="0"/>
          <w:numId w:val="6"/>
        </w:numPr>
        <w:ind w:firstLineChars="0"/>
        <w:outlineLvl w:val="2"/>
      </w:pPr>
      <w:r w:rsidRPr="00695E1C">
        <w:rPr>
          <w:rFonts w:hint="eastAsia"/>
          <w:b/>
          <w:color w:val="FF0000"/>
        </w:rPr>
        <w:t>什么是长连接、短连接？</w:t>
      </w:r>
    </w:p>
    <w:p w:rsidR="00542B02" w:rsidRDefault="00542B02" w:rsidP="00542B02">
      <w:pPr>
        <w:pStyle w:val="a7"/>
        <w:ind w:left="1560" w:firstLineChars="0" w:firstLine="0"/>
      </w:pPr>
      <w:r>
        <w:rPr>
          <w:rFonts w:hint="eastAsia"/>
        </w:rPr>
        <w:t>在</w:t>
      </w:r>
      <w:r>
        <w:rPr>
          <w:rFonts w:hint="eastAsia"/>
        </w:rPr>
        <w:t>HTTP/1.0</w:t>
      </w:r>
      <w:r>
        <w:rPr>
          <w:rFonts w:hint="eastAsia"/>
        </w:rPr>
        <w:t>中，默认使用的是短连接。也就是说，浏览器和服务器每进行一次</w:t>
      </w:r>
      <w:r>
        <w:rPr>
          <w:rFonts w:hint="eastAsia"/>
        </w:rPr>
        <w:t>HTTP</w:t>
      </w:r>
      <w:r>
        <w:rPr>
          <w:rFonts w:hint="eastAsia"/>
        </w:rPr>
        <w:t>操作，立一次连接，但任务结束就中断连接。</w:t>
      </w:r>
    </w:p>
    <w:p w:rsidR="00542B02" w:rsidRDefault="00542B02" w:rsidP="00542B02">
      <w:pPr>
        <w:pStyle w:val="a7"/>
        <w:ind w:left="1560" w:firstLineChars="0" w:firstLine="0"/>
      </w:pPr>
      <w:r>
        <w:rPr>
          <w:rFonts w:hint="eastAsia"/>
        </w:rPr>
        <w:t>从</w:t>
      </w:r>
      <w:r>
        <w:rPr>
          <w:rFonts w:hint="eastAsia"/>
        </w:rPr>
        <w:t xml:space="preserve"> HTTP/1.1</w:t>
      </w:r>
      <w:r>
        <w:rPr>
          <w:rFonts w:hint="eastAsia"/>
        </w:rPr>
        <w:t>起，默认使用长连接，用以保持连接特性。使用长连接的</w:t>
      </w:r>
      <w:r>
        <w:rPr>
          <w:rFonts w:hint="eastAsia"/>
        </w:rPr>
        <w:t>HTTP</w:t>
      </w:r>
      <w:r>
        <w:rPr>
          <w:rFonts w:hint="eastAsia"/>
        </w:rPr>
        <w:t>协议，会在响应头有加入这行代码：</w:t>
      </w:r>
    </w:p>
    <w:p w:rsidR="00542B02" w:rsidRDefault="00542B02" w:rsidP="00542B02">
      <w:pPr>
        <w:pStyle w:val="a7"/>
        <w:ind w:left="1560" w:firstLineChars="0" w:firstLine="0"/>
      </w:pPr>
      <w:proofErr w:type="spellStart"/>
      <w:proofErr w:type="gramStart"/>
      <w:r>
        <w:t>Connection:keep</w:t>
      </w:r>
      <w:proofErr w:type="gramEnd"/>
      <w:r>
        <w:t>-alive</w:t>
      </w:r>
      <w:proofErr w:type="spellEnd"/>
      <w:r>
        <w:t xml:space="preserve"> </w:t>
      </w:r>
    </w:p>
    <w:p w:rsidR="00542B02" w:rsidRDefault="00542B02" w:rsidP="00542B02">
      <w:pPr>
        <w:pStyle w:val="a7"/>
        <w:ind w:left="1560" w:firstLineChars="0" w:firstLine="0"/>
      </w:pP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w:t>
      </w:r>
    </w:p>
    <w:p w:rsidR="00542B02" w:rsidRDefault="00542B02" w:rsidP="00542B02">
      <w:pPr>
        <w:pStyle w:val="a7"/>
        <w:ind w:left="1560" w:firstLineChars="0" w:firstLine="0"/>
      </w:pPr>
      <w:r>
        <w:rPr>
          <w:rFonts w:hint="eastAsia"/>
        </w:rPr>
        <w:t>如果客户端再次访问这个服务器上的网页，会继续使用这一条已经建立的连接。</w:t>
      </w:r>
    </w:p>
    <w:p w:rsidR="00542B02" w:rsidRDefault="00542B02" w:rsidP="00542B02">
      <w:pPr>
        <w:pStyle w:val="a7"/>
        <w:ind w:left="1560" w:firstLineChars="0" w:firstLine="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rsidR="00542B02" w:rsidRDefault="00542B02" w:rsidP="00542B02">
      <w:pPr>
        <w:pStyle w:val="a7"/>
        <w:ind w:left="1560" w:firstLineChars="0" w:firstLine="0"/>
      </w:pPr>
      <w:proofErr w:type="gramStart"/>
      <w:r>
        <w:rPr>
          <w:rFonts w:hint="eastAsia"/>
        </w:rPr>
        <w:t>实现长</w:t>
      </w:r>
      <w:proofErr w:type="gramEnd"/>
      <w:r>
        <w:rPr>
          <w:rFonts w:hint="eastAsia"/>
        </w:rPr>
        <w:t>连接要客户端和服务端都支持长连接。</w:t>
      </w:r>
    </w:p>
    <w:p w:rsidR="00695E1C" w:rsidRPr="003D0AC3" w:rsidRDefault="00542B02" w:rsidP="00542B02">
      <w:pPr>
        <w:pStyle w:val="a7"/>
        <w:ind w:left="1560" w:firstLineChars="0" w:firstLine="0"/>
      </w:pPr>
      <w:r>
        <w:rPr>
          <w:rFonts w:hint="eastAsia"/>
        </w:rPr>
        <w:t>HTTP</w:t>
      </w:r>
      <w:r>
        <w:rPr>
          <w:rFonts w:hint="eastAsia"/>
        </w:rPr>
        <w:t>协议的长连接和短连接，实质上是</w:t>
      </w:r>
      <w:r>
        <w:rPr>
          <w:rFonts w:hint="eastAsia"/>
        </w:rPr>
        <w:t>TCP</w:t>
      </w:r>
      <w:r>
        <w:rPr>
          <w:rFonts w:hint="eastAsia"/>
        </w:rPr>
        <w:t>协议的长连接和短连接。</w:t>
      </w:r>
    </w:p>
    <w:p w:rsidR="00843B47" w:rsidRPr="00D352A6" w:rsidRDefault="000F726C" w:rsidP="0086448A">
      <w:pPr>
        <w:pStyle w:val="a7"/>
        <w:numPr>
          <w:ilvl w:val="0"/>
          <w:numId w:val="2"/>
        </w:numPr>
        <w:ind w:firstLineChars="0"/>
        <w:outlineLvl w:val="1"/>
        <w:rPr>
          <w:b/>
        </w:rPr>
      </w:pPr>
      <w:r>
        <w:rPr>
          <w:rFonts w:hint="eastAsia"/>
          <w:b/>
        </w:rPr>
        <w:t>扩展</w:t>
      </w:r>
      <w:r w:rsidR="00D93D2D" w:rsidRPr="00D352A6">
        <w:rPr>
          <w:rFonts w:hint="eastAsia"/>
          <w:b/>
        </w:rPr>
        <w:t>问题</w:t>
      </w:r>
    </w:p>
    <w:p w:rsidR="00FF1310" w:rsidRPr="00D352A6" w:rsidRDefault="002500D4" w:rsidP="00A40CCE">
      <w:pPr>
        <w:pStyle w:val="a7"/>
        <w:numPr>
          <w:ilvl w:val="0"/>
          <w:numId w:val="65"/>
        </w:numPr>
        <w:ind w:firstLineChars="0"/>
        <w:outlineLvl w:val="2"/>
        <w:rPr>
          <w:b/>
        </w:rPr>
      </w:pPr>
      <w:r w:rsidRPr="00D352A6">
        <w:rPr>
          <w:rFonts w:hint="eastAsia"/>
          <w:b/>
        </w:rPr>
        <w:t>JVM</w:t>
      </w:r>
      <w:r w:rsidRPr="00D352A6">
        <w:rPr>
          <w:rFonts w:hint="eastAsia"/>
          <w:b/>
        </w:rPr>
        <w:t>优化</w:t>
      </w:r>
    </w:p>
    <w:p w:rsidR="00FB3EE2" w:rsidRPr="00FB3EE2" w:rsidRDefault="00FB3EE2" w:rsidP="00FB3EE2">
      <w:pPr>
        <w:pStyle w:val="a7"/>
        <w:ind w:left="1560" w:firstLineChars="0" w:firstLine="0"/>
      </w:pPr>
      <w:r w:rsidRPr="00FB3EE2">
        <w:t>1.</w:t>
      </w:r>
      <w:r w:rsidRPr="00FB3EE2">
        <w:t>升级</w:t>
      </w:r>
      <w:r w:rsidRPr="00FB3EE2">
        <w:t>JVM</w:t>
      </w:r>
      <w:r w:rsidRPr="00FB3EE2">
        <w:t>版本。如果能使用</w:t>
      </w:r>
      <w:r w:rsidRPr="00FB3EE2">
        <w:t>64-bit</w:t>
      </w:r>
      <w:r w:rsidRPr="00FB3EE2">
        <w:t>，使用</w:t>
      </w:r>
      <w:r w:rsidRPr="00FB3EE2">
        <w:t>64-bitJVM</w:t>
      </w:r>
      <w:r w:rsidRPr="00FB3EE2">
        <w:t>。</w:t>
      </w:r>
    </w:p>
    <w:p w:rsidR="00FB3EE2" w:rsidRPr="00FB3EE2" w:rsidRDefault="00FB3EE2" w:rsidP="00FB3EE2">
      <w:pPr>
        <w:pStyle w:val="a7"/>
        <w:ind w:left="1560" w:firstLineChars="0" w:firstLine="0"/>
      </w:pPr>
      <w:r w:rsidRPr="00FB3EE2">
        <w:t>2.</w:t>
      </w:r>
      <w:r w:rsidRPr="00FB3EE2">
        <w:t>选择一个正确的</w:t>
      </w:r>
      <w:r w:rsidRPr="00FB3EE2">
        <w:t>GC</w:t>
      </w:r>
      <w:r w:rsidRPr="00FB3EE2">
        <w:t>（</w:t>
      </w:r>
      <w:proofErr w:type="spellStart"/>
      <w:r w:rsidRPr="00FB3EE2">
        <w:t>GargageCollection</w:t>
      </w:r>
      <w:proofErr w:type="spellEnd"/>
      <w:r w:rsidRPr="00FB3EE2">
        <w:t>）。</w:t>
      </w:r>
    </w:p>
    <w:p w:rsidR="00FB3EE2" w:rsidRPr="00FB3EE2" w:rsidRDefault="00FB3EE2" w:rsidP="00FB3EE2">
      <w:pPr>
        <w:pStyle w:val="a7"/>
        <w:ind w:left="1560" w:firstLineChars="0" w:firstLine="0"/>
      </w:pPr>
      <w:r w:rsidRPr="00FB3EE2">
        <w:t>由于当</w:t>
      </w:r>
      <w:r w:rsidRPr="00FB3EE2">
        <w:t>JAVA</w:t>
      </w:r>
      <w:r w:rsidRPr="00FB3EE2">
        <w:t>程序</w:t>
      </w:r>
      <w:r w:rsidRPr="00FB3EE2">
        <w:t>GC</w:t>
      </w:r>
      <w:r w:rsidRPr="00FB3EE2">
        <w:t>的时候，会停下当前程序。尤其</w:t>
      </w:r>
      <w:proofErr w:type="spellStart"/>
      <w:r w:rsidRPr="00FB3EE2">
        <w:t>FullGC</w:t>
      </w:r>
      <w:proofErr w:type="spellEnd"/>
      <w:r w:rsidRPr="00FB3EE2">
        <w:t>的时候，会停留很长时间。一般对于</w:t>
      </w:r>
      <w:r w:rsidRPr="00FB3EE2">
        <w:t>GUI</w:t>
      </w:r>
      <w:r w:rsidR="005166D1">
        <w:t>程序来说，是很难接受的</w:t>
      </w:r>
      <w:r w:rsidRPr="00FB3EE2">
        <w:t>。</w:t>
      </w:r>
      <w:r w:rsidRPr="00FB3EE2">
        <w:t>JAVA5</w:t>
      </w:r>
      <w:r w:rsidRPr="00FB3EE2">
        <w:t>以后，开始自带了好几种</w:t>
      </w:r>
      <w:r w:rsidRPr="00FB3EE2">
        <w:t>GC</w:t>
      </w:r>
      <w:r w:rsidRPr="00FB3EE2">
        <w:t>，你可以选择一个适合你的种类。有以下四种</w:t>
      </w:r>
      <w:proofErr w:type="spellStart"/>
      <w:r w:rsidRPr="00FB3EE2">
        <w:t>SerialCollector</w:t>
      </w:r>
      <w:proofErr w:type="spellEnd"/>
      <w:r w:rsidRPr="00FB3EE2">
        <w:t>，</w:t>
      </w:r>
      <w:proofErr w:type="spellStart"/>
      <w:r w:rsidRPr="00FB3EE2">
        <w:t>Parallelcollector</w:t>
      </w:r>
      <w:proofErr w:type="spellEnd"/>
      <w:r w:rsidR="005166D1">
        <w:rPr>
          <w:rFonts w:hint="eastAsia"/>
        </w:rPr>
        <w:t>(</w:t>
      </w:r>
      <w:r w:rsidR="005166D1">
        <w:rPr>
          <w:rFonts w:hint="eastAsia"/>
        </w:rPr>
        <w:t>推荐使用并行收集</w:t>
      </w:r>
      <w:r w:rsidR="005166D1">
        <w:rPr>
          <w:rFonts w:hint="eastAsia"/>
        </w:rPr>
        <w:t>)</w:t>
      </w:r>
      <w:r w:rsidRPr="00FB3EE2">
        <w:t>，</w:t>
      </w:r>
      <w:proofErr w:type="spellStart"/>
      <w:r w:rsidRPr="00FB3EE2">
        <w:t>ConcurrentCollector</w:t>
      </w:r>
      <w:proofErr w:type="spellEnd"/>
      <w:r w:rsidRPr="00FB3EE2">
        <w:t>。</w:t>
      </w:r>
      <w:r w:rsidR="005166D1">
        <w:rPr>
          <w:rFonts w:hint="eastAsia"/>
        </w:rPr>
        <w:t xml:space="preserve"> </w:t>
      </w:r>
    </w:p>
    <w:p w:rsidR="00FB3EE2" w:rsidRPr="00FB3EE2" w:rsidRDefault="00FB3EE2" w:rsidP="00FB3EE2">
      <w:pPr>
        <w:pStyle w:val="a7"/>
        <w:ind w:left="1560" w:firstLineChars="0" w:firstLine="0"/>
      </w:pPr>
      <w:r w:rsidRPr="00FB3EE2">
        <w:t>3.</w:t>
      </w:r>
      <w:r w:rsidRPr="00FB3EE2">
        <w:t>正确设置内存大小。进行</w:t>
      </w:r>
      <w:r w:rsidRPr="00FB3EE2">
        <w:t>JVM</w:t>
      </w:r>
      <w:proofErr w:type="gramStart"/>
      <w:r w:rsidRPr="00FB3EE2">
        <w:t>调优时对</w:t>
      </w:r>
      <w:proofErr w:type="gramEnd"/>
      <w:r w:rsidRPr="00FB3EE2">
        <w:t>JVM</w:t>
      </w:r>
      <w:r w:rsidRPr="00FB3EE2">
        <w:t>堆内的各个区域（</w:t>
      </w:r>
      <w:proofErr w:type="spellStart"/>
      <w:r w:rsidRPr="00FB3EE2">
        <w:t>young,old,perm</w:t>
      </w:r>
      <w:proofErr w:type="spellEnd"/>
      <w:r w:rsidRPr="00FB3EE2">
        <w:t>）正确设置大小。</w:t>
      </w:r>
    </w:p>
    <w:p w:rsidR="00FB3EE2" w:rsidRPr="00FB3EE2" w:rsidRDefault="00FB3EE2" w:rsidP="00FB3EE2">
      <w:pPr>
        <w:pStyle w:val="a7"/>
        <w:ind w:left="1560" w:firstLineChars="0" w:firstLine="0"/>
      </w:pPr>
      <w:r w:rsidRPr="00FB3EE2">
        <w:t>通常使用一下几个参数调整</w:t>
      </w:r>
      <w:r w:rsidRPr="00FB3EE2">
        <w:t>-</w:t>
      </w:r>
      <w:proofErr w:type="spellStart"/>
      <w:r w:rsidRPr="00FB3EE2">
        <w:t>Xms-Xmx-XX:MaxPermSize</w:t>
      </w:r>
      <w:proofErr w:type="spellEnd"/>
      <w:r w:rsidRPr="00FB3EE2">
        <w:t>。</w:t>
      </w:r>
    </w:p>
    <w:p w:rsidR="00FB3EE2" w:rsidRPr="00FB3EE2" w:rsidRDefault="00FB3EE2" w:rsidP="00FB3EE2">
      <w:pPr>
        <w:pStyle w:val="a7"/>
        <w:ind w:left="1560" w:firstLineChars="0" w:firstLine="0"/>
      </w:pPr>
      <w:r w:rsidRPr="00FB3EE2">
        <w:t>3.1</w:t>
      </w:r>
      <w:r w:rsidRPr="00FB3EE2">
        <w:t>调高</w:t>
      </w:r>
      <w:r w:rsidRPr="00FB3EE2">
        <w:t>-</w:t>
      </w:r>
      <w:proofErr w:type="spellStart"/>
      <w:r w:rsidRPr="00FB3EE2">
        <w:t>XX:NewRatio</w:t>
      </w:r>
      <w:proofErr w:type="spellEnd"/>
      <w:r w:rsidRPr="00FB3EE2">
        <w:t>（</w:t>
      </w:r>
      <w:proofErr w:type="spellStart"/>
      <w:r w:rsidRPr="00FB3EE2">
        <w:t>NewSize</w:t>
      </w:r>
      <w:proofErr w:type="spellEnd"/>
      <w:r w:rsidRPr="00FB3EE2">
        <w:t>/</w:t>
      </w:r>
      <w:proofErr w:type="spellStart"/>
      <w:r w:rsidRPr="00FB3EE2">
        <w:t>MaxNewSize</w:t>
      </w:r>
      <w:proofErr w:type="spellEnd"/>
      <w:r w:rsidRPr="00FB3EE2">
        <w:t>）的值，会减少</w:t>
      </w:r>
      <w:proofErr w:type="spellStart"/>
      <w:r w:rsidRPr="00FB3EE2">
        <w:t>younggc</w:t>
      </w:r>
      <w:proofErr w:type="spellEnd"/>
      <w:r w:rsidRPr="00FB3EE2">
        <w:t>的次数，但会增加</w:t>
      </w:r>
      <w:proofErr w:type="spellStart"/>
      <w:r w:rsidRPr="00FB3EE2">
        <w:t>oldgc</w:t>
      </w:r>
      <w:proofErr w:type="spellEnd"/>
      <w:r w:rsidRPr="00FB3EE2">
        <w:t>的时间。</w:t>
      </w:r>
    </w:p>
    <w:p w:rsidR="00FB3EE2" w:rsidRPr="00FB3EE2" w:rsidRDefault="00FB3EE2" w:rsidP="00FB3EE2">
      <w:pPr>
        <w:pStyle w:val="a7"/>
        <w:ind w:left="1560" w:firstLineChars="0" w:firstLine="0"/>
      </w:pPr>
      <w:r w:rsidRPr="00FB3EE2">
        <w:t>3.2</w:t>
      </w:r>
      <w:r w:rsidRPr="00FB3EE2">
        <w:t>增加普通</w:t>
      </w:r>
      <w:r w:rsidRPr="00FB3EE2">
        <w:t>GC</w:t>
      </w:r>
      <w:r w:rsidRPr="00FB3EE2">
        <w:t>的方法（减小</w:t>
      </w:r>
      <w:proofErr w:type="spellStart"/>
      <w:r w:rsidRPr="00FB3EE2">
        <w:t>FullGC</w:t>
      </w:r>
      <w:proofErr w:type="spellEnd"/>
      <w:r w:rsidRPr="00FB3EE2">
        <w:t>）。扩大</w:t>
      </w:r>
      <w:r w:rsidRPr="00FB3EE2">
        <w:t>young</w:t>
      </w:r>
      <w:r w:rsidRPr="00FB3EE2">
        <w:t>区域的大小（最大</w:t>
      </w:r>
      <w:r w:rsidRPr="00FB3EE2">
        <w:t>40%</w:t>
      </w:r>
      <w:r w:rsidRPr="00FB3EE2">
        <w:t>），并过大</w:t>
      </w:r>
      <w:r w:rsidRPr="00FB3EE2">
        <w:t>Survivor</w:t>
      </w:r>
      <w:r w:rsidRPr="00FB3EE2">
        <w:t>的区域。使得更多的</w:t>
      </w:r>
      <w:r w:rsidRPr="00FB3EE2">
        <w:t>object</w:t>
      </w:r>
      <w:r w:rsidRPr="00FB3EE2">
        <w:t>留在</w:t>
      </w:r>
      <w:proofErr w:type="spellStart"/>
      <w:r w:rsidRPr="00FB3EE2">
        <w:t>younggen</w:t>
      </w:r>
      <w:proofErr w:type="spellEnd"/>
      <w:r w:rsidRPr="00FB3EE2">
        <w:t>。</w:t>
      </w:r>
    </w:p>
    <w:p w:rsidR="00FB3EE2" w:rsidRPr="00FB3EE2" w:rsidRDefault="009E5869" w:rsidP="00FB3EE2">
      <w:pPr>
        <w:pStyle w:val="a7"/>
        <w:ind w:left="1560" w:firstLineChars="0" w:firstLine="0"/>
      </w:pPr>
      <w:r>
        <w:rPr>
          <w:rFonts w:hint="eastAsia"/>
        </w:rPr>
        <w:t>4.</w:t>
      </w:r>
      <w:r w:rsidR="00FB3EE2" w:rsidRPr="00FB3EE2">
        <w:t>以下是几个写程序时，应该注意的地方。也可减小</w:t>
      </w:r>
      <w:r w:rsidR="00FB3EE2" w:rsidRPr="00FB3EE2">
        <w:t>GC</w:t>
      </w:r>
      <w:r w:rsidR="00FB3EE2" w:rsidRPr="00FB3EE2">
        <w:t>，提高</w:t>
      </w:r>
      <w:r w:rsidR="00FB3EE2" w:rsidRPr="00FB3EE2">
        <w:t>JVM</w:t>
      </w:r>
      <w:r w:rsidR="00FB3EE2" w:rsidRPr="00FB3EE2">
        <w:t>性能。</w:t>
      </w:r>
    </w:p>
    <w:p w:rsidR="00FB3EE2" w:rsidRPr="00FB3EE2" w:rsidRDefault="00FB3EE2" w:rsidP="00FB3EE2">
      <w:pPr>
        <w:pStyle w:val="a7"/>
        <w:ind w:left="1560" w:firstLineChars="0" w:firstLine="0"/>
      </w:pPr>
      <w:r w:rsidRPr="00FB3EE2">
        <w:t>1.</w:t>
      </w:r>
      <w:r w:rsidRPr="00FB3EE2">
        <w:t>不要使用</w:t>
      </w:r>
      <w:proofErr w:type="spellStart"/>
      <w:r w:rsidRPr="00FB3EE2">
        <w:t>System.gc</w:t>
      </w:r>
      <w:proofErr w:type="spellEnd"/>
      <w:r w:rsidRPr="00FB3EE2">
        <w:t>()</w:t>
      </w:r>
      <w:r w:rsidRPr="00FB3EE2">
        <w:t>方法。</w:t>
      </w:r>
    </w:p>
    <w:p w:rsidR="00FB3EE2" w:rsidRPr="00FB3EE2" w:rsidRDefault="00FB3EE2" w:rsidP="00FB3EE2">
      <w:pPr>
        <w:pStyle w:val="a7"/>
        <w:ind w:left="1560" w:firstLineChars="0" w:firstLine="0"/>
      </w:pPr>
      <w:r w:rsidRPr="00FB3EE2">
        <w:t>因为它会产生</w:t>
      </w:r>
      <w:proofErr w:type="spellStart"/>
      <w:r w:rsidRPr="00FB3EE2">
        <w:t>FullGC</w:t>
      </w:r>
      <w:proofErr w:type="spellEnd"/>
      <w:r w:rsidRPr="00FB3EE2">
        <w:t>。</w:t>
      </w:r>
    </w:p>
    <w:p w:rsidR="00FB3EE2" w:rsidRPr="00FB3EE2" w:rsidRDefault="00FB3EE2" w:rsidP="00FB3EE2">
      <w:pPr>
        <w:pStyle w:val="a7"/>
        <w:ind w:left="1560" w:firstLineChars="0" w:firstLine="0"/>
      </w:pPr>
      <w:r w:rsidRPr="00FB3EE2">
        <w:t>2.</w:t>
      </w:r>
      <w:r w:rsidRPr="00FB3EE2">
        <w:t>尽可能</w:t>
      </w:r>
      <w:proofErr w:type="gramStart"/>
      <w:r w:rsidRPr="00FB3EE2">
        <w:t>少分配</w:t>
      </w:r>
      <w:proofErr w:type="gramEnd"/>
      <w:r w:rsidRPr="00FB3EE2">
        <w:t>大的临时对象（生命周期短的）</w:t>
      </w:r>
    </w:p>
    <w:p w:rsidR="00FB3EE2" w:rsidRPr="00FB3EE2" w:rsidRDefault="00FB3EE2" w:rsidP="00FB3EE2">
      <w:pPr>
        <w:pStyle w:val="a7"/>
        <w:ind w:left="1560" w:firstLineChars="0" w:firstLine="0"/>
      </w:pPr>
      <w:r w:rsidRPr="00FB3EE2">
        <w:t>可能会直接分配到</w:t>
      </w:r>
      <w:r w:rsidRPr="00FB3EE2">
        <w:t>old</w:t>
      </w:r>
      <w:r w:rsidRPr="00FB3EE2">
        <w:t>区域里，</w:t>
      </w:r>
      <w:r w:rsidRPr="00FB3EE2">
        <w:t>old</w:t>
      </w:r>
      <w:r w:rsidRPr="00FB3EE2">
        <w:t>区域只有</w:t>
      </w:r>
      <w:proofErr w:type="spellStart"/>
      <w:r w:rsidRPr="00FB3EE2">
        <w:t>FullGC</w:t>
      </w:r>
      <w:proofErr w:type="spellEnd"/>
      <w:r w:rsidRPr="00FB3EE2">
        <w:t>的时候会收集。</w:t>
      </w:r>
    </w:p>
    <w:p w:rsidR="00FB3EE2" w:rsidRPr="00FB3EE2" w:rsidRDefault="00FB3EE2" w:rsidP="00FB3EE2">
      <w:pPr>
        <w:pStyle w:val="a7"/>
        <w:ind w:left="1560" w:firstLineChars="0" w:firstLine="0"/>
      </w:pPr>
      <w:r w:rsidRPr="00FB3EE2">
        <w:t>3.</w:t>
      </w:r>
      <w:r w:rsidRPr="00FB3EE2">
        <w:t>避免使用</w:t>
      </w:r>
      <w:r w:rsidRPr="00FB3EE2">
        <w:t>finalize()</w:t>
      </w:r>
      <w:r w:rsidRPr="00FB3EE2">
        <w:t>方法。</w:t>
      </w:r>
    </w:p>
    <w:p w:rsidR="00FB3EE2" w:rsidRPr="00FB3EE2" w:rsidRDefault="00FB3EE2" w:rsidP="00FB3EE2">
      <w:pPr>
        <w:pStyle w:val="a7"/>
        <w:ind w:left="1560" w:firstLineChars="0" w:firstLine="0"/>
      </w:pPr>
      <w:r w:rsidRPr="00FB3EE2">
        <w:t>finalize()</w:t>
      </w:r>
      <w:r w:rsidRPr="00FB3EE2">
        <w:t>会增加</w:t>
      </w:r>
      <w:r w:rsidRPr="00FB3EE2">
        <w:t>GC</w:t>
      </w:r>
      <w:r w:rsidRPr="00FB3EE2">
        <w:t>的负担，使用</w:t>
      </w:r>
      <w:proofErr w:type="spellStart"/>
      <w:r w:rsidRPr="00FB3EE2">
        <w:t>java.lang.ref</w:t>
      </w:r>
      <w:proofErr w:type="spellEnd"/>
      <w:r w:rsidRPr="00FB3EE2">
        <w:t>代替。</w:t>
      </w:r>
    </w:p>
    <w:p w:rsidR="00D623FE" w:rsidRPr="00D925B3" w:rsidRDefault="00093216" w:rsidP="00A40CCE">
      <w:pPr>
        <w:pStyle w:val="a7"/>
        <w:numPr>
          <w:ilvl w:val="0"/>
          <w:numId w:val="65"/>
        </w:numPr>
        <w:ind w:firstLineChars="0"/>
        <w:outlineLvl w:val="2"/>
        <w:rPr>
          <w:b/>
        </w:rPr>
      </w:pPr>
      <w:r w:rsidRPr="00093216">
        <w:rPr>
          <w:rFonts w:hint="eastAsia"/>
          <w:b/>
        </w:rPr>
        <w:lastRenderedPageBreak/>
        <w:t>说明内存泄漏和内存溢出的区别和联系，结合项目经验描述</w:t>
      </w:r>
      <w:r w:rsidRPr="00093216">
        <w:rPr>
          <w:rFonts w:hint="eastAsia"/>
          <w:b/>
        </w:rPr>
        <w:t>Java</w:t>
      </w:r>
      <w:r w:rsidRPr="00093216">
        <w:rPr>
          <w:rFonts w:hint="eastAsia"/>
          <w:b/>
        </w:rPr>
        <w:t>程序中如何检测？如何解决？</w:t>
      </w:r>
    </w:p>
    <w:p w:rsidR="00093216" w:rsidRPr="00093216" w:rsidRDefault="00093216" w:rsidP="00093216">
      <w:pPr>
        <w:pStyle w:val="a7"/>
        <w:ind w:left="1560" w:firstLineChars="0" w:firstLine="0"/>
      </w:pPr>
      <w:r w:rsidRPr="00093216">
        <w:rPr>
          <w:rFonts w:hint="eastAsia"/>
        </w:rPr>
        <w:t>内存溢出</w:t>
      </w:r>
      <w:r w:rsidRPr="00093216">
        <w:rPr>
          <w:rFonts w:hint="eastAsia"/>
        </w:rPr>
        <w:t xml:space="preserve"> out of memory</w:t>
      </w:r>
      <w:r w:rsidRPr="00093216">
        <w:rPr>
          <w:rFonts w:hint="eastAsia"/>
        </w:rPr>
        <w:t>，是</w:t>
      </w:r>
      <w:proofErr w:type="gramStart"/>
      <w:r w:rsidRPr="00093216">
        <w:rPr>
          <w:rFonts w:hint="eastAsia"/>
        </w:rPr>
        <w:t>指程序</w:t>
      </w:r>
      <w:proofErr w:type="gramEnd"/>
      <w:r w:rsidRPr="00093216">
        <w:rPr>
          <w:rFonts w:hint="eastAsia"/>
        </w:rPr>
        <w:t>在申请内存时，没有足够的内存空间供其使用，出现</w:t>
      </w:r>
      <w:r w:rsidRPr="00093216">
        <w:rPr>
          <w:rFonts w:hint="eastAsia"/>
        </w:rPr>
        <w:t>out of memory</w:t>
      </w:r>
      <w:r w:rsidRPr="00093216">
        <w:rPr>
          <w:rFonts w:hint="eastAsia"/>
        </w:rPr>
        <w:t>；比如申请了一个</w:t>
      </w:r>
      <w:r w:rsidRPr="00093216">
        <w:rPr>
          <w:rFonts w:hint="eastAsia"/>
        </w:rPr>
        <w:t>integer,</w:t>
      </w:r>
      <w:r w:rsidRPr="00093216">
        <w:rPr>
          <w:rFonts w:hint="eastAsia"/>
        </w:rPr>
        <w:t>但给它存了</w:t>
      </w:r>
      <w:r w:rsidRPr="00093216">
        <w:rPr>
          <w:rFonts w:hint="eastAsia"/>
        </w:rPr>
        <w:t>long</w:t>
      </w:r>
      <w:r w:rsidRPr="00093216">
        <w:rPr>
          <w:rFonts w:hint="eastAsia"/>
        </w:rPr>
        <w:t>才能存下的数，那就是内存溢出。</w:t>
      </w:r>
    </w:p>
    <w:p w:rsidR="00093216" w:rsidRPr="00093216" w:rsidRDefault="00093216" w:rsidP="00093216">
      <w:pPr>
        <w:pStyle w:val="a7"/>
        <w:ind w:left="1560" w:firstLineChars="0" w:firstLine="0"/>
      </w:pPr>
      <w:r w:rsidRPr="00093216">
        <w:rPr>
          <w:rFonts w:hint="eastAsia"/>
        </w:rPr>
        <w:t>内存泄露</w:t>
      </w:r>
      <w:r w:rsidRPr="00093216">
        <w:rPr>
          <w:rFonts w:hint="eastAsia"/>
        </w:rPr>
        <w:t xml:space="preserve"> memory leak</w:t>
      </w:r>
      <w:r w:rsidRPr="00093216">
        <w:rPr>
          <w:rFonts w:hint="eastAsia"/>
        </w:rPr>
        <w:t>，是</w:t>
      </w:r>
      <w:proofErr w:type="gramStart"/>
      <w:r w:rsidRPr="00093216">
        <w:rPr>
          <w:rFonts w:hint="eastAsia"/>
        </w:rPr>
        <w:t>指程序</w:t>
      </w:r>
      <w:proofErr w:type="gramEnd"/>
      <w:r w:rsidRPr="00093216">
        <w:rPr>
          <w:rFonts w:hint="eastAsia"/>
        </w:rPr>
        <w:t>在申请内存后，无法释放已申请的内存空间，一次内存泄露危害可以忽略，但内存泄露堆积后果很严重，无论多少内存</w:t>
      </w:r>
      <w:r w:rsidRPr="00093216">
        <w:rPr>
          <w:rFonts w:hint="eastAsia"/>
        </w:rPr>
        <w:t>,</w:t>
      </w:r>
      <w:r w:rsidRPr="00093216">
        <w:rPr>
          <w:rFonts w:hint="eastAsia"/>
        </w:rPr>
        <w:t>迟早会被占光。</w:t>
      </w:r>
    </w:p>
    <w:p w:rsidR="00E62243" w:rsidRDefault="00093216" w:rsidP="00093216">
      <w:pPr>
        <w:pStyle w:val="a7"/>
        <w:ind w:left="1560" w:firstLineChars="0" w:firstLine="0"/>
      </w:pPr>
      <w:r w:rsidRPr="00093216">
        <w:rPr>
          <w:rFonts w:hint="eastAsia"/>
        </w:rPr>
        <w:t>memory leak</w:t>
      </w:r>
      <w:r w:rsidRPr="00093216">
        <w:rPr>
          <w:rFonts w:hint="eastAsia"/>
        </w:rPr>
        <w:t>会最终会导致</w:t>
      </w:r>
      <w:r w:rsidRPr="00093216">
        <w:rPr>
          <w:rFonts w:hint="eastAsia"/>
        </w:rPr>
        <w:t>out of memory</w:t>
      </w:r>
      <w:r w:rsidRPr="00093216">
        <w:rPr>
          <w:rFonts w:hint="eastAsia"/>
        </w:rPr>
        <w:t>！</w:t>
      </w:r>
    </w:p>
    <w:p w:rsidR="00E0500F" w:rsidRDefault="00E0500F" w:rsidP="00E0500F">
      <w:pPr>
        <w:pStyle w:val="a7"/>
        <w:ind w:left="1560" w:firstLineChars="0" w:firstLine="0"/>
      </w:pPr>
      <w:proofErr w:type="spellStart"/>
      <w:r>
        <w:t>java.lang.OutOfMemoryError</w:t>
      </w:r>
      <w:proofErr w:type="spellEnd"/>
      <w:r>
        <w:t>: Java heap space</w:t>
      </w:r>
    </w:p>
    <w:p w:rsidR="00E0500F" w:rsidRPr="00E0500F" w:rsidRDefault="00E0500F" w:rsidP="00E0500F">
      <w:pPr>
        <w:pStyle w:val="a7"/>
        <w:ind w:left="1560" w:firstLineChars="0" w:firstLine="0"/>
      </w:pPr>
      <w:r>
        <w:rPr>
          <w:rFonts w:hint="eastAsia"/>
        </w:rPr>
        <w:t>错误原因：此</w:t>
      </w:r>
      <w:r>
        <w:rPr>
          <w:rFonts w:hint="eastAsia"/>
        </w:rPr>
        <w:t>OOM</w:t>
      </w:r>
      <w:r>
        <w:rPr>
          <w:rFonts w:hint="eastAsia"/>
        </w:rPr>
        <w:t>是由于</w:t>
      </w:r>
      <w:r>
        <w:rPr>
          <w:rFonts w:hint="eastAsia"/>
        </w:rPr>
        <w:t>JVM</w:t>
      </w:r>
      <w:r>
        <w:rPr>
          <w:rFonts w:hint="eastAsia"/>
        </w:rPr>
        <w:t>中</w:t>
      </w:r>
      <w:r>
        <w:rPr>
          <w:rFonts w:hint="eastAsia"/>
        </w:rPr>
        <w:t>heap</w:t>
      </w:r>
      <w:r>
        <w:rPr>
          <w:rFonts w:hint="eastAsia"/>
        </w:rPr>
        <w:t>的最大值不满足需要。</w:t>
      </w:r>
    </w:p>
    <w:p w:rsidR="00E0500F" w:rsidRDefault="00E0500F" w:rsidP="00E0500F">
      <w:pPr>
        <w:pStyle w:val="a7"/>
        <w:ind w:left="1560" w:firstLineChars="0" w:firstLine="0"/>
      </w:pPr>
      <w:r>
        <w:rPr>
          <w:rFonts w:hint="eastAsia"/>
        </w:rPr>
        <w:t>解决方法：</w:t>
      </w:r>
      <w:r>
        <w:rPr>
          <w:rFonts w:hint="eastAsia"/>
        </w:rPr>
        <w:t xml:space="preserve">1) </w:t>
      </w:r>
      <w:r>
        <w:rPr>
          <w:rFonts w:hint="eastAsia"/>
        </w:rPr>
        <w:t>调高</w:t>
      </w:r>
      <w:r>
        <w:rPr>
          <w:rFonts w:hint="eastAsia"/>
        </w:rPr>
        <w:t>heap</w:t>
      </w:r>
      <w:r>
        <w:rPr>
          <w:rFonts w:hint="eastAsia"/>
        </w:rPr>
        <w:t>的最大值，即</w:t>
      </w:r>
      <w:r>
        <w:rPr>
          <w:rFonts w:hint="eastAsia"/>
        </w:rPr>
        <w:t>-</w:t>
      </w:r>
      <w:proofErr w:type="spellStart"/>
      <w:r>
        <w:rPr>
          <w:rFonts w:hint="eastAsia"/>
        </w:rPr>
        <w:t>Xmx</w:t>
      </w:r>
      <w:proofErr w:type="spellEnd"/>
      <w:r>
        <w:rPr>
          <w:rFonts w:hint="eastAsia"/>
        </w:rPr>
        <w:t>的值调大。</w:t>
      </w:r>
      <w:r>
        <w:rPr>
          <w:rFonts w:hint="eastAsia"/>
        </w:rPr>
        <w:t xml:space="preserve">2) </w:t>
      </w:r>
      <w:r>
        <w:rPr>
          <w:rFonts w:hint="eastAsia"/>
        </w:rPr>
        <w:t>如果你的程序存在内存泄漏，一味的增加</w:t>
      </w:r>
      <w:r>
        <w:rPr>
          <w:rFonts w:hint="eastAsia"/>
        </w:rPr>
        <w:t>heap</w:t>
      </w:r>
      <w:r>
        <w:rPr>
          <w:rFonts w:hint="eastAsia"/>
        </w:rPr>
        <w:t>空间也只是推迟该错误出现的时间而已，所以要检查程序是否存在内存泄漏。</w:t>
      </w:r>
    </w:p>
    <w:p w:rsidR="00E0500F" w:rsidRPr="00E0500F" w:rsidRDefault="00E0500F" w:rsidP="00E0500F">
      <w:pPr>
        <w:pStyle w:val="a7"/>
        <w:ind w:left="1560" w:firstLineChars="0" w:firstLine="0"/>
      </w:pPr>
      <w:proofErr w:type="spellStart"/>
      <w:r>
        <w:t>java.lang.OutOfMemoryError</w:t>
      </w:r>
      <w:proofErr w:type="spellEnd"/>
      <w:r>
        <w:t>: GC overhead limit exceeded</w:t>
      </w:r>
    </w:p>
    <w:p w:rsidR="00E0500F" w:rsidRPr="00E0500F" w:rsidRDefault="00E0500F" w:rsidP="00E0500F">
      <w:pPr>
        <w:pStyle w:val="a7"/>
        <w:ind w:left="1560" w:firstLineChars="0" w:firstLine="0"/>
      </w:pPr>
      <w:r>
        <w:rPr>
          <w:rFonts w:hint="eastAsia"/>
        </w:rPr>
        <w:t>错误原因：此</w:t>
      </w:r>
      <w:r>
        <w:rPr>
          <w:rFonts w:hint="eastAsia"/>
        </w:rPr>
        <w:t>OOM</w:t>
      </w:r>
      <w:r>
        <w:rPr>
          <w:rFonts w:hint="eastAsia"/>
        </w:rPr>
        <w:t>是由于</w:t>
      </w:r>
      <w:r>
        <w:rPr>
          <w:rFonts w:hint="eastAsia"/>
        </w:rPr>
        <w:t>JVM</w:t>
      </w:r>
      <w:r>
        <w:rPr>
          <w:rFonts w:hint="eastAsia"/>
        </w:rPr>
        <w:t>在</w:t>
      </w:r>
      <w:r>
        <w:rPr>
          <w:rFonts w:hint="eastAsia"/>
        </w:rPr>
        <w:t>GC</w:t>
      </w:r>
      <w:r>
        <w:rPr>
          <w:rFonts w:hint="eastAsia"/>
        </w:rPr>
        <w:t>时，对象过多，导致内存溢出，建议调整</w:t>
      </w:r>
      <w:r>
        <w:rPr>
          <w:rFonts w:hint="eastAsia"/>
        </w:rPr>
        <w:t>GC</w:t>
      </w:r>
      <w:r>
        <w:rPr>
          <w:rFonts w:hint="eastAsia"/>
        </w:rPr>
        <w:t>的策略，在一定比例下开始</w:t>
      </w:r>
      <w:r>
        <w:rPr>
          <w:rFonts w:hint="eastAsia"/>
        </w:rPr>
        <w:t>GC</w:t>
      </w:r>
      <w:r>
        <w:rPr>
          <w:rFonts w:hint="eastAsia"/>
        </w:rPr>
        <w:t>而不要使用默认的策略，或者将新代和老代设置合适的大小，需要进行微调存活率。</w:t>
      </w:r>
    </w:p>
    <w:p w:rsidR="00E0500F" w:rsidRPr="00E0500F" w:rsidRDefault="00E0500F" w:rsidP="00E0500F">
      <w:pPr>
        <w:pStyle w:val="a7"/>
        <w:ind w:left="1560" w:firstLineChars="0" w:firstLine="0"/>
      </w:pPr>
      <w:r>
        <w:rPr>
          <w:rFonts w:hint="eastAsia"/>
        </w:rPr>
        <w:t>解决方法：改变</w:t>
      </w:r>
      <w:r>
        <w:rPr>
          <w:rFonts w:hint="eastAsia"/>
        </w:rPr>
        <w:t>GC</w:t>
      </w:r>
      <w:r>
        <w:rPr>
          <w:rFonts w:hint="eastAsia"/>
        </w:rPr>
        <w:t>策略，在老代</w:t>
      </w:r>
      <w:r>
        <w:rPr>
          <w:rFonts w:hint="eastAsia"/>
        </w:rPr>
        <w:t>80%</w:t>
      </w:r>
      <w:r>
        <w:rPr>
          <w:rFonts w:hint="eastAsia"/>
        </w:rPr>
        <w:t>时就是开始</w:t>
      </w:r>
      <w:r>
        <w:rPr>
          <w:rFonts w:hint="eastAsia"/>
        </w:rPr>
        <w:t>GC</w:t>
      </w:r>
      <w:r>
        <w:rPr>
          <w:rFonts w:hint="eastAsia"/>
        </w:rPr>
        <w:t>，并且将</w:t>
      </w:r>
      <w:r>
        <w:rPr>
          <w:rFonts w:hint="eastAsia"/>
        </w:rPr>
        <w:t>-</w:t>
      </w:r>
      <w:proofErr w:type="spellStart"/>
      <w:r>
        <w:rPr>
          <w:rFonts w:hint="eastAsia"/>
        </w:rPr>
        <w:t>XX:SurvivorRatio</w:t>
      </w:r>
      <w:proofErr w:type="spellEnd"/>
      <w:r>
        <w:rPr>
          <w:rFonts w:hint="eastAsia"/>
        </w:rPr>
        <w:t>（</w:t>
      </w:r>
      <w:r>
        <w:rPr>
          <w:rFonts w:hint="eastAsia"/>
        </w:rPr>
        <w:t>-</w:t>
      </w:r>
      <w:proofErr w:type="spellStart"/>
      <w:r>
        <w:rPr>
          <w:rFonts w:hint="eastAsia"/>
        </w:rPr>
        <w:t>XX:SurvivorRatio</w:t>
      </w:r>
      <w:proofErr w:type="spellEnd"/>
      <w:r>
        <w:rPr>
          <w:rFonts w:hint="eastAsia"/>
        </w:rPr>
        <w:t>=8</w:t>
      </w:r>
      <w:r>
        <w:rPr>
          <w:rFonts w:hint="eastAsia"/>
        </w:rPr>
        <w:t>）和</w:t>
      </w:r>
      <w:r>
        <w:rPr>
          <w:rFonts w:hint="eastAsia"/>
        </w:rPr>
        <w:t>-</w:t>
      </w:r>
      <w:proofErr w:type="spellStart"/>
      <w:r>
        <w:rPr>
          <w:rFonts w:hint="eastAsia"/>
        </w:rPr>
        <w:t>XX:NewRatio</w:t>
      </w:r>
      <w:proofErr w:type="spellEnd"/>
      <w:r>
        <w:rPr>
          <w:rFonts w:hint="eastAsia"/>
        </w:rPr>
        <w:t>（</w:t>
      </w:r>
      <w:r>
        <w:rPr>
          <w:rFonts w:hint="eastAsia"/>
        </w:rPr>
        <w:t>-</w:t>
      </w:r>
      <w:proofErr w:type="spellStart"/>
      <w:r>
        <w:rPr>
          <w:rFonts w:hint="eastAsia"/>
        </w:rPr>
        <w:t>XX:NewRatio</w:t>
      </w:r>
      <w:proofErr w:type="spellEnd"/>
      <w:r>
        <w:rPr>
          <w:rFonts w:hint="eastAsia"/>
        </w:rPr>
        <w:t>=4</w:t>
      </w:r>
      <w:r>
        <w:rPr>
          <w:rFonts w:hint="eastAsia"/>
        </w:rPr>
        <w:t>）设置的更合理。</w:t>
      </w:r>
    </w:p>
    <w:p w:rsidR="00E0500F" w:rsidRPr="00E0500F" w:rsidRDefault="00E0500F" w:rsidP="00E0500F">
      <w:pPr>
        <w:pStyle w:val="a7"/>
        <w:ind w:left="1560" w:firstLineChars="0" w:firstLine="0"/>
      </w:pPr>
      <w:proofErr w:type="spellStart"/>
      <w:r>
        <w:t>java.lang.OutOfMemoryError</w:t>
      </w:r>
      <w:proofErr w:type="spellEnd"/>
      <w:r>
        <w:t>: Java perm space</w:t>
      </w:r>
    </w:p>
    <w:p w:rsidR="00E0500F" w:rsidRPr="00E0500F" w:rsidRDefault="00E0500F" w:rsidP="00E0500F">
      <w:pPr>
        <w:pStyle w:val="a7"/>
        <w:ind w:left="1560" w:firstLineChars="0" w:firstLine="0"/>
      </w:pPr>
      <w:r>
        <w:rPr>
          <w:rFonts w:hint="eastAsia"/>
        </w:rPr>
        <w:t>错误原因：此</w:t>
      </w:r>
      <w:r>
        <w:rPr>
          <w:rFonts w:hint="eastAsia"/>
        </w:rPr>
        <w:t>OOM</w:t>
      </w:r>
      <w:r>
        <w:rPr>
          <w:rFonts w:hint="eastAsia"/>
        </w:rPr>
        <w:t>是由于</w:t>
      </w:r>
      <w:r>
        <w:rPr>
          <w:rFonts w:hint="eastAsia"/>
        </w:rPr>
        <w:t>JVM</w:t>
      </w:r>
      <w:r>
        <w:rPr>
          <w:rFonts w:hint="eastAsia"/>
        </w:rPr>
        <w:t>中</w:t>
      </w:r>
      <w:r>
        <w:rPr>
          <w:rFonts w:hint="eastAsia"/>
        </w:rPr>
        <w:t>perm</w:t>
      </w:r>
      <w:r>
        <w:rPr>
          <w:rFonts w:hint="eastAsia"/>
        </w:rPr>
        <w:t>的最大值不满足需要。</w:t>
      </w:r>
    </w:p>
    <w:p w:rsidR="00E0500F" w:rsidRPr="0079376F" w:rsidRDefault="00E0500F" w:rsidP="00E0500F">
      <w:pPr>
        <w:pStyle w:val="a7"/>
        <w:ind w:left="1560" w:firstLineChars="0" w:firstLine="0"/>
      </w:pPr>
      <w:r>
        <w:rPr>
          <w:rFonts w:hint="eastAsia"/>
        </w:rPr>
        <w:t>解决方法：调高</w:t>
      </w:r>
      <w:r>
        <w:rPr>
          <w:rFonts w:hint="eastAsia"/>
        </w:rPr>
        <w:t>heap</w:t>
      </w:r>
      <w:r>
        <w:rPr>
          <w:rFonts w:hint="eastAsia"/>
        </w:rPr>
        <w:t>的最大值，即</w:t>
      </w:r>
      <w:r>
        <w:rPr>
          <w:rFonts w:hint="eastAsia"/>
        </w:rPr>
        <w:t>-</w:t>
      </w:r>
      <w:proofErr w:type="spellStart"/>
      <w:r>
        <w:rPr>
          <w:rFonts w:hint="eastAsia"/>
        </w:rPr>
        <w:t>XX:MaxPermSize</w:t>
      </w:r>
      <w:proofErr w:type="spellEnd"/>
      <w:r>
        <w:rPr>
          <w:rFonts w:hint="eastAsia"/>
        </w:rPr>
        <w:t>的值调大。</w:t>
      </w:r>
    </w:p>
    <w:p w:rsidR="00AA059F" w:rsidRPr="00AA059F" w:rsidRDefault="00AA059F" w:rsidP="00A40CCE">
      <w:pPr>
        <w:pStyle w:val="a7"/>
        <w:numPr>
          <w:ilvl w:val="0"/>
          <w:numId w:val="65"/>
        </w:numPr>
        <w:ind w:firstLineChars="0"/>
        <w:outlineLvl w:val="2"/>
      </w:pPr>
      <w:r w:rsidRPr="00AA059F">
        <w:rPr>
          <w:rFonts w:hint="eastAsia"/>
          <w:b/>
          <w:color w:val="FF0000"/>
        </w:rPr>
        <w:t>泛型</w:t>
      </w:r>
    </w:p>
    <w:p w:rsidR="00AA059F" w:rsidRDefault="00AA059F" w:rsidP="00AA059F">
      <w:pPr>
        <w:pStyle w:val="a7"/>
        <w:ind w:left="1152"/>
      </w:pPr>
      <w:r w:rsidRPr="00D81995">
        <w:rPr>
          <w:rFonts w:hint="eastAsia"/>
        </w:rPr>
        <w:t>从</w:t>
      </w:r>
      <w:r w:rsidRPr="00D81995">
        <w:t>Java SE5.0</w:t>
      </w:r>
      <w:r w:rsidRPr="00D81995">
        <w:rPr>
          <w:rFonts w:hint="eastAsia"/>
        </w:rPr>
        <w:t>开始引入，其实质是将原本确定不变的数据类型参数化。</w:t>
      </w:r>
    </w:p>
    <w:p w:rsidR="00AA059F" w:rsidRDefault="00AA059F" w:rsidP="00AA059F">
      <w:pPr>
        <w:pStyle w:val="a7"/>
        <w:ind w:left="1152"/>
      </w:pPr>
      <w:r>
        <w:rPr>
          <w:rFonts w:hint="eastAsia"/>
        </w:rPr>
        <w:t>为什么会出现泛型？</w:t>
      </w:r>
    </w:p>
    <w:p w:rsidR="00AA059F" w:rsidRDefault="00AA059F" w:rsidP="00AA059F">
      <w:pPr>
        <w:pStyle w:val="a7"/>
        <w:ind w:left="1152"/>
      </w:pPr>
      <w:r>
        <w:rPr>
          <w:rFonts w:hint="eastAsia"/>
        </w:rPr>
        <w:t>因为集合存放的数据类型不固定，</w:t>
      </w:r>
      <w:proofErr w:type="gramStart"/>
      <w:r>
        <w:rPr>
          <w:rFonts w:hint="eastAsia"/>
        </w:rPr>
        <w:t>故往集合</w:t>
      </w:r>
      <w:proofErr w:type="gramEnd"/>
      <w:r>
        <w:rPr>
          <w:rFonts w:hint="eastAsia"/>
        </w:rPr>
        <w:t>里面存放元素时，存在安全隐患，如果在定义集合时，可以想定义数组一样指定数据类型，那么就可以解决该类安全问题。</w:t>
      </w:r>
      <w:r>
        <w:rPr>
          <w:rFonts w:hint="eastAsia"/>
        </w:rPr>
        <w:t>JDK1.5</w:t>
      </w:r>
      <w:r>
        <w:rPr>
          <w:rFonts w:hint="eastAsia"/>
        </w:rPr>
        <w:t>后出现了泛型，用于解决集合框架的安全问题。</w:t>
      </w:r>
    </w:p>
    <w:p w:rsidR="00AA059F" w:rsidRDefault="00AA059F" w:rsidP="00AA059F">
      <w:pPr>
        <w:pStyle w:val="a7"/>
        <w:ind w:left="1572" w:firstLineChars="0" w:firstLine="0"/>
      </w:pPr>
      <w:r>
        <w:rPr>
          <w:rFonts w:hint="eastAsia"/>
        </w:rPr>
        <w:t>泛型是一个类型安全机制。</w:t>
      </w:r>
    </w:p>
    <w:p w:rsidR="00AA059F" w:rsidRPr="0033669E" w:rsidRDefault="00AA059F" w:rsidP="00AA059F">
      <w:pPr>
        <w:pStyle w:val="a7"/>
        <w:ind w:left="1572" w:firstLineChars="0" w:firstLine="0"/>
      </w:pPr>
      <w:r w:rsidRPr="00D81995">
        <w:rPr>
          <w:rFonts w:hint="eastAsia"/>
        </w:rPr>
        <w:t>泛型优点</w:t>
      </w:r>
      <w:r w:rsidRPr="00D81995">
        <w:t>:</w:t>
      </w:r>
      <w:r w:rsidRPr="00D81995">
        <w:rPr>
          <w:rFonts w:hint="eastAsia"/>
        </w:rPr>
        <w:t>作为对原有</w:t>
      </w:r>
      <w:r w:rsidRPr="00D81995">
        <w:t>Java</w:t>
      </w:r>
      <w:r w:rsidRPr="00D81995">
        <w:rPr>
          <w:rFonts w:hint="eastAsia"/>
        </w:rPr>
        <w:t>类型体系的扩充，使用泛型可以提高</w:t>
      </w:r>
      <w:r w:rsidRPr="00D81995">
        <w:t>Java</w:t>
      </w:r>
      <w:r w:rsidRPr="00D81995">
        <w:rPr>
          <w:rFonts w:hint="eastAsia"/>
        </w:rPr>
        <w:t>应用程序的类型安全、可维护性和可靠性。</w:t>
      </w:r>
      <w:proofErr w:type="gramStart"/>
      <w:r>
        <w:rPr>
          <w:rFonts w:hint="eastAsia"/>
        </w:rPr>
        <w:t>范</w:t>
      </w:r>
      <w:proofErr w:type="gramEnd"/>
      <w:r>
        <w:rPr>
          <w:rFonts w:hint="eastAsia"/>
        </w:rPr>
        <w:t>型类，</w:t>
      </w:r>
      <w:proofErr w:type="gramStart"/>
      <w:r>
        <w:rPr>
          <w:rFonts w:hint="eastAsia"/>
        </w:rPr>
        <w:t>范</w:t>
      </w:r>
      <w:proofErr w:type="gramEnd"/>
      <w:r>
        <w:rPr>
          <w:rFonts w:hint="eastAsia"/>
        </w:rPr>
        <w:t>型方法</w:t>
      </w:r>
    </w:p>
    <w:p w:rsidR="007A5BB3" w:rsidRPr="007A5BB3" w:rsidRDefault="007A5BB3" w:rsidP="00A40CCE">
      <w:pPr>
        <w:pStyle w:val="a7"/>
        <w:numPr>
          <w:ilvl w:val="0"/>
          <w:numId w:val="65"/>
        </w:numPr>
        <w:ind w:firstLineChars="0"/>
        <w:outlineLvl w:val="2"/>
      </w:pPr>
      <w:r w:rsidRPr="007A5BB3">
        <w:rPr>
          <w:rFonts w:hint="eastAsia"/>
          <w:b/>
        </w:rPr>
        <w:t>枚举</w:t>
      </w:r>
    </w:p>
    <w:p w:rsidR="007A5BB3" w:rsidRPr="00843BF8" w:rsidRDefault="007A5BB3" w:rsidP="007A5BB3">
      <w:pPr>
        <w:pStyle w:val="a7"/>
        <w:ind w:left="1152" w:firstLineChars="0" w:firstLine="0"/>
      </w:pPr>
      <w:r w:rsidRPr="00843BF8">
        <w:rPr>
          <w:rFonts w:hint="eastAsia"/>
        </w:rPr>
        <w:t>一些方法在运行时，它需要的数据不能是任意的，而必须是一定范围内的值，</w:t>
      </w:r>
      <w:r w:rsidRPr="00843BF8">
        <w:t xml:space="preserve"> Java5</w:t>
      </w:r>
      <w:r w:rsidRPr="00843BF8">
        <w:rPr>
          <w:rFonts w:hint="eastAsia"/>
        </w:rPr>
        <w:t>以后可以直接使用枚举予以解决。</w:t>
      </w:r>
    </w:p>
    <w:p w:rsidR="007A5BB3" w:rsidRPr="00843BF8" w:rsidRDefault="007A5BB3" w:rsidP="00A40CCE">
      <w:pPr>
        <w:pStyle w:val="a7"/>
        <w:numPr>
          <w:ilvl w:val="0"/>
          <w:numId w:val="21"/>
        </w:numPr>
        <w:ind w:firstLine="420"/>
      </w:pPr>
      <w:r w:rsidRPr="00843BF8">
        <w:rPr>
          <w:rFonts w:hint="eastAsia"/>
        </w:rPr>
        <w:t>可以这样来定义一个枚举类型。</w:t>
      </w:r>
      <w:r w:rsidRPr="00843BF8">
        <w:rPr>
          <w:rFonts w:hint="eastAsia"/>
        </w:rPr>
        <w:t xml:space="preserve"> </w:t>
      </w:r>
      <w:r w:rsidRPr="00843BF8">
        <w:rPr>
          <w:rFonts w:hint="eastAsia"/>
        </w:rPr>
        <w:t xml:space="preserve">　</w:t>
      </w:r>
    </w:p>
    <w:p w:rsidR="007A5BB3" w:rsidRPr="00843BF8" w:rsidRDefault="007A5BB3" w:rsidP="007A5BB3">
      <w:pPr>
        <w:pStyle w:val="a7"/>
        <w:ind w:left="1152"/>
      </w:pPr>
      <w:r w:rsidRPr="00843BF8">
        <w:tab/>
        <w:t>public</w:t>
      </w:r>
      <w:r w:rsidRPr="00843BF8">
        <w:rPr>
          <w:rFonts w:hint="eastAsia"/>
        </w:rPr>
        <w:t xml:space="preserve">　</w:t>
      </w:r>
      <w:proofErr w:type="spellStart"/>
      <w:r w:rsidRPr="00843BF8">
        <w:t>enum</w:t>
      </w:r>
      <w:proofErr w:type="spellEnd"/>
      <w:r w:rsidRPr="00843BF8">
        <w:rPr>
          <w:rFonts w:hint="eastAsia"/>
        </w:rPr>
        <w:t xml:space="preserve">　</w:t>
      </w:r>
      <w:r w:rsidRPr="00843BF8">
        <w:t xml:space="preserve">Color { </w:t>
      </w:r>
      <w:r w:rsidRPr="00843BF8">
        <w:rPr>
          <w:rFonts w:hint="eastAsia"/>
        </w:rPr>
        <w:t xml:space="preserve">　　</w:t>
      </w:r>
      <w:proofErr w:type="gramStart"/>
      <w:r w:rsidRPr="00843BF8">
        <w:rPr>
          <w:rFonts w:hint="eastAsia"/>
        </w:rPr>
        <w:t xml:space="preserve">　</w:t>
      </w:r>
      <w:proofErr w:type="gramEnd"/>
    </w:p>
    <w:p w:rsidR="007A5BB3" w:rsidRPr="00843BF8" w:rsidRDefault="007A5BB3" w:rsidP="007A5BB3">
      <w:pPr>
        <w:pStyle w:val="a7"/>
        <w:ind w:left="1152"/>
      </w:pPr>
      <w:r w:rsidRPr="00843BF8">
        <w:tab/>
      </w:r>
      <w:r w:rsidRPr="00843BF8">
        <w:tab/>
        <w:t xml:space="preserve">Red, </w:t>
      </w:r>
      <w:r w:rsidRPr="00843BF8">
        <w:rPr>
          <w:rFonts w:hint="eastAsia"/>
        </w:rPr>
        <w:t xml:space="preserve">　　</w:t>
      </w:r>
      <w:proofErr w:type="gramStart"/>
      <w:r w:rsidRPr="00843BF8">
        <w:rPr>
          <w:rFonts w:hint="eastAsia"/>
        </w:rPr>
        <w:t xml:space="preserve">　</w:t>
      </w:r>
      <w:proofErr w:type="gramEnd"/>
    </w:p>
    <w:p w:rsidR="007A5BB3" w:rsidRPr="00843BF8" w:rsidRDefault="007A5BB3" w:rsidP="007A5BB3">
      <w:pPr>
        <w:pStyle w:val="a7"/>
        <w:ind w:left="1152"/>
      </w:pPr>
      <w:r w:rsidRPr="00843BF8">
        <w:tab/>
      </w:r>
      <w:r w:rsidRPr="00843BF8">
        <w:tab/>
        <w:t xml:space="preserve">White, </w:t>
      </w:r>
      <w:r w:rsidRPr="00843BF8">
        <w:rPr>
          <w:rFonts w:hint="eastAsia"/>
        </w:rPr>
        <w:t xml:space="preserve">　　</w:t>
      </w:r>
      <w:proofErr w:type="gramStart"/>
      <w:r w:rsidRPr="00843BF8">
        <w:rPr>
          <w:rFonts w:hint="eastAsia"/>
        </w:rPr>
        <w:t xml:space="preserve">　</w:t>
      </w:r>
      <w:proofErr w:type="gramEnd"/>
    </w:p>
    <w:p w:rsidR="007A5BB3" w:rsidRPr="00843BF8" w:rsidRDefault="007A5BB3" w:rsidP="007A5BB3">
      <w:pPr>
        <w:pStyle w:val="a7"/>
        <w:ind w:left="1152"/>
      </w:pPr>
      <w:r w:rsidRPr="00843BF8">
        <w:tab/>
      </w:r>
      <w:r w:rsidRPr="00843BF8">
        <w:tab/>
        <w:t xml:space="preserve">Blue </w:t>
      </w:r>
    </w:p>
    <w:p w:rsidR="007A5BB3" w:rsidRPr="00843BF8" w:rsidRDefault="007A5BB3" w:rsidP="007A5BB3">
      <w:pPr>
        <w:pStyle w:val="a7"/>
        <w:ind w:left="1152"/>
      </w:pPr>
      <w:r w:rsidRPr="00843BF8">
        <w:tab/>
        <w:t xml:space="preserve">} </w:t>
      </w:r>
    </w:p>
    <w:p w:rsidR="007A5BB3" w:rsidRPr="00843BF8" w:rsidRDefault="007A5BB3" w:rsidP="00A40CCE">
      <w:pPr>
        <w:pStyle w:val="a7"/>
        <w:numPr>
          <w:ilvl w:val="0"/>
          <w:numId w:val="22"/>
        </w:numPr>
        <w:ind w:firstLine="420"/>
      </w:pPr>
      <w:r w:rsidRPr="00843BF8">
        <w:rPr>
          <w:rFonts w:hint="eastAsia"/>
        </w:rPr>
        <w:t>可以这样使用</w:t>
      </w:r>
    </w:p>
    <w:p w:rsidR="007A5BB3" w:rsidRDefault="007A5BB3" w:rsidP="007A5BB3">
      <w:pPr>
        <w:pStyle w:val="a7"/>
        <w:ind w:left="1152"/>
      </w:pPr>
      <w:r w:rsidRPr="00843BF8">
        <w:tab/>
        <w:t>Color</w:t>
      </w:r>
      <w:r w:rsidRPr="00843BF8">
        <w:rPr>
          <w:rFonts w:hint="eastAsia"/>
        </w:rPr>
        <w:t xml:space="preserve">　</w:t>
      </w:r>
      <w:proofErr w:type="spellStart"/>
      <w:r w:rsidRPr="00843BF8">
        <w:t>myColor</w:t>
      </w:r>
      <w:proofErr w:type="spellEnd"/>
      <w:r w:rsidRPr="00843BF8">
        <w:rPr>
          <w:rFonts w:hint="eastAsia"/>
        </w:rPr>
        <w:t xml:space="preserve">　</w:t>
      </w:r>
      <w:r w:rsidRPr="00843BF8">
        <w:t>=</w:t>
      </w:r>
      <w:r w:rsidRPr="00843BF8">
        <w:rPr>
          <w:rFonts w:hint="eastAsia"/>
        </w:rPr>
        <w:t xml:space="preserve">　</w:t>
      </w:r>
      <w:proofErr w:type="spellStart"/>
      <w:r w:rsidRPr="00843BF8">
        <w:t>Color.Red</w:t>
      </w:r>
      <w:proofErr w:type="spellEnd"/>
    </w:p>
    <w:p w:rsidR="00B7444D" w:rsidRPr="00B7444D" w:rsidRDefault="00B7444D" w:rsidP="00A40CCE">
      <w:pPr>
        <w:pStyle w:val="a7"/>
        <w:numPr>
          <w:ilvl w:val="0"/>
          <w:numId w:val="65"/>
        </w:numPr>
        <w:ind w:firstLineChars="0"/>
        <w:outlineLvl w:val="2"/>
      </w:pPr>
      <w:r w:rsidRPr="00B7444D">
        <w:rPr>
          <w:rFonts w:hint="eastAsia"/>
          <w:b/>
          <w:color w:val="FF0000"/>
        </w:rPr>
        <w:t>设计模式</w:t>
      </w:r>
    </w:p>
    <w:p w:rsidR="0063590E" w:rsidRDefault="0063590E" w:rsidP="0063590E">
      <w:pPr>
        <w:pStyle w:val="a7"/>
        <w:ind w:left="1152" w:firstLineChars="0" w:firstLine="0"/>
      </w:pPr>
      <w:r>
        <w:rPr>
          <w:rFonts w:hint="eastAsia"/>
        </w:rPr>
        <w:t xml:space="preserve"> Java </w:t>
      </w:r>
      <w:r>
        <w:rPr>
          <w:rFonts w:hint="eastAsia"/>
        </w:rPr>
        <w:t>中一般认为有</w:t>
      </w:r>
      <w:r>
        <w:rPr>
          <w:rFonts w:hint="eastAsia"/>
        </w:rPr>
        <w:t xml:space="preserve"> 23 </w:t>
      </w:r>
      <w:proofErr w:type="gramStart"/>
      <w:r>
        <w:rPr>
          <w:rFonts w:hint="eastAsia"/>
        </w:rPr>
        <w:t>种设计</w:t>
      </w:r>
      <w:proofErr w:type="gramEnd"/>
      <w:r>
        <w:rPr>
          <w:rFonts w:hint="eastAsia"/>
        </w:rPr>
        <w:t>模式，我们不需要所有的都会，但是其中常用的几种设计模式应该去掌握。下面列出了所有的设计模式。需要掌握的设计模式我单独列出来了，当然能掌握的越多越好。</w:t>
      </w:r>
    </w:p>
    <w:p w:rsidR="0063590E" w:rsidRDefault="0063590E" w:rsidP="0063590E">
      <w:pPr>
        <w:pStyle w:val="a7"/>
        <w:ind w:left="1152" w:firstLineChars="0" w:firstLine="0"/>
      </w:pPr>
      <w:r>
        <w:rPr>
          <w:rFonts w:hint="eastAsia"/>
        </w:rPr>
        <w:lastRenderedPageBreak/>
        <w:t>总体来说设计模式分为三大类：</w:t>
      </w:r>
    </w:p>
    <w:p w:rsidR="0063590E" w:rsidRDefault="0063590E" w:rsidP="0063590E">
      <w:pPr>
        <w:pStyle w:val="a7"/>
        <w:ind w:left="1152" w:firstLineChars="0" w:firstLine="0"/>
      </w:pPr>
      <w:r w:rsidRPr="0040251A">
        <w:rPr>
          <w:rFonts w:hint="eastAsia"/>
          <w:b/>
        </w:rPr>
        <w:t>创建型模式</w:t>
      </w:r>
      <w:r>
        <w:rPr>
          <w:rFonts w:hint="eastAsia"/>
        </w:rPr>
        <w:t>，共五种：</w:t>
      </w:r>
      <w:r w:rsidRPr="00B7783A">
        <w:rPr>
          <w:rFonts w:hint="eastAsia"/>
          <w:color w:val="FF0000"/>
        </w:rPr>
        <w:t>工厂方法模式</w:t>
      </w:r>
      <w:r>
        <w:rPr>
          <w:rFonts w:hint="eastAsia"/>
        </w:rPr>
        <w:t>、抽象工厂模式、</w:t>
      </w:r>
      <w:proofErr w:type="gramStart"/>
      <w:r w:rsidRPr="00B7783A">
        <w:rPr>
          <w:rFonts w:hint="eastAsia"/>
          <w:color w:val="FF0000"/>
        </w:rPr>
        <w:t>单例模式</w:t>
      </w:r>
      <w:proofErr w:type="gramEnd"/>
      <w:r>
        <w:rPr>
          <w:rFonts w:hint="eastAsia"/>
        </w:rPr>
        <w:t>、建造者模式、原型模式。</w:t>
      </w:r>
    </w:p>
    <w:p w:rsidR="00B7444D" w:rsidRDefault="0063590E" w:rsidP="0063590E">
      <w:pPr>
        <w:pStyle w:val="a7"/>
        <w:ind w:left="1152" w:firstLineChars="0" w:firstLine="0"/>
      </w:pPr>
      <w:r w:rsidRPr="0040251A">
        <w:rPr>
          <w:rFonts w:hint="eastAsia"/>
          <w:b/>
        </w:rPr>
        <w:t>结构型模式</w:t>
      </w:r>
      <w:r>
        <w:rPr>
          <w:rFonts w:hint="eastAsia"/>
        </w:rPr>
        <w:t>，共七种：</w:t>
      </w:r>
      <w:r w:rsidRPr="00B7783A">
        <w:rPr>
          <w:rFonts w:hint="eastAsia"/>
          <w:color w:val="FF0000"/>
        </w:rPr>
        <w:t>适配器模式</w:t>
      </w:r>
      <w:r>
        <w:rPr>
          <w:rFonts w:hint="eastAsia"/>
        </w:rPr>
        <w:t>、</w:t>
      </w:r>
      <w:proofErr w:type="gramStart"/>
      <w:r>
        <w:rPr>
          <w:rFonts w:hint="eastAsia"/>
        </w:rPr>
        <w:t>装饰器</w:t>
      </w:r>
      <w:proofErr w:type="gramEnd"/>
      <w:r>
        <w:rPr>
          <w:rFonts w:hint="eastAsia"/>
        </w:rPr>
        <w:t>模式、</w:t>
      </w:r>
      <w:r w:rsidRPr="00B7783A">
        <w:rPr>
          <w:rFonts w:hint="eastAsia"/>
          <w:color w:val="FF0000"/>
        </w:rPr>
        <w:t>代理模式</w:t>
      </w:r>
      <w:r>
        <w:rPr>
          <w:rFonts w:hint="eastAsia"/>
        </w:rPr>
        <w:t>、外观模式、桥接模式、组合模式、</w:t>
      </w:r>
      <w:proofErr w:type="gramStart"/>
      <w:r>
        <w:rPr>
          <w:rFonts w:hint="eastAsia"/>
        </w:rPr>
        <w:t>享元模式</w:t>
      </w:r>
      <w:proofErr w:type="gramEnd"/>
      <w:r>
        <w:rPr>
          <w:rFonts w:hint="eastAsia"/>
        </w:rPr>
        <w:t>。</w:t>
      </w:r>
    </w:p>
    <w:p w:rsidR="0063590E" w:rsidRDefault="0063590E" w:rsidP="0063590E">
      <w:pPr>
        <w:pStyle w:val="a7"/>
        <w:ind w:left="1152" w:firstLineChars="0" w:firstLine="0"/>
      </w:pPr>
      <w:r w:rsidRPr="0040251A">
        <w:rPr>
          <w:b/>
        </w:rPr>
        <w:t>行为型模式</w:t>
      </w:r>
      <w:r w:rsidRPr="0063590E">
        <w:t>，共十一种：</w:t>
      </w:r>
      <w:r w:rsidRPr="00B7783A">
        <w:rPr>
          <w:color w:val="FF0000"/>
        </w:rPr>
        <w:t>策略模式</w:t>
      </w:r>
      <w:r w:rsidRPr="0063590E">
        <w:t>、模板方法模式、</w:t>
      </w:r>
      <w:r w:rsidRPr="00B7783A">
        <w:rPr>
          <w:color w:val="FF0000"/>
        </w:rPr>
        <w:t>观察者模式</w:t>
      </w:r>
      <w:r w:rsidRPr="0063590E">
        <w:t>、迭代子模式、责任链模式、命令模式、备忘录模式、状态模式、访问者模式、中介者模式、解释器模式。</w:t>
      </w:r>
    </w:p>
    <w:p w:rsidR="00FB611B" w:rsidRPr="00D25169" w:rsidRDefault="0054078D" w:rsidP="00A40CCE">
      <w:pPr>
        <w:pStyle w:val="a7"/>
        <w:numPr>
          <w:ilvl w:val="0"/>
          <w:numId w:val="65"/>
        </w:numPr>
        <w:ind w:firstLineChars="0"/>
        <w:outlineLvl w:val="2"/>
        <w:rPr>
          <w:b/>
        </w:rPr>
      </w:pPr>
      <w:r w:rsidRPr="00D25169">
        <w:rPr>
          <w:rFonts w:hint="eastAsia"/>
          <w:b/>
        </w:rPr>
        <w:t>工厂设计模式</w:t>
      </w:r>
    </w:p>
    <w:p w:rsidR="0054078D" w:rsidRDefault="00D25169" w:rsidP="00D25169">
      <w:pPr>
        <w:pStyle w:val="a7"/>
        <w:ind w:left="1152" w:firstLineChars="0" w:firstLine="0"/>
      </w:pPr>
      <w:r w:rsidRPr="00D25169">
        <w:rPr>
          <w:rFonts w:hint="eastAsia"/>
        </w:rPr>
        <w:t>工厂模式分为工厂方法模式和抽象工厂模式。</w:t>
      </w:r>
    </w:p>
    <w:p w:rsidR="00F63716" w:rsidRPr="00F63716" w:rsidRDefault="00F63716" w:rsidP="00D25169">
      <w:pPr>
        <w:pStyle w:val="a7"/>
        <w:ind w:left="1152" w:firstLineChars="0" w:firstLine="0"/>
        <w:rPr>
          <w:b/>
        </w:rPr>
      </w:pPr>
      <w:r w:rsidRPr="00F63716">
        <w:rPr>
          <w:rFonts w:hint="eastAsia"/>
          <w:b/>
        </w:rPr>
        <w:t>工厂方法模式</w:t>
      </w:r>
    </w:p>
    <w:p w:rsidR="00F63716" w:rsidRDefault="00D25169" w:rsidP="00D25169">
      <w:pPr>
        <w:pStyle w:val="a7"/>
        <w:ind w:left="1152" w:firstLineChars="0" w:firstLine="0"/>
      </w:pPr>
      <w:r w:rsidRPr="00D25169">
        <w:t>普通工厂模式，就是建立一个工厂类，对实现了同一接口的一些类进行实例的创建。</w:t>
      </w:r>
    </w:p>
    <w:p w:rsidR="00D25169" w:rsidRDefault="00D25169" w:rsidP="00D25169">
      <w:pPr>
        <w:pStyle w:val="a7"/>
        <w:ind w:left="1152" w:firstLineChars="0" w:firstLine="0"/>
      </w:pPr>
      <w:r w:rsidRPr="00D25169">
        <w:t>多个工厂方法模式，是对普通工厂方</w:t>
      </w:r>
      <w:proofErr w:type="gramStart"/>
      <w:r w:rsidRPr="00D25169">
        <w:t>法模式</w:t>
      </w:r>
      <w:proofErr w:type="gramEnd"/>
      <w:r w:rsidRPr="00D25169">
        <w:t>的改进，在普通工厂方</w:t>
      </w:r>
      <w:proofErr w:type="gramStart"/>
      <w:r w:rsidRPr="00D25169">
        <w:t>法模式</w:t>
      </w:r>
      <w:proofErr w:type="gramEnd"/>
      <w:r w:rsidRPr="00D25169">
        <w:t>中，如果传递的字符串出错，则不能</w:t>
      </w:r>
      <w:r>
        <w:t>正确创建对象，而多个工厂方法模式是提供多个工厂方法，分别创建对象。</w:t>
      </w:r>
    </w:p>
    <w:p w:rsidR="00D25169" w:rsidRDefault="00D25169" w:rsidP="00D25169">
      <w:pPr>
        <w:pStyle w:val="a7"/>
        <w:ind w:left="1152" w:firstLineChars="0" w:firstLine="0"/>
      </w:pPr>
      <w:r>
        <w:t>静态工厂方法模式，将上面的多个工厂方法模式里的方法置为静态的，不需要创建实例，直接调用即可。</w:t>
      </w:r>
    </w:p>
    <w:p w:rsidR="00D25169" w:rsidRDefault="00D25169" w:rsidP="00D25169">
      <w:pPr>
        <w:pStyle w:val="a7"/>
        <w:ind w:left="1152" w:firstLineChars="0" w:firstLine="0"/>
      </w:pPr>
      <w:r>
        <w:rPr>
          <w:rFonts w:hint="eastAsia"/>
        </w:rPr>
        <w:t>工厂方法模式有一个问题就是，类的创建依赖工厂类，也就是说，如果想要拓展程序，必须对工厂类进行修改，这违背了闭包原则，所以，从设计角度考虑，有一定的问题，如何解决？就用到抽象工厂模式，创建多个工厂类，这样一旦需要增加新的功能，直接增加新的工厂类就可以了，不需要修改之前的代码。</w:t>
      </w:r>
    </w:p>
    <w:p w:rsidR="000B051B" w:rsidRDefault="000B051B" w:rsidP="00A40CCE">
      <w:pPr>
        <w:pStyle w:val="a7"/>
        <w:numPr>
          <w:ilvl w:val="0"/>
          <w:numId w:val="65"/>
        </w:numPr>
        <w:ind w:firstLineChars="0"/>
        <w:outlineLvl w:val="2"/>
        <w:rPr>
          <w:b/>
        </w:rPr>
      </w:pPr>
      <w:r w:rsidRPr="000B051B">
        <w:rPr>
          <w:b/>
        </w:rPr>
        <w:t>策略模式</w:t>
      </w:r>
    </w:p>
    <w:p w:rsidR="00086151" w:rsidRDefault="00086151" w:rsidP="00086151">
      <w:pPr>
        <w:pStyle w:val="a7"/>
        <w:ind w:left="1152" w:firstLineChars="0" w:firstLine="0"/>
      </w:pPr>
      <w:r>
        <w:t>策略模式定义了一系列算法，并将每个算法封装起来，使他们可以相互替换，且算法的变化不会影响到使用算法</w:t>
      </w:r>
      <w:r w:rsidRPr="00086151">
        <w:rPr>
          <w:rFonts w:hint="eastAsia"/>
        </w:rPr>
        <w:t>的客户。需要设计一个接口，为一系列实现类提供统一的方法，多个实现</w:t>
      </w:r>
      <w:proofErr w:type="gramStart"/>
      <w:r w:rsidRPr="00086151">
        <w:rPr>
          <w:rFonts w:hint="eastAsia"/>
        </w:rPr>
        <w:t>类实现</w:t>
      </w:r>
      <w:proofErr w:type="gramEnd"/>
      <w:r w:rsidRPr="00086151">
        <w:rPr>
          <w:rFonts w:hint="eastAsia"/>
        </w:rPr>
        <w:t>该接口，设计一个抽象类（可有可无，</w:t>
      </w:r>
      <w:r w:rsidRPr="00086151">
        <w:rPr>
          <w:rFonts w:hint="eastAsia"/>
        </w:rPr>
        <w:t xml:space="preserve"> </w:t>
      </w:r>
      <w:r w:rsidRPr="00086151">
        <w:rPr>
          <w:rFonts w:hint="eastAsia"/>
        </w:rPr>
        <w:t>属于辅助类），提供辅助函数。策略模式的决定权在用户，系统本身提供不同算法的实现，新增或者删除算法，对各种算法做封装。因此，策略模式多用在算法决策系统中，外部用户只需要决定用哪个算法即可</w:t>
      </w:r>
      <w:r>
        <w:rPr>
          <w:rFonts w:hint="eastAsia"/>
        </w:rPr>
        <w:t>。</w:t>
      </w:r>
    </w:p>
    <w:p w:rsidR="00486CA7" w:rsidRDefault="00486CA7" w:rsidP="00486CA7">
      <w:pPr>
        <w:pStyle w:val="a7"/>
        <w:ind w:left="840" w:firstLineChars="0" w:firstLine="0"/>
      </w:pPr>
      <w:r>
        <w:rPr>
          <w:rFonts w:hint="eastAsia"/>
        </w:rPr>
        <w:tab/>
      </w:r>
      <w:r w:rsidR="00483A72">
        <w:rPr>
          <w:rFonts w:hint="eastAsia"/>
        </w:rPr>
        <w:t xml:space="preserve"> demo</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486CA7" w:rsidRPr="00483A72" w:rsidTr="00FC1781">
        <w:tc>
          <w:tcPr>
            <w:tcW w:w="8522" w:type="dxa"/>
          </w:tcPr>
          <w:p w:rsidR="00483A72" w:rsidRPr="00483A72" w:rsidRDefault="00486CA7" w:rsidP="00483A72">
            <w:pPr>
              <w:autoSpaceDE w:val="0"/>
              <w:autoSpaceDN w:val="0"/>
              <w:adjustRightInd w:val="0"/>
              <w:jc w:val="left"/>
              <w:rPr>
                <w:rFonts w:ascii="Consolas" w:hAnsi="Consolas" w:cs="Consolas"/>
                <w:kern w:val="0"/>
                <w:sz w:val="24"/>
                <w:szCs w:val="32"/>
              </w:rPr>
            </w:pPr>
            <w:r w:rsidRPr="00483A72">
              <w:rPr>
                <w:rFonts w:ascii="Consolas" w:hAnsi="Consolas" w:cs="Consolas" w:hint="eastAsia"/>
                <w:color w:val="000000"/>
                <w:kern w:val="0"/>
                <w:sz w:val="24"/>
                <w:szCs w:val="36"/>
              </w:rPr>
              <w:t xml:space="preserve">  </w:t>
            </w:r>
            <w:r w:rsidR="00483A72" w:rsidRPr="00483A72">
              <w:rPr>
                <w:rFonts w:ascii="Consolas" w:hAnsi="Consolas" w:cs="Consolas"/>
                <w:b/>
                <w:bCs/>
                <w:color w:val="7F0055"/>
                <w:kern w:val="0"/>
                <w:sz w:val="24"/>
                <w:szCs w:val="32"/>
              </w:rPr>
              <w:t>public</w:t>
            </w:r>
            <w:r w:rsidR="00483A72" w:rsidRPr="00483A72">
              <w:rPr>
                <w:rFonts w:ascii="Consolas" w:hAnsi="Consolas" w:cs="Consolas"/>
                <w:color w:val="000000"/>
                <w:kern w:val="0"/>
                <w:sz w:val="24"/>
                <w:szCs w:val="32"/>
              </w:rPr>
              <w:t xml:space="preserve"> </w:t>
            </w:r>
            <w:r w:rsidR="00483A72" w:rsidRPr="00483A72">
              <w:rPr>
                <w:rFonts w:ascii="Consolas" w:hAnsi="Consolas" w:cs="Consolas"/>
                <w:b/>
                <w:bCs/>
                <w:color w:val="7F0055"/>
                <w:kern w:val="0"/>
                <w:sz w:val="24"/>
                <w:szCs w:val="32"/>
              </w:rPr>
              <w:t>interface</w:t>
            </w:r>
            <w:r w:rsidR="00483A72" w:rsidRPr="00483A72">
              <w:rPr>
                <w:rFonts w:ascii="Consolas" w:hAnsi="Consolas" w:cs="Consolas"/>
                <w:color w:val="000000"/>
                <w:kern w:val="0"/>
                <w:sz w:val="24"/>
                <w:szCs w:val="32"/>
              </w:rPr>
              <w:t xml:space="preserve"> </w:t>
            </w:r>
            <w:proofErr w:type="spellStart"/>
            <w:r w:rsidR="00483A72" w:rsidRPr="00483A72">
              <w:rPr>
                <w:rFonts w:ascii="Consolas" w:hAnsi="Consolas" w:cs="Consolas"/>
                <w:color w:val="000000"/>
                <w:kern w:val="0"/>
                <w:sz w:val="24"/>
                <w:szCs w:val="32"/>
              </w:rPr>
              <w:t>ICalculator</w:t>
            </w:r>
            <w:proofErr w:type="spellEnd"/>
            <w:r w:rsidR="00483A72" w:rsidRPr="00483A72">
              <w:rPr>
                <w:rFonts w:ascii="Consolas" w:hAnsi="Consolas" w:cs="Consolas"/>
                <w:color w:val="000000"/>
                <w:kern w:val="0"/>
                <w:sz w:val="24"/>
                <w:szCs w:val="32"/>
              </w:rPr>
              <w:t xml:space="preserve">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calculate(String </w:t>
            </w:r>
            <w:r w:rsidRPr="00483A72">
              <w:rPr>
                <w:rFonts w:ascii="Consolas" w:hAnsi="Consolas" w:cs="Consolas"/>
                <w:color w:val="6A3E3E"/>
                <w:kern w:val="0"/>
                <w:sz w:val="24"/>
                <w:szCs w:val="32"/>
              </w:rPr>
              <w:t>exp</w:t>
            </w: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3F7F5F"/>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class</w:t>
            </w:r>
            <w:r w:rsidRPr="00483A72">
              <w:rPr>
                <w:rFonts w:ascii="Consolas" w:hAnsi="Consolas" w:cs="Consolas"/>
                <w:color w:val="000000"/>
                <w:kern w:val="0"/>
                <w:sz w:val="24"/>
                <w:szCs w:val="32"/>
              </w:rPr>
              <w:t xml:space="preserve"> Minus </w:t>
            </w:r>
            <w:r w:rsidRPr="00483A72">
              <w:rPr>
                <w:rFonts w:ascii="Consolas" w:hAnsi="Consolas" w:cs="Consolas"/>
                <w:b/>
                <w:bCs/>
                <w:color w:val="7F0055"/>
                <w:kern w:val="0"/>
                <w:sz w:val="24"/>
                <w:szCs w:val="32"/>
              </w:rPr>
              <w:t>extends</w:t>
            </w:r>
            <w:r w:rsidRPr="00483A72">
              <w:rPr>
                <w:rFonts w:ascii="Consolas" w:hAnsi="Consolas" w:cs="Consolas"/>
                <w:color w:val="000000"/>
                <w:kern w:val="0"/>
                <w:sz w:val="24"/>
                <w:szCs w:val="32"/>
              </w:rPr>
              <w:t xml:space="preserve"> </w:t>
            </w:r>
            <w:proofErr w:type="spellStart"/>
            <w:r w:rsidRPr="00483A72">
              <w:rPr>
                <w:rFonts w:ascii="Consolas" w:hAnsi="Consolas" w:cs="Consolas"/>
                <w:color w:val="000000"/>
                <w:kern w:val="0"/>
                <w:sz w:val="24"/>
                <w:szCs w:val="32"/>
              </w:rPr>
              <w:t>AbstractCalculator</w:t>
            </w:r>
            <w:proofErr w:type="spellEnd"/>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implements</w:t>
            </w:r>
            <w:r w:rsidRPr="00483A72">
              <w:rPr>
                <w:rFonts w:ascii="Consolas" w:hAnsi="Consolas" w:cs="Consolas"/>
                <w:color w:val="000000"/>
                <w:kern w:val="0"/>
                <w:sz w:val="24"/>
                <w:szCs w:val="32"/>
              </w:rPr>
              <w:t xml:space="preserve"> </w:t>
            </w:r>
            <w:proofErr w:type="spellStart"/>
            <w:r w:rsidRPr="00483A72">
              <w:rPr>
                <w:rFonts w:ascii="Consolas" w:hAnsi="Consolas" w:cs="Consolas"/>
                <w:color w:val="000000"/>
                <w:kern w:val="0"/>
                <w:sz w:val="24"/>
                <w:szCs w:val="32"/>
              </w:rPr>
              <w:t>ICalculator</w:t>
            </w:r>
            <w:proofErr w:type="spellEnd"/>
            <w:r w:rsidRPr="00483A72">
              <w:rPr>
                <w:rFonts w:ascii="Consolas" w:hAnsi="Consolas" w:cs="Consolas"/>
                <w:color w:val="000000"/>
                <w:kern w:val="0"/>
                <w:sz w:val="24"/>
                <w:szCs w:val="32"/>
              </w:rPr>
              <w:t xml:space="preserve">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646464"/>
                <w:kern w:val="0"/>
                <w:sz w:val="24"/>
                <w:szCs w:val="32"/>
              </w:rPr>
              <w:t>@Override</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calculate(String </w:t>
            </w:r>
            <w:r w:rsidRPr="00483A72">
              <w:rPr>
                <w:rFonts w:ascii="Consolas" w:hAnsi="Consolas" w:cs="Consolas"/>
                <w:color w:val="6A3E3E"/>
                <w:kern w:val="0"/>
                <w:sz w:val="24"/>
                <w:szCs w:val="32"/>
                <w:highlight w:val="yellow"/>
              </w:rPr>
              <w:t>exp</w:t>
            </w:r>
            <w:r w:rsidRPr="00483A72">
              <w:rPr>
                <w:rFonts w:ascii="Consolas" w:hAnsi="Consolas" w:cs="Consolas"/>
                <w:color w:val="000000"/>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 split(</w:t>
            </w:r>
            <w:r w:rsidRPr="00483A72">
              <w:rPr>
                <w:rFonts w:ascii="Consolas" w:hAnsi="Consolas" w:cs="Consolas"/>
                <w:color w:val="6A3E3E"/>
                <w:kern w:val="0"/>
                <w:sz w:val="24"/>
                <w:szCs w:val="32"/>
                <w:highlight w:val="lightGray"/>
              </w:rPr>
              <w:t>exp</w:t>
            </w:r>
            <w:r w:rsidRPr="00483A72">
              <w:rPr>
                <w:rFonts w:ascii="Consolas" w:hAnsi="Consolas" w:cs="Consolas"/>
                <w:color w:val="000000"/>
                <w:kern w:val="0"/>
                <w:sz w:val="24"/>
                <w:szCs w:val="32"/>
              </w:rPr>
              <w:t xml:space="preserve">, </w:t>
            </w:r>
            <w:r w:rsidRPr="00483A72">
              <w:rPr>
                <w:rFonts w:ascii="Consolas" w:hAnsi="Consolas" w:cs="Consolas"/>
                <w:color w:val="2A00FF"/>
                <w:kern w:val="0"/>
                <w:sz w:val="24"/>
                <w:szCs w:val="32"/>
              </w:rPr>
              <w:t>"-"</w:t>
            </w: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return</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xml:space="preserve">[0] -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[1];</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3F7F5F"/>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class</w:t>
            </w:r>
            <w:r w:rsidRPr="00483A72">
              <w:rPr>
                <w:rFonts w:ascii="Consolas" w:hAnsi="Consolas" w:cs="Consolas"/>
                <w:color w:val="000000"/>
                <w:kern w:val="0"/>
                <w:sz w:val="24"/>
                <w:szCs w:val="32"/>
              </w:rPr>
              <w:t xml:space="preserve"> Plus </w:t>
            </w:r>
            <w:r w:rsidRPr="00483A72">
              <w:rPr>
                <w:rFonts w:ascii="Consolas" w:hAnsi="Consolas" w:cs="Consolas"/>
                <w:b/>
                <w:bCs/>
                <w:color w:val="7F0055"/>
                <w:kern w:val="0"/>
                <w:sz w:val="24"/>
                <w:szCs w:val="32"/>
              </w:rPr>
              <w:t>extends</w:t>
            </w:r>
            <w:r w:rsidRPr="00483A72">
              <w:rPr>
                <w:rFonts w:ascii="Consolas" w:hAnsi="Consolas" w:cs="Consolas"/>
                <w:color w:val="000000"/>
                <w:kern w:val="0"/>
                <w:sz w:val="24"/>
                <w:szCs w:val="32"/>
              </w:rPr>
              <w:t xml:space="preserve"> </w:t>
            </w:r>
            <w:proofErr w:type="spellStart"/>
            <w:r w:rsidRPr="00483A72">
              <w:rPr>
                <w:rFonts w:ascii="Consolas" w:hAnsi="Consolas" w:cs="Consolas"/>
                <w:color w:val="000000"/>
                <w:kern w:val="0"/>
                <w:sz w:val="24"/>
                <w:szCs w:val="32"/>
              </w:rPr>
              <w:t>AbstractCalculator</w:t>
            </w:r>
            <w:proofErr w:type="spellEnd"/>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implements</w:t>
            </w:r>
            <w:r w:rsidRPr="00483A72">
              <w:rPr>
                <w:rFonts w:ascii="Consolas" w:hAnsi="Consolas" w:cs="Consolas"/>
                <w:color w:val="000000"/>
                <w:kern w:val="0"/>
                <w:sz w:val="24"/>
                <w:szCs w:val="32"/>
              </w:rPr>
              <w:t xml:space="preserve"> </w:t>
            </w:r>
            <w:proofErr w:type="spellStart"/>
            <w:r w:rsidRPr="00483A72">
              <w:rPr>
                <w:rFonts w:ascii="Consolas" w:hAnsi="Consolas" w:cs="Consolas"/>
                <w:color w:val="000000"/>
                <w:kern w:val="0"/>
                <w:sz w:val="24"/>
                <w:szCs w:val="32"/>
              </w:rPr>
              <w:t>ICalculator</w:t>
            </w:r>
            <w:proofErr w:type="spellEnd"/>
            <w:r w:rsidRPr="00483A72">
              <w:rPr>
                <w:rFonts w:ascii="Consolas" w:hAnsi="Consolas" w:cs="Consolas"/>
                <w:color w:val="000000"/>
                <w:kern w:val="0"/>
                <w:sz w:val="24"/>
                <w:szCs w:val="32"/>
              </w:rPr>
              <w:t xml:space="preserve">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646464"/>
                <w:kern w:val="0"/>
                <w:sz w:val="24"/>
                <w:szCs w:val="32"/>
              </w:rPr>
              <w:t>@Override</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calculate(String </w:t>
            </w:r>
            <w:r w:rsidRPr="00483A72">
              <w:rPr>
                <w:rFonts w:ascii="Consolas" w:hAnsi="Consolas" w:cs="Consolas"/>
                <w:color w:val="6A3E3E"/>
                <w:kern w:val="0"/>
                <w:sz w:val="24"/>
                <w:szCs w:val="32"/>
              </w:rPr>
              <w:t>exp</w:t>
            </w:r>
            <w:r w:rsidRPr="00483A72">
              <w:rPr>
                <w:rFonts w:ascii="Consolas" w:hAnsi="Consolas" w:cs="Consolas"/>
                <w:color w:val="000000"/>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lastRenderedPageBreak/>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 split(</w:t>
            </w:r>
            <w:r w:rsidRPr="00483A72">
              <w:rPr>
                <w:rFonts w:ascii="Consolas" w:hAnsi="Consolas" w:cs="Consolas"/>
                <w:color w:val="6A3E3E"/>
                <w:kern w:val="0"/>
                <w:sz w:val="24"/>
                <w:szCs w:val="32"/>
              </w:rPr>
              <w:t>exp</w:t>
            </w:r>
            <w:r w:rsidRPr="00483A72">
              <w:rPr>
                <w:rFonts w:ascii="Consolas" w:hAnsi="Consolas" w:cs="Consolas"/>
                <w:color w:val="000000"/>
                <w:kern w:val="0"/>
                <w:sz w:val="24"/>
                <w:szCs w:val="32"/>
              </w:rPr>
              <w:t xml:space="preserve">, </w:t>
            </w:r>
            <w:r w:rsidRPr="00483A72">
              <w:rPr>
                <w:rFonts w:ascii="Consolas" w:hAnsi="Consolas" w:cs="Consolas"/>
                <w:color w:val="2A00FF"/>
                <w:kern w:val="0"/>
                <w:sz w:val="24"/>
                <w:szCs w:val="32"/>
              </w:rPr>
              <w:t>"\\+"</w:t>
            </w: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return</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xml:space="preserve">[0] +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[1];</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3F7F5F"/>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class</w:t>
            </w:r>
            <w:r w:rsidRPr="00483A72">
              <w:rPr>
                <w:rFonts w:ascii="Consolas" w:hAnsi="Consolas" w:cs="Consolas"/>
                <w:color w:val="000000"/>
                <w:kern w:val="0"/>
                <w:sz w:val="24"/>
                <w:szCs w:val="32"/>
              </w:rPr>
              <w:t xml:space="preserve"> </w:t>
            </w:r>
            <w:proofErr w:type="spellStart"/>
            <w:r w:rsidRPr="00483A72">
              <w:rPr>
                <w:rFonts w:ascii="Consolas" w:hAnsi="Consolas" w:cs="Consolas"/>
                <w:color w:val="000000"/>
                <w:kern w:val="0"/>
                <w:sz w:val="24"/>
                <w:szCs w:val="32"/>
              </w:rPr>
              <w:t>AbstractCalculator</w:t>
            </w:r>
            <w:proofErr w:type="spellEnd"/>
            <w:r w:rsidRPr="00483A72">
              <w:rPr>
                <w:rFonts w:ascii="Consolas" w:hAnsi="Consolas" w:cs="Consolas"/>
                <w:color w:val="000000"/>
                <w:kern w:val="0"/>
                <w:sz w:val="24"/>
                <w:szCs w:val="32"/>
              </w:rPr>
              <w:t xml:space="preserve">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public</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split(String </w:t>
            </w:r>
            <w:r w:rsidRPr="00483A72">
              <w:rPr>
                <w:rFonts w:ascii="Consolas" w:hAnsi="Consolas" w:cs="Consolas"/>
                <w:color w:val="6A3E3E"/>
                <w:kern w:val="0"/>
                <w:sz w:val="24"/>
                <w:szCs w:val="32"/>
              </w:rPr>
              <w:t>exp</w:t>
            </w:r>
            <w:r w:rsidRPr="00483A72">
              <w:rPr>
                <w:rFonts w:ascii="Consolas" w:hAnsi="Consolas" w:cs="Consolas"/>
                <w:color w:val="000000"/>
                <w:kern w:val="0"/>
                <w:sz w:val="24"/>
                <w:szCs w:val="32"/>
              </w:rPr>
              <w:t xml:space="preserve">, String </w:t>
            </w:r>
            <w:r w:rsidRPr="00483A72">
              <w:rPr>
                <w:rFonts w:ascii="Consolas" w:hAnsi="Consolas" w:cs="Consolas"/>
                <w:color w:val="6A3E3E"/>
                <w:kern w:val="0"/>
                <w:sz w:val="24"/>
                <w:szCs w:val="32"/>
              </w:rPr>
              <w:t>opt</w:t>
            </w:r>
            <w:r w:rsidRPr="00483A72">
              <w:rPr>
                <w:rFonts w:ascii="Consolas" w:hAnsi="Consolas" w:cs="Consolas"/>
                <w:color w:val="000000"/>
                <w:kern w:val="0"/>
                <w:sz w:val="24"/>
                <w:szCs w:val="32"/>
              </w:rPr>
              <w:t>) {</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t xml:space="preserve">String </w:t>
            </w:r>
            <w:r w:rsidRPr="00483A72">
              <w:rPr>
                <w:rFonts w:ascii="Consolas" w:hAnsi="Consolas" w:cs="Consolas"/>
                <w:color w:val="6A3E3E"/>
                <w:kern w:val="0"/>
                <w:sz w:val="24"/>
                <w:szCs w:val="32"/>
              </w:rPr>
              <w:t>array</w:t>
            </w:r>
            <w:r w:rsidRPr="00483A72">
              <w:rPr>
                <w:rFonts w:ascii="Consolas" w:hAnsi="Consolas" w:cs="Consolas"/>
                <w:color w:val="000000"/>
                <w:kern w:val="0"/>
                <w:sz w:val="24"/>
                <w:szCs w:val="32"/>
              </w:rPr>
              <w:t xml:space="preserve">[] = </w:t>
            </w:r>
            <w:proofErr w:type="spellStart"/>
            <w:r w:rsidRPr="00483A72">
              <w:rPr>
                <w:rFonts w:ascii="Consolas" w:hAnsi="Consolas" w:cs="Consolas"/>
                <w:color w:val="6A3E3E"/>
                <w:kern w:val="0"/>
                <w:sz w:val="24"/>
                <w:szCs w:val="32"/>
              </w:rPr>
              <w:t>exp</w:t>
            </w:r>
            <w:r w:rsidRPr="00483A72">
              <w:rPr>
                <w:rFonts w:ascii="Consolas" w:hAnsi="Consolas" w:cs="Consolas"/>
                <w:color w:val="000000"/>
                <w:kern w:val="0"/>
                <w:sz w:val="24"/>
                <w:szCs w:val="32"/>
              </w:rPr>
              <w:t>.split</w:t>
            </w:r>
            <w:proofErr w:type="spellEnd"/>
            <w:r w:rsidRPr="00483A72">
              <w:rPr>
                <w:rFonts w:ascii="Consolas" w:hAnsi="Consolas" w:cs="Consolas"/>
                <w:color w:val="000000"/>
                <w:kern w:val="0"/>
                <w:sz w:val="24"/>
                <w:szCs w:val="32"/>
              </w:rPr>
              <w:t>(</w:t>
            </w:r>
            <w:r w:rsidRPr="00483A72">
              <w:rPr>
                <w:rFonts w:ascii="Consolas" w:hAnsi="Consolas" w:cs="Consolas"/>
                <w:color w:val="6A3E3E"/>
                <w:kern w:val="0"/>
                <w:sz w:val="24"/>
                <w:szCs w:val="32"/>
              </w:rPr>
              <w:t>opt</w:t>
            </w:r>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xml:space="preserve">[] = </w:t>
            </w:r>
            <w:r w:rsidRPr="00483A72">
              <w:rPr>
                <w:rFonts w:ascii="Consolas" w:hAnsi="Consolas" w:cs="Consolas"/>
                <w:b/>
                <w:bCs/>
                <w:color w:val="7F0055"/>
                <w:kern w:val="0"/>
                <w:sz w:val="24"/>
                <w:szCs w:val="32"/>
              </w:rPr>
              <w:t>new</w:t>
            </w:r>
            <w:r w:rsidRPr="00483A72">
              <w:rPr>
                <w:rFonts w:ascii="Consolas" w:hAnsi="Consolas" w:cs="Consolas"/>
                <w:color w:val="000000"/>
                <w:kern w:val="0"/>
                <w:sz w:val="24"/>
                <w:szCs w:val="32"/>
              </w:rPr>
              <w:t xml:space="preserve"> </w:t>
            </w:r>
            <w:r w:rsidRPr="00483A72">
              <w:rPr>
                <w:rFonts w:ascii="Consolas" w:hAnsi="Consolas" w:cs="Consolas"/>
                <w:b/>
                <w:bCs/>
                <w:color w:val="7F0055"/>
                <w:kern w:val="0"/>
                <w:sz w:val="24"/>
                <w:szCs w:val="32"/>
              </w:rPr>
              <w:t>int</w:t>
            </w:r>
            <w:r w:rsidRPr="00483A72">
              <w:rPr>
                <w:rFonts w:ascii="Consolas" w:hAnsi="Consolas" w:cs="Consolas"/>
                <w:color w:val="000000"/>
                <w:kern w:val="0"/>
                <w:sz w:val="24"/>
                <w:szCs w:val="32"/>
              </w:rPr>
              <w:t>[2];</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xml:space="preserve">[0] = </w:t>
            </w:r>
            <w:proofErr w:type="spellStart"/>
            <w:r w:rsidRPr="00483A72">
              <w:rPr>
                <w:rFonts w:ascii="Consolas" w:hAnsi="Consolas" w:cs="Consolas"/>
                <w:color w:val="000000"/>
                <w:kern w:val="0"/>
                <w:sz w:val="24"/>
                <w:szCs w:val="32"/>
              </w:rPr>
              <w:t>Integer.</w:t>
            </w:r>
            <w:r w:rsidRPr="00483A72">
              <w:rPr>
                <w:rFonts w:ascii="Consolas" w:hAnsi="Consolas" w:cs="Consolas"/>
                <w:i/>
                <w:iCs/>
                <w:color w:val="000000"/>
                <w:kern w:val="0"/>
                <w:sz w:val="24"/>
                <w:szCs w:val="32"/>
              </w:rPr>
              <w:t>parseInt</w:t>
            </w:r>
            <w:proofErr w:type="spellEnd"/>
            <w:r w:rsidRPr="00483A72">
              <w:rPr>
                <w:rFonts w:ascii="Consolas" w:hAnsi="Consolas" w:cs="Consolas"/>
                <w:color w:val="000000"/>
                <w:kern w:val="0"/>
                <w:sz w:val="24"/>
                <w:szCs w:val="32"/>
              </w:rPr>
              <w:t>(</w:t>
            </w:r>
            <w:r w:rsidRPr="00483A72">
              <w:rPr>
                <w:rFonts w:ascii="Consolas" w:hAnsi="Consolas" w:cs="Consolas"/>
                <w:color w:val="6A3E3E"/>
                <w:kern w:val="0"/>
                <w:sz w:val="24"/>
                <w:szCs w:val="32"/>
              </w:rPr>
              <w:t>array</w:t>
            </w:r>
            <w:r w:rsidRPr="00483A72">
              <w:rPr>
                <w:rFonts w:ascii="Consolas" w:hAnsi="Consolas" w:cs="Consolas"/>
                <w:color w:val="000000"/>
                <w:kern w:val="0"/>
                <w:sz w:val="24"/>
                <w:szCs w:val="32"/>
              </w:rPr>
              <w:t>[0]);</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 xml:space="preserve">[1] = </w:t>
            </w:r>
            <w:proofErr w:type="spellStart"/>
            <w:r w:rsidRPr="00483A72">
              <w:rPr>
                <w:rFonts w:ascii="Consolas" w:hAnsi="Consolas" w:cs="Consolas"/>
                <w:color w:val="000000"/>
                <w:kern w:val="0"/>
                <w:sz w:val="24"/>
                <w:szCs w:val="32"/>
              </w:rPr>
              <w:t>Integer.</w:t>
            </w:r>
            <w:r w:rsidRPr="00483A72">
              <w:rPr>
                <w:rFonts w:ascii="Consolas" w:hAnsi="Consolas" w:cs="Consolas"/>
                <w:i/>
                <w:iCs/>
                <w:color w:val="000000"/>
                <w:kern w:val="0"/>
                <w:sz w:val="24"/>
                <w:szCs w:val="32"/>
              </w:rPr>
              <w:t>parseInt</w:t>
            </w:r>
            <w:proofErr w:type="spellEnd"/>
            <w:r w:rsidRPr="00483A72">
              <w:rPr>
                <w:rFonts w:ascii="Consolas" w:hAnsi="Consolas" w:cs="Consolas"/>
                <w:color w:val="000000"/>
                <w:kern w:val="0"/>
                <w:sz w:val="24"/>
                <w:szCs w:val="32"/>
              </w:rPr>
              <w:t>(</w:t>
            </w:r>
            <w:r w:rsidRPr="00483A72">
              <w:rPr>
                <w:rFonts w:ascii="Consolas" w:hAnsi="Consolas" w:cs="Consolas"/>
                <w:color w:val="6A3E3E"/>
                <w:kern w:val="0"/>
                <w:sz w:val="24"/>
                <w:szCs w:val="32"/>
              </w:rPr>
              <w:t>array</w:t>
            </w:r>
            <w:r w:rsidRPr="00483A72">
              <w:rPr>
                <w:rFonts w:ascii="Consolas" w:hAnsi="Consolas" w:cs="Consolas"/>
                <w:color w:val="000000"/>
                <w:kern w:val="0"/>
                <w:sz w:val="24"/>
                <w:szCs w:val="32"/>
              </w:rPr>
              <w:t>[1]);</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r>
            <w:r w:rsidRPr="00483A72">
              <w:rPr>
                <w:rFonts w:ascii="Consolas" w:hAnsi="Consolas" w:cs="Consolas"/>
                <w:color w:val="000000"/>
                <w:kern w:val="0"/>
                <w:sz w:val="24"/>
                <w:szCs w:val="32"/>
              </w:rPr>
              <w:tab/>
            </w:r>
            <w:r w:rsidRPr="00483A72">
              <w:rPr>
                <w:rFonts w:ascii="Consolas" w:hAnsi="Consolas" w:cs="Consolas"/>
                <w:b/>
                <w:bCs/>
                <w:color w:val="7F0055"/>
                <w:kern w:val="0"/>
                <w:sz w:val="24"/>
                <w:szCs w:val="32"/>
              </w:rPr>
              <w:t>return</w:t>
            </w:r>
            <w:r w:rsidRPr="00483A72">
              <w:rPr>
                <w:rFonts w:ascii="Consolas" w:hAnsi="Consolas" w:cs="Consolas"/>
                <w:color w:val="000000"/>
                <w:kern w:val="0"/>
                <w:sz w:val="24"/>
                <w:szCs w:val="32"/>
              </w:rPr>
              <w:t xml:space="preserve"> </w:t>
            </w:r>
            <w:proofErr w:type="spellStart"/>
            <w:r w:rsidRPr="00483A72">
              <w:rPr>
                <w:rFonts w:ascii="Consolas" w:hAnsi="Consolas" w:cs="Consolas"/>
                <w:color w:val="6A3E3E"/>
                <w:kern w:val="0"/>
                <w:sz w:val="24"/>
                <w:szCs w:val="32"/>
              </w:rPr>
              <w:t>arrayInt</w:t>
            </w:r>
            <w:proofErr w:type="spellEnd"/>
            <w:r w:rsidRPr="00483A72">
              <w:rPr>
                <w:rFonts w:ascii="Consolas" w:hAnsi="Consolas" w:cs="Consolas"/>
                <w:color w:val="000000"/>
                <w:kern w:val="0"/>
                <w:sz w:val="24"/>
                <w:szCs w:val="32"/>
              </w:rPr>
              <w:t>;</w:t>
            </w:r>
          </w:p>
          <w:p w:rsidR="00483A72"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ab/>
              <w:t>}</w:t>
            </w:r>
          </w:p>
          <w:p w:rsidR="00486CA7" w:rsidRPr="00483A72" w:rsidRDefault="00483A72" w:rsidP="00483A72">
            <w:pPr>
              <w:autoSpaceDE w:val="0"/>
              <w:autoSpaceDN w:val="0"/>
              <w:adjustRightInd w:val="0"/>
              <w:jc w:val="left"/>
              <w:rPr>
                <w:rFonts w:ascii="Consolas" w:hAnsi="Consolas" w:cs="Consolas"/>
                <w:kern w:val="0"/>
                <w:sz w:val="24"/>
                <w:szCs w:val="32"/>
              </w:rPr>
            </w:pPr>
            <w:r w:rsidRPr="00483A72">
              <w:rPr>
                <w:rFonts w:ascii="Consolas" w:hAnsi="Consolas" w:cs="Consolas"/>
                <w:color w:val="000000"/>
                <w:kern w:val="0"/>
                <w:sz w:val="24"/>
                <w:szCs w:val="32"/>
              </w:rPr>
              <w:t>}</w:t>
            </w:r>
          </w:p>
        </w:tc>
      </w:tr>
    </w:tbl>
    <w:p w:rsidR="00186C80" w:rsidRPr="00B626AC" w:rsidRDefault="00B626AC" w:rsidP="00A40CCE">
      <w:pPr>
        <w:pStyle w:val="a7"/>
        <w:numPr>
          <w:ilvl w:val="0"/>
          <w:numId w:val="65"/>
        </w:numPr>
        <w:ind w:firstLineChars="0"/>
        <w:outlineLvl w:val="2"/>
        <w:rPr>
          <w:b/>
          <w:color w:val="000000" w:themeColor="text1"/>
        </w:rPr>
      </w:pPr>
      <w:r w:rsidRPr="00B626AC">
        <w:rPr>
          <w:rFonts w:hint="eastAsia"/>
          <w:b/>
          <w:color w:val="000000" w:themeColor="text1"/>
        </w:rPr>
        <w:lastRenderedPageBreak/>
        <w:t>观察者模式（</w:t>
      </w:r>
      <w:r w:rsidRPr="00B626AC">
        <w:rPr>
          <w:rFonts w:hint="eastAsia"/>
          <w:b/>
          <w:color w:val="000000" w:themeColor="text1"/>
        </w:rPr>
        <w:t>Observer</w:t>
      </w:r>
      <w:r w:rsidRPr="00B626AC">
        <w:rPr>
          <w:rFonts w:hint="eastAsia"/>
          <w:b/>
          <w:color w:val="000000" w:themeColor="text1"/>
        </w:rPr>
        <w:t>）</w:t>
      </w:r>
    </w:p>
    <w:p w:rsidR="00B626AC" w:rsidRDefault="00B626AC" w:rsidP="00086151">
      <w:pPr>
        <w:pStyle w:val="a7"/>
        <w:ind w:left="1152" w:firstLineChars="0" w:firstLine="0"/>
      </w:pPr>
      <w:r w:rsidRPr="00B626AC">
        <w:rPr>
          <w:rFonts w:hint="eastAsia"/>
        </w:rPr>
        <w:t>类似于邮件订阅和</w:t>
      </w:r>
      <w:r w:rsidRPr="00B626AC">
        <w:rPr>
          <w:rFonts w:hint="eastAsia"/>
        </w:rPr>
        <w:t xml:space="preserve"> RSS </w:t>
      </w:r>
      <w:r w:rsidRPr="00B626AC">
        <w:rPr>
          <w:rFonts w:hint="eastAsia"/>
        </w:rPr>
        <w:t>订阅，当我们浏览</w:t>
      </w:r>
      <w:proofErr w:type="gramStart"/>
      <w:r w:rsidRPr="00B626AC">
        <w:rPr>
          <w:rFonts w:hint="eastAsia"/>
        </w:rPr>
        <w:t>一些博客</w:t>
      </w:r>
      <w:proofErr w:type="gramEnd"/>
      <w:r w:rsidRPr="00B626AC">
        <w:rPr>
          <w:rFonts w:hint="eastAsia"/>
        </w:rPr>
        <w:t>或</w:t>
      </w:r>
      <w:r w:rsidRPr="00B626AC">
        <w:rPr>
          <w:rFonts w:hint="eastAsia"/>
        </w:rPr>
        <w:t xml:space="preserve"> wiki </w:t>
      </w:r>
      <w:r w:rsidRPr="00B626AC">
        <w:rPr>
          <w:rFonts w:hint="eastAsia"/>
        </w:rPr>
        <w:t>时，经常会看到</w:t>
      </w:r>
      <w:r w:rsidRPr="00B626AC">
        <w:rPr>
          <w:rFonts w:hint="eastAsia"/>
        </w:rPr>
        <w:t xml:space="preserve"> RSS </w:t>
      </w:r>
      <w:r w:rsidRPr="00B626AC">
        <w:rPr>
          <w:rFonts w:hint="eastAsia"/>
        </w:rPr>
        <w:t>图标，就这的意思是，当你订阅了该文章，如果后续有更新，会及时通知你。其实，简单来讲就一句话：当</w:t>
      </w:r>
      <w:r>
        <w:rPr>
          <w:rFonts w:hint="eastAsia"/>
        </w:rPr>
        <w:t>一个对象变化时，其它依赖该对象的对象都会收到通知，并且随着变化。</w:t>
      </w:r>
      <w:r w:rsidRPr="00B626AC">
        <w:rPr>
          <w:rFonts w:hint="eastAsia"/>
        </w:rPr>
        <w:t>对象之间是一种一对多的关系</w:t>
      </w:r>
      <w:r w:rsidR="000E5BE9">
        <w:rPr>
          <w:rFonts w:hint="eastAsia"/>
        </w:rPr>
        <w:t>。（</w:t>
      </w:r>
      <w:r w:rsidR="000E5BE9" w:rsidRPr="000E5BE9">
        <w:t>消息队列</w:t>
      </w:r>
      <w:r w:rsidR="000E5BE9">
        <w:rPr>
          <w:rFonts w:hint="eastAsia"/>
        </w:rPr>
        <w:t>）</w:t>
      </w:r>
    </w:p>
    <w:p w:rsidR="00C46631" w:rsidRPr="00A50F21" w:rsidRDefault="00C46631" w:rsidP="00A40CCE">
      <w:pPr>
        <w:pStyle w:val="a7"/>
        <w:numPr>
          <w:ilvl w:val="0"/>
          <w:numId w:val="65"/>
        </w:numPr>
        <w:ind w:firstLineChars="0"/>
        <w:outlineLvl w:val="2"/>
        <w:rPr>
          <w:b/>
        </w:rPr>
      </w:pPr>
      <w:r w:rsidRPr="00A50F21">
        <w:rPr>
          <w:rFonts w:hint="eastAsia"/>
          <w:b/>
        </w:rPr>
        <w:t>适配器模式</w:t>
      </w:r>
    </w:p>
    <w:p w:rsidR="00EC30FB" w:rsidRDefault="002E4C41" w:rsidP="00E71FB1">
      <w:pPr>
        <w:pStyle w:val="a7"/>
        <w:ind w:left="1560" w:firstLineChars="0" w:firstLine="0"/>
      </w:pPr>
      <w:r w:rsidRPr="002E4C41">
        <w:rPr>
          <w:rFonts w:hint="eastAsia"/>
        </w:rPr>
        <w:t>适配器模式说的是，可以把一个类的接口变换成客户端所期待的另一种接口，使得原本因接口不匹配而无法在一起工作的两个类可以一起工作。</w:t>
      </w:r>
    </w:p>
    <w:p w:rsidR="002E4C41" w:rsidRDefault="004C56D1" w:rsidP="00E71FB1">
      <w:pPr>
        <w:pStyle w:val="a7"/>
        <w:ind w:left="1560" w:firstLineChars="0" w:firstLine="0"/>
      </w:pPr>
      <w:r>
        <w:rPr>
          <w:noProof/>
        </w:rPr>
        <w:drawing>
          <wp:inline distT="0" distB="0" distL="0" distR="0">
            <wp:extent cx="5274310" cy="3206672"/>
            <wp:effectExtent l="0" t="0" r="0" b="0"/>
            <wp:docPr id="2" name="图片 2" descr="https://images2015.cnblogs.com/blog/801753/201510/801753-20151024104726208-1751544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1753/201510/801753-20151024104726208-17515440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206672"/>
                    </a:xfrm>
                    <a:prstGeom prst="rect">
                      <a:avLst/>
                    </a:prstGeom>
                    <a:noFill/>
                    <a:ln>
                      <a:noFill/>
                    </a:ln>
                  </pic:spPr>
                </pic:pic>
              </a:graphicData>
            </a:graphic>
          </wp:inline>
        </w:drawing>
      </w:r>
    </w:p>
    <w:p w:rsidR="004C56D1" w:rsidRDefault="0052787E" w:rsidP="00E71FB1">
      <w:pPr>
        <w:pStyle w:val="a7"/>
        <w:ind w:left="1560" w:firstLineChars="0" w:firstLine="0"/>
        <w:rPr>
          <w:rFonts w:ascii="Verdana" w:hAnsi="Verdana"/>
          <w:color w:val="000000"/>
          <w:sz w:val="20"/>
          <w:szCs w:val="20"/>
          <w:shd w:val="clear" w:color="auto" w:fill="FFFFFF"/>
        </w:rPr>
      </w:pPr>
      <w:r>
        <w:rPr>
          <w:rFonts w:ascii="Verdana" w:hAnsi="Verdana"/>
          <w:color w:val="000000"/>
          <w:sz w:val="20"/>
          <w:szCs w:val="20"/>
          <w:shd w:val="clear" w:color="auto" w:fill="FFFFFF"/>
        </w:rPr>
        <w:t>比方说我有一个台灯，其插头是标准的两相的交流电插头，即阳极、阴极。我旅游到了一个地方想用自己的台灯，但发现旅馆里面只有三相的插头，即在阳极、阴极的基础上还多了一个地级。这时候怎么办呢，一个两相到三相的转换器（适配器）就能解决这个问题了，而这正是本模式所做的事情。</w:t>
      </w:r>
    </w:p>
    <w:p w:rsidR="0093792A" w:rsidRPr="0093792A" w:rsidRDefault="0093792A" w:rsidP="0093792A">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lastRenderedPageBreak/>
        <w:t>类适配器</w:t>
      </w:r>
    </w:p>
    <w:p w:rsidR="009F7126" w:rsidRDefault="0093792A" w:rsidP="0093792A">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t>适配器模式分两种，类适配器和对象适配器。</w:t>
      </w:r>
    </w:p>
    <w:p w:rsidR="0093792A" w:rsidRPr="0093792A" w:rsidRDefault="0093792A" w:rsidP="0093792A">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t>先讲类适配器，类适配器把适配的类的</w:t>
      </w:r>
      <w:r w:rsidRPr="0093792A">
        <w:rPr>
          <w:rFonts w:ascii="Verdana" w:hAnsi="Verdana" w:hint="eastAsia"/>
          <w:color w:val="000000"/>
          <w:sz w:val="20"/>
          <w:szCs w:val="20"/>
          <w:shd w:val="clear" w:color="auto" w:fill="FFFFFF"/>
        </w:rPr>
        <w:t>API</w:t>
      </w:r>
      <w:r w:rsidRPr="0093792A">
        <w:rPr>
          <w:rFonts w:ascii="Verdana" w:hAnsi="Verdana" w:hint="eastAsia"/>
          <w:color w:val="000000"/>
          <w:sz w:val="20"/>
          <w:szCs w:val="20"/>
          <w:shd w:val="clear" w:color="auto" w:fill="FFFFFF"/>
        </w:rPr>
        <w:t>转换成目标类的</w:t>
      </w:r>
      <w:r w:rsidRPr="0093792A">
        <w:rPr>
          <w:rFonts w:ascii="Verdana" w:hAnsi="Verdana" w:hint="eastAsia"/>
          <w:color w:val="000000"/>
          <w:sz w:val="20"/>
          <w:szCs w:val="20"/>
          <w:shd w:val="clear" w:color="auto" w:fill="FFFFFF"/>
        </w:rPr>
        <w:t>API</w:t>
      </w:r>
      <w:r w:rsidRPr="0093792A">
        <w:rPr>
          <w:rFonts w:ascii="Verdana" w:hAnsi="Verdana" w:hint="eastAsia"/>
          <w:color w:val="000000"/>
          <w:sz w:val="20"/>
          <w:szCs w:val="20"/>
          <w:shd w:val="clear" w:color="auto" w:fill="FFFFFF"/>
        </w:rPr>
        <w:t>，类适配器所涉及的角色有：</w:t>
      </w:r>
    </w:p>
    <w:p w:rsidR="0093792A" w:rsidRPr="0093792A" w:rsidRDefault="00305DEB" w:rsidP="0093792A">
      <w:pPr>
        <w:pStyle w:val="a7"/>
        <w:ind w:left="1560" w:firstLineChars="0" w:firstLine="0"/>
        <w:rPr>
          <w:rFonts w:ascii="Verdana" w:hAnsi="Verdana"/>
          <w:color w:val="000000"/>
          <w:sz w:val="20"/>
          <w:szCs w:val="20"/>
          <w:shd w:val="clear" w:color="auto" w:fill="FFFFFF"/>
        </w:rPr>
      </w:pPr>
      <w:r>
        <w:rPr>
          <w:rFonts w:ascii="Verdana" w:hAnsi="Verdana" w:hint="eastAsia"/>
          <w:color w:val="000000"/>
          <w:sz w:val="20"/>
          <w:szCs w:val="20"/>
          <w:shd w:val="clear" w:color="auto" w:fill="FFFFFF"/>
        </w:rPr>
        <w:t>1</w:t>
      </w:r>
      <w:r w:rsidR="0093792A" w:rsidRPr="0093792A">
        <w:rPr>
          <w:rFonts w:ascii="Verdana" w:hAnsi="Verdana" w:hint="eastAsia"/>
          <w:color w:val="000000"/>
          <w:sz w:val="20"/>
          <w:szCs w:val="20"/>
          <w:shd w:val="clear" w:color="auto" w:fill="FFFFFF"/>
        </w:rPr>
        <w:t>、源角色</w:t>
      </w:r>
    </w:p>
    <w:p w:rsidR="0093792A" w:rsidRDefault="0093792A" w:rsidP="0093792A">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t>现在需要适配的接口</w:t>
      </w:r>
    </w:p>
    <w:p w:rsidR="00305DEB" w:rsidRPr="0093792A" w:rsidRDefault="00305DEB" w:rsidP="00305DEB">
      <w:pPr>
        <w:pStyle w:val="a7"/>
        <w:ind w:left="1560" w:firstLineChars="0" w:firstLine="0"/>
        <w:rPr>
          <w:rFonts w:ascii="Verdana" w:hAnsi="Verdana"/>
          <w:color w:val="000000"/>
          <w:sz w:val="20"/>
          <w:szCs w:val="20"/>
          <w:shd w:val="clear" w:color="auto" w:fill="FFFFFF"/>
        </w:rPr>
      </w:pPr>
      <w:r>
        <w:rPr>
          <w:rFonts w:ascii="Verdana" w:hAnsi="Verdana" w:hint="eastAsia"/>
          <w:color w:val="000000"/>
          <w:sz w:val="20"/>
          <w:szCs w:val="20"/>
          <w:shd w:val="clear" w:color="auto" w:fill="FFFFFF"/>
        </w:rPr>
        <w:t>2</w:t>
      </w:r>
      <w:r w:rsidRPr="0093792A">
        <w:rPr>
          <w:rFonts w:ascii="Verdana" w:hAnsi="Verdana" w:hint="eastAsia"/>
          <w:color w:val="000000"/>
          <w:sz w:val="20"/>
          <w:szCs w:val="20"/>
          <w:shd w:val="clear" w:color="auto" w:fill="FFFFFF"/>
        </w:rPr>
        <w:t>、目标角色</w:t>
      </w:r>
    </w:p>
    <w:p w:rsidR="00305DEB" w:rsidRPr="0093792A" w:rsidRDefault="00305DEB" w:rsidP="00305DEB">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t>这是所期待得到的接口</w:t>
      </w:r>
    </w:p>
    <w:p w:rsidR="0093792A" w:rsidRPr="0093792A" w:rsidRDefault="0093792A" w:rsidP="0093792A">
      <w:pPr>
        <w:pStyle w:val="a7"/>
        <w:ind w:left="1560" w:firstLineChars="0" w:firstLine="0"/>
        <w:rPr>
          <w:rFonts w:ascii="Verdana" w:hAnsi="Verdana"/>
          <w:color w:val="000000"/>
          <w:sz w:val="20"/>
          <w:szCs w:val="20"/>
          <w:shd w:val="clear" w:color="auto" w:fill="FFFFFF"/>
        </w:rPr>
      </w:pPr>
      <w:r w:rsidRPr="0093792A">
        <w:rPr>
          <w:rFonts w:ascii="Verdana" w:hAnsi="Verdana" w:hint="eastAsia"/>
          <w:color w:val="000000"/>
          <w:sz w:val="20"/>
          <w:szCs w:val="20"/>
          <w:shd w:val="clear" w:color="auto" w:fill="FFFFFF"/>
        </w:rPr>
        <w:t>3</w:t>
      </w:r>
      <w:r w:rsidRPr="0093792A">
        <w:rPr>
          <w:rFonts w:ascii="Verdana" w:hAnsi="Verdana" w:hint="eastAsia"/>
          <w:color w:val="000000"/>
          <w:sz w:val="20"/>
          <w:szCs w:val="20"/>
          <w:shd w:val="clear" w:color="auto" w:fill="FFFFFF"/>
        </w:rPr>
        <w:t>、适配器角色</w:t>
      </w:r>
    </w:p>
    <w:p w:rsidR="0052787E" w:rsidRDefault="0093792A" w:rsidP="0093792A">
      <w:pPr>
        <w:pStyle w:val="a7"/>
        <w:ind w:left="1560" w:firstLineChars="0" w:firstLine="0"/>
      </w:pPr>
      <w:r>
        <w:rPr>
          <w:rFonts w:hint="eastAsia"/>
        </w:rPr>
        <w:t>模式的核心，</w:t>
      </w:r>
      <w:proofErr w:type="gramStart"/>
      <w:r>
        <w:rPr>
          <w:rFonts w:hint="eastAsia"/>
        </w:rPr>
        <w:t>适配器把源接口</w:t>
      </w:r>
      <w:proofErr w:type="gramEnd"/>
      <w:r>
        <w:rPr>
          <w:rFonts w:hint="eastAsia"/>
        </w:rPr>
        <w:t>转换成目标接口</w:t>
      </w:r>
    </w:p>
    <w:p w:rsidR="009F7126" w:rsidRDefault="009F7126" w:rsidP="0093792A">
      <w:pPr>
        <w:pStyle w:val="a7"/>
        <w:ind w:left="1560" w:firstLineChars="0" w:firstLine="0"/>
        <w:rPr>
          <w:b/>
          <w:bCs/>
        </w:rPr>
      </w:pPr>
      <w:r w:rsidRPr="009F7126">
        <w:rPr>
          <w:b/>
          <w:bCs/>
        </w:rPr>
        <w:t>类适配器示例</w:t>
      </w:r>
    </w:p>
    <w:p w:rsidR="00323FCE" w:rsidRDefault="00323FCE" w:rsidP="00E71FB1">
      <w:pPr>
        <w:pStyle w:val="a7"/>
        <w:ind w:left="1560" w:firstLineChars="0" w:firstLine="0"/>
      </w:pPr>
      <w:r w:rsidRPr="00323FCE">
        <w:t>源角色，只有一个</w:t>
      </w:r>
      <w:r w:rsidRPr="00323FCE">
        <w:t>sampleOperation1()</w:t>
      </w:r>
      <w:r w:rsidRPr="00323FCE">
        <w:t>方法</w:t>
      </w:r>
    </w:p>
    <w:p w:rsidR="00323FCE" w:rsidRDefault="00453B3D" w:rsidP="00323FCE">
      <w:pPr>
        <w:pStyle w:val="a7"/>
        <w:ind w:left="1560" w:firstLineChars="0" w:firstLine="0"/>
      </w:pPr>
      <w:r w:rsidRPr="00453B3D">
        <w:t>ClassAdaptee</w:t>
      </w:r>
      <w:r>
        <w:rPr>
          <w:rFonts w:hint="eastAsia"/>
        </w:rPr>
        <w:t>.jav</w:t>
      </w:r>
      <w:r w:rsidR="00316B0A">
        <w:rPr>
          <w:rFonts w:hint="eastAsia"/>
        </w:rPr>
        <w:t>a</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23FCE" w:rsidRPr="00453B3D" w:rsidTr="00FC6AEC">
        <w:tc>
          <w:tcPr>
            <w:tcW w:w="8522" w:type="dxa"/>
          </w:tcPr>
          <w:p w:rsidR="00453B3D" w:rsidRPr="00453B3D" w:rsidRDefault="00453B3D" w:rsidP="00453B3D">
            <w:pPr>
              <w:autoSpaceDE w:val="0"/>
              <w:autoSpaceDN w:val="0"/>
              <w:adjustRightInd w:val="0"/>
              <w:jc w:val="left"/>
              <w:rPr>
                <w:rFonts w:ascii="Consolas" w:hAnsi="Consolas" w:cs="Consolas"/>
                <w:kern w:val="0"/>
                <w:sz w:val="24"/>
                <w:szCs w:val="32"/>
              </w:rPr>
            </w:pPr>
            <w:r w:rsidRPr="00453B3D">
              <w:rPr>
                <w:rFonts w:ascii="Consolas" w:hAnsi="Consolas" w:cs="Consolas"/>
                <w:b/>
                <w:bCs/>
                <w:color w:val="7F0055"/>
                <w:kern w:val="0"/>
                <w:sz w:val="24"/>
                <w:szCs w:val="32"/>
              </w:rPr>
              <w:t>public</w:t>
            </w:r>
            <w:r w:rsidRPr="00453B3D">
              <w:rPr>
                <w:rFonts w:ascii="Consolas" w:hAnsi="Consolas" w:cs="Consolas"/>
                <w:color w:val="000000"/>
                <w:kern w:val="0"/>
                <w:sz w:val="24"/>
                <w:szCs w:val="32"/>
              </w:rPr>
              <w:t xml:space="preserve"> </w:t>
            </w:r>
            <w:r w:rsidRPr="00453B3D">
              <w:rPr>
                <w:rFonts w:ascii="Consolas" w:hAnsi="Consolas" w:cs="Consolas"/>
                <w:b/>
                <w:bCs/>
                <w:color w:val="7F0055"/>
                <w:kern w:val="0"/>
                <w:sz w:val="24"/>
                <w:szCs w:val="32"/>
              </w:rPr>
              <w:t>class</w:t>
            </w:r>
            <w:r w:rsidRPr="00453B3D">
              <w:rPr>
                <w:rFonts w:ascii="Consolas" w:hAnsi="Consolas" w:cs="Consolas"/>
                <w:color w:val="000000"/>
                <w:kern w:val="0"/>
                <w:sz w:val="24"/>
                <w:szCs w:val="32"/>
              </w:rPr>
              <w:t xml:space="preserve"> </w:t>
            </w:r>
            <w:proofErr w:type="spellStart"/>
            <w:r w:rsidRPr="00453B3D">
              <w:rPr>
                <w:rFonts w:ascii="Consolas" w:hAnsi="Consolas" w:cs="Consolas"/>
                <w:color w:val="000000"/>
                <w:kern w:val="0"/>
                <w:sz w:val="24"/>
                <w:szCs w:val="32"/>
              </w:rPr>
              <w:t>ClassAdaptee</w:t>
            </w:r>
            <w:proofErr w:type="spellEnd"/>
          </w:p>
          <w:p w:rsidR="00453B3D" w:rsidRPr="00453B3D" w:rsidRDefault="00453B3D" w:rsidP="00453B3D">
            <w:pPr>
              <w:autoSpaceDE w:val="0"/>
              <w:autoSpaceDN w:val="0"/>
              <w:adjustRightInd w:val="0"/>
              <w:jc w:val="left"/>
              <w:rPr>
                <w:rFonts w:ascii="Consolas" w:hAnsi="Consolas" w:cs="Consolas"/>
                <w:kern w:val="0"/>
                <w:sz w:val="24"/>
                <w:szCs w:val="32"/>
              </w:rPr>
            </w:pPr>
            <w:r w:rsidRPr="00453B3D">
              <w:rPr>
                <w:rFonts w:ascii="Consolas" w:hAnsi="Consolas" w:cs="Consolas"/>
                <w:color w:val="000000"/>
                <w:kern w:val="0"/>
                <w:sz w:val="24"/>
                <w:szCs w:val="32"/>
              </w:rPr>
              <w:t>{</w:t>
            </w:r>
          </w:p>
          <w:p w:rsidR="00453B3D" w:rsidRPr="00453B3D" w:rsidRDefault="00453B3D" w:rsidP="00453B3D">
            <w:pPr>
              <w:autoSpaceDE w:val="0"/>
              <w:autoSpaceDN w:val="0"/>
              <w:adjustRightInd w:val="0"/>
              <w:jc w:val="left"/>
              <w:rPr>
                <w:rFonts w:ascii="Consolas" w:hAnsi="Consolas" w:cs="Consolas"/>
                <w:kern w:val="0"/>
                <w:sz w:val="24"/>
                <w:szCs w:val="32"/>
              </w:rPr>
            </w:pPr>
            <w:r w:rsidRPr="00453B3D">
              <w:rPr>
                <w:rFonts w:ascii="Consolas" w:hAnsi="Consolas" w:cs="Consolas"/>
                <w:color w:val="000000"/>
                <w:kern w:val="0"/>
                <w:sz w:val="24"/>
                <w:szCs w:val="32"/>
              </w:rPr>
              <w:t xml:space="preserve">    </w:t>
            </w:r>
            <w:r w:rsidRPr="00453B3D">
              <w:rPr>
                <w:rFonts w:ascii="Consolas" w:hAnsi="Consolas" w:cs="Consolas"/>
                <w:b/>
                <w:bCs/>
                <w:color w:val="7F0055"/>
                <w:kern w:val="0"/>
                <w:sz w:val="24"/>
                <w:szCs w:val="32"/>
              </w:rPr>
              <w:t>public</w:t>
            </w:r>
            <w:r w:rsidRPr="00453B3D">
              <w:rPr>
                <w:rFonts w:ascii="Consolas" w:hAnsi="Consolas" w:cs="Consolas"/>
                <w:color w:val="000000"/>
                <w:kern w:val="0"/>
                <w:sz w:val="24"/>
                <w:szCs w:val="32"/>
              </w:rPr>
              <w:t xml:space="preserve"> </w:t>
            </w:r>
            <w:r w:rsidRPr="00453B3D">
              <w:rPr>
                <w:rFonts w:ascii="Consolas" w:hAnsi="Consolas" w:cs="Consolas"/>
                <w:b/>
                <w:bCs/>
                <w:color w:val="7F0055"/>
                <w:kern w:val="0"/>
                <w:sz w:val="24"/>
                <w:szCs w:val="32"/>
              </w:rPr>
              <w:t>void</w:t>
            </w:r>
            <w:r w:rsidRPr="00453B3D">
              <w:rPr>
                <w:rFonts w:ascii="Consolas" w:hAnsi="Consolas" w:cs="Consolas"/>
                <w:color w:val="000000"/>
                <w:kern w:val="0"/>
                <w:sz w:val="24"/>
                <w:szCs w:val="32"/>
              </w:rPr>
              <w:t xml:space="preserve"> sampleOperation1(){}</w:t>
            </w:r>
          </w:p>
          <w:p w:rsidR="00323FCE" w:rsidRPr="00453B3D" w:rsidRDefault="00453B3D" w:rsidP="00453B3D">
            <w:pPr>
              <w:autoSpaceDE w:val="0"/>
              <w:autoSpaceDN w:val="0"/>
              <w:adjustRightInd w:val="0"/>
              <w:jc w:val="left"/>
              <w:rPr>
                <w:rFonts w:ascii="Consolas" w:hAnsi="Consolas" w:cs="Consolas"/>
                <w:kern w:val="0"/>
                <w:sz w:val="24"/>
                <w:szCs w:val="32"/>
              </w:rPr>
            </w:pPr>
            <w:r w:rsidRPr="00453B3D">
              <w:rPr>
                <w:rFonts w:ascii="Consolas" w:hAnsi="Consolas" w:cs="Consolas"/>
                <w:color w:val="000000"/>
                <w:kern w:val="0"/>
                <w:sz w:val="24"/>
                <w:szCs w:val="32"/>
              </w:rPr>
              <w:t>}</w:t>
            </w:r>
          </w:p>
        </w:tc>
      </w:tr>
    </w:tbl>
    <w:p w:rsidR="00323FCE" w:rsidRPr="00323FCE" w:rsidRDefault="00323FCE" w:rsidP="00E71FB1">
      <w:pPr>
        <w:pStyle w:val="a7"/>
        <w:ind w:left="1560" w:firstLineChars="0" w:firstLine="0"/>
      </w:pPr>
      <w:r w:rsidRPr="007A41A3">
        <w:t>目标接口，期待得到</w:t>
      </w:r>
      <w:r w:rsidRPr="007A41A3">
        <w:t>sampleOperation1()</w:t>
      </w:r>
      <w:r w:rsidRPr="007A41A3">
        <w:t>和</w:t>
      </w:r>
      <w:r w:rsidRPr="007A41A3">
        <w:t>sampleOperation2()</w:t>
      </w:r>
      <w:r w:rsidRPr="007A41A3">
        <w:t>两个方法</w:t>
      </w:r>
    </w:p>
    <w:p w:rsidR="00E71FB1" w:rsidRDefault="007A41A3" w:rsidP="00E71FB1">
      <w:pPr>
        <w:pStyle w:val="a7"/>
        <w:ind w:left="1560" w:firstLineChars="0" w:firstLine="0"/>
      </w:pPr>
      <w:r w:rsidRPr="007A41A3">
        <w:t>ClassTarget</w:t>
      </w:r>
      <w:r>
        <w:rPr>
          <w:rFonts w:hint="eastAsia"/>
        </w:rPr>
        <w:t>.java</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71FB1" w:rsidRPr="0069009F" w:rsidTr="00FC6AEC">
        <w:tc>
          <w:tcPr>
            <w:tcW w:w="8522" w:type="dxa"/>
          </w:tcPr>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b/>
                <w:bCs/>
                <w:color w:val="7F0055"/>
                <w:kern w:val="0"/>
                <w:sz w:val="24"/>
                <w:szCs w:val="32"/>
              </w:rPr>
              <w:t>public</w:t>
            </w:r>
            <w:r w:rsidRPr="0069009F">
              <w:rPr>
                <w:rFonts w:ascii="Consolas" w:hAnsi="Consolas" w:cs="Consolas"/>
                <w:color w:val="000000"/>
                <w:kern w:val="0"/>
                <w:sz w:val="24"/>
                <w:szCs w:val="32"/>
              </w:rPr>
              <w:t xml:space="preserve"> </w:t>
            </w:r>
            <w:r w:rsidRPr="0069009F">
              <w:rPr>
                <w:rFonts w:ascii="Consolas" w:hAnsi="Consolas" w:cs="Consolas"/>
                <w:b/>
                <w:bCs/>
                <w:color w:val="7F0055"/>
                <w:kern w:val="0"/>
                <w:sz w:val="24"/>
                <w:szCs w:val="32"/>
              </w:rPr>
              <w:t>interface</w:t>
            </w:r>
            <w:r w:rsidRPr="0069009F">
              <w:rPr>
                <w:rFonts w:ascii="Consolas" w:hAnsi="Consolas" w:cs="Consolas"/>
                <w:color w:val="000000"/>
                <w:kern w:val="0"/>
                <w:sz w:val="24"/>
                <w:szCs w:val="32"/>
              </w:rPr>
              <w:t xml:space="preserve"> </w:t>
            </w:r>
            <w:proofErr w:type="spellStart"/>
            <w:r w:rsidRPr="0069009F">
              <w:rPr>
                <w:rFonts w:ascii="Consolas" w:hAnsi="Consolas" w:cs="Consolas"/>
                <w:color w:val="000000"/>
                <w:kern w:val="0"/>
                <w:sz w:val="24"/>
                <w:szCs w:val="32"/>
              </w:rPr>
              <w:t>ClassTarget</w:t>
            </w:r>
            <w:proofErr w:type="spellEnd"/>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w:t>
            </w:r>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 xml:space="preserve">    </w:t>
            </w:r>
            <w:r w:rsidRPr="0069009F">
              <w:rPr>
                <w:rFonts w:ascii="Consolas" w:hAnsi="Consolas" w:cs="Consolas"/>
                <w:color w:val="3F5FBF"/>
                <w:kern w:val="0"/>
                <w:sz w:val="24"/>
                <w:szCs w:val="32"/>
              </w:rPr>
              <w:t xml:space="preserve">/** </w:t>
            </w:r>
            <w:r w:rsidRPr="0069009F">
              <w:rPr>
                <w:rFonts w:ascii="Consolas" w:hAnsi="Consolas" w:cs="Consolas"/>
                <w:color w:val="3F5FBF"/>
                <w:kern w:val="0"/>
                <w:sz w:val="24"/>
                <w:szCs w:val="32"/>
              </w:rPr>
              <w:t>这是源类</w:t>
            </w:r>
            <w:proofErr w:type="spellStart"/>
            <w:r w:rsidRPr="0069009F">
              <w:rPr>
                <w:rFonts w:ascii="Consolas" w:hAnsi="Consolas" w:cs="Consolas"/>
                <w:color w:val="3F5FBF"/>
                <w:kern w:val="0"/>
                <w:sz w:val="24"/>
                <w:szCs w:val="32"/>
              </w:rPr>
              <w:t>ClassAdaptee</w:t>
            </w:r>
            <w:proofErr w:type="spellEnd"/>
            <w:r w:rsidRPr="0069009F">
              <w:rPr>
                <w:rFonts w:ascii="Consolas" w:hAnsi="Consolas" w:cs="Consolas"/>
                <w:color w:val="3F5FBF"/>
                <w:kern w:val="0"/>
                <w:sz w:val="24"/>
                <w:szCs w:val="32"/>
              </w:rPr>
              <w:t>也有的方法</w:t>
            </w:r>
            <w:r w:rsidRPr="0069009F">
              <w:rPr>
                <w:rFonts w:ascii="Consolas" w:hAnsi="Consolas" w:cs="Consolas"/>
                <w:color w:val="3F5FBF"/>
                <w:kern w:val="0"/>
                <w:sz w:val="24"/>
                <w:szCs w:val="32"/>
              </w:rPr>
              <w:t xml:space="preserve"> */</w:t>
            </w:r>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 xml:space="preserve">    </w:t>
            </w:r>
            <w:r w:rsidRPr="0069009F">
              <w:rPr>
                <w:rFonts w:ascii="Consolas" w:hAnsi="Consolas" w:cs="Consolas"/>
                <w:b/>
                <w:bCs/>
                <w:color w:val="7F0055"/>
                <w:kern w:val="0"/>
                <w:sz w:val="24"/>
                <w:szCs w:val="32"/>
              </w:rPr>
              <w:t>public</w:t>
            </w:r>
            <w:r w:rsidRPr="0069009F">
              <w:rPr>
                <w:rFonts w:ascii="Consolas" w:hAnsi="Consolas" w:cs="Consolas"/>
                <w:color w:val="000000"/>
                <w:kern w:val="0"/>
                <w:sz w:val="24"/>
                <w:szCs w:val="32"/>
              </w:rPr>
              <w:t xml:space="preserve"> </w:t>
            </w:r>
            <w:r w:rsidRPr="0069009F">
              <w:rPr>
                <w:rFonts w:ascii="Consolas" w:hAnsi="Consolas" w:cs="Consolas"/>
                <w:b/>
                <w:bCs/>
                <w:color w:val="7F0055"/>
                <w:kern w:val="0"/>
                <w:sz w:val="24"/>
                <w:szCs w:val="32"/>
              </w:rPr>
              <w:t>void</w:t>
            </w:r>
            <w:r w:rsidRPr="0069009F">
              <w:rPr>
                <w:rFonts w:ascii="Consolas" w:hAnsi="Consolas" w:cs="Consolas"/>
                <w:color w:val="000000"/>
                <w:kern w:val="0"/>
                <w:sz w:val="24"/>
                <w:szCs w:val="32"/>
              </w:rPr>
              <w:t xml:space="preserve"> sampleOperation1();</w:t>
            </w:r>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 xml:space="preserve">    </w:t>
            </w:r>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 xml:space="preserve">    </w:t>
            </w:r>
            <w:r w:rsidRPr="0069009F">
              <w:rPr>
                <w:rFonts w:ascii="Consolas" w:hAnsi="Consolas" w:cs="Consolas"/>
                <w:color w:val="3F5FBF"/>
                <w:kern w:val="0"/>
                <w:sz w:val="24"/>
                <w:szCs w:val="32"/>
              </w:rPr>
              <w:t xml:space="preserve">/** </w:t>
            </w:r>
            <w:r w:rsidRPr="0069009F">
              <w:rPr>
                <w:rFonts w:ascii="Consolas" w:hAnsi="Consolas" w:cs="Consolas"/>
                <w:color w:val="3F5FBF"/>
                <w:kern w:val="0"/>
                <w:sz w:val="24"/>
                <w:szCs w:val="32"/>
              </w:rPr>
              <w:t>这是源类</w:t>
            </w:r>
            <w:proofErr w:type="spellStart"/>
            <w:r w:rsidRPr="0069009F">
              <w:rPr>
                <w:rFonts w:ascii="Consolas" w:hAnsi="Consolas" w:cs="Consolas"/>
                <w:color w:val="3F5FBF"/>
                <w:kern w:val="0"/>
                <w:sz w:val="24"/>
                <w:szCs w:val="32"/>
              </w:rPr>
              <w:t>ClassAdaptee</w:t>
            </w:r>
            <w:proofErr w:type="spellEnd"/>
            <w:r w:rsidRPr="0069009F">
              <w:rPr>
                <w:rFonts w:ascii="Consolas" w:hAnsi="Consolas" w:cs="Consolas"/>
                <w:color w:val="3F5FBF"/>
                <w:kern w:val="0"/>
                <w:sz w:val="24"/>
                <w:szCs w:val="32"/>
              </w:rPr>
              <w:t>没有的方法</w:t>
            </w:r>
            <w:r w:rsidRPr="0069009F">
              <w:rPr>
                <w:rFonts w:ascii="Consolas" w:hAnsi="Consolas" w:cs="Consolas"/>
                <w:color w:val="3F5FBF"/>
                <w:kern w:val="0"/>
                <w:sz w:val="24"/>
                <w:szCs w:val="32"/>
              </w:rPr>
              <w:t xml:space="preserve"> */</w:t>
            </w:r>
          </w:p>
          <w:p w:rsidR="0069009F"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 xml:space="preserve">    </w:t>
            </w:r>
            <w:r w:rsidRPr="0069009F">
              <w:rPr>
                <w:rFonts w:ascii="Consolas" w:hAnsi="Consolas" w:cs="Consolas"/>
                <w:b/>
                <w:bCs/>
                <w:color w:val="7F0055"/>
                <w:kern w:val="0"/>
                <w:sz w:val="24"/>
                <w:szCs w:val="32"/>
              </w:rPr>
              <w:t>public</w:t>
            </w:r>
            <w:r w:rsidRPr="0069009F">
              <w:rPr>
                <w:rFonts w:ascii="Consolas" w:hAnsi="Consolas" w:cs="Consolas"/>
                <w:color w:val="000000"/>
                <w:kern w:val="0"/>
                <w:sz w:val="24"/>
                <w:szCs w:val="32"/>
              </w:rPr>
              <w:t xml:space="preserve"> </w:t>
            </w:r>
            <w:r w:rsidRPr="0069009F">
              <w:rPr>
                <w:rFonts w:ascii="Consolas" w:hAnsi="Consolas" w:cs="Consolas"/>
                <w:b/>
                <w:bCs/>
                <w:color w:val="7F0055"/>
                <w:kern w:val="0"/>
                <w:sz w:val="24"/>
                <w:szCs w:val="32"/>
              </w:rPr>
              <w:t>void</w:t>
            </w:r>
            <w:r w:rsidRPr="0069009F">
              <w:rPr>
                <w:rFonts w:ascii="Consolas" w:hAnsi="Consolas" w:cs="Consolas"/>
                <w:color w:val="000000"/>
                <w:kern w:val="0"/>
                <w:sz w:val="24"/>
                <w:szCs w:val="32"/>
              </w:rPr>
              <w:t xml:space="preserve"> sampleOperation2();</w:t>
            </w:r>
          </w:p>
          <w:p w:rsidR="00E71FB1" w:rsidRPr="0069009F" w:rsidRDefault="0069009F" w:rsidP="0069009F">
            <w:pPr>
              <w:autoSpaceDE w:val="0"/>
              <w:autoSpaceDN w:val="0"/>
              <w:adjustRightInd w:val="0"/>
              <w:jc w:val="left"/>
              <w:rPr>
                <w:rFonts w:ascii="Consolas" w:hAnsi="Consolas" w:cs="Consolas"/>
                <w:kern w:val="0"/>
                <w:sz w:val="24"/>
                <w:szCs w:val="32"/>
              </w:rPr>
            </w:pPr>
            <w:r w:rsidRPr="0069009F">
              <w:rPr>
                <w:rFonts w:ascii="Consolas" w:hAnsi="Consolas" w:cs="Consolas"/>
                <w:color w:val="000000"/>
                <w:kern w:val="0"/>
                <w:sz w:val="24"/>
                <w:szCs w:val="32"/>
              </w:rPr>
              <w:t>}</w:t>
            </w:r>
          </w:p>
        </w:tc>
      </w:tr>
    </w:tbl>
    <w:p w:rsidR="009C4AC6" w:rsidRPr="009C4AC6" w:rsidRDefault="009C4AC6" w:rsidP="009C4AC6">
      <w:pPr>
        <w:pStyle w:val="a7"/>
        <w:ind w:left="1560" w:firstLineChars="0" w:firstLine="0"/>
      </w:pPr>
      <w:r w:rsidRPr="009C4AC6">
        <w:rPr>
          <w:rFonts w:hint="eastAsia"/>
        </w:rPr>
        <w:t>适配器角色扩展了</w:t>
      </w:r>
      <w:proofErr w:type="spellStart"/>
      <w:r w:rsidRPr="009C4AC6">
        <w:rPr>
          <w:rFonts w:hint="eastAsia"/>
        </w:rPr>
        <w:t>ClassAdaptee</w:t>
      </w:r>
      <w:proofErr w:type="spellEnd"/>
      <w:r w:rsidRPr="009C4AC6">
        <w:rPr>
          <w:rFonts w:hint="eastAsia"/>
        </w:rPr>
        <w:t>，同时又实现了目标接口。由于</w:t>
      </w:r>
      <w:proofErr w:type="spellStart"/>
      <w:r w:rsidRPr="009C4AC6">
        <w:rPr>
          <w:rFonts w:hint="eastAsia"/>
        </w:rPr>
        <w:t>ClassAdaptee</w:t>
      </w:r>
      <w:proofErr w:type="spellEnd"/>
      <w:r w:rsidRPr="009C4AC6">
        <w:rPr>
          <w:rFonts w:hint="eastAsia"/>
        </w:rPr>
        <w:t>没有提供</w:t>
      </w:r>
      <w:proofErr w:type="spellStart"/>
      <w:r w:rsidRPr="009C4AC6">
        <w:rPr>
          <w:rFonts w:hint="eastAsia"/>
        </w:rPr>
        <w:t>sampleOperation</w:t>
      </w:r>
      <w:proofErr w:type="spellEnd"/>
      <w:r w:rsidRPr="009C4AC6">
        <w:rPr>
          <w:rFonts w:hint="eastAsia"/>
        </w:rPr>
        <w:t>()2</w:t>
      </w:r>
      <w:r>
        <w:rPr>
          <w:rFonts w:hint="eastAsia"/>
        </w:rPr>
        <w:t>方法，而目标接口又要求这个方法，因此适配器角色实现了这个方法</w:t>
      </w:r>
      <w:r w:rsidR="00833EB2">
        <w:rPr>
          <w:rFonts w:hint="eastAsia"/>
        </w:rPr>
        <w:t>。</w:t>
      </w:r>
    </w:p>
    <w:p w:rsidR="00EC30FB" w:rsidRDefault="00F60FA6" w:rsidP="00EC30FB">
      <w:pPr>
        <w:pStyle w:val="a7"/>
        <w:ind w:left="1560" w:firstLineChars="0" w:firstLine="0"/>
      </w:pPr>
      <w:r w:rsidRPr="00F60FA6">
        <w:t>ClassAdapter</w:t>
      </w:r>
      <w:r>
        <w:rPr>
          <w:rFonts w:hint="eastAsia"/>
        </w:rPr>
        <w:t>.java</w:t>
      </w:r>
    </w:p>
    <w:tbl>
      <w:tblPr>
        <w:tblW w:w="8522"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EC30FB" w:rsidRPr="00833EB2" w:rsidTr="00FC6AEC">
        <w:tc>
          <w:tcPr>
            <w:tcW w:w="8522" w:type="dxa"/>
          </w:tcPr>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b/>
                <w:bCs/>
                <w:color w:val="7F0055"/>
                <w:kern w:val="0"/>
                <w:sz w:val="24"/>
                <w:szCs w:val="32"/>
              </w:rPr>
              <w:t>public</w:t>
            </w:r>
            <w:r w:rsidRPr="00833EB2">
              <w:rPr>
                <w:rFonts w:ascii="Consolas" w:hAnsi="Consolas" w:cs="Consolas"/>
                <w:color w:val="000000"/>
                <w:kern w:val="0"/>
                <w:sz w:val="24"/>
                <w:szCs w:val="32"/>
              </w:rPr>
              <w:t xml:space="preserve"> </w:t>
            </w:r>
            <w:r w:rsidRPr="00833EB2">
              <w:rPr>
                <w:rFonts w:ascii="Consolas" w:hAnsi="Consolas" w:cs="Consolas"/>
                <w:b/>
                <w:bCs/>
                <w:color w:val="7F0055"/>
                <w:kern w:val="0"/>
                <w:sz w:val="24"/>
                <w:szCs w:val="32"/>
              </w:rPr>
              <w:t>class</w:t>
            </w:r>
            <w:r w:rsidRPr="00833EB2">
              <w:rPr>
                <w:rFonts w:ascii="Consolas" w:hAnsi="Consolas" w:cs="Consolas"/>
                <w:color w:val="000000"/>
                <w:kern w:val="0"/>
                <w:sz w:val="24"/>
                <w:szCs w:val="32"/>
              </w:rPr>
              <w:t xml:space="preserve"> </w:t>
            </w:r>
            <w:proofErr w:type="spellStart"/>
            <w:r w:rsidRPr="00833EB2">
              <w:rPr>
                <w:rFonts w:ascii="Consolas" w:hAnsi="Consolas" w:cs="Consolas"/>
                <w:color w:val="000000"/>
                <w:kern w:val="0"/>
                <w:sz w:val="24"/>
                <w:szCs w:val="32"/>
              </w:rPr>
              <w:t>ClassAdapter</w:t>
            </w:r>
            <w:proofErr w:type="spellEnd"/>
            <w:r w:rsidRPr="00833EB2">
              <w:rPr>
                <w:rFonts w:ascii="Consolas" w:hAnsi="Consolas" w:cs="Consolas"/>
                <w:color w:val="000000"/>
                <w:kern w:val="0"/>
                <w:sz w:val="24"/>
                <w:szCs w:val="32"/>
              </w:rPr>
              <w:t xml:space="preserve"> </w:t>
            </w:r>
            <w:r w:rsidRPr="00833EB2">
              <w:rPr>
                <w:rFonts w:ascii="Consolas" w:hAnsi="Consolas" w:cs="Consolas"/>
                <w:b/>
                <w:bCs/>
                <w:color w:val="7F0055"/>
                <w:kern w:val="0"/>
                <w:sz w:val="24"/>
                <w:szCs w:val="32"/>
              </w:rPr>
              <w:t>extends</w:t>
            </w:r>
            <w:r w:rsidRPr="00833EB2">
              <w:rPr>
                <w:rFonts w:ascii="Consolas" w:hAnsi="Consolas" w:cs="Consolas"/>
                <w:color w:val="000000"/>
                <w:kern w:val="0"/>
                <w:sz w:val="24"/>
                <w:szCs w:val="32"/>
              </w:rPr>
              <w:t xml:space="preserve"> </w:t>
            </w:r>
            <w:proofErr w:type="spellStart"/>
            <w:r w:rsidRPr="00833EB2">
              <w:rPr>
                <w:rFonts w:ascii="Consolas" w:hAnsi="Consolas" w:cs="Consolas"/>
                <w:color w:val="000000"/>
                <w:kern w:val="0"/>
                <w:sz w:val="24"/>
                <w:szCs w:val="32"/>
              </w:rPr>
              <w:t>ClassAdaptee</w:t>
            </w:r>
            <w:proofErr w:type="spellEnd"/>
            <w:r w:rsidRPr="00833EB2">
              <w:rPr>
                <w:rFonts w:ascii="Consolas" w:hAnsi="Consolas" w:cs="Consolas"/>
                <w:color w:val="000000"/>
                <w:kern w:val="0"/>
                <w:sz w:val="24"/>
                <w:szCs w:val="32"/>
              </w:rPr>
              <w:t xml:space="preserve"> </w:t>
            </w:r>
            <w:r w:rsidRPr="00833EB2">
              <w:rPr>
                <w:rFonts w:ascii="Consolas" w:hAnsi="Consolas" w:cs="Consolas"/>
                <w:b/>
                <w:bCs/>
                <w:color w:val="7F0055"/>
                <w:kern w:val="0"/>
                <w:sz w:val="24"/>
                <w:szCs w:val="32"/>
              </w:rPr>
              <w:t>implements</w:t>
            </w:r>
            <w:r w:rsidRPr="00833EB2">
              <w:rPr>
                <w:rFonts w:ascii="Consolas" w:hAnsi="Consolas" w:cs="Consolas"/>
                <w:color w:val="000000"/>
                <w:kern w:val="0"/>
                <w:sz w:val="24"/>
                <w:szCs w:val="32"/>
              </w:rPr>
              <w:t xml:space="preserve"> </w:t>
            </w:r>
            <w:proofErr w:type="spellStart"/>
            <w:r w:rsidRPr="00833EB2">
              <w:rPr>
                <w:rFonts w:ascii="Consolas" w:hAnsi="Consolas" w:cs="Consolas"/>
                <w:color w:val="000000"/>
                <w:kern w:val="0"/>
                <w:sz w:val="24"/>
                <w:szCs w:val="32"/>
              </w:rPr>
              <w:t>ClassTarget</w:t>
            </w:r>
            <w:proofErr w:type="spellEnd"/>
          </w:p>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w:t>
            </w:r>
          </w:p>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 xml:space="preserve">    </w:t>
            </w:r>
            <w:r w:rsidRPr="00833EB2">
              <w:rPr>
                <w:rFonts w:ascii="Consolas" w:hAnsi="Consolas" w:cs="Consolas"/>
                <w:b/>
                <w:bCs/>
                <w:color w:val="7F0055"/>
                <w:kern w:val="0"/>
                <w:sz w:val="24"/>
                <w:szCs w:val="32"/>
              </w:rPr>
              <w:t>public</w:t>
            </w:r>
            <w:r w:rsidRPr="00833EB2">
              <w:rPr>
                <w:rFonts w:ascii="Consolas" w:hAnsi="Consolas" w:cs="Consolas"/>
                <w:color w:val="000000"/>
                <w:kern w:val="0"/>
                <w:sz w:val="24"/>
                <w:szCs w:val="32"/>
              </w:rPr>
              <w:t xml:space="preserve"> </w:t>
            </w:r>
            <w:r w:rsidRPr="00833EB2">
              <w:rPr>
                <w:rFonts w:ascii="Consolas" w:hAnsi="Consolas" w:cs="Consolas"/>
                <w:b/>
                <w:bCs/>
                <w:color w:val="7F0055"/>
                <w:kern w:val="0"/>
                <w:sz w:val="24"/>
                <w:szCs w:val="32"/>
              </w:rPr>
              <w:t>void</w:t>
            </w:r>
            <w:r w:rsidRPr="00833EB2">
              <w:rPr>
                <w:rFonts w:ascii="Consolas" w:hAnsi="Consolas" w:cs="Consolas"/>
                <w:color w:val="000000"/>
                <w:kern w:val="0"/>
                <w:sz w:val="24"/>
                <w:szCs w:val="32"/>
              </w:rPr>
              <w:t xml:space="preserve"> sampleOperation2()</w:t>
            </w:r>
          </w:p>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 xml:space="preserve">    {</w:t>
            </w:r>
          </w:p>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 xml:space="preserve">        </w:t>
            </w:r>
            <w:r w:rsidRPr="00833EB2">
              <w:rPr>
                <w:rFonts w:ascii="Consolas" w:hAnsi="Consolas" w:cs="Consolas"/>
                <w:color w:val="3F7F5F"/>
                <w:kern w:val="0"/>
                <w:sz w:val="24"/>
                <w:szCs w:val="32"/>
              </w:rPr>
              <w:t xml:space="preserve">// </w:t>
            </w:r>
            <w:r w:rsidRPr="00833EB2">
              <w:rPr>
                <w:rFonts w:ascii="Consolas" w:hAnsi="Consolas" w:cs="Consolas"/>
                <w:color w:val="3F7F5F"/>
                <w:kern w:val="0"/>
                <w:sz w:val="24"/>
                <w:szCs w:val="32"/>
              </w:rPr>
              <w:t>相关代码</w:t>
            </w:r>
          </w:p>
          <w:p w:rsidR="00833EB2"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 xml:space="preserve">    }    </w:t>
            </w:r>
          </w:p>
          <w:p w:rsidR="00EC30FB" w:rsidRPr="00833EB2" w:rsidRDefault="00833EB2" w:rsidP="00833EB2">
            <w:pPr>
              <w:autoSpaceDE w:val="0"/>
              <w:autoSpaceDN w:val="0"/>
              <w:adjustRightInd w:val="0"/>
              <w:jc w:val="left"/>
              <w:rPr>
                <w:rFonts w:ascii="Consolas" w:hAnsi="Consolas" w:cs="Consolas"/>
                <w:kern w:val="0"/>
                <w:sz w:val="24"/>
                <w:szCs w:val="32"/>
              </w:rPr>
            </w:pPr>
            <w:r w:rsidRPr="00833EB2">
              <w:rPr>
                <w:rFonts w:ascii="Consolas" w:hAnsi="Consolas" w:cs="Consolas"/>
                <w:color w:val="000000"/>
                <w:kern w:val="0"/>
                <w:sz w:val="24"/>
                <w:szCs w:val="32"/>
              </w:rPr>
              <w:t>}</w:t>
            </w:r>
          </w:p>
        </w:tc>
      </w:tr>
    </w:tbl>
    <w:p w:rsidR="00F60FA6" w:rsidRDefault="00F60FA6" w:rsidP="00223548">
      <w:pPr>
        <w:pStyle w:val="a7"/>
        <w:ind w:left="1560" w:firstLineChars="0" w:firstLine="0"/>
      </w:pPr>
      <w:r>
        <w:rPr>
          <w:rFonts w:hint="eastAsia"/>
        </w:rPr>
        <w:t>这怎么就是一个适配器模式了，解释一下：</w:t>
      </w:r>
    </w:p>
    <w:p w:rsidR="00F60FA6" w:rsidRDefault="00F60FA6" w:rsidP="00223548">
      <w:pPr>
        <w:pStyle w:val="a7"/>
        <w:ind w:left="1560" w:firstLineChars="0" w:firstLine="0"/>
      </w:pPr>
      <w:r>
        <w:rPr>
          <w:rFonts w:hint="eastAsia"/>
        </w:rPr>
        <w:t>1</w:t>
      </w:r>
      <w:r>
        <w:rPr>
          <w:rFonts w:hint="eastAsia"/>
        </w:rPr>
        <w:t>、客户端期待一个接口</w:t>
      </w:r>
      <w:proofErr w:type="spellStart"/>
      <w:r>
        <w:rPr>
          <w:rFonts w:hint="eastAsia"/>
        </w:rPr>
        <w:t>ClassTarget</w:t>
      </w:r>
      <w:proofErr w:type="spellEnd"/>
      <w:r>
        <w:rPr>
          <w:rFonts w:hint="eastAsia"/>
        </w:rPr>
        <w:t>有</w:t>
      </w:r>
      <w:r>
        <w:rPr>
          <w:rFonts w:hint="eastAsia"/>
        </w:rPr>
        <w:t>sampleOperation1()</w:t>
      </w:r>
      <w:r>
        <w:rPr>
          <w:rFonts w:hint="eastAsia"/>
        </w:rPr>
        <w:t>和</w:t>
      </w:r>
      <w:r>
        <w:rPr>
          <w:rFonts w:hint="eastAsia"/>
        </w:rPr>
        <w:t>sampleOperation2()</w:t>
      </w:r>
      <w:r>
        <w:rPr>
          <w:rFonts w:hint="eastAsia"/>
        </w:rPr>
        <w:t>这两个方法</w:t>
      </w:r>
    </w:p>
    <w:p w:rsidR="00F60FA6" w:rsidRDefault="00F60FA6" w:rsidP="00223548">
      <w:pPr>
        <w:pStyle w:val="a7"/>
        <w:ind w:left="1560" w:firstLineChars="0" w:firstLine="0"/>
      </w:pPr>
      <w:r>
        <w:rPr>
          <w:rFonts w:hint="eastAsia"/>
        </w:rPr>
        <w:t>2</w:t>
      </w:r>
      <w:r w:rsidR="00165D9C">
        <w:rPr>
          <w:rFonts w:hint="eastAsia"/>
        </w:rPr>
        <w:t>、现在有</w:t>
      </w:r>
      <w:r>
        <w:rPr>
          <w:rFonts w:hint="eastAsia"/>
        </w:rPr>
        <w:t>一个类</w:t>
      </w:r>
      <w:proofErr w:type="spellStart"/>
      <w:r>
        <w:rPr>
          <w:rFonts w:hint="eastAsia"/>
        </w:rPr>
        <w:t>ClassAdaptee</w:t>
      </w:r>
      <w:proofErr w:type="spellEnd"/>
      <w:r>
        <w:rPr>
          <w:rFonts w:hint="eastAsia"/>
        </w:rPr>
        <w:t>里面只有一个</w:t>
      </w:r>
      <w:r>
        <w:rPr>
          <w:rFonts w:hint="eastAsia"/>
        </w:rPr>
        <w:t>sampleOperation1()</w:t>
      </w:r>
      <w:r>
        <w:rPr>
          <w:rFonts w:hint="eastAsia"/>
        </w:rPr>
        <w:t>方法</w:t>
      </w:r>
    </w:p>
    <w:p w:rsidR="00C46631" w:rsidRDefault="00F60FA6" w:rsidP="00F60FA6">
      <w:pPr>
        <w:pStyle w:val="a7"/>
        <w:ind w:left="1560" w:firstLineChars="0" w:firstLine="0"/>
      </w:pPr>
      <w:r>
        <w:rPr>
          <w:rFonts w:hint="eastAsia"/>
        </w:rPr>
        <w:t>3</w:t>
      </w:r>
      <w:r>
        <w:rPr>
          <w:rFonts w:hint="eastAsia"/>
        </w:rPr>
        <w:t>、既然</w:t>
      </w:r>
      <w:proofErr w:type="spellStart"/>
      <w:r>
        <w:rPr>
          <w:rFonts w:hint="eastAsia"/>
        </w:rPr>
        <w:t>ClassTarget</w:t>
      </w:r>
      <w:proofErr w:type="spellEnd"/>
      <w:r>
        <w:rPr>
          <w:rFonts w:hint="eastAsia"/>
        </w:rPr>
        <w:t>要两个方法，我现在的</w:t>
      </w:r>
      <w:proofErr w:type="spellStart"/>
      <w:r>
        <w:rPr>
          <w:rFonts w:hint="eastAsia"/>
        </w:rPr>
        <w:t>ClassAdaptee</w:t>
      </w:r>
      <w:proofErr w:type="spellEnd"/>
      <w:r>
        <w:rPr>
          <w:rFonts w:hint="eastAsia"/>
        </w:rPr>
        <w:t>只有一个方法怎么办？搞一个适配器，多变出一个</w:t>
      </w:r>
      <w:r>
        <w:rPr>
          <w:rFonts w:hint="eastAsia"/>
        </w:rPr>
        <w:t>sampleOperation2()</w:t>
      </w:r>
      <w:r>
        <w:rPr>
          <w:rFonts w:hint="eastAsia"/>
        </w:rPr>
        <w:t>，就符合</w:t>
      </w:r>
      <w:proofErr w:type="spellStart"/>
      <w:r>
        <w:rPr>
          <w:rFonts w:hint="eastAsia"/>
        </w:rPr>
        <w:t>ClassTarget</w:t>
      </w:r>
      <w:proofErr w:type="spellEnd"/>
      <w:r>
        <w:rPr>
          <w:rFonts w:hint="eastAsia"/>
        </w:rPr>
        <w:t>的标准了，由于适配器是</w:t>
      </w:r>
      <w:proofErr w:type="spellStart"/>
      <w:r>
        <w:rPr>
          <w:rFonts w:hint="eastAsia"/>
        </w:rPr>
        <w:t>ClassTarget</w:t>
      </w:r>
      <w:proofErr w:type="spellEnd"/>
      <w:r>
        <w:rPr>
          <w:rFonts w:hint="eastAsia"/>
        </w:rPr>
        <w:t>接口的实现类，所以可以直接使用适配器作为</w:t>
      </w:r>
      <w:proofErr w:type="spellStart"/>
      <w:r>
        <w:rPr>
          <w:rFonts w:hint="eastAsia"/>
        </w:rPr>
        <w:t>ClassTarget</w:t>
      </w:r>
      <w:proofErr w:type="spellEnd"/>
    </w:p>
    <w:p w:rsidR="002973DD" w:rsidRDefault="002973DD" w:rsidP="002973DD">
      <w:pPr>
        <w:pStyle w:val="a7"/>
        <w:ind w:left="1560"/>
      </w:pPr>
      <w:r>
        <w:rPr>
          <w:rFonts w:hint="eastAsia"/>
        </w:rPr>
        <w:t>适配器模式的核心就是</w:t>
      </w:r>
      <w:r>
        <w:rPr>
          <w:rFonts w:hint="eastAsia"/>
        </w:rPr>
        <w:t>"</w:t>
      </w:r>
      <w:r w:rsidRPr="002973DD">
        <w:rPr>
          <w:rFonts w:hint="eastAsia"/>
          <w:color w:val="FF0000"/>
        </w:rPr>
        <w:t>把一个类的接口变换成客户端所期待的另一种接口</w:t>
      </w:r>
      <w:r>
        <w:rPr>
          <w:rFonts w:hint="eastAsia"/>
        </w:rPr>
        <w:t>"</w:t>
      </w:r>
      <w:r>
        <w:rPr>
          <w:rFonts w:hint="eastAsia"/>
        </w:rPr>
        <w:t>，所以我</w:t>
      </w:r>
      <w:r>
        <w:rPr>
          <w:rFonts w:hint="eastAsia"/>
        </w:rPr>
        <w:lastRenderedPageBreak/>
        <w:t>们可以看一下</w:t>
      </w:r>
      <w:proofErr w:type="spellStart"/>
      <w:r>
        <w:rPr>
          <w:rFonts w:hint="eastAsia"/>
        </w:rPr>
        <w:t>InputStreaReader</w:t>
      </w:r>
      <w:proofErr w:type="spellEnd"/>
      <w:r>
        <w:rPr>
          <w:rFonts w:hint="eastAsia"/>
        </w:rPr>
        <w:t>和</w:t>
      </w:r>
      <w:proofErr w:type="spellStart"/>
      <w:r>
        <w:rPr>
          <w:rFonts w:hint="eastAsia"/>
        </w:rPr>
        <w:t>OutputStreamWriter</w:t>
      </w:r>
      <w:proofErr w:type="spellEnd"/>
      <w:r>
        <w:rPr>
          <w:rFonts w:hint="eastAsia"/>
        </w:rPr>
        <w:t>。</w:t>
      </w:r>
    </w:p>
    <w:p w:rsidR="002973DD" w:rsidRDefault="002973DD" w:rsidP="002973DD">
      <w:pPr>
        <w:pStyle w:val="a7"/>
        <w:ind w:left="1560" w:firstLineChars="0" w:firstLine="0"/>
      </w:pPr>
      <w:r>
        <w:rPr>
          <w:rFonts w:hint="eastAsia"/>
        </w:rPr>
        <w:t>比方说</w:t>
      </w:r>
      <w:proofErr w:type="spellStart"/>
      <w:r>
        <w:rPr>
          <w:rFonts w:hint="eastAsia"/>
        </w:rPr>
        <w:t>InputStreamReader</w:t>
      </w:r>
      <w:proofErr w:type="spellEnd"/>
      <w:r>
        <w:rPr>
          <w:rFonts w:hint="eastAsia"/>
        </w:rPr>
        <w:t>吧，创建</w:t>
      </w:r>
      <w:proofErr w:type="spellStart"/>
      <w:r>
        <w:rPr>
          <w:rFonts w:hint="eastAsia"/>
        </w:rPr>
        <w:t>InputStreamReader</w:t>
      </w:r>
      <w:proofErr w:type="spellEnd"/>
      <w:r>
        <w:rPr>
          <w:rFonts w:hint="eastAsia"/>
        </w:rPr>
        <w:t>对象的时候必须在构造函数中传入一个</w:t>
      </w:r>
      <w:proofErr w:type="spellStart"/>
      <w:r>
        <w:rPr>
          <w:rFonts w:hint="eastAsia"/>
        </w:rPr>
        <w:t>InputStream</w:t>
      </w:r>
      <w:proofErr w:type="spellEnd"/>
      <w:r>
        <w:rPr>
          <w:rFonts w:hint="eastAsia"/>
        </w:rPr>
        <w:t>实例，然后</w:t>
      </w:r>
      <w:proofErr w:type="spellStart"/>
      <w:r>
        <w:rPr>
          <w:rFonts w:hint="eastAsia"/>
        </w:rPr>
        <w:t>InputStreamReader</w:t>
      </w:r>
      <w:proofErr w:type="spellEnd"/>
      <w:r>
        <w:rPr>
          <w:rFonts w:hint="eastAsia"/>
        </w:rPr>
        <w:t>的作用就是将</w:t>
      </w:r>
      <w:proofErr w:type="spellStart"/>
      <w:r>
        <w:rPr>
          <w:rFonts w:hint="eastAsia"/>
        </w:rPr>
        <w:t>InputStream</w:t>
      </w:r>
      <w:proofErr w:type="spellEnd"/>
      <w:r>
        <w:rPr>
          <w:rFonts w:hint="eastAsia"/>
        </w:rPr>
        <w:t>适配到</w:t>
      </w:r>
      <w:r>
        <w:rPr>
          <w:rFonts w:hint="eastAsia"/>
        </w:rPr>
        <w:t>Reader</w:t>
      </w:r>
      <w:r>
        <w:rPr>
          <w:rFonts w:hint="eastAsia"/>
        </w:rPr>
        <w:t>。很显然，适配器就是</w:t>
      </w:r>
      <w:proofErr w:type="spellStart"/>
      <w:r>
        <w:rPr>
          <w:rFonts w:hint="eastAsia"/>
        </w:rPr>
        <w:t>InputStreamReader</w:t>
      </w:r>
      <w:proofErr w:type="spellEnd"/>
      <w:r>
        <w:rPr>
          <w:rFonts w:hint="eastAsia"/>
        </w:rPr>
        <w:t>，源角色就是</w:t>
      </w:r>
      <w:proofErr w:type="spellStart"/>
      <w:r>
        <w:rPr>
          <w:rFonts w:hint="eastAsia"/>
        </w:rPr>
        <w:t>InputStream</w:t>
      </w:r>
      <w:proofErr w:type="spellEnd"/>
      <w:r>
        <w:rPr>
          <w:rFonts w:hint="eastAsia"/>
        </w:rPr>
        <w:t>代表的实例对象，目标接口就是</w:t>
      </w:r>
      <w:r>
        <w:rPr>
          <w:rFonts w:hint="eastAsia"/>
        </w:rPr>
        <w:t>Reader</w:t>
      </w:r>
      <w:r>
        <w:rPr>
          <w:rFonts w:hint="eastAsia"/>
        </w:rPr>
        <w:t>类。</w:t>
      </w:r>
    </w:p>
    <w:p w:rsidR="002973DD" w:rsidRDefault="002973DD" w:rsidP="002973DD">
      <w:pPr>
        <w:pStyle w:val="a7"/>
        <w:ind w:left="1560" w:firstLineChars="0" w:firstLine="0"/>
      </w:pPr>
      <w:proofErr w:type="spellStart"/>
      <w:r>
        <w:rPr>
          <w:rFonts w:hint="eastAsia"/>
        </w:rPr>
        <w:t>OutputStreamWriter</w:t>
      </w:r>
      <w:proofErr w:type="spellEnd"/>
      <w:r>
        <w:rPr>
          <w:rFonts w:hint="eastAsia"/>
        </w:rPr>
        <w:t>也是类似的方式。</w:t>
      </w:r>
    </w:p>
    <w:p w:rsidR="00210112" w:rsidRPr="00210112" w:rsidRDefault="00210112" w:rsidP="00210112">
      <w:pPr>
        <w:pStyle w:val="a7"/>
        <w:ind w:left="1560" w:firstLineChars="0" w:firstLine="0"/>
        <w:rPr>
          <w:b/>
        </w:rPr>
      </w:pPr>
      <w:r w:rsidRPr="00210112">
        <w:rPr>
          <w:rFonts w:hint="eastAsia"/>
          <w:b/>
        </w:rPr>
        <w:t>优点</w:t>
      </w:r>
    </w:p>
    <w:p w:rsidR="00210112" w:rsidRDefault="00210112" w:rsidP="00210112">
      <w:pPr>
        <w:pStyle w:val="a7"/>
        <w:ind w:left="1560" w:firstLineChars="0" w:firstLine="0"/>
      </w:pPr>
      <w:r>
        <w:rPr>
          <w:rFonts w:hint="eastAsia"/>
        </w:rPr>
        <w:t>1</w:t>
      </w:r>
      <w:r>
        <w:rPr>
          <w:rFonts w:hint="eastAsia"/>
        </w:rPr>
        <w:t>、有更好的复用性。系统需要使用现有的类，但此类接口不符合系统需要，通过适配器模式让这些功能得到很好的复用</w:t>
      </w:r>
      <w:r w:rsidR="00A6127E">
        <w:rPr>
          <w:rFonts w:hint="eastAsia"/>
        </w:rPr>
        <w:t>。</w:t>
      </w:r>
    </w:p>
    <w:p w:rsidR="00210112" w:rsidRDefault="00210112" w:rsidP="00210112">
      <w:pPr>
        <w:pStyle w:val="a7"/>
        <w:ind w:left="1560" w:firstLineChars="0" w:firstLine="0"/>
      </w:pPr>
      <w:r>
        <w:rPr>
          <w:rFonts w:hint="eastAsia"/>
        </w:rPr>
        <w:t>2</w:t>
      </w:r>
      <w:r>
        <w:rPr>
          <w:rFonts w:hint="eastAsia"/>
        </w:rPr>
        <w:t>、有更好的扩展性。实现适配器，可以调用自己开发的功能</w:t>
      </w:r>
    </w:p>
    <w:p w:rsidR="00210112" w:rsidRPr="00210112" w:rsidRDefault="00210112" w:rsidP="00210112">
      <w:pPr>
        <w:pStyle w:val="a7"/>
        <w:ind w:left="1560" w:firstLineChars="0" w:firstLine="0"/>
        <w:rPr>
          <w:b/>
        </w:rPr>
      </w:pPr>
      <w:r w:rsidRPr="00210112">
        <w:rPr>
          <w:rFonts w:hint="eastAsia"/>
          <w:b/>
        </w:rPr>
        <w:t>缺点</w:t>
      </w:r>
    </w:p>
    <w:p w:rsidR="00805A66" w:rsidRPr="00805A66" w:rsidRDefault="00210112" w:rsidP="00BC52F9">
      <w:pPr>
        <w:pStyle w:val="a7"/>
        <w:ind w:left="1560" w:firstLineChars="0" w:firstLine="0"/>
      </w:pPr>
      <w:r>
        <w:rPr>
          <w:rFonts w:hint="eastAsia"/>
        </w:rPr>
        <w:t>过多使用适配器会使得系统非常凌乱，明明调用的是</w:t>
      </w:r>
      <w:r>
        <w:rPr>
          <w:rFonts w:hint="eastAsia"/>
        </w:rPr>
        <w:t>A</w:t>
      </w:r>
      <w:r>
        <w:rPr>
          <w:rFonts w:hint="eastAsia"/>
        </w:rPr>
        <w:t>接口，内部却被适配成了</w:t>
      </w:r>
      <w:r>
        <w:rPr>
          <w:rFonts w:hint="eastAsia"/>
        </w:rPr>
        <w:t>B</w:t>
      </w:r>
      <w:r>
        <w:rPr>
          <w:rFonts w:hint="eastAsia"/>
        </w:rPr>
        <w:t>接口。因此除非必要，不推荐使用适配器，而是直接对系统重构</w:t>
      </w:r>
      <w:r w:rsidR="00BF0E5D">
        <w:rPr>
          <w:rFonts w:hint="eastAsia"/>
        </w:rPr>
        <w:t>。</w:t>
      </w:r>
    </w:p>
    <w:p w:rsidR="00922EFB" w:rsidRPr="00922EFB" w:rsidRDefault="00922EFB" w:rsidP="00A40CCE">
      <w:pPr>
        <w:pStyle w:val="a7"/>
        <w:numPr>
          <w:ilvl w:val="0"/>
          <w:numId w:val="65"/>
        </w:numPr>
        <w:ind w:firstLineChars="0"/>
        <w:outlineLvl w:val="2"/>
      </w:pPr>
      <w:r w:rsidRPr="00922EFB">
        <w:rPr>
          <w:rFonts w:hint="eastAsia"/>
          <w:b/>
          <w:color w:val="FF0000"/>
        </w:rPr>
        <w:t>Junit</w:t>
      </w:r>
      <w:r w:rsidRPr="00922EFB">
        <w:rPr>
          <w:rFonts w:hint="eastAsia"/>
          <w:b/>
          <w:color w:val="FF0000"/>
        </w:rPr>
        <w:t>单元测试框架的基本使用</w:t>
      </w:r>
    </w:p>
    <w:p w:rsidR="00922EFB" w:rsidRPr="00922EFB" w:rsidRDefault="00922EFB" w:rsidP="00922EFB">
      <w:pPr>
        <w:pStyle w:val="a7"/>
        <w:ind w:left="1152" w:firstLineChars="0" w:firstLine="0"/>
      </w:pPr>
      <w:r w:rsidRPr="00922EFB">
        <w:rPr>
          <w:rFonts w:hint="eastAsia"/>
        </w:rPr>
        <w:t>软件测试有很多分类</w:t>
      </w:r>
    </w:p>
    <w:p w:rsidR="00922EFB" w:rsidRPr="00922EFB" w:rsidRDefault="00922EFB" w:rsidP="00922EFB">
      <w:pPr>
        <w:pStyle w:val="a7"/>
        <w:ind w:left="1152" w:firstLineChars="0" w:firstLine="0"/>
      </w:pPr>
      <w:r w:rsidRPr="00922EFB">
        <w:rPr>
          <w:rFonts w:hint="eastAsia"/>
        </w:rPr>
        <w:t>从测试的方法上可分为：黑盒测试、</w:t>
      </w:r>
      <w:proofErr w:type="gramStart"/>
      <w:r w:rsidRPr="00922EFB">
        <w:rPr>
          <w:rFonts w:hint="eastAsia"/>
        </w:rPr>
        <w:t>白盒测试</w:t>
      </w:r>
      <w:proofErr w:type="gramEnd"/>
      <w:r w:rsidRPr="00922EFB">
        <w:rPr>
          <w:rFonts w:hint="eastAsia"/>
        </w:rPr>
        <w:t>、静态测试、动态测试等；</w:t>
      </w:r>
    </w:p>
    <w:p w:rsidR="00922EFB" w:rsidRPr="00922EFB" w:rsidRDefault="00922EFB" w:rsidP="00922EFB">
      <w:pPr>
        <w:pStyle w:val="a7"/>
        <w:ind w:left="1152" w:firstLineChars="0" w:firstLine="0"/>
      </w:pPr>
      <w:r w:rsidRPr="00922EFB">
        <w:rPr>
          <w:rFonts w:hint="eastAsia"/>
        </w:rPr>
        <w:t>从软件开发的过程分为：单元测试、集成测试、确认测试、验收、回归等。</w:t>
      </w:r>
    </w:p>
    <w:p w:rsidR="00922EFB" w:rsidRPr="00922EFB" w:rsidRDefault="00922EFB" w:rsidP="00922EFB">
      <w:pPr>
        <w:pStyle w:val="a7"/>
        <w:ind w:left="1152" w:firstLineChars="0" w:firstLine="0"/>
      </w:pPr>
      <w:r w:rsidRPr="00922EFB">
        <w:rPr>
          <w:rFonts w:hint="eastAsia"/>
        </w:rPr>
        <w:t>在众多的分类中，与开发人员关系最紧密的莫过于单元测试了。像其他种类的测试基本上都是由专门的测试人员来完成，只有单元测试是完全由开发人员来完成的。那么今天我们就来说</w:t>
      </w:r>
      <w:proofErr w:type="gramStart"/>
      <w:r w:rsidRPr="00922EFB">
        <w:rPr>
          <w:rFonts w:hint="eastAsia"/>
        </w:rPr>
        <w:t>说</w:t>
      </w:r>
      <w:proofErr w:type="gramEnd"/>
      <w:r w:rsidRPr="00922EFB">
        <w:rPr>
          <w:rFonts w:hint="eastAsia"/>
        </w:rPr>
        <w:t>什么是单元测试，为什么要进行单元测试，以及</w:t>
      </w:r>
      <w:proofErr w:type="gramStart"/>
      <w:r w:rsidRPr="00922EFB">
        <w:rPr>
          <w:rFonts w:hint="eastAsia"/>
        </w:rPr>
        <w:t>如更好</w:t>
      </w:r>
      <w:proofErr w:type="gramEnd"/>
      <w:r w:rsidRPr="00922EFB">
        <w:rPr>
          <w:rFonts w:hint="eastAsia"/>
        </w:rPr>
        <w:t>的何进行单元测试。</w:t>
      </w:r>
    </w:p>
    <w:p w:rsidR="00922EFB" w:rsidRPr="00922EFB" w:rsidRDefault="00922EFB" w:rsidP="00922EFB">
      <w:pPr>
        <w:pStyle w:val="a7"/>
        <w:ind w:left="1152" w:firstLineChars="0" w:firstLine="0"/>
      </w:pPr>
      <w:r w:rsidRPr="00922EFB">
        <w:rPr>
          <w:rFonts w:hint="eastAsia"/>
        </w:rPr>
        <w:t>单元测试（</w:t>
      </w:r>
      <w:r w:rsidRPr="00922EFB">
        <w:rPr>
          <w:rFonts w:hint="eastAsia"/>
        </w:rPr>
        <w:t>unit testing</w:t>
      </w:r>
      <w:r w:rsidRPr="00922EFB">
        <w:rPr>
          <w:rFonts w:hint="eastAsia"/>
        </w:rPr>
        <w:t>），是指对软件中的最小可测试单元进行检查和验证。比如我们可以测试一个类，或者一个类中的一个方法。</w:t>
      </w:r>
    </w:p>
    <w:p w:rsidR="00FC353D" w:rsidRPr="00FC353D" w:rsidRDefault="00FC353D" w:rsidP="00A40CCE">
      <w:pPr>
        <w:pStyle w:val="a7"/>
        <w:numPr>
          <w:ilvl w:val="0"/>
          <w:numId w:val="65"/>
        </w:numPr>
        <w:ind w:firstLineChars="0"/>
        <w:outlineLvl w:val="2"/>
      </w:pPr>
      <w:bookmarkStart w:id="24" w:name="t80"/>
      <w:bookmarkStart w:id="25" w:name="_Toc462308989"/>
      <w:bookmarkEnd w:id="24"/>
      <w:r w:rsidRPr="00FC353D">
        <w:rPr>
          <w:b/>
        </w:rPr>
        <w:t>什么时候用</w:t>
      </w:r>
      <w:r w:rsidRPr="00FC353D">
        <w:rPr>
          <w:b/>
        </w:rPr>
        <w:t>assert</w:t>
      </w:r>
      <w:bookmarkEnd w:id="25"/>
    </w:p>
    <w:p w:rsidR="00FC353D" w:rsidRPr="00FC353D" w:rsidRDefault="00FC353D" w:rsidP="00FC353D">
      <w:pPr>
        <w:pStyle w:val="a7"/>
        <w:ind w:left="1152" w:firstLineChars="0" w:firstLine="0"/>
      </w:pPr>
      <w:r w:rsidRPr="00FC353D">
        <w:t>assertion(</w:t>
      </w:r>
      <w:r w:rsidRPr="00FC353D">
        <w:t>断言</w:t>
      </w:r>
      <w:r w:rsidRPr="00FC353D">
        <w:t>)</w:t>
      </w:r>
      <w:r w:rsidRPr="00FC353D">
        <w:t>在软件开发中是一种常用的调试方式，很多开发语言中都支持这种机制。在实现中，</w:t>
      </w:r>
      <w:r w:rsidRPr="00FC353D">
        <w:t>assertion</w:t>
      </w:r>
      <w:r w:rsidRPr="00FC353D">
        <w:t>就是在程序中的一条语句，它对一个</w:t>
      </w:r>
      <w:proofErr w:type="spellStart"/>
      <w:r w:rsidRPr="00FC353D">
        <w:t>boolean</w:t>
      </w:r>
      <w:proofErr w:type="spellEnd"/>
      <w:r w:rsidRPr="00FC353D">
        <w:t>表达式进行检查，一个正确程序必须保证这个</w:t>
      </w:r>
      <w:proofErr w:type="spellStart"/>
      <w:r w:rsidRPr="00FC353D">
        <w:t>boolean</w:t>
      </w:r>
      <w:proofErr w:type="spellEnd"/>
      <w:r w:rsidRPr="00FC353D">
        <w:t>表达式的值为</w:t>
      </w:r>
      <w:r w:rsidRPr="00FC353D">
        <w:t>true</w:t>
      </w:r>
      <w:r w:rsidRPr="00FC353D">
        <w:t>；如果该值为</w:t>
      </w:r>
      <w:r w:rsidRPr="00FC353D">
        <w:t>false</w:t>
      </w:r>
      <w:r w:rsidRPr="00FC353D">
        <w:t>，说明程序已经处于不正确的状态下，</w:t>
      </w:r>
      <w:r w:rsidRPr="00FC353D">
        <w:t>assert</w:t>
      </w:r>
      <w:r w:rsidRPr="00FC353D">
        <w:t>将给出警告或退出。一般来说，</w:t>
      </w:r>
      <w:r w:rsidRPr="00FC353D">
        <w:t>assertion</w:t>
      </w:r>
      <w:r w:rsidRPr="00FC353D">
        <w:t>用于保证程序最基本、关键的正确性。</w:t>
      </w:r>
      <w:r w:rsidRPr="00FC353D">
        <w:t>assertion</w:t>
      </w:r>
      <w:r w:rsidRPr="00FC353D">
        <w:t>检查通常在开发和测试时开启。为了提高性能，在软件发布后，</w:t>
      </w:r>
      <w:r w:rsidRPr="00FC353D">
        <w:t>assertion</w:t>
      </w:r>
      <w:r w:rsidRPr="00FC353D">
        <w:t>检查通常是关闭的。</w:t>
      </w:r>
    </w:p>
    <w:p w:rsidR="00F37940" w:rsidRPr="00F37940" w:rsidRDefault="00F37940" w:rsidP="00A40CCE">
      <w:pPr>
        <w:pStyle w:val="a7"/>
        <w:numPr>
          <w:ilvl w:val="0"/>
          <w:numId w:val="65"/>
        </w:numPr>
        <w:ind w:firstLineChars="0"/>
        <w:outlineLvl w:val="2"/>
      </w:pPr>
      <w:r w:rsidRPr="00F37940">
        <w:rPr>
          <w:rFonts w:hint="eastAsia"/>
          <w:b/>
          <w:color w:val="FF0000"/>
        </w:rPr>
        <w:t>Java</w:t>
      </w:r>
      <w:r w:rsidRPr="00F37940">
        <w:rPr>
          <w:rFonts w:hint="eastAsia"/>
          <w:b/>
          <w:color w:val="FF0000"/>
        </w:rPr>
        <w:t>对</w:t>
      </w:r>
      <w:r w:rsidRPr="00F37940">
        <w:rPr>
          <w:rFonts w:hint="eastAsia"/>
          <w:b/>
          <w:color w:val="FF0000"/>
        </w:rPr>
        <w:t>XML</w:t>
      </w:r>
      <w:r w:rsidRPr="00F37940">
        <w:rPr>
          <w:rFonts w:hint="eastAsia"/>
          <w:b/>
          <w:color w:val="FF0000"/>
        </w:rPr>
        <w:t>文件的处理方式</w:t>
      </w:r>
    </w:p>
    <w:p w:rsidR="00F37940" w:rsidRDefault="00F37940" w:rsidP="00F37940">
      <w:r>
        <w:rPr>
          <w:rFonts w:hint="eastAsia"/>
        </w:rPr>
        <w:t xml:space="preserve"> </w:t>
      </w:r>
      <w:r>
        <w:rPr>
          <w:rFonts w:hint="eastAsia"/>
        </w:rPr>
        <w:tab/>
      </w:r>
      <w:r>
        <w:rPr>
          <w:rFonts w:hint="eastAsia"/>
        </w:rPr>
        <w:tab/>
      </w:r>
      <w:r w:rsidR="00AA1AFE">
        <w:rPr>
          <w:rFonts w:hint="eastAsia"/>
        </w:rPr>
        <w:tab/>
      </w:r>
      <w:r>
        <w:rPr>
          <w:rFonts w:hint="eastAsia"/>
        </w:rPr>
        <w:t>DOM</w:t>
      </w:r>
      <w:r>
        <w:rPr>
          <w:rFonts w:hint="eastAsia"/>
        </w:rPr>
        <w:t>解析和</w:t>
      </w:r>
      <w:r>
        <w:rPr>
          <w:rFonts w:hint="eastAsia"/>
        </w:rPr>
        <w:t>SAX</w:t>
      </w:r>
      <w:r>
        <w:rPr>
          <w:rFonts w:hint="eastAsia"/>
        </w:rPr>
        <w:t>解析</w:t>
      </w:r>
    </w:p>
    <w:p w:rsidR="00F37940" w:rsidRDefault="00F37940" w:rsidP="00F37940">
      <w:r>
        <w:rPr>
          <w:rFonts w:hint="eastAsia"/>
        </w:rPr>
        <w:tab/>
      </w:r>
      <w:r>
        <w:rPr>
          <w:rFonts w:hint="eastAsia"/>
        </w:rPr>
        <w:tab/>
        <w:t>DOM</w:t>
      </w:r>
      <w:r>
        <w:rPr>
          <w:rFonts w:hint="eastAsia"/>
        </w:rPr>
        <w:t>解析原理：</w:t>
      </w:r>
      <w:r>
        <w:rPr>
          <w:rFonts w:hint="eastAsia"/>
        </w:rPr>
        <w:t>xml</w:t>
      </w:r>
      <w:proofErr w:type="gramStart"/>
      <w:r>
        <w:rPr>
          <w:rFonts w:hint="eastAsia"/>
        </w:rPr>
        <w:t>解析器</w:t>
      </w:r>
      <w:proofErr w:type="gramEnd"/>
      <w:r>
        <w:rPr>
          <w:rFonts w:hint="eastAsia"/>
        </w:rPr>
        <w:t>一次性把整个</w:t>
      </w:r>
      <w:r>
        <w:rPr>
          <w:rFonts w:hint="eastAsia"/>
        </w:rPr>
        <w:t>xml</w:t>
      </w:r>
      <w:r>
        <w:rPr>
          <w:rFonts w:hint="eastAsia"/>
        </w:rPr>
        <w:t>文档</w:t>
      </w:r>
      <w:proofErr w:type="gramStart"/>
      <w:r>
        <w:rPr>
          <w:rFonts w:hint="eastAsia"/>
        </w:rPr>
        <w:t>加载进</w:t>
      </w:r>
      <w:proofErr w:type="gramEnd"/>
      <w:r>
        <w:rPr>
          <w:rFonts w:hint="eastAsia"/>
        </w:rPr>
        <w:t>内存，然后在内存中构</w:t>
      </w:r>
      <w:r>
        <w:rPr>
          <w:rFonts w:hint="eastAsia"/>
        </w:rPr>
        <w:tab/>
      </w:r>
      <w:r>
        <w:rPr>
          <w:rFonts w:hint="eastAsia"/>
        </w:rPr>
        <w:tab/>
      </w:r>
      <w:r>
        <w:rPr>
          <w:rFonts w:hint="eastAsia"/>
        </w:rPr>
        <w:tab/>
      </w:r>
      <w:r>
        <w:rPr>
          <w:rFonts w:hint="eastAsia"/>
        </w:rPr>
        <w:t>建一棵</w:t>
      </w:r>
      <w:r>
        <w:rPr>
          <w:rFonts w:hint="eastAsia"/>
        </w:rPr>
        <w:t>Document</w:t>
      </w:r>
      <w:r>
        <w:rPr>
          <w:rFonts w:hint="eastAsia"/>
        </w:rPr>
        <w:t>的对象树，通过</w:t>
      </w:r>
      <w:r>
        <w:rPr>
          <w:rFonts w:hint="eastAsia"/>
        </w:rPr>
        <w:t>Document</w:t>
      </w:r>
      <w:r>
        <w:rPr>
          <w:rFonts w:hint="eastAsia"/>
        </w:rPr>
        <w:t>对象，得到树上的节点对象，通过节</w:t>
      </w:r>
      <w:r>
        <w:rPr>
          <w:rFonts w:hint="eastAsia"/>
        </w:rPr>
        <w:tab/>
      </w:r>
      <w:r>
        <w:rPr>
          <w:rFonts w:hint="eastAsia"/>
        </w:rPr>
        <w:tab/>
      </w:r>
      <w:r>
        <w:rPr>
          <w:rFonts w:hint="eastAsia"/>
        </w:rPr>
        <w:tab/>
      </w:r>
      <w:proofErr w:type="gramStart"/>
      <w:r>
        <w:rPr>
          <w:rFonts w:hint="eastAsia"/>
        </w:rPr>
        <w:t>点对象</w:t>
      </w:r>
      <w:proofErr w:type="gramEnd"/>
      <w:r>
        <w:rPr>
          <w:rFonts w:hint="eastAsia"/>
        </w:rPr>
        <w:t>访问（操作）到</w:t>
      </w:r>
      <w:r>
        <w:rPr>
          <w:rFonts w:hint="eastAsia"/>
        </w:rPr>
        <w:t>xml</w:t>
      </w:r>
      <w:r>
        <w:rPr>
          <w:rFonts w:hint="eastAsia"/>
        </w:rPr>
        <w:t>文档的内容。（</w:t>
      </w:r>
      <w:r>
        <w:rPr>
          <w:rFonts w:hint="eastAsia"/>
        </w:rPr>
        <w:t>DOM4J</w:t>
      </w:r>
      <w:r>
        <w:rPr>
          <w:rFonts w:hint="eastAsia"/>
        </w:rPr>
        <w:t>）</w:t>
      </w:r>
      <w:r>
        <w:rPr>
          <w:rFonts w:hint="eastAsia"/>
        </w:rPr>
        <w:t xml:space="preserve"> </w:t>
      </w:r>
    </w:p>
    <w:p w:rsidR="00F37940" w:rsidRDefault="00F37940" w:rsidP="00F37940">
      <w:r>
        <w:rPr>
          <w:rFonts w:hint="eastAsia"/>
        </w:rPr>
        <w:t xml:space="preserve">    </w:t>
      </w:r>
      <w:r>
        <w:rPr>
          <w:rFonts w:hint="eastAsia"/>
        </w:rPr>
        <w:tab/>
        <w:t>DOM</w:t>
      </w:r>
      <w:r>
        <w:rPr>
          <w:rFonts w:hint="eastAsia"/>
        </w:rPr>
        <w:t>解析原理：一次性把</w:t>
      </w:r>
      <w:r>
        <w:rPr>
          <w:rFonts w:hint="eastAsia"/>
        </w:rPr>
        <w:t>xml</w:t>
      </w:r>
      <w:r>
        <w:rPr>
          <w:rFonts w:hint="eastAsia"/>
        </w:rPr>
        <w:t>文档</w:t>
      </w:r>
      <w:proofErr w:type="gramStart"/>
      <w:r>
        <w:rPr>
          <w:rFonts w:hint="eastAsia"/>
        </w:rPr>
        <w:t>加载进</w:t>
      </w:r>
      <w:proofErr w:type="gramEnd"/>
      <w:r>
        <w:rPr>
          <w:rFonts w:hint="eastAsia"/>
        </w:rPr>
        <w:t>内存，然后在内存中构建</w:t>
      </w:r>
      <w:r>
        <w:rPr>
          <w:rFonts w:hint="eastAsia"/>
        </w:rPr>
        <w:t>Document</w:t>
      </w:r>
      <w:r>
        <w:rPr>
          <w:rFonts w:hint="eastAsia"/>
        </w:rPr>
        <w:t>树。</w:t>
      </w:r>
    </w:p>
    <w:p w:rsidR="00F37940" w:rsidRDefault="00F37940" w:rsidP="00F37940">
      <w:r>
        <w:rPr>
          <w:rFonts w:hint="eastAsia"/>
        </w:rPr>
        <w:tab/>
      </w:r>
      <w:r>
        <w:rPr>
          <w:rFonts w:hint="eastAsia"/>
        </w:rPr>
        <w:tab/>
      </w:r>
      <w:r>
        <w:rPr>
          <w:rFonts w:hint="eastAsia"/>
        </w:rPr>
        <w:t>对内存要求比较要。</w:t>
      </w:r>
      <w:r>
        <w:rPr>
          <w:rFonts w:hint="eastAsia"/>
        </w:rPr>
        <w:tab/>
      </w:r>
    </w:p>
    <w:p w:rsidR="00F37940" w:rsidRDefault="00F37940" w:rsidP="00F37940">
      <w:r>
        <w:rPr>
          <w:rFonts w:hint="eastAsia"/>
        </w:rPr>
        <w:tab/>
      </w:r>
      <w:r>
        <w:rPr>
          <w:rFonts w:hint="eastAsia"/>
        </w:rPr>
        <w:tab/>
      </w:r>
      <w:r>
        <w:rPr>
          <w:rFonts w:hint="eastAsia"/>
        </w:rPr>
        <w:t>缺点：</w:t>
      </w:r>
      <w:r>
        <w:rPr>
          <w:rFonts w:hint="eastAsia"/>
        </w:rPr>
        <w:t xml:space="preserve"> </w:t>
      </w:r>
      <w:r>
        <w:rPr>
          <w:rFonts w:hint="eastAsia"/>
        </w:rPr>
        <w:t>不适合读取大容量的</w:t>
      </w:r>
      <w:r>
        <w:rPr>
          <w:rFonts w:hint="eastAsia"/>
        </w:rPr>
        <w:t>xml</w:t>
      </w:r>
      <w:r>
        <w:rPr>
          <w:rFonts w:hint="eastAsia"/>
        </w:rPr>
        <w:t>文件，容易导致内存溢出。</w:t>
      </w:r>
      <w:r>
        <w:rPr>
          <w:rFonts w:hint="eastAsia"/>
        </w:rPr>
        <w:tab/>
      </w:r>
    </w:p>
    <w:p w:rsidR="00F37940" w:rsidRDefault="00F37940" w:rsidP="00F37940">
      <w:r>
        <w:rPr>
          <w:rFonts w:hint="eastAsia"/>
        </w:rPr>
        <w:tab/>
      </w:r>
      <w:r>
        <w:rPr>
          <w:rFonts w:hint="eastAsia"/>
        </w:rPr>
        <w:tab/>
        <w:t>SAX</w:t>
      </w:r>
      <w:r>
        <w:rPr>
          <w:rFonts w:hint="eastAsia"/>
        </w:rPr>
        <w:t>解析原理：</w:t>
      </w:r>
      <w:r>
        <w:rPr>
          <w:rFonts w:hint="eastAsia"/>
        </w:rPr>
        <w:t xml:space="preserve"> </w:t>
      </w:r>
      <w:r>
        <w:rPr>
          <w:rFonts w:hint="eastAsia"/>
        </w:rPr>
        <w:t>加载一点，读取一点，处理一点。对内存要求比较低。</w:t>
      </w:r>
    </w:p>
    <w:p w:rsidR="00F37940" w:rsidRDefault="00F37940" w:rsidP="00F37940">
      <w:r>
        <w:rPr>
          <w:rFonts w:hint="eastAsia"/>
        </w:rPr>
        <w:t xml:space="preserve">        XML</w:t>
      </w:r>
      <w:r>
        <w:rPr>
          <w:rFonts w:hint="eastAsia"/>
        </w:rPr>
        <w:t>是一种重量级的数据交换格式。</w:t>
      </w:r>
      <w:r>
        <w:rPr>
          <w:rFonts w:hint="eastAsia"/>
        </w:rPr>
        <w:t>JSON</w:t>
      </w:r>
      <w:r>
        <w:rPr>
          <w:rFonts w:hint="eastAsia"/>
        </w:rPr>
        <w:t>是轻量级数据交换格式。</w:t>
      </w:r>
    </w:p>
    <w:tbl>
      <w:tblPr>
        <w:tblpPr w:leftFromText="180" w:rightFromText="180" w:vertAnchor="text" w:horzAnchor="page" w:tblpX="933" w:tblpY="204"/>
        <w:tblW w:w="10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341"/>
        <w:gridCol w:w="5341"/>
      </w:tblGrid>
      <w:tr w:rsidR="00F37940" w:rsidTr="002543FC">
        <w:tc>
          <w:tcPr>
            <w:tcW w:w="5341" w:type="dxa"/>
          </w:tcPr>
          <w:p w:rsidR="00F37940" w:rsidRDefault="00F37940" w:rsidP="002543FC">
            <w:pPr>
              <w:jc w:val="center"/>
              <w:rPr>
                <w:b/>
                <w:color w:val="4F81BD"/>
              </w:rPr>
            </w:pPr>
            <w:r>
              <w:rPr>
                <w:rFonts w:hint="eastAsia"/>
                <w:b/>
                <w:color w:val="4F81BD"/>
              </w:rPr>
              <w:t>DOM</w:t>
            </w:r>
            <w:r>
              <w:rPr>
                <w:rFonts w:hint="eastAsia"/>
                <w:b/>
                <w:color w:val="4F81BD"/>
              </w:rPr>
              <w:t>解析</w:t>
            </w:r>
          </w:p>
        </w:tc>
        <w:tc>
          <w:tcPr>
            <w:tcW w:w="5341" w:type="dxa"/>
          </w:tcPr>
          <w:p w:rsidR="00F37940" w:rsidRDefault="00F37940" w:rsidP="002543FC">
            <w:pPr>
              <w:jc w:val="center"/>
              <w:rPr>
                <w:b/>
                <w:color w:val="4F81BD"/>
              </w:rPr>
            </w:pPr>
            <w:r>
              <w:rPr>
                <w:rFonts w:hint="eastAsia"/>
                <w:b/>
                <w:color w:val="4F81BD"/>
              </w:rPr>
              <w:t>SAX</w:t>
            </w:r>
            <w:r>
              <w:rPr>
                <w:rFonts w:hint="eastAsia"/>
                <w:b/>
                <w:color w:val="4F81BD"/>
              </w:rPr>
              <w:t>解析</w:t>
            </w:r>
          </w:p>
        </w:tc>
      </w:tr>
      <w:tr w:rsidR="00F37940" w:rsidTr="002543FC">
        <w:tc>
          <w:tcPr>
            <w:tcW w:w="5341" w:type="dxa"/>
          </w:tcPr>
          <w:p w:rsidR="00F37940" w:rsidRDefault="00F37940" w:rsidP="002543FC">
            <w:r>
              <w:rPr>
                <w:rFonts w:hint="eastAsia"/>
              </w:rPr>
              <w:t>原理：</w:t>
            </w:r>
            <w:r>
              <w:rPr>
                <w:rFonts w:hint="eastAsia"/>
              </w:rPr>
              <w:t xml:space="preserve"> </w:t>
            </w:r>
            <w:r>
              <w:rPr>
                <w:rFonts w:hint="eastAsia"/>
              </w:rPr>
              <w:t>一次性加载</w:t>
            </w:r>
            <w:r>
              <w:rPr>
                <w:rFonts w:hint="eastAsia"/>
              </w:rPr>
              <w:t>xml</w:t>
            </w:r>
            <w:r>
              <w:rPr>
                <w:rFonts w:hint="eastAsia"/>
              </w:rPr>
              <w:t>文档，不适合大容量的文件读取</w:t>
            </w:r>
          </w:p>
        </w:tc>
        <w:tc>
          <w:tcPr>
            <w:tcW w:w="5341" w:type="dxa"/>
          </w:tcPr>
          <w:p w:rsidR="00F37940" w:rsidRDefault="00F37940" w:rsidP="002543FC">
            <w:r>
              <w:rPr>
                <w:rFonts w:hint="eastAsia"/>
              </w:rPr>
              <w:t>原理：</w:t>
            </w:r>
            <w:r>
              <w:rPr>
                <w:rFonts w:hint="eastAsia"/>
              </w:rPr>
              <w:t xml:space="preserve"> </w:t>
            </w:r>
            <w:r>
              <w:rPr>
                <w:rFonts w:hint="eastAsia"/>
              </w:rPr>
              <w:t>加载一点，读取一点，处理一点。适合大容量文件的读取</w:t>
            </w:r>
          </w:p>
        </w:tc>
      </w:tr>
      <w:tr w:rsidR="00F37940" w:rsidTr="002543FC">
        <w:tc>
          <w:tcPr>
            <w:tcW w:w="5341" w:type="dxa"/>
          </w:tcPr>
          <w:p w:rsidR="00F37940" w:rsidRDefault="00F37940" w:rsidP="002543FC">
            <w:r>
              <w:rPr>
                <w:rFonts w:hint="eastAsia"/>
              </w:rPr>
              <w:t>DOM</w:t>
            </w:r>
            <w:r w:rsidR="007651EF">
              <w:rPr>
                <w:rFonts w:hint="eastAsia"/>
              </w:rPr>
              <w:t>解析可以任意进行</w:t>
            </w:r>
            <w:proofErr w:type="gramStart"/>
            <w:r w:rsidR="007651EF">
              <w:rPr>
                <w:rFonts w:hint="eastAsia"/>
              </w:rPr>
              <w:t>增删改查</w:t>
            </w:r>
            <w:proofErr w:type="gramEnd"/>
          </w:p>
        </w:tc>
        <w:tc>
          <w:tcPr>
            <w:tcW w:w="5341" w:type="dxa"/>
          </w:tcPr>
          <w:p w:rsidR="00F37940" w:rsidRDefault="00F37940" w:rsidP="002543FC">
            <w:r>
              <w:rPr>
                <w:rFonts w:hint="eastAsia"/>
              </w:rPr>
              <w:t>SAX</w:t>
            </w:r>
            <w:r>
              <w:rPr>
                <w:rFonts w:hint="eastAsia"/>
              </w:rPr>
              <w:t>解析只能读取</w:t>
            </w:r>
          </w:p>
        </w:tc>
      </w:tr>
      <w:tr w:rsidR="00F37940" w:rsidTr="002543FC">
        <w:tc>
          <w:tcPr>
            <w:tcW w:w="5341" w:type="dxa"/>
          </w:tcPr>
          <w:p w:rsidR="00F37940" w:rsidRDefault="00F37940" w:rsidP="002543FC">
            <w:r>
              <w:rPr>
                <w:rFonts w:hint="eastAsia"/>
              </w:rPr>
              <w:t>DOM</w:t>
            </w:r>
            <w:r>
              <w:rPr>
                <w:rFonts w:hint="eastAsia"/>
              </w:rPr>
              <w:t>解析任意读取任何位置的数据，甚至</w:t>
            </w:r>
            <w:proofErr w:type="gramStart"/>
            <w:r>
              <w:rPr>
                <w:rFonts w:hint="eastAsia"/>
              </w:rPr>
              <w:t>往回读</w:t>
            </w:r>
            <w:proofErr w:type="gramEnd"/>
          </w:p>
        </w:tc>
        <w:tc>
          <w:tcPr>
            <w:tcW w:w="5341" w:type="dxa"/>
          </w:tcPr>
          <w:p w:rsidR="00F37940" w:rsidRDefault="00F37940" w:rsidP="002543FC">
            <w:r>
              <w:rPr>
                <w:rFonts w:hint="eastAsia"/>
              </w:rPr>
              <w:t>SAX</w:t>
            </w:r>
            <w:r>
              <w:rPr>
                <w:rFonts w:hint="eastAsia"/>
              </w:rPr>
              <w:t>解析只能从上往下，按顺序读取，不能</w:t>
            </w:r>
            <w:proofErr w:type="gramStart"/>
            <w:r>
              <w:rPr>
                <w:rFonts w:hint="eastAsia"/>
              </w:rPr>
              <w:t>往回读</w:t>
            </w:r>
            <w:proofErr w:type="gramEnd"/>
          </w:p>
        </w:tc>
      </w:tr>
      <w:tr w:rsidR="00F37940" w:rsidTr="002543FC">
        <w:tc>
          <w:tcPr>
            <w:tcW w:w="5341" w:type="dxa"/>
          </w:tcPr>
          <w:p w:rsidR="00F37940" w:rsidRDefault="00F37940" w:rsidP="002543FC">
            <w:r>
              <w:rPr>
                <w:rFonts w:hint="eastAsia"/>
              </w:rPr>
              <w:lastRenderedPageBreak/>
              <w:t>DOM</w:t>
            </w:r>
            <w:r>
              <w:rPr>
                <w:rFonts w:hint="eastAsia"/>
              </w:rPr>
              <w:t>解析面向对象的编程方法（</w:t>
            </w:r>
            <w:r>
              <w:rPr>
                <w:rFonts w:hint="eastAsia"/>
              </w:rPr>
              <w:t>Node</w:t>
            </w:r>
            <w:r>
              <w:rPr>
                <w:rFonts w:hint="eastAsia"/>
              </w:rPr>
              <w:t>，</w:t>
            </w:r>
            <w:r>
              <w:rPr>
                <w:rFonts w:hint="eastAsia"/>
              </w:rPr>
              <w:t>Element</w:t>
            </w:r>
            <w:r>
              <w:rPr>
                <w:rFonts w:hint="eastAsia"/>
              </w:rPr>
              <w:t>，</w:t>
            </w:r>
            <w:r>
              <w:rPr>
                <w:rFonts w:hint="eastAsia"/>
              </w:rPr>
              <w:t>Attribute</w:t>
            </w:r>
            <w:r>
              <w:rPr>
                <w:rFonts w:hint="eastAsia"/>
              </w:rPr>
              <w:t>）</w:t>
            </w:r>
            <w:r>
              <w:rPr>
                <w:rFonts w:hint="eastAsia"/>
              </w:rPr>
              <w:t>,Java</w:t>
            </w:r>
            <w:r>
              <w:rPr>
                <w:rFonts w:hint="eastAsia"/>
              </w:rPr>
              <w:t>开发者编码比较简单。</w:t>
            </w:r>
          </w:p>
        </w:tc>
        <w:tc>
          <w:tcPr>
            <w:tcW w:w="5341" w:type="dxa"/>
          </w:tcPr>
          <w:p w:rsidR="00F37940" w:rsidRDefault="00F37940" w:rsidP="002543FC">
            <w:r>
              <w:rPr>
                <w:rFonts w:hint="eastAsia"/>
              </w:rPr>
              <w:t>SAX</w:t>
            </w:r>
            <w:r>
              <w:rPr>
                <w:rFonts w:hint="eastAsia"/>
              </w:rPr>
              <w:t>解析基于事件的编程方法。</w:t>
            </w:r>
            <w:r>
              <w:rPr>
                <w:rFonts w:hint="eastAsia"/>
              </w:rPr>
              <w:t>java</w:t>
            </w:r>
            <w:r>
              <w:rPr>
                <w:rFonts w:hint="eastAsia"/>
              </w:rPr>
              <w:t>开发编码相对复杂。</w:t>
            </w:r>
          </w:p>
        </w:tc>
      </w:tr>
    </w:tbl>
    <w:p w:rsidR="00E2651D" w:rsidRPr="00C275EC" w:rsidRDefault="00E2651D" w:rsidP="00A40CCE">
      <w:pPr>
        <w:pStyle w:val="a7"/>
        <w:numPr>
          <w:ilvl w:val="0"/>
          <w:numId w:val="65"/>
        </w:numPr>
        <w:ind w:firstLineChars="0"/>
        <w:outlineLvl w:val="2"/>
        <w:rPr>
          <w:b/>
        </w:rPr>
      </w:pPr>
      <w:r w:rsidRPr="00C275EC">
        <w:rPr>
          <w:rFonts w:hint="eastAsia"/>
          <w:b/>
          <w:color w:val="FF0000"/>
        </w:rPr>
        <w:t>你在项目中哪些地方用到了</w:t>
      </w:r>
      <w:r w:rsidRPr="00C275EC">
        <w:rPr>
          <w:rFonts w:hint="eastAsia"/>
          <w:b/>
          <w:color w:val="FF0000"/>
        </w:rPr>
        <w:t>XML</w:t>
      </w:r>
      <w:r w:rsidRPr="00C275EC">
        <w:rPr>
          <w:rFonts w:hint="eastAsia"/>
          <w:b/>
          <w:color w:val="FF0000"/>
        </w:rPr>
        <w:t>？</w:t>
      </w:r>
    </w:p>
    <w:p w:rsidR="00E2651D" w:rsidRDefault="00E2651D" w:rsidP="00E2651D">
      <w:pPr>
        <w:pStyle w:val="a7"/>
        <w:ind w:left="1260" w:firstLineChars="0" w:firstLine="0"/>
      </w:pPr>
      <w:r>
        <w:rPr>
          <w:rFonts w:hint="eastAsia"/>
        </w:rPr>
        <w:t>答：</w:t>
      </w:r>
      <w:r>
        <w:rPr>
          <w:rFonts w:hint="eastAsia"/>
        </w:rPr>
        <w:t>XML</w:t>
      </w:r>
      <w:r>
        <w:rPr>
          <w:rFonts w:hint="eastAsia"/>
        </w:rPr>
        <w:t>的主要作用有两个方面：数据交换和信息配置。在做数据交换时，</w:t>
      </w:r>
      <w:r>
        <w:rPr>
          <w:rFonts w:hint="eastAsia"/>
        </w:rPr>
        <w:t>XML</w:t>
      </w:r>
      <w:r>
        <w:rPr>
          <w:rFonts w:hint="eastAsia"/>
        </w:rPr>
        <w:t>将数据用标签组装成起来，然后压缩打包加密后通过网络传送给接收者，接收解密与解压缩后再从</w:t>
      </w:r>
      <w:r>
        <w:rPr>
          <w:rFonts w:hint="eastAsia"/>
        </w:rPr>
        <w:t>XML</w:t>
      </w:r>
      <w:r>
        <w:rPr>
          <w:rFonts w:hint="eastAsia"/>
        </w:rPr>
        <w:t>文件中还原相关信息进行处理，</w:t>
      </w:r>
      <w:r>
        <w:rPr>
          <w:rFonts w:hint="eastAsia"/>
        </w:rPr>
        <w:t>XML</w:t>
      </w:r>
      <w:r>
        <w:rPr>
          <w:rFonts w:hint="eastAsia"/>
        </w:rPr>
        <w:t>曾经是异构系统间交换数据的事实标准，但此项功能几乎已经被</w:t>
      </w:r>
      <w:r>
        <w:rPr>
          <w:rFonts w:hint="eastAsia"/>
        </w:rPr>
        <w:t>JSON</w:t>
      </w:r>
      <w:r>
        <w:rPr>
          <w:rFonts w:hint="eastAsia"/>
        </w:rPr>
        <w:t>（</w:t>
      </w:r>
      <w:r>
        <w:rPr>
          <w:rFonts w:hint="eastAsia"/>
        </w:rPr>
        <w:t>JavaScript Object Notation</w:t>
      </w:r>
      <w:r>
        <w:rPr>
          <w:rFonts w:hint="eastAsia"/>
        </w:rPr>
        <w:t>）取而代之。当然，目前很多软件仍然使用</w:t>
      </w:r>
      <w:r>
        <w:rPr>
          <w:rFonts w:hint="eastAsia"/>
        </w:rPr>
        <w:t>XML</w:t>
      </w:r>
      <w:r>
        <w:rPr>
          <w:rFonts w:hint="eastAsia"/>
        </w:rPr>
        <w:t>来存储配置信息，我们在很多项目中通常也会将作为配置信息的硬代码写在</w:t>
      </w:r>
      <w:r>
        <w:rPr>
          <w:rFonts w:hint="eastAsia"/>
        </w:rPr>
        <w:t>XML</w:t>
      </w:r>
      <w:r>
        <w:rPr>
          <w:rFonts w:hint="eastAsia"/>
        </w:rPr>
        <w:t>文件中，</w:t>
      </w:r>
      <w:r>
        <w:rPr>
          <w:rFonts w:hint="eastAsia"/>
        </w:rPr>
        <w:t>Java</w:t>
      </w:r>
      <w:r>
        <w:rPr>
          <w:rFonts w:hint="eastAsia"/>
        </w:rPr>
        <w:t>的很多框架也是这么做的，而且这些框架都选择了</w:t>
      </w:r>
      <w:r>
        <w:rPr>
          <w:rFonts w:hint="eastAsia"/>
        </w:rPr>
        <w:t>dom4j</w:t>
      </w:r>
      <w:r>
        <w:rPr>
          <w:rFonts w:hint="eastAsia"/>
        </w:rPr>
        <w:t>作为处理</w:t>
      </w:r>
      <w:r>
        <w:rPr>
          <w:rFonts w:hint="eastAsia"/>
        </w:rPr>
        <w:t>XML</w:t>
      </w:r>
      <w:r w:rsidR="0012246F">
        <w:rPr>
          <w:rFonts w:hint="eastAsia"/>
        </w:rPr>
        <w:t>的工具。</w:t>
      </w:r>
      <w:r w:rsidR="0012246F">
        <w:t xml:space="preserve"> </w:t>
      </w:r>
    </w:p>
    <w:p w:rsidR="00741E6A" w:rsidRPr="001062EF" w:rsidRDefault="00741E6A" w:rsidP="00A40CCE">
      <w:pPr>
        <w:pStyle w:val="a7"/>
        <w:numPr>
          <w:ilvl w:val="0"/>
          <w:numId w:val="65"/>
        </w:numPr>
        <w:ind w:firstLineChars="0"/>
        <w:outlineLvl w:val="2"/>
        <w:rPr>
          <w:b/>
        </w:rPr>
      </w:pPr>
      <w:r w:rsidRPr="001062EF">
        <w:rPr>
          <w:rFonts w:hint="eastAsia"/>
          <w:b/>
          <w:color w:val="000000" w:themeColor="text1"/>
        </w:rPr>
        <w:t>你了解大</w:t>
      </w:r>
      <w:r w:rsidRPr="001062EF">
        <w:rPr>
          <w:rFonts w:hint="eastAsia"/>
          <w:b/>
          <w:color w:val="000000" w:themeColor="text1"/>
        </w:rPr>
        <w:t>O</w:t>
      </w:r>
      <w:r w:rsidRPr="001062EF">
        <w:rPr>
          <w:rFonts w:hint="eastAsia"/>
          <w:b/>
          <w:color w:val="000000" w:themeColor="text1"/>
        </w:rPr>
        <w:t>符号</w:t>
      </w:r>
      <w:r w:rsidRPr="001062EF">
        <w:rPr>
          <w:rFonts w:hint="eastAsia"/>
          <w:b/>
          <w:color w:val="000000" w:themeColor="text1"/>
        </w:rPr>
        <w:t xml:space="preserve">(big-O notation) </w:t>
      </w:r>
      <w:r w:rsidRPr="001062EF">
        <w:rPr>
          <w:rFonts w:hint="eastAsia"/>
          <w:b/>
          <w:color w:val="000000" w:themeColor="text1"/>
        </w:rPr>
        <w:t>么？你能给出不同数据结构的例子么？</w:t>
      </w:r>
    </w:p>
    <w:p w:rsidR="00741E6A" w:rsidRDefault="00741E6A" w:rsidP="00741E6A">
      <w:pPr>
        <w:pStyle w:val="a7"/>
        <w:ind w:left="1260" w:firstLineChars="0" w:firstLine="0"/>
      </w:pPr>
      <w:r>
        <w:rPr>
          <w:rFonts w:hint="eastAsia"/>
        </w:rPr>
        <w:t>此问题是问算法的时间复杂度</w:t>
      </w:r>
    </w:p>
    <w:p w:rsidR="00741E6A" w:rsidRDefault="00741E6A" w:rsidP="00741E6A">
      <w:pPr>
        <w:pStyle w:val="a7"/>
        <w:ind w:left="1260" w:firstLineChars="0" w:firstLine="0"/>
      </w:pPr>
      <w:r>
        <w:rPr>
          <w:rFonts w:hint="eastAsia"/>
        </w:rPr>
        <w:t>大</w:t>
      </w:r>
      <w:r>
        <w:rPr>
          <w:rFonts w:hint="eastAsia"/>
        </w:rPr>
        <w:t xml:space="preserve"> O </w:t>
      </w:r>
      <w:r>
        <w:rPr>
          <w:rFonts w:hint="eastAsia"/>
        </w:rPr>
        <w:t>符号描述了当数据结构里面的元素增加的时候，算法的规模或者是性能在最坏的场景下有多么好。</w:t>
      </w:r>
    </w:p>
    <w:p w:rsidR="00741E6A" w:rsidRDefault="00741E6A" w:rsidP="00C35C57">
      <w:pPr>
        <w:pStyle w:val="a7"/>
        <w:ind w:left="1260" w:firstLineChars="0" w:firstLine="0"/>
      </w:pPr>
      <w:r>
        <w:rPr>
          <w:rFonts w:hint="eastAsia"/>
        </w:rPr>
        <w:t>大</w:t>
      </w:r>
      <w:r>
        <w:rPr>
          <w:rFonts w:hint="eastAsia"/>
        </w:rPr>
        <w:t xml:space="preserve"> O </w:t>
      </w:r>
      <w:r>
        <w:rPr>
          <w:rFonts w:hint="eastAsia"/>
        </w:rPr>
        <w:t>符号也可用来描述其他的行为，比如：内存消耗。因为集合类实际上是数据结构，我们一般使用大</w:t>
      </w:r>
      <w:r>
        <w:rPr>
          <w:rFonts w:hint="eastAsia"/>
        </w:rPr>
        <w:t xml:space="preserve"> O </w:t>
      </w:r>
      <w:r>
        <w:rPr>
          <w:rFonts w:hint="eastAsia"/>
        </w:rPr>
        <w:t>符号基于时间，内存和性能来选择最好的实现。大</w:t>
      </w:r>
      <w:r>
        <w:rPr>
          <w:rFonts w:hint="eastAsia"/>
        </w:rPr>
        <w:t xml:space="preserve"> O </w:t>
      </w:r>
      <w:r>
        <w:rPr>
          <w:rFonts w:hint="eastAsia"/>
        </w:rPr>
        <w:t>符号可以对大量数据的性能给出一个很好的说明。</w:t>
      </w:r>
    </w:p>
    <w:p w:rsidR="00741E6A" w:rsidRPr="00A07BBF" w:rsidRDefault="00741E6A" w:rsidP="00C35C57">
      <w:pPr>
        <w:pStyle w:val="a7"/>
        <w:ind w:left="1260" w:firstLineChars="0" w:firstLine="0"/>
      </w:pPr>
      <w:r w:rsidRPr="00E42206">
        <w:t>容易计算的方法是：看看有几重</w:t>
      </w:r>
      <w:r w:rsidRPr="00E42206">
        <w:t>for</w:t>
      </w:r>
      <w:r w:rsidRPr="00E42206">
        <w:t>循环，只有一重则时间复杂度为</w:t>
      </w:r>
      <w:r w:rsidRPr="00E42206">
        <w:t>O(n)</w:t>
      </w:r>
      <w:r w:rsidRPr="00E42206">
        <w:t>，二重则为</w:t>
      </w:r>
      <w:r w:rsidRPr="00E42206">
        <w:t>O(n^2)</w:t>
      </w:r>
      <w:r w:rsidRPr="00E42206">
        <w:t>，依此类推，如果有二分则为</w:t>
      </w:r>
      <w:r w:rsidRPr="00E42206">
        <w:t>O(</w:t>
      </w:r>
      <w:proofErr w:type="spellStart"/>
      <w:r w:rsidRPr="00E42206">
        <w:t>logn</w:t>
      </w:r>
      <w:proofErr w:type="spellEnd"/>
      <w:r w:rsidRPr="00E42206">
        <w:t>)</w:t>
      </w:r>
      <w:r w:rsidRPr="00E42206">
        <w:t>，二分例如</w:t>
      </w:r>
      <w:r w:rsidR="00446C02">
        <w:fldChar w:fldCharType="begin"/>
      </w:r>
      <w:r w:rsidR="00446C02">
        <w:instrText xml:space="preserve"> HYPERLINK "https://baike.baidu.com/item/%E5%BF%AB%E9%80%9F%E5%B9%82" \t "_blank" </w:instrText>
      </w:r>
      <w:r w:rsidR="00446C02">
        <w:fldChar w:fldCharType="separate"/>
      </w:r>
      <w:r w:rsidRPr="00E42206">
        <w:t>快速</w:t>
      </w:r>
      <w:proofErr w:type="gramStart"/>
      <w:r w:rsidRPr="00E42206">
        <w:t>幂</w:t>
      </w:r>
      <w:proofErr w:type="gramEnd"/>
      <w:r w:rsidR="00446C02">
        <w:fldChar w:fldCharType="end"/>
      </w:r>
      <w:r w:rsidRPr="00E42206">
        <w:t>、二分查找，如果一个</w:t>
      </w:r>
      <w:r w:rsidRPr="00E42206">
        <w:t>for</w:t>
      </w:r>
      <w:r w:rsidRPr="00E42206">
        <w:t>循环套一个二分，那么时间复杂度则为</w:t>
      </w:r>
      <w:r w:rsidRPr="00E42206">
        <w:t>O(</w:t>
      </w:r>
      <w:proofErr w:type="spellStart"/>
      <w:r w:rsidRPr="00E42206">
        <w:t>nlogn</w:t>
      </w:r>
      <w:proofErr w:type="spellEnd"/>
      <w:r w:rsidRPr="00E42206">
        <w:t>)</w:t>
      </w:r>
      <w:r w:rsidRPr="00E42206">
        <w:t>。</w:t>
      </w:r>
    </w:p>
    <w:p w:rsidR="009B3278" w:rsidRPr="009B3278" w:rsidRDefault="009B3278" w:rsidP="00A40CCE">
      <w:pPr>
        <w:pStyle w:val="a7"/>
        <w:numPr>
          <w:ilvl w:val="0"/>
          <w:numId w:val="65"/>
        </w:numPr>
        <w:ind w:firstLineChars="0"/>
        <w:outlineLvl w:val="2"/>
      </w:pPr>
      <w:r w:rsidRPr="009B3278">
        <w:rPr>
          <w:rFonts w:hint="eastAsia"/>
          <w:b/>
          <w:color w:val="FF0000"/>
        </w:rPr>
        <w:t>Java</w:t>
      </w:r>
      <w:r w:rsidRPr="009B3278">
        <w:rPr>
          <w:rFonts w:hint="eastAsia"/>
          <w:b/>
          <w:color w:val="FF0000"/>
        </w:rPr>
        <w:t>注解及实现原理</w:t>
      </w:r>
    </w:p>
    <w:p w:rsidR="009B3278" w:rsidRDefault="009B3278" w:rsidP="009B3278">
      <w:pPr>
        <w:pStyle w:val="a7"/>
        <w:ind w:left="1260"/>
      </w:pPr>
      <w:proofErr w:type="gramStart"/>
      <w:r>
        <w:rPr>
          <w:rFonts w:hint="eastAsia"/>
        </w:rPr>
        <w:t>一</w:t>
      </w:r>
      <w:proofErr w:type="gramEnd"/>
      <w:r>
        <w:rPr>
          <w:rFonts w:hint="eastAsia"/>
        </w:rPr>
        <w:t>.</w:t>
      </w:r>
      <w:r>
        <w:rPr>
          <w:rFonts w:hint="eastAsia"/>
        </w:rPr>
        <w:t>什么是注解：</w:t>
      </w:r>
    </w:p>
    <w:p w:rsidR="009B3278" w:rsidRDefault="009B3278" w:rsidP="009B3278">
      <w:pPr>
        <w:pStyle w:val="a7"/>
        <w:ind w:left="1260"/>
      </w:pPr>
      <w:r>
        <w:rPr>
          <w:rFonts w:hint="eastAsia"/>
        </w:rPr>
        <w:t xml:space="preserve">     </w:t>
      </w:r>
      <w:r>
        <w:rPr>
          <w:rFonts w:hint="eastAsia"/>
        </w:rPr>
        <w:t>注解是标记，也可以理解成是一种应用在类、方法、参数、属性、构造器上的特殊修饰符。注解作用有以下三种：</w:t>
      </w:r>
    </w:p>
    <w:p w:rsidR="009B3278" w:rsidRDefault="009B3278" w:rsidP="009B3278">
      <w:pPr>
        <w:pStyle w:val="a7"/>
        <w:ind w:left="1260"/>
      </w:pPr>
      <w:r>
        <w:rPr>
          <w:rFonts w:hint="eastAsia"/>
        </w:rPr>
        <w:t xml:space="preserve">       </w:t>
      </w:r>
      <w:r>
        <w:rPr>
          <w:rFonts w:hint="eastAsia"/>
        </w:rPr>
        <w:t>第一种：生成文档，常用的有</w:t>
      </w:r>
      <w:r>
        <w:rPr>
          <w:rFonts w:hint="eastAsia"/>
        </w:rPr>
        <w:t>@</w:t>
      </w:r>
      <w:proofErr w:type="spellStart"/>
      <w:r>
        <w:rPr>
          <w:rFonts w:hint="eastAsia"/>
        </w:rPr>
        <w:t>param@return</w:t>
      </w:r>
      <w:proofErr w:type="spellEnd"/>
      <w:r>
        <w:rPr>
          <w:rFonts w:hint="eastAsia"/>
        </w:rPr>
        <w:t>等。</w:t>
      </w:r>
    </w:p>
    <w:p w:rsidR="009B3278" w:rsidRDefault="009B3278" w:rsidP="009B3278">
      <w:pPr>
        <w:pStyle w:val="a7"/>
        <w:ind w:left="1260"/>
      </w:pPr>
      <w:r>
        <w:rPr>
          <w:rFonts w:hint="eastAsia"/>
        </w:rPr>
        <w:t xml:space="preserve">       </w:t>
      </w:r>
      <w:r>
        <w:rPr>
          <w:rFonts w:hint="eastAsia"/>
        </w:rPr>
        <w:t>第二种：替代配置文件的作用，尤其是在</w:t>
      </w:r>
      <w:r>
        <w:rPr>
          <w:rFonts w:hint="eastAsia"/>
        </w:rPr>
        <w:t>spring</w:t>
      </w:r>
      <w:r>
        <w:rPr>
          <w:rFonts w:hint="eastAsia"/>
        </w:rPr>
        <w:t>等一些框架中，使用注解可以大量的减少配置文件的数量。</w:t>
      </w:r>
    </w:p>
    <w:p w:rsidR="009B3278" w:rsidRDefault="009B3278" w:rsidP="009B3278">
      <w:pPr>
        <w:pStyle w:val="a7"/>
        <w:ind w:left="1260"/>
      </w:pPr>
      <w:r>
        <w:rPr>
          <w:rFonts w:hint="eastAsia"/>
        </w:rPr>
        <w:t xml:space="preserve">       </w:t>
      </w:r>
      <w:r>
        <w:rPr>
          <w:rFonts w:hint="eastAsia"/>
        </w:rPr>
        <w:t>第三种：检查代码的格式，如</w:t>
      </w:r>
      <w:r>
        <w:rPr>
          <w:rFonts w:hint="eastAsia"/>
        </w:rPr>
        <w:t>@Override</w:t>
      </w:r>
      <w:r>
        <w:rPr>
          <w:rFonts w:hint="eastAsia"/>
        </w:rPr>
        <w:t>，标识某一个方法是否覆盖了它</w:t>
      </w:r>
      <w:proofErr w:type="gramStart"/>
      <w:r>
        <w:rPr>
          <w:rFonts w:hint="eastAsia"/>
        </w:rPr>
        <w:t>的父类的</w:t>
      </w:r>
      <w:proofErr w:type="gramEnd"/>
      <w:r>
        <w:rPr>
          <w:rFonts w:hint="eastAsia"/>
        </w:rPr>
        <w:t>方法。</w:t>
      </w:r>
    </w:p>
    <w:p w:rsidR="009B3278" w:rsidRDefault="009B3278" w:rsidP="009B3278">
      <w:pPr>
        <w:pStyle w:val="a7"/>
        <w:ind w:left="1260"/>
      </w:pPr>
      <w:r>
        <w:rPr>
          <w:rFonts w:hint="eastAsia"/>
        </w:rPr>
        <w:t>二</w:t>
      </w:r>
      <w:r>
        <w:rPr>
          <w:rFonts w:hint="eastAsia"/>
        </w:rPr>
        <w:t>.</w:t>
      </w:r>
      <w:r>
        <w:rPr>
          <w:rFonts w:hint="eastAsia"/>
        </w:rPr>
        <w:t>注解的底层实现原理：</w:t>
      </w:r>
    </w:p>
    <w:p w:rsidR="009B3278" w:rsidRDefault="009B3278" w:rsidP="009B3278">
      <w:pPr>
        <w:pStyle w:val="a7"/>
        <w:ind w:left="1260"/>
      </w:pPr>
      <w:r>
        <w:rPr>
          <w:rFonts w:hint="eastAsia"/>
        </w:rPr>
        <w:t xml:space="preserve">       </w:t>
      </w:r>
      <w:r>
        <w:rPr>
          <w:rFonts w:hint="eastAsia"/>
        </w:rPr>
        <w:t>注解的底层也是使用反射实现的，我们可以自定义一个注解来体会下。注解和接口有点类似，不过申明注解类需要加上</w:t>
      </w:r>
      <w:r>
        <w:rPr>
          <w:rFonts w:hint="eastAsia"/>
        </w:rPr>
        <w:t>@interface</w:t>
      </w:r>
      <w:r>
        <w:rPr>
          <w:rFonts w:hint="eastAsia"/>
        </w:rPr>
        <w:t>，注解类里面，只支持基本类型、</w:t>
      </w:r>
      <w:r>
        <w:rPr>
          <w:rFonts w:hint="eastAsia"/>
        </w:rPr>
        <w:t>String</w:t>
      </w:r>
      <w:r>
        <w:rPr>
          <w:rFonts w:hint="eastAsia"/>
        </w:rPr>
        <w:t>及枚举类型，里面所有属性被定义成方法，并允许提供默认值。</w:t>
      </w:r>
    </w:p>
    <w:p w:rsidR="009B3278" w:rsidRDefault="009B3278" w:rsidP="009B3278">
      <w:pPr>
        <w:pStyle w:val="a7"/>
        <w:ind w:left="1260"/>
      </w:pPr>
      <w:r>
        <w:rPr>
          <w:rFonts w:hint="eastAsia"/>
        </w:rPr>
        <w:t xml:space="preserve">       java 5.0</w:t>
      </w:r>
      <w:r>
        <w:rPr>
          <w:rFonts w:hint="eastAsia"/>
        </w:rPr>
        <w:t>开始，在</w:t>
      </w:r>
      <w:proofErr w:type="spellStart"/>
      <w:r>
        <w:rPr>
          <w:rFonts w:hint="eastAsia"/>
        </w:rPr>
        <w:t>java.lang.annotations</w:t>
      </w:r>
      <w:proofErr w:type="spellEnd"/>
      <w:r>
        <w:rPr>
          <w:rFonts w:hint="eastAsia"/>
        </w:rPr>
        <w:t>中提供了四种元注解，专门注解其他的注解：</w:t>
      </w:r>
    </w:p>
    <w:p w:rsidR="009B3278" w:rsidRDefault="009B3278" w:rsidP="009B3278">
      <w:pPr>
        <w:pStyle w:val="a7"/>
        <w:ind w:left="1260"/>
      </w:pPr>
      <w:r>
        <w:rPr>
          <w:rFonts w:hint="eastAsia"/>
        </w:rPr>
        <w:t xml:space="preserve">   @Target?  </w:t>
      </w:r>
      <w:r>
        <w:rPr>
          <w:rFonts w:hint="eastAsia"/>
        </w:rPr>
        <w:t>—</w:t>
      </w:r>
      <w:r>
        <w:rPr>
          <w:rFonts w:hint="eastAsia"/>
        </w:rPr>
        <w:t xml:space="preserve"> </w:t>
      </w:r>
      <w:r>
        <w:rPr>
          <w:rFonts w:hint="eastAsia"/>
        </w:rPr>
        <w:t>—注解用于什么地方</w:t>
      </w:r>
    </w:p>
    <w:p w:rsidR="009B3278" w:rsidRDefault="009B3278" w:rsidP="009B3278">
      <w:pPr>
        <w:pStyle w:val="a7"/>
        <w:ind w:left="1260"/>
      </w:pPr>
      <w:r>
        <w:rPr>
          <w:rFonts w:hint="eastAsia"/>
        </w:rPr>
        <w:t xml:space="preserve">    TYPE,  //</w:t>
      </w:r>
      <w:r>
        <w:rPr>
          <w:rFonts w:hint="eastAsia"/>
        </w:rPr>
        <w:t>给类（型）注解</w:t>
      </w:r>
    </w:p>
    <w:p w:rsidR="009B3278" w:rsidRDefault="009B3278" w:rsidP="009B3278">
      <w:pPr>
        <w:pStyle w:val="a7"/>
        <w:ind w:left="1260"/>
      </w:pPr>
      <w:r>
        <w:rPr>
          <w:rFonts w:hint="eastAsia"/>
        </w:rPr>
        <w:t xml:space="preserve">    FIELD, //</w:t>
      </w:r>
      <w:r>
        <w:rPr>
          <w:rFonts w:hint="eastAsia"/>
        </w:rPr>
        <w:t>给字段注解，不要忘了，字段可以是对象</w:t>
      </w:r>
    </w:p>
    <w:p w:rsidR="009B3278" w:rsidRDefault="009B3278" w:rsidP="009B3278">
      <w:pPr>
        <w:pStyle w:val="a7"/>
        <w:ind w:left="1260"/>
      </w:pPr>
      <w:r>
        <w:rPr>
          <w:rFonts w:hint="eastAsia"/>
        </w:rPr>
        <w:t xml:space="preserve">    METHOD, //</w:t>
      </w:r>
      <w:proofErr w:type="gramStart"/>
      <w:r>
        <w:rPr>
          <w:rFonts w:hint="eastAsia"/>
        </w:rPr>
        <w:t>给方法</w:t>
      </w:r>
      <w:proofErr w:type="gramEnd"/>
      <w:r>
        <w:rPr>
          <w:rFonts w:hint="eastAsia"/>
        </w:rPr>
        <w:t>注解</w:t>
      </w:r>
    </w:p>
    <w:p w:rsidR="009B3278" w:rsidRDefault="009B3278" w:rsidP="009B3278">
      <w:pPr>
        <w:pStyle w:val="a7"/>
        <w:ind w:left="1260"/>
      </w:pPr>
      <w:r>
        <w:rPr>
          <w:rFonts w:hint="eastAsia"/>
        </w:rPr>
        <w:t xml:space="preserve">    PARAMETER, //</w:t>
      </w:r>
      <w:r>
        <w:rPr>
          <w:rFonts w:hint="eastAsia"/>
        </w:rPr>
        <w:t>给参数注解</w:t>
      </w:r>
    </w:p>
    <w:p w:rsidR="009B3278" w:rsidRDefault="009B3278" w:rsidP="009B3278">
      <w:pPr>
        <w:pStyle w:val="a7"/>
        <w:ind w:left="1260"/>
      </w:pPr>
      <w:r>
        <w:rPr>
          <w:rFonts w:hint="eastAsia"/>
        </w:rPr>
        <w:t xml:space="preserve">    CONSTRUCTOR, //</w:t>
      </w:r>
      <w:r>
        <w:rPr>
          <w:rFonts w:hint="eastAsia"/>
        </w:rPr>
        <w:t>给构造方法注解</w:t>
      </w:r>
    </w:p>
    <w:p w:rsidR="009B3278" w:rsidRDefault="009B3278" w:rsidP="009B3278">
      <w:pPr>
        <w:pStyle w:val="a7"/>
        <w:ind w:left="1260"/>
      </w:pPr>
      <w:r>
        <w:rPr>
          <w:rFonts w:hint="eastAsia"/>
        </w:rPr>
        <w:t xml:space="preserve">    LOCAL_VARIABLE, //</w:t>
      </w:r>
      <w:r>
        <w:rPr>
          <w:rFonts w:hint="eastAsia"/>
        </w:rPr>
        <w:t>给局部变量注解</w:t>
      </w:r>
    </w:p>
    <w:p w:rsidR="009B3278" w:rsidRDefault="009B3278" w:rsidP="009B3278">
      <w:pPr>
        <w:pStyle w:val="a7"/>
        <w:ind w:left="1260"/>
      </w:pPr>
      <w:r>
        <w:rPr>
          <w:rFonts w:hint="eastAsia"/>
        </w:rPr>
        <w:t xml:space="preserve">    ANNOTATION_TYPE,//</w:t>
      </w:r>
      <w:r>
        <w:rPr>
          <w:rFonts w:hint="eastAsia"/>
        </w:rPr>
        <w:t>给注解</w:t>
      </w:r>
      <w:proofErr w:type="gramStart"/>
      <w:r>
        <w:rPr>
          <w:rFonts w:hint="eastAsia"/>
        </w:rPr>
        <w:t>注解</w:t>
      </w:r>
      <w:proofErr w:type="gramEnd"/>
      <w:r>
        <w:rPr>
          <w:rFonts w:hint="eastAsia"/>
        </w:rPr>
        <w:t>（这貌似把自己不当类来看）</w:t>
      </w:r>
    </w:p>
    <w:p w:rsidR="009B3278" w:rsidRDefault="009B3278" w:rsidP="009B3278">
      <w:pPr>
        <w:pStyle w:val="a7"/>
        <w:ind w:left="1260"/>
      </w:pPr>
      <w:r>
        <w:rPr>
          <w:rFonts w:hint="eastAsia"/>
        </w:rPr>
        <w:t xml:space="preserve">    PACKAGE, //</w:t>
      </w:r>
      <w:r>
        <w:rPr>
          <w:rFonts w:hint="eastAsia"/>
        </w:rPr>
        <w:t>给包注解</w:t>
      </w:r>
    </w:p>
    <w:p w:rsidR="009B3278" w:rsidRDefault="009B3278" w:rsidP="009B3278">
      <w:pPr>
        <w:pStyle w:val="a7"/>
        <w:ind w:left="1260"/>
      </w:pPr>
      <w:r>
        <w:rPr>
          <w:rFonts w:hint="eastAsia"/>
        </w:rPr>
        <w:t xml:space="preserve">   @Retention </w:t>
      </w:r>
      <w:r>
        <w:rPr>
          <w:rFonts w:hint="eastAsia"/>
        </w:rPr>
        <w:t>—</w:t>
      </w:r>
      <w:r>
        <w:rPr>
          <w:rFonts w:hint="eastAsia"/>
        </w:rPr>
        <w:t xml:space="preserve"> </w:t>
      </w:r>
      <w:r>
        <w:rPr>
          <w:rFonts w:hint="eastAsia"/>
        </w:rPr>
        <w:t>—注解运行状态</w:t>
      </w:r>
    </w:p>
    <w:p w:rsidR="009B3278" w:rsidRDefault="009B3278" w:rsidP="009B3278">
      <w:pPr>
        <w:pStyle w:val="a7"/>
        <w:ind w:left="1260"/>
      </w:pPr>
      <w:r>
        <w:rPr>
          <w:rFonts w:hint="eastAsia"/>
        </w:rPr>
        <w:t xml:space="preserve">   </w:t>
      </w:r>
      <w:r>
        <w:rPr>
          <w:rFonts w:hint="eastAsia"/>
        </w:rPr>
        <w:tab/>
        <w:t>SOURCE, //</w:t>
      </w:r>
      <w:r>
        <w:rPr>
          <w:rFonts w:hint="eastAsia"/>
        </w:rPr>
        <w:t>源码状态运行，</w:t>
      </w:r>
    </w:p>
    <w:p w:rsidR="009B3278" w:rsidRDefault="009B3278" w:rsidP="009B3278">
      <w:pPr>
        <w:pStyle w:val="a7"/>
        <w:ind w:left="1260"/>
      </w:pPr>
      <w:r>
        <w:rPr>
          <w:rFonts w:hint="eastAsia"/>
        </w:rPr>
        <w:lastRenderedPageBreak/>
        <w:t xml:space="preserve">  </w:t>
      </w:r>
      <w:r>
        <w:rPr>
          <w:rFonts w:hint="eastAsia"/>
        </w:rPr>
        <w:tab/>
        <w:t xml:space="preserve"> CLASS, //</w:t>
      </w:r>
      <w:r>
        <w:rPr>
          <w:rFonts w:hint="eastAsia"/>
        </w:rPr>
        <w:t>编译类文件时运行</w:t>
      </w:r>
    </w:p>
    <w:p w:rsidR="009B3278" w:rsidRDefault="009B3278" w:rsidP="009B3278">
      <w:pPr>
        <w:pStyle w:val="a7"/>
        <w:ind w:left="1260"/>
      </w:pPr>
      <w:r>
        <w:rPr>
          <w:rFonts w:hint="eastAsia"/>
        </w:rPr>
        <w:t xml:space="preserve">  </w:t>
      </w:r>
      <w:r>
        <w:rPr>
          <w:rFonts w:hint="eastAsia"/>
        </w:rPr>
        <w:tab/>
        <w:t xml:space="preserve"> RUNTIME //</w:t>
      </w:r>
      <w:r>
        <w:rPr>
          <w:rFonts w:hint="eastAsia"/>
        </w:rPr>
        <w:t>运行时运行</w:t>
      </w:r>
    </w:p>
    <w:p w:rsidR="009B3278" w:rsidRDefault="009B3278" w:rsidP="009B3278">
      <w:pPr>
        <w:pStyle w:val="a7"/>
        <w:ind w:left="1260"/>
      </w:pPr>
      <w:r>
        <w:rPr>
          <w:rFonts w:hint="eastAsia"/>
        </w:rPr>
        <w:t xml:space="preserve">   @Documented </w:t>
      </w:r>
      <w:r>
        <w:rPr>
          <w:rFonts w:hint="eastAsia"/>
        </w:rPr>
        <w:t>—</w:t>
      </w:r>
      <w:r>
        <w:rPr>
          <w:rFonts w:hint="eastAsia"/>
        </w:rPr>
        <w:t xml:space="preserve"> </w:t>
      </w:r>
      <w:r>
        <w:rPr>
          <w:rFonts w:hint="eastAsia"/>
        </w:rPr>
        <w:t>—</w:t>
      </w:r>
      <w:r>
        <w:rPr>
          <w:rFonts w:hint="eastAsia"/>
        </w:rPr>
        <w:t xml:space="preserve"> </w:t>
      </w:r>
      <w:r>
        <w:rPr>
          <w:rFonts w:hint="eastAsia"/>
        </w:rPr>
        <w:t>生成说明文档，添加类的解释</w:t>
      </w:r>
      <w:r>
        <w:rPr>
          <w:rFonts w:hint="eastAsia"/>
        </w:rPr>
        <w:t xml:space="preserve"> </w:t>
      </w:r>
    </w:p>
    <w:p w:rsidR="009B3278" w:rsidRDefault="009B3278" w:rsidP="009B3278">
      <w:pPr>
        <w:pStyle w:val="a7"/>
        <w:ind w:left="1260"/>
      </w:pPr>
      <w:r>
        <w:rPr>
          <w:rFonts w:hint="eastAsia"/>
        </w:rPr>
        <w:t xml:space="preserve">   @Inherited </w:t>
      </w:r>
      <w:r>
        <w:rPr>
          <w:rFonts w:hint="eastAsia"/>
        </w:rPr>
        <w:t>—</w:t>
      </w:r>
      <w:r>
        <w:rPr>
          <w:rFonts w:hint="eastAsia"/>
        </w:rPr>
        <w:t xml:space="preserve"> </w:t>
      </w:r>
      <w:proofErr w:type="gramStart"/>
      <w:r>
        <w:rPr>
          <w:rFonts w:hint="eastAsia"/>
        </w:rPr>
        <w:t>—允许子</w:t>
      </w:r>
      <w:proofErr w:type="gramEnd"/>
      <w:r>
        <w:rPr>
          <w:rFonts w:hint="eastAsia"/>
        </w:rPr>
        <w:t>类继承父类中的注解。</w:t>
      </w:r>
    </w:p>
    <w:p w:rsidR="009B3278" w:rsidRDefault="009B3278" w:rsidP="009B3278">
      <w:pPr>
        <w:pStyle w:val="a7"/>
        <w:ind w:left="1260"/>
      </w:pPr>
    </w:p>
    <w:p w:rsidR="009B3278" w:rsidRDefault="009B3278" w:rsidP="009B3278">
      <w:pPr>
        <w:pStyle w:val="a7"/>
        <w:ind w:left="1260"/>
      </w:pPr>
      <w:r>
        <w:rPr>
          <w:rFonts w:hint="eastAsia"/>
        </w:rPr>
        <w:t>我们自定义一个注解来感受下：</w:t>
      </w:r>
    </w:p>
    <w:p w:rsidR="009B3278" w:rsidRDefault="009B3278" w:rsidP="009B3278">
      <w:pPr>
        <w:pStyle w:val="a7"/>
        <w:ind w:left="1260"/>
      </w:pPr>
      <w:r>
        <w:rPr>
          <w:rFonts w:hint="eastAsia"/>
        </w:rPr>
        <w:t>定义注解类：</w:t>
      </w:r>
    </w:p>
    <w:p w:rsidR="009B3278" w:rsidRDefault="009B3278" w:rsidP="009B3278">
      <w:pPr>
        <w:pStyle w:val="a7"/>
        <w:ind w:left="1260"/>
      </w:pPr>
      <w:r>
        <w:t>[java] view plain copy</w:t>
      </w:r>
    </w:p>
    <w:p w:rsidR="009B3278" w:rsidRDefault="009B3278" w:rsidP="009B3278">
      <w:pPr>
        <w:pStyle w:val="a7"/>
        <w:ind w:left="1260"/>
      </w:pPr>
      <w:r>
        <w:t>@</w:t>
      </w:r>
      <w:proofErr w:type="gramStart"/>
      <w:r>
        <w:t>Target(</w:t>
      </w:r>
      <w:proofErr w:type="gramEnd"/>
      <w:r>
        <w:t>{</w:t>
      </w:r>
      <w:proofErr w:type="spellStart"/>
      <w:r>
        <w:t>ElementType.TYPE</w:t>
      </w:r>
      <w:proofErr w:type="spellEnd"/>
      <w:r>
        <w:t xml:space="preserve">})  </w:t>
      </w:r>
    </w:p>
    <w:p w:rsidR="009B3278" w:rsidRDefault="009B3278" w:rsidP="009B3278">
      <w:pPr>
        <w:pStyle w:val="a7"/>
        <w:ind w:left="1260"/>
      </w:pPr>
      <w:r>
        <w:t>@</w:t>
      </w:r>
      <w:proofErr w:type="gramStart"/>
      <w:r>
        <w:t>Retention(</w:t>
      </w:r>
      <w:proofErr w:type="spellStart"/>
      <w:proofErr w:type="gramEnd"/>
      <w:r>
        <w:t>RetentionPolicy.RUNTIME</w:t>
      </w:r>
      <w:proofErr w:type="spellEnd"/>
      <w:r>
        <w:t xml:space="preserve">)  </w:t>
      </w:r>
    </w:p>
    <w:p w:rsidR="009B3278" w:rsidRDefault="009B3278" w:rsidP="009B3278">
      <w:pPr>
        <w:pStyle w:val="a7"/>
        <w:ind w:left="1260"/>
      </w:pPr>
      <w:r>
        <w:t xml:space="preserve">@Documented  </w:t>
      </w:r>
    </w:p>
    <w:p w:rsidR="009B3278" w:rsidRDefault="009B3278" w:rsidP="009B3278">
      <w:pPr>
        <w:pStyle w:val="a7"/>
        <w:ind w:left="1260"/>
      </w:pPr>
      <w:r>
        <w:t xml:space="preserve">public @interface User {  </w:t>
      </w:r>
    </w:p>
    <w:p w:rsidR="009B3278" w:rsidRDefault="009B3278" w:rsidP="009B3278">
      <w:pPr>
        <w:pStyle w:val="a7"/>
        <w:ind w:left="1260"/>
      </w:pPr>
      <w:r>
        <w:rPr>
          <w:rFonts w:hint="eastAsia"/>
        </w:rPr>
        <w:t xml:space="preserve">   String name() default "</w:t>
      </w:r>
      <w:r>
        <w:rPr>
          <w:rFonts w:hint="eastAsia"/>
        </w:rPr>
        <w:t>张三</w:t>
      </w:r>
      <w:r>
        <w:rPr>
          <w:rFonts w:hint="eastAsia"/>
        </w:rPr>
        <w:t xml:space="preserve">";  </w:t>
      </w:r>
    </w:p>
    <w:p w:rsidR="009B3278" w:rsidRDefault="009B3278" w:rsidP="009B3278">
      <w:pPr>
        <w:pStyle w:val="a7"/>
        <w:ind w:left="1260"/>
      </w:pPr>
      <w:r>
        <w:t xml:space="preserve">}  </w:t>
      </w:r>
    </w:p>
    <w:p w:rsidR="009B3278" w:rsidRDefault="009B3278" w:rsidP="009B3278">
      <w:pPr>
        <w:pStyle w:val="a7"/>
        <w:ind w:left="1260"/>
      </w:pPr>
      <w:r>
        <w:rPr>
          <w:rFonts w:hint="eastAsia"/>
        </w:rPr>
        <w:t>由于我们的注解是类注解，所以我们创建一个类</w:t>
      </w:r>
    </w:p>
    <w:p w:rsidR="009B3278" w:rsidRDefault="009B3278" w:rsidP="009B3278">
      <w:pPr>
        <w:pStyle w:val="a7"/>
        <w:ind w:left="1260"/>
      </w:pPr>
      <w:r>
        <w:t>[java] view plain copy</w:t>
      </w:r>
    </w:p>
    <w:p w:rsidR="009B3278" w:rsidRDefault="009B3278" w:rsidP="009B3278">
      <w:pPr>
        <w:pStyle w:val="a7"/>
        <w:ind w:left="1260"/>
      </w:pPr>
      <w:r>
        <w:t xml:space="preserve">@User  </w:t>
      </w:r>
    </w:p>
    <w:p w:rsidR="009B3278" w:rsidRDefault="009B3278" w:rsidP="009B3278">
      <w:pPr>
        <w:pStyle w:val="a7"/>
        <w:ind w:left="1260"/>
      </w:pPr>
      <w:r>
        <w:t xml:space="preserve"> public class test {  </w:t>
      </w:r>
    </w:p>
    <w:p w:rsidR="009B3278" w:rsidRDefault="009B3278" w:rsidP="009B3278">
      <w:pPr>
        <w:pStyle w:val="a7"/>
        <w:ind w:left="1260"/>
      </w:pPr>
      <w:r>
        <w:t xml:space="preserve">}  </w:t>
      </w:r>
    </w:p>
    <w:p w:rsidR="009B3278" w:rsidRDefault="009B3278" w:rsidP="009B3278">
      <w:pPr>
        <w:pStyle w:val="a7"/>
        <w:ind w:left="1260"/>
      </w:pPr>
      <w:r>
        <w:rPr>
          <w:rFonts w:hint="eastAsia"/>
        </w:rPr>
        <w:t>到了这里，注解可能还没起什么作用。我们需要通过反向代理去读取类中定义的注解，读出来使用就简单了。</w:t>
      </w:r>
    </w:p>
    <w:p w:rsidR="009B3278" w:rsidRDefault="009B3278" w:rsidP="009B3278">
      <w:pPr>
        <w:pStyle w:val="a7"/>
        <w:ind w:left="1260"/>
      </w:pPr>
      <w:r>
        <w:rPr>
          <w:rFonts w:hint="eastAsia"/>
        </w:rPr>
        <w:t>创建测试类，来读取：</w:t>
      </w:r>
    </w:p>
    <w:p w:rsidR="009B3278" w:rsidRDefault="009B3278" w:rsidP="009B3278">
      <w:pPr>
        <w:pStyle w:val="a7"/>
        <w:ind w:left="1260"/>
      </w:pPr>
      <w:r>
        <w:t>[java] view plain copy</w:t>
      </w:r>
    </w:p>
    <w:p w:rsidR="009B3278" w:rsidRDefault="009B3278" w:rsidP="009B3278">
      <w:pPr>
        <w:pStyle w:val="a7"/>
        <w:ind w:left="1260"/>
      </w:pPr>
      <w:r>
        <w:t xml:space="preserve">public class </w:t>
      </w:r>
      <w:proofErr w:type="spellStart"/>
      <w:r>
        <w:t>testamin</w:t>
      </w:r>
      <w:proofErr w:type="spellEnd"/>
      <w:r>
        <w:t xml:space="preserve"> {  </w:t>
      </w:r>
    </w:p>
    <w:p w:rsidR="009B3278" w:rsidRDefault="009B3278" w:rsidP="009B3278">
      <w:pPr>
        <w:pStyle w:val="a7"/>
        <w:ind w:left="1260"/>
      </w:pPr>
      <w:r>
        <w:t xml:space="preserve">public static void </w:t>
      </w:r>
      <w:proofErr w:type="gramStart"/>
      <w:r>
        <w:t>main(</w:t>
      </w:r>
      <w:proofErr w:type="gramEnd"/>
      <w:r>
        <w:t xml:space="preserve">String[] </w:t>
      </w:r>
      <w:proofErr w:type="spellStart"/>
      <w:r>
        <w:t>args</w:t>
      </w:r>
      <w:proofErr w:type="spellEnd"/>
      <w:r>
        <w:t xml:space="preserve">) throws </w:t>
      </w:r>
      <w:proofErr w:type="spellStart"/>
      <w:r>
        <w:t>ClassNotFoundException</w:t>
      </w:r>
      <w:proofErr w:type="spellEnd"/>
      <w:r>
        <w:t xml:space="preserve">{  </w:t>
      </w:r>
    </w:p>
    <w:p w:rsidR="009B3278" w:rsidRDefault="009B3278" w:rsidP="009B3278">
      <w:pPr>
        <w:pStyle w:val="a7"/>
        <w:ind w:left="1260"/>
      </w:pPr>
      <w:r>
        <w:t xml:space="preserve">        Class&lt;?&gt; </w:t>
      </w:r>
      <w:proofErr w:type="spellStart"/>
      <w:r>
        <w:t>classTest</w:t>
      </w:r>
      <w:proofErr w:type="spellEnd"/>
      <w:r>
        <w:t>=</w:t>
      </w:r>
      <w:proofErr w:type="spellStart"/>
      <w:r>
        <w:t>Class.forName</w:t>
      </w:r>
      <w:proofErr w:type="spellEnd"/>
      <w:r>
        <w:t>("</w:t>
      </w:r>
      <w:proofErr w:type="spellStart"/>
      <w:r>
        <w:t>com.test.test</w:t>
      </w:r>
      <w:proofErr w:type="spellEnd"/>
      <w:r>
        <w:t xml:space="preserve">");  </w:t>
      </w:r>
    </w:p>
    <w:p w:rsidR="009B3278" w:rsidRDefault="009B3278" w:rsidP="009B3278">
      <w:pPr>
        <w:pStyle w:val="a7"/>
        <w:ind w:left="1260"/>
      </w:pPr>
      <w:r>
        <w:t xml:space="preserve">        </w:t>
      </w:r>
      <w:proofErr w:type="gramStart"/>
      <w:r>
        <w:t>Annotation[</w:t>
      </w:r>
      <w:proofErr w:type="gramEnd"/>
      <w:r>
        <w:t xml:space="preserve">] </w:t>
      </w:r>
      <w:proofErr w:type="spellStart"/>
      <w:r>
        <w:t>ann</w:t>
      </w:r>
      <w:proofErr w:type="spellEnd"/>
      <w:r>
        <w:t>=</w:t>
      </w:r>
      <w:proofErr w:type="spellStart"/>
      <w:r>
        <w:t>classTest.getAnnotations</w:t>
      </w:r>
      <w:proofErr w:type="spellEnd"/>
      <w:r>
        <w:t xml:space="preserve">();  </w:t>
      </w:r>
    </w:p>
    <w:p w:rsidR="009B3278" w:rsidRDefault="009B3278" w:rsidP="009B3278">
      <w:pPr>
        <w:pStyle w:val="a7"/>
        <w:ind w:left="1260"/>
      </w:pPr>
      <w:r>
        <w:t xml:space="preserve">        </w:t>
      </w:r>
      <w:proofErr w:type="gramStart"/>
      <w:r>
        <w:t>for(</w:t>
      </w:r>
      <w:proofErr w:type="gramEnd"/>
      <w:r>
        <w:t xml:space="preserve">Annotation </w:t>
      </w:r>
      <w:proofErr w:type="spellStart"/>
      <w:r>
        <w:t>aa:ann</w:t>
      </w:r>
      <w:proofErr w:type="spellEnd"/>
      <w:r>
        <w:t xml:space="preserve">){  </w:t>
      </w:r>
    </w:p>
    <w:p w:rsidR="009B3278" w:rsidRDefault="009B3278" w:rsidP="009B3278">
      <w:pPr>
        <w:pStyle w:val="a7"/>
        <w:ind w:left="1260"/>
      </w:pPr>
      <w:r>
        <w:t xml:space="preserve">            User u=(User)aa;  </w:t>
      </w:r>
    </w:p>
    <w:p w:rsidR="009B3278" w:rsidRDefault="009B3278" w:rsidP="009B3278">
      <w:pPr>
        <w:pStyle w:val="a7"/>
        <w:ind w:left="1260"/>
      </w:pPr>
      <w:r>
        <w:t xml:space="preserve">            </w:t>
      </w:r>
      <w:proofErr w:type="spellStart"/>
      <w:r>
        <w:t>System.out.println</w:t>
      </w:r>
      <w:proofErr w:type="spellEnd"/>
      <w:r>
        <w:t>(u.</w:t>
      </w:r>
      <w:proofErr w:type="gramStart"/>
      <w:r>
        <w:t>name(</w:t>
      </w:r>
      <w:proofErr w:type="gramEnd"/>
      <w:r>
        <w:t xml:space="preserve">));  </w:t>
      </w:r>
    </w:p>
    <w:p w:rsidR="009B3278" w:rsidRDefault="009B3278" w:rsidP="009B3278">
      <w:pPr>
        <w:pStyle w:val="a7"/>
        <w:ind w:left="1260"/>
      </w:pPr>
      <w:r>
        <w:t xml:space="preserve">        }  </w:t>
      </w:r>
    </w:p>
    <w:p w:rsidR="009B3278" w:rsidRDefault="009B3278" w:rsidP="009B3278">
      <w:pPr>
        <w:pStyle w:val="a7"/>
        <w:ind w:left="1260"/>
      </w:pPr>
      <w:r>
        <w:t xml:space="preserve">     }  </w:t>
      </w:r>
    </w:p>
    <w:p w:rsidR="009B3278" w:rsidRDefault="009B3278" w:rsidP="009B3278">
      <w:pPr>
        <w:pStyle w:val="a7"/>
        <w:ind w:left="1260" w:firstLineChars="0" w:firstLine="0"/>
      </w:pPr>
      <w:r>
        <w:t xml:space="preserve">}  </w:t>
      </w:r>
    </w:p>
    <w:p w:rsidR="00D1681D" w:rsidRDefault="00D1681D" w:rsidP="00A40CCE">
      <w:pPr>
        <w:pStyle w:val="a7"/>
        <w:numPr>
          <w:ilvl w:val="0"/>
          <w:numId w:val="65"/>
        </w:numPr>
        <w:ind w:firstLineChars="0"/>
        <w:outlineLvl w:val="2"/>
        <w:rPr>
          <w:b/>
        </w:rPr>
      </w:pPr>
      <w:r w:rsidRPr="00D1681D">
        <w:rPr>
          <w:rFonts w:hint="eastAsia"/>
          <w:b/>
        </w:rPr>
        <w:t>通过监控发现，</w:t>
      </w:r>
      <w:proofErr w:type="spellStart"/>
      <w:r w:rsidRPr="00D1681D">
        <w:rPr>
          <w:rFonts w:hint="eastAsia"/>
          <w:b/>
        </w:rPr>
        <w:t>cpu</w:t>
      </w:r>
      <w:proofErr w:type="spellEnd"/>
      <w:r w:rsidRPr="00D1681D">
        <w:rPr>
          <w:rFonts w:hint="eastAsia"/>
          <w:b/>
        </w:rPr>
        <w:t>和内存使用率居高不下</w:t>
      </w:r>
      <w:r w:rsidRPr="00D1681D">
        <w:rPr>
          <w:rFonts w:hint="eastAsia"/>
          <w:b/>
        </w:rPr>
        <w:t>,</w:t>
      </w:r>
      <w:r w:rsidRPr="00D1681D">
        <w:rPr>
          <w:rFonts w:hint="eastAsia"/>
          <w:b/>
        </w:rPr>
        <w:t>该怎么排查问题</w:t>
      </w:r>
    </w:p>
    <w:p w:rsidR="00D1681D" w:rsidRDefault="00D1681D" w:rsidP="00D1681D">
      <w:pPr>
        <w:pStyle w:val="a7"/>
        <w:ind w:left="1260"/>
      </w:pPr>
      <w:r w:rsidRPr="00D1681D">
        <w:rPr>
          <w:rFonts w:hint="eastAsia"/>
        </w:rPr>
        <w:t>1.</w:t>
      </w:r>
      <w:r w:rsidRPr="00D1681D">
        <w:rPr>
          <w:rFonts w:hint="eastAsia"/>
        </w:rPr>
        <w:t>可以通过</w:t>
      </w:r>
      <w:proofErr w:type="spellStart"/>
      <w:r w:rsidRPr="00D1681D">
        <w:rPr>
          <w:rFonts w:hint="eastAsia"/>
        </w:rPr>
        <w:t>linux</w:t>
      </w:r>
      <w:proofErr w:type="spellEnd"/>
      <w:r w:rsidRPr="00D1681D">
        <w:rPr>
          <w:rFonts w:hint="eastAsia"/>
        </w:rPr>
        <w:t xml:space="preserve"> top</w:t>
      </w:r>
      <w:r w:rsidRPr="00D1681D">
        <w:rPr>
          <w:rFonts w:hint="eastAsia"/>
        </w:rPr>
        <w:t>命令</w:t>
      </w:r>
      <w:r w:rsidRPr="00D1681D">
        <w:rPr>
          <w:rFonts w:hint="eastAsia"/>
        </w:rPr>
        <w:t xml:space="preserve"> </w:t>
      </w:r>
      <w:r w:rsidRPr="00D1681D">
        <w:rPr>
          <w:rFonts w:hint="eastAsia"/>
        </w:rPr>
        <w:t>查看机器的</w:t>
      </w:r>
      <w:proofErr w:type="spellStart"/>
      <w:r w:rsidRPr="00D1681D">
        <w:rPr>
          <w:rFonts w:hint="eastAsia"/>
        </w:rPr>
        <w:t>cpu</w:t>
      </w:r>
      <w:proofErr w:type="spellEnd"/>
      <w:r w:rsidRPr="00D1681D">
        <w:rPr>
          <w:rFonts w:hint="eastAsia"/>
        </w:rPr>
        <w:t>和内存使用情况然后通过</w:t>
      </w:r>
      <w:proofErr w:type="spellStart"/>
      <w:r w:rsidRPr="00D1681D">
        <w:rPr>
          <w:rFonts w:hint="eastAsia"/>
        </w:rPr>
        <w:t>jstack</w:t>
      </w:r>
      <w:proofErr w:type="spellEnd"/>
      <w:r w:rsidRPr="00D1681D">
        <w:rPr>
          <w:rFonts w:hint="eastAsia"/>
        </w:rPr>
        <w:t>获取</w:t>
      </w:r>
      <w:r w:rsidRPr="00D1681D">
        <w:rPr>
          <w:rFonts w:hint="eastAsia"/>
        </w:rPr>
        <w:t>java</w:t>
      </w:r>
      <w:r w:rsidRPr="00D1681D">
        <w:rPr>
          <w:rFonts w:hint="eastAsia"/>
        </w:rPr>
        <w:t>进程的线程使用情况</w:t>
      </w:r>
      <w:r w:rsidRPr="00D1681D">
        <w:rPr>
          <w:rFonts w:hint="eastAsia"/>
        </w:rPr>
        <w:t>,</w:t>
      </w:r>
      <w:r w:rsidRPr="00D1681D">
        <w:rPr>
          <w:rFonts w:hint="eastAsia"/>
        </w:rPr>
        <w:t>然后查看日志，排查问题</w:t>
      </w:r>
    </w:p>
    <w:p w:rsidR="00D1681D" w:rsidRPr="00D1681D" w:rsidRDefault="00D1681D" w:rsidP="00D1681D">
      <w:pPr>
        <w:pStyle w:val="a7"/>
        <w:ind w:left="1260"/>
      </w:pPr>
      <w:r w:rsidRPr="00D1681D">
        <w:rPr>
          <w:rFonts w:hint="eastAsia"/>
        </w:rPr>
        <w:t>2.</w:t>
      </w:r>
      <w:r w:rsidRPr="00D1681D">
        <w:rPr>
          <w:rFonts w:hint="eastAsia"/>
        </w:rPr>
        <w:t>使用</w:t>
      </w:r>
      <w:proofErr w:type="spellStart"/>
      <w:r w:rsidRPr="00D1681D">
        <w:rPr>
          <w:rFonts w:hint="eastAsia"/>
        </w:rPr>
        <w:t>jvm</w:t>
      </w:r>
      <w:proofErr w:type="spellEnd"/>
      <w:r w:rsidRPr="00D1681D">
        <w:rPr>
          <w:rFonts w:hint="eastAsia"/>
        </w:rPr>
        <w:t>监控工具</w:t>
      </w:r>
      <w:r w:rsidRPr="00D1681D">
        <w:rPr>
          <w:rFonts w:hint="eastAsia"/>
        </w:rPr>
        <w:t xml:space="preserve"> </w:t>
      </w:r>
      <w:proofErr w:type="spellStart"/>
      <w:r w:rsidRPr="00D1681D">
        <w:rPr>
          <w:rFonts w:hint="eastAsia"/>
        </w:rPr>
        <w:t>Jconsole</w:t>
      </w:r>
      <w:proofErr w:type="spellEnd"/>
      <w:r w:rsidRPr="00D1681D">
        <w:rPr>
          <w:rFonts w:hint="eastAsia"/>
        </w:rPr>
        <w:t xml:space="preserve"> </w:t>
      </w:r>
      <w:proofErr w:type="spellStart"/>
      <w:r w:rsidRPr="00D1681D">
        <w:rPr>
          <w:rFonts w:hint="eastAsia"/>
        </w:rPr>
        <w:t>JvisualVM</w:t>
      </w:r>
      <w:proofErr w:type="spellEnd"/>
      <w:r w:rsidRPr="00D1681D">
        <w:rPr>
          <w:rFonts w:hint="eastAsia"/>
        </w:rPr>
        <w:t xml:space="preserve"> </w:t>
      </w:r>
      <w:r w:rsidRPr="00D1681D">
        <w:rPr>
          <w:rFonts w:hint="eastAsia"/>
        </w:rPr>
        <w:t>远程连接到服务器，分析线程和堆栈内存，排查问题，最有可能的问题是</w:t>
      </w:r>
      <w:r w:rsidRPr="00D1681D">
        <w:rPr>
          <w:rFonts w:hint="eastAsia"/>
        </w:rPr>
        <w:t>:</w:t>
      </w:r>
      <w:r w:rsidRPr="00D1681D">
        <w:rPr>
          <w:rFonts w:hint="eastAsia"/>
        </w:rPr>
        <w:t>代码死循环，线程死锁、</w:t>
      </w:r>
      <w:proofErr w:type="spellStart"/>
      <w:r w:rsidRPr="00D1681D">
        <w:rPr>
          <w:rFonts w:hint="eastAsia"/>
        </w:rPr>
        <w:t>jvm</w:t>
      </w:r>
      <w:proofErr w:type="spellEnd"/>
      <w:r w:rsidRPr="00D1681D">
        <w:rPr>
          <w:rFonts w:hint="eastAsia"/>
        </w:rPr>
        <w:t>内存溢出等</w:t>
      </w:r>
    </w:p>
    <w:p w:rsidR="00C57A81" w:rsidRPr="00F47531" w:rsidRDefault="00C57A81" w:rsidP="00A40CCE">
      <w:pPr>
        <w:pStyle w:val="a7"/>
        <w:numPr>
          <w:ilvl w:val="0"/>
          <w:numId w:val="65"/>
        </w:numPr>
        <w:ind w:firstLineChars="0"/>
        <w:outlineLvl w:val="2"/>
        <w:rPr>
          <w:b/>
        </w:rPr>
      </w:pPr>
      <w:r w:rsidRPr="00F47531">
        <w:rPr>
          <w:rFonts w:hint="eastAsia"/>
          <w:b/>
        </w:rPr>
        <w:t>Java8</w:t>
      </w:r>
      <w:r w:rsidRPr="00F47531">
        <w:rPr>
          <w:rFonts w:hint="eastAsia"/>
          <w:b/>
        </w:rPr>
        <w:t>新特性</w:t>
      </w:r>
    </w:p>
    <w:p w:rsidR="00C57A81" w:rsidRPr="00C254A2" w:rsidRDefault="00C57A81" w:rsidP="00C57A81">
      <w:pPr>
        <w:pStyle w:val="a7"/>
        <w:ind w:left="1260" w:firstLineChars="0" w:firstLine="0"/>
      </w:pPr>
      <w:r>
        <w:rPr>
          <w:rFonts w:hint="eastAsia"/>
        </w:rPr>
        <w:t>1</w:t>
      </w:r>
      <w:r>
        <w:rPr>
          <w:rFonts w:hint="eastAsia"/>
        </w:rPr>
        <w:t>）</w:t>
      </w:r>
      <w:r w:rsidRPr="00C254A2">
        <w:t>Lambda</w:t>
      </w:r>
      <w:r w:rsidRPr="00C254A2">
        <w:t>表达式和函数式接口</w:t>
      </w:r>
    </w:p>
    <w:p w:rsidR="00C57A81" w:rsidRDefault="00C57A81" w:rsidP="00C57A81">
      <w:pPr>
        <w:pStyle w:val="a7"/>
        <w:ind w:left="1260"/>
      </w:pPr>
      <w:r w:rsidRPr="00E5125A">
        <w:t>Lambda</w:t>
      </w:r>
      <w:r w:rsidRPr="00E5125A">
        <w:t>表达式（也称为闭包）是</w:t>
      </w:r>
      <w:r w:rsidRPr="00E5125A">
        <w:t>Java 8</w:t>
      </w:r>
      <w:r w:rsidRPr="00E5125A">
        <w:t>中最大和最令人期待的语言改变。它允许我们将函数当成参数传递给某个方法，或者把代码本身当作数据处理：</w:t>
      </w:r>
      <w:r w:rsidR="00446C02">
        <w:fldChar w:fldCharType="begin"/>
      </w:r>
      <w:r w:rsidR="00446C02">
        <w:instrText xml:space="preserve"> HYPERLINK "http://www.javacodegeeks.com/2014/03/functional-programming-with-java-8-lambda-expressions-monads.html" \t "_blank" </w:instrText>
      </w:r>
      <w:r w:rsidR="00446C02">
        <w:fldChar w:fldCharType="separate"/>
      </w:r>
      <w:r w:rsidRPr="00E5125A">
        <w:t>函数式开发者</w:t>
      </w:r>
      <w:r w:rsidR="00446C02">
        <w:fldChar w:fldCharType="end"/>
      </w:r>
      <w:r w:rsidRPr="00E5125A">
        <w:t>非常熟悉这些概念。很多</w:t>
      </w:r>
      <w:r w:rsidRPr="00E5125A">
        <w:t>JVM</w:t>
      </w:r>
      <w:r w:rsidRPr="00E5125A">
        <w:t>平台上的语言（</w:t>
      </w:r>
      <w:r w:rsidRPr="00E5125A">
        <w:t>Groovy</w:t>
      </w:r>
      <w:r w:rsidRPr="00E5125A">
        <w:t>、</w:t>
      </w:r>
      <w:r w:rsidR="00446C02">
        <w:fldChar w:fldCharType="begin"/>
      </w:r>
      <w:r w:rsidR="00446C02">
        <w:instrText xml:space="preserve"> HYPERLINK "http://www.javacodegeeks.com/tutorials/scala-tutorials/" \t "_blank" </w:instrText>
      </w:r>
      <w:r w:rsidR="00446C02">
        <w:fldChar w:fldCharType="separate"/>
      </w:r>
      <w:r w:rsidRPr="00E5125A">
        <w:t>Scala</w:t>
      </w:r>
      <w:r w:rsidR="00446C02">
        <w:fldChar w:fldCharType="end"/>
      </w:r>
      <w:r w:rsidRPr="00E5125A">
        <w:t>等）从诞生之日就支持</w:t>
      </w:r>
      <w:r w:rsidRPr="00E5125A">
        <w:t>Lambda</w:t>
      </w:r>
      <w:r w:rsidRPr="00E5125A">
        <w:t>表达式，但是</w:t>
      </w:r>
      <w:r w:rsidRPr="00E5125A">
        <w:t>Java</w:t>
      </w:r>
      <w:r w:rsidRPr="00E5125A">
        <w:t>开发者没有选择，只能使用匿名内部类代替</w:t>
      </w:r>
      <w:r w:rsidRPr="00E5125A">
        <w:t>Lambda</w:t>
      </w:r>
      <w:r w:rsidRPr="00E5125A">
        <w:t>表达式。</w:t>
      </w:r>
    </w:p>
    <w:p w:rsidR="00C57A81" w:rsidRDefault="00C57A81" w:rsidP="00C57A81">
      <w:pPr>
        <w:pStyle w:val="a7"/>
        <w:ind w:left="1260" w:firstLineChars="0" w:firstLine="0"/>
        <w:rPr>
          <w:rFonts w:ascii="Arial" w:hAnsi="Arial" w:cs="Arial"/>
          <w:color w:val="000000"/>
        </w:rPr>
      </w:pPr>
      <w:r>
        <w:rPr>
          <w:rFonts w:ascii="Arial" w:hAnsi="Arial" w:cs="Arial" w:hint="eastAsia"/>
          <w:color w:val="000000"/>
        </w:rPr>
        <w:lastRenderedPageBreak/>
        <w:t>2</w:t>
      </w:r>
      <w:r>
        <w:rPr>
          <w:rFonts w:ascii="Arial" w:hAnsi="Arial" w:cs="Arial" w:hint="eastAsia"/>
          <w:color w:val="000000"/>
        </w:rPr>
        <w:t>）</w:t>
      </w:r>
      <w:r>
        <w:rPr>
          <w:rFonts w:ascii="Arial" w:hAnsi="Arial" w:cs="Arial"/>
          <w:color w:val="000000"/>
        </w:rPr>
        <w:t>接口的默认方法和静态方法</w:t>
      </w:r>
    </w:p>
    <w:p w:rsidR="00C57A81" w:rsidRPr="001E3CDF" w:rsidRDefault="00C57A81" w:rsidP="00C57A81">
      <w:pPr>
        <w:pStyle w:val="a7"/>
        <w:ind w:left="1260"/>
      </w:pPr>
      <w:r w:rsidRPr="001E3CDF">
        <w:t>Java 8</w:t>
      </w:r>
      <w:r w:rsidRPr="001E3CDF">
        <w:t>使用两个新概念扩展了接口的含义：默认方法和静态方法。</w:t>
      </w:r>
      <w:r w:rsidR="00446C02">
        <w:fldChar w:fldCharType="begin"/>
      </w:r>
      <w:r w:rsidR="00446C02">
        <w:instrText xml:space="preserve"> HYPERLINK "http://blog.csdn.net/yczz/article/details/50896975" \t "_blank" </w:instrText>
      </w:r>
      <w:r w:rsidR="00446C02">
        <w:fldChar w:fldCharType="separate"/>
      </w:r>
      <w:r w:rsidRPr="001E3CDF">
        <w:t>默认方法</w:t>
      </w:r>
      <w:r w:rsidR="00446C02">
        <w:fldChar w:fldCharType="end"/>
      </w:r>
      <w:r w:rsidRPr="001E3CDF">
        <w:t>使得接口有点类似</w:t>
      </w:r>
      <w:r w:rsidRPr="001E3CDF">
        <w:t>traits</w:t>
      </w:r>
      <w:r w:rsidRPr="001E3CDF">
        <w:t>，不过要实现的目标不一样。默认方法使得开发者可以在</w:t>
      </w:r>
      <w:r w:rsidRPr="001E3CDF">
        <w:t xml:space="preserve"> </w:t>
      </w:r>
      <w:r w:rsidRPr="001E3CDF">
        <w:t>不破坏二进制兼容性的前提下，往现存接口中添加新的方法，即不强制那些实现了该接口的类也同时实现这个新加的方法。</w:t>
      </w:r>
    </w:p>
    <w:p w:rsidR="00C57A81" w:rsidRPr="001E3CDF" w:rsidRDefault="00C57A81" w:rsidP="00C57A81">
      <w:pPr>
        <w:pStyle w:val="a7"/>
        <w:ind w:left="1260" w:firstLineChars="0" w:firstLine="0"/>
      </w:pPr>
      <w:r w:rsidRPr="001E3CDF">
        <w:t>默认方法和抽象方法之间的区别在于抽象方法需要实现，而默认方法不需要。接口提供的默认方法会被接口的实现类继承或者覆写</w:t>
      </w:r>
    </w:p>
    <w:p w:rsidR="00C57A81" w:rsidRDefault="00C57A81" w:rsidP="00C57A81">
      <w:pPr>
        <w:pStyle w:val="a7"/>
        <w:ind w:left="1260" w:firstLineChars="0" w:firstLine="0"/>
        <w:rPr>
          <w:rFonts w:ascii="Arial" w:hAnsi="Arial" w:cs="Arial"/>
          <w:color w:val="000000"/>
        </w:rPr>
      </w:pPr>
      <w:r>
        <w:rPr>
          <w:rFonts w:ascii="Arial" w:hAnsi="Arial" w:cs="Arial" w:hint="eastAsia"/>
          <w:color w:val="000000"/>
        </w:rPr>
        <w:t>3</w:t>
      </w:r>
      <w:r>
        <w:rPr>
          <w:rFonts w:ascii="Arial" w:hAnsi="Arial" w:cs="Arial" w:hint="eastAsia"/>
          <w:color w:val="000000"/>
        </w:rPr>
        <w:t>）</w:t>
      </w:r>
      <w:r>
        <w:rPr>
          <w:rFonts w:ascii="Arial" w:hAnsi="Arial" w:cs="Arial"/>
          <w:color w:val="000000"/>
        </w:rPr>
        <w:t>方法引用</w:t>
      </w:r>
    </w:p>
    <w:p w:rsidR="00C57A81" w:rsidRDefault="00C57A81" w:rsidP="00C57A81">
      <w:pPr>
        <w:pStyle w:val="a7"/>
        <w:ind w:left="1260"/>
        <w:rPr>
          <w:rFonts w:ascii="Arial" w:hAnsi="Arial" w:cs="Arial"/>
          <w:color w:val="000000"/>
          <w:szCs w:val="21"/>
          <w:shd w:val="clear" w:color="auto" w:fill="FFFFFF"/>
        </w:rPr>
      </w:pPr>
      <w:r>
        <w:rPr>
          <w:rFonts w:ascii="Arial" w:hAnsi="Arial" w:cs="Arial"/>
          <w:color w:val="000000"/>
          <w:szCs w:val="21"/>
          <w:shd w:val="clear" w:color="auto" w:fill="FFFFFF"/>
        </w:rPr>
        <w:t>方法引用使得开发者可以直接引用现存的方法、</w:t>
      </w:r>
      <w:r>
        <w:rPr>
          <w:rFonts w:ascii="Arial" w:hAnsi="Arial" w:cs="Arial"/>
          <w:color w:val="000000"/>
          <w:szCs w:val="21"/>
          <w:shd w:val="clear" w:color="auto" w:fill="FFFFFF"/>
        </w:rPr>
        <w:t>Java</w:t>
      </w:r>
      <w:r>
        <w:rPr>
          <w:rFonts w:ascii="Arial" w:hAnsi="Arial" w:cs="Arial"/>
          <w:color w:val="000000"/>
          <w:szCs w:val="21"/>
          <w:shd w:val="clear" w:color="auto" w:fill="FFFFFF"/>
        </w:rPr>
        <w:t>类的构造方法或者实例对象。方法引用和</w:t>
      </w:r>
      <w:r>
        <w:rPr>
          <w:rFonts w:ascii="Arial" w:hAnsi="Arial" w:cs="Arial"/>
          <w:color w:val="000000"/>
          <w:szCs w:val="21"/>
          <w:shd w:val="clear" w:color="auto" w:fill="FFFFFF"/>
        </w:rPr>
        <w:t>Lambda</w:t>
      </w:r>
      <w:r>
        <w:rPr>
          <w:rFonts w:ascii="Arial" w:hAnsi="Arial" w:cs="Arial"/>
          <w:color w:val="000000"/>
          <w:szCs w:val="21"/>
          <w:shd w:val="clear" w:color="auto" w:fill="FFFFFF"/>
        </w:rPr>
        <w:t>表达式配合使用，使得</w:t>
      </w:r>
      <w:r>
        <w:rPr>
          <w:rFonts w:ascii="Arial" w:hAnsi="Arial" w:cs="Arial"/>
          <w:color w:val="000000"/>
          <w:szCs w:val="21"/>
          <w:shd w:val="clear" w:color="auto" w:fill="FFFFFF"/>
        </w:rPr>
        <w:t>java</w:t>
      </w:r>
      <w:r>
        <w:rPr>
          <w:rFonts w:ascii="Arial" w:hAnsi="Arial" w:cs="Arial"/>
          <w:color w:val="000000"/>
          <w:szCs w:val="21"/>
          <w:shd w:val="clear" w:color="auto" w:fill="FFFFFF"/>
        </w:rPr>
        <w:t>类的构造方法看起来紧凑而简洁，没有很多复杂的模板代码。</w:t>
      </w:r>
    </w:p>
    <w:p w:rsidR="00C57A81" w:rsidRDefault="00C57A81" w:rsidP="00C57A81">
      <w:pPr>
        <w:pStyle w:val="a7"/>
        <w:ind w:left="1260" w:firstLineChars="0" w:firstLine="0"/>
        <w:rPr>
          <w:rFonts w:ascii="Arial" w:hAnsi="Arial" w:cs="Arial"/>
          <w:color w:val="000000"/>
        </w:rPr>
      </w:pPr>
      <w:r>
        <w:rPr>
          <w:rFonts w:ascii="Arial" w:hAnsi="Arial" w:cs="Arial" w:hint="eastAsia"/>
          <w:color w:val="000000"/>
        </w:rPr>
        <w:t>4</w:t>
      </w:r>
      <w:r>
        <w:rPr>
          <w:rFonts w:ascii="Arial" w:hAnsi="Arial" w:cs="Arial" w:hint="eastAsia"/>
          <w:color w:val="000000"/>
        </w:rPr>
        <w:t>）</w:t>
      </w:r>
      <w:r>
        <w:rPr>
          <w:rFonts w:ascii="Arial" w:hAnsi="Arial" w:cs="Arial"/>
          <w:color w:val="000000"/>
        </w:rPr>
        <w:t>重复注解</w:t>
      </w:r>
    </w:p>
    <w:p w:rsidR="00C57A81" w:rsidRPr="005F40DE" w:rsidRDefault="00C57A81" w:rsidP="00C57A81">
      <w:pPr>
        <w:pStyle w:val="a7"/>
        <w:ind w:left="1260"/>
        <w:rPr>
          <w:rFonts w:ascii="Arial" w:hAnsi="Arial" w:cs="Arial"/>
          <w:color w:val="000000"/>
          <w:szCs w:val="21"/>
          <w:shd w:val="clear" w:color="auto" w:fill="FFFFFF"/>
        </w:rPr>
      </w:pPr>
      <w:r w:rsidRPr="005F40DE">
        <w:rPr>
          <w:rFonts w:ascii="Arial" w:hAnsi="Arial" w:cs="Arial"/>
          <w:color w:val="000000"/>
          <w:szCs w:val="21"/>
          <w:shd w:val="clear" w:color="auto" w:fill="FFFFFF"/>
        </w:rPr>
        <w:t>自从</w:t>
      </w:r>
      <w:r w:rsidRPr="005F40DE">
        <w:rPr>
          <w:rFonts w:ascii="Arial" w:hAnsi="Arial" w:cs="Arial"/>
          <w:color w:val="000000"/>
          <w:szCs w:val="21"/>
          <w:shd w:val="clear" w:color="auto" w:fill="FFFFFF"/>
        </w:rPr>
        <w:t>Java 5</w:t>
      </w:r>
      <w:r w:rsidRPr="005F40DE">
        <w:rPr>
          <w:rFonts w:ascii="Arial" w:hAnsi="Arial" w:cs="Arial"/>
          <w:color w:val="000000"/>
          <w:szCs w:val="21"/>
          <w:shd w:val="clear" w:color="auto" w:fill="FFFFFF"/>
        </w:rPr>
        <w:t>中引入</w:t>
      </w:r>
      <w:r w:rsidR="00446C02">
        <w:fldChar w:fldCharType="begin"/>
      </w:r>
      <w:r w:rsidR="00446C02">
        <w:instrText xml:space="preserve"> HYPERLINK "http://www.javacodegeeks.com/2012/08/java-annotations-explored-explained.html" \t "_blank" </w:instrText>
      </w:r>
      <w:r w:rsidR="00446C02">
        <w:fldChar w:fldCharType="separate"/>
      </w:r>
      <w:r w:rsidRPr="005F40DE">
        <w:rPr>
          <w:color w:val="000000"/>
          <w:shd w:val="clear" w:color="auto" w:fill="FFFFFF"/>
        </w:rPr>
        <w:t>注解</w:t>
      </w:r>
      <w:r w:rsidR="00446C02">
        <w:rPr>
          <w:color w:val="000000"/>
          <w:shd w:val="clear" w:color="auto" w:fill="FFFFFF"/>
        </w:rPr>
        <w:fldChar w:fldCharType="end"/>
      </w:r>
      <w:r w:rsidRPr="005F40DE">
        <w:rPr>
          <w:rFonts w:ascii="Arial" w:hAnsi="Arial" w:cs="Arial"/>
          <w:color w:val="000000"/>
          <w:szCs w:val="21"/>
          <w:shd w:val="clear" w:color="auto" w:fill="FFFFFF"/>
        </w:rPr>
        <w:t>以来，这个特性开始变得非常流行，并在各个框架和项目中被广泛使用。不过，注解有一个很大的限制是：在同一个地方不能多次使用同一个注解。</w:t>
      </w:r>
      <w:r w:rsidRPr="005F40DE">
        <w:rPr>
          <w:rFonts w:ascii="Arial" w:hAnsi="Arial" w:cs="Arial"/>
          <w:color w:val="000000"/>
          <w:szCs w:val="21"/>
          <w:shd w:val="clear" w:color="auto" w:fill="FFFFFF"/>
        </w:rPr>
        <w:t>Java 8</w:t>
      </w:r>
      <w:r w:rsidRPr="005F40DE">
        <w:rPr>
          <w:rFonts w:ascii="Arial" w:hAnsi="Arial" w:cs="Arial"/>
          <w:color w:val="000000"/>
          <w:szCs w:val="21"/>
          <w:shd w:val="clear" w:color="auto" w:fill="FFFFFF"/>
        </w:rPr>
        <w:t>打破了这个限制，引入了重复注解的概念，允许在同一个地方多次使用同一个注解。</w:t>
      </w:r>
    </w:p>
    <w:p w:rsidR="00C57A81" w:rsidRPr="005F40DE" w:rsidRDefault="00C57A81" w:rsidP="00C57A81">
      <w:pPr>
        <w:pStyle w:val="a7"/>
        <w:ind w:left="1260" w:firstLineChars="0" w:firstLine="0"/>
        <w:rPr>
          <w:rFonts w:ascii="Arial" w:hAnsi="Arial" w:cs="Arial"/>
          <w:color w:val="000000"/>
          <w:szCs w:val="21"/>
          <w:shd w:val="clear" w:color="auto" w:fill="FFFFFF"/>
        </w:rPr>
      </w:pPr>
      <w:r w:rsidRPr="005F40DE">
        <w:rPr>
          <w:rFonts w:ascii="Arial" w:hAnsi="Arial" w:cs="Arial"/>
          <w:color w:val="000000"/>
          <w:szCs w:val="21"/>
          <w:shd w:val="clear" w:color="auto" w:fill="FFFFFF"/>
        </w:rPr>
        <w:t>在</w:t>
      </w:r>
      <w:r w:rsidRPr="005F40DE">
        <w:rPr>
          <w:rFonts w:ascii="Arial" w:hAnsi="Arial" w:cs="Arial"/>
          <w:color w:val="000000"/>
          <w:szCs w:val="21"/>
          <w:shd w:val="clear" w:color="auto" w:fill="FFFFFF"/>
        </w:rPr>
        <w:t>Java 8</w:t>
      </w:r>
      <w:r w:rsidRPr="005F40DE">
        <w:rPr>
          <w:rFonts w:ascii="Arial" w:hAnsi="Arial" w:cs="Arial"/>
          <w:color w:val="000000"/>
          <w:szCs w:val="21"/>
          <w:shd w:val="clear" w:color="auto" w:fill="FFFFFF"/>
        </w:rPr>
        <w:t>中使用</w:t>
      </w:r>
      <w:r w:rsidRPr="005F40DE">
        <w:rPr>
          <w:b/>
          <w:bCs/>
          <w:shd w:val="clear" w:color="auto" w:fill="FFFFFF"/>
        </w:rPr>
        <w:t>@Repeatable</w:t>
      </w:r>
      <w:r>
        <w:rPr>
          <w:rFonts w:ascii="Arial" w:hAnsi="Arial" w:cs="Arial"/>
          <w:color w:val="000000"/>
          <w:szCs w:val="21"/>
          <w:shd w:val="clear" w:color="auto" w:fill="FFFFFF"/>
        </w:rPr>
        <w:t>注解定义重复注解</w:t>
      </w:r>
    </w:p>
    <w:p w:rsidR="00C33063" w:rsidRPr="00C33063" w:rsidRDefault="00C33063" w:rsidP="00A40CCE">
      <w:pPr>
        <w:pStyle w:val="a7"/>
        <w:numPr>
          <w:ilvl w:val="0"/>
          <w:numId w:val="65"/>
        </w:numPr>
        <w:ind w:firstLineChars="0"/>
        <w:outlineLvl w:val="2"/>
      </w:pPr>
      <w:r w:rsidRPr="00C33063">
        <w:rPr>
          <w:rFonts w:hint="eastAsia"/>
          <w:b/>
        </w:rPr>
        <w:t>你知道哪些数据结构？</w:t>
      </w:r>
    </w:p>
    <w:p w:rsidR="00C33063" w:rsidRDefault="00C33063" w:rsidP="00C33063">
      <w:pPr>
        <w:pStyle w:val="a7"/>
        <w:ind w:left="720" w:firstLineChars="0" w:firstLine="0"/>
      </w:pPr>
      <w:r>
        <w:rPr>
          <w:rFonts w:hint="eastAsia"/>
        </w:rPr>
        <w:tab/>
      </w:r>
      <w:r>
        <w:rPr>
          <w:rFonts w:hint="eastAsia"/>
        </w:rPr>
        <w:tab/>
      </w:r>
      <w:r>
        <w:rPr>
          <w:rFonts w:hint="eastAsia"/>
        </w:rPr>
        <w:t>线性表</w:t>
      </w:r>
    </w:p>
    <w:p w:rsidR="00C33063" w:rsidRDefault="00C33063" w:rsidP="00C33063">
      <w:pPr>
        <w:pStyle w:val="a7"/>
        <w:ind w:left="720" w:firstLineChars="0" w:firstLine="0"/>
      </w:pPr>
      <w:r>
        <w:rPr>
          <w:rFonts w:hint="eastAsia"/>
        </w:rPr>
        <w:tab/>
      </w:r>
      <w:r>
        <w:rPr>
          <w:rFonts w:hint="eastAsia"/>
        </w:rPr>
        <w:tab/>
      </w:r>
      <w:r>
        <w:rPr>
          <w:rFonts w:hint="eastAsia"/>
        </w:rPr>
        <w:t>队列</w:t>
      </w:r>
    </w:p>
    <w:p w:rsidR="00C33063" w:rsidRDefault="00C33063" w:rsidP="00C33063">
      <w:pPr>
        <w:pStyle w:val="a7"/>
        <w:ind w:left="720" w:firstLineChars="0" w:firstLine="0"/>
      </w:pPr>
      <w:r>
        <w:rPr>
          <w:rFonts w:hint="eastAsia"/>
        </w:rPr>
        <w:tab/>
      </w:r>
      <w:r>
        <w:rPr>
          <w:rFonts w:hint="eastAsia"/>
        </w:rPr>
        <w:tab/>
      </w:r>
      <w:proofErr w:type="gramStart"/>
      <w:r>
        <w:rPr>
          <w:rFonts w:hint="eastAsia"/>
        </w:rPr>
        <w:t>栈</w:t>
      </w:r>
      <w:proofErr w:type="gramEnd"/>
      <w:r>
        <w:rPr>
          <w:rFonts w:hint="eastAsia"/>
        </w:rPr>
        <w:t>和堆</w:t>
      </w:r>
    </w:p>
    <w:p w:rsidR="00C33063" w:rsidRDefault="00C33063" w:rsidP="00C33063">
      <w:pPr>
        <w:pStyle w:val="a7"/>
        <w:ind w:left="720" w:firstLineChars="0" w:firstLine="0"/>
      </w:pPr>
      <w:r>
        <w:rPr>
          <w:rFonts w:hint="eastAsia"/>
        </w:rPr>
        <w:tab/>
      </w:r>
      <w:r>
        <w:rPr>
          <w:rFonts w:hint="eastAsia"/>
        </w:rPr>
        <w:tab/>
      </w:r>
      <w:r>
        <w:rPr>
          <w:rFonts w:hint="eastAsia"/>
        </w:rPr>
        <w:t>二叉树</w:t>
      </w:r>
    </w:p>
    <w:p w:rsidR="00C33063" w:rsidRDefault="00C33063" w:rsidP="00C33063">
      <w:pPr>
        <w:pStyle w:val="a7"/>
        <w:ind w:left="720" w:firstLineChars="0" w:firstLine="0"/>
      </w:pPr>
      <w:r>
        <w:rPr>
          <w:rFonts w:hint="eastAsia"/>
        </w:rPr>
        <w:tab/>
      </w:r>
      <w:r>
        <w:rPr>
          <w:rFonts w:hint="eastAsia"/>
        </w:rPr>
        <w:tab/>
      </w:r>
      <w:r>
        <w:rPr>
          <w:rFonts w:hint="eastAsia"/>
        </w:rPr>
        <w:t>二叉树可以为空。二叉树结点的子树要区分左子树</w:t>
      </w:r>
      <w:proofErr w:type="gramStart"/>
      <w:r>
        <w:rPr>
          <w:rFonts w:hint="eastAsia"/>
        </w:rPr>
        <w:t>和右子树</w:t>
      </w:r>
      <w:proofErr w:type="gramEnd"/>
      <w:r>
        <w:rPr>
          <w:rFonts w:hint="eastAsia"/>
        </w:rPr>
        <w:t>，即使只有</w:t>
      </w:r>
      <w:proofErr w:type="gramStart"/>
      <w:r>
        <w:rPr>
          <w:rFonts w:hint="eastAsia"/>
        </w:rPr>
        <w:t>一</w:t>
      </w:r>
      <w:proofErr w:type="gramEnd"/>
      <w:r>
        <w:rPr>
          <w:rFonts w:hint="eastAsia"/>
        </w:rPr>
        <w:t>棵子</w:t>
      </w:r>
      <w:r>
        <w:rPr>
          <w:rFonts w:hint="eastAsia"/>
        </w:rPr>
        <w:tab/>
      </w:r>
      <w:r>
        <w:rPr>
          <w:rFonts w:hint="eastAsia"/>
        </w:rPr>
        <w:tab/>
      </w:r>
      <w:r>
        <w:rPr>
          <w:rFonts w:hint="eastAsia"/>
        </w:rPr>
        <w:t>树也要进行区分，说明它是左子树，</w:t>
      </w:r>
      <w:proofErr w:type="gramStart"/>
      <w:r>
        <w:rPr>
          <w:rFonts w:hint="eastAsia"/>
        </w:rPr>
        <w:t>还是右子树</w:t>
      </w:r>
      <w:proofErr w:type="gramEnd"/>
      <w:r>
        <w:rPr>
          <w:rFonts w:hint="eastAsia"/>
        </w:rPr>
        <w:t>。这是二叉树与树的</w:t>
      </w:r>
      <w:proofErr w:type="gramStart"/>
      <w:r>
        <w:rPr>
          <w:rFonts w:hint="eastAsia"/>
        </w:rPr>
        <w:t>最</w:t>
      </w:r>
      <w:proofErr w:type="gramEnd"/>
      <w:r>
        <w:rPr>
          <w:rFonts w:hint="eastAsia"/>
        </w:rPr>
        <w:t>主</w:t>
      </w:r>
      <w:r w:rsidR="008442AE">
        <w:rPr>
          <w:rFonts w:hint="eastAsia"/>
        </w:rPr>
        <w:tab/>
      </w:r>
      <w:r w:rsidR="008442AE">
        <w:rPr>
          <w:rFonts w:hint="eastAsia"/>
        </w:rPr>
        <w:tab/>
      </w:r>
      <w:r w:rsidR="008442AE">
        <w:rPr>
          <w:rFonts w:hint="eastAsia"/>
        </w:rPr>
        <w:tab/>
      </w:r>
      <w:r>
        <w:rPr>
          <w:rFonts w:hint="eastAsia"/>
        </w:rPr>
        <w:t>要的差别。</w:t>
      </w:r>
      <w:r>
        <w:rPr>
          <w:rFonts w:hint="eastAsia"/>
        </w:rPr>
        <w:t xml:space="preserve"> </w:t>
      </w:r>
    </w:p>
    <w:p w:rsidR="003D5104" w:rsidRPr="003D5104" w:rsidRDefault="00602678" w:rsidP="0086448A">
      <w:pPr>
        <w:pStyle w:val="a7"/>
        <w:numPr>
          <w:ilvl w:val="0"/>
          <w:numId w:val="1"/>
        </w:numPr>
        <w:ind w:firstLineChars="0"/>
        <w:outlineLvl w:val="0"/>
        <w:rPr>
          <w:b/>
        </w:rPr>
      </w:pPr>
      <w:r>
        <w:rPr>
          <w:rFonts w:hint="eastAsia"/>
          <w:b/>
        </w:rPr>
        <w:t>前端</w:t>
      </w:r>
    </w:p>
    <w:p w:rsidR="007B27A5" w:rsidRDefault="007B27A5" w:rsidP="0086448A">
      <w:pPr>
        <w:pStyle w:val="a7"/>
        <w:numPr>
          <w:ilvl w:val="0"/>
          <w:numId w:val="5"/>
        </w:numPr>
        <w:ind w:firstLineChars="0"/>
        <w:outlineLvl w:val="1"/>
        <w:rPr>
          <w:b/>
        </w:rPr>
      </w:pPr>
      <w:r>
        <w:rPr>
          <w:rFonts w:hint="eastAsia"/>
          <w:b/>
        </w:rPr>
        <w:t>HTML</w:t>
      </w:r>
    </w:p>
    <w:p w:rsidR="003D5104" w:rsidRPr="00A31743" w:rsidRDefault="003D5104" w:rsidP="00A40CCE">
      <w:pPr>
        <w:pStyle w:val="a7"/>
        <w:numPr>
          <w:ilvl w:val="0"/>
          <w:numId w:val="28"/>
        </w:numPr>
        <w:ind w:firstLineChars="0"/>
        <w:outlineLvl w:val="2"/>
        <w:rPr>
          <w:b/>
          <w:color w:val="00B050"/>
        </w:rPr>
      </w:pPr>
      <w:r w:rsidRPr="00A31743">
        <w:rPr>
          <w:rFonts w:hint="eastAsia"/>
          <w:b/>
          <w:color w:val="00B050"/>
        </w:rPr>
        <w:t>超链接标签</w:t>
      </w:r>
      <w:r w:rsidR="001F4FD0">
        <w:rPr>
          <w:rFonts w:hint="eastAsia"/>
          <w:b/>
          <w:color w:val="00B050"/>
        </w:rPr>
        <w:t>（</w:t>
      </w:r>
      <w:r w:rsidR="001F4FD0">
        <w:rPr>
          <w:rFonts w:hint="eastAsia"/>
          <w:b/>
          <w:color w:val="00B050"/>
        </w:rPr>
        <w:t>*</w:t>
      </w:r>
      <w:r w:rsidR="001F4FD0">
        <w:rPr>
          <w:rFonts w:hint="eastAsia"/>
          <w:b/>
          <w:color w:val="00B050"/>
        </w:rPr>
        <w:t>）</w:t>
      </w:r>
    </w:p>
    <w:p w:rsidR="003D5104" w:rsidRDefault="003D5104" w:rsidP="003D5104">
      <w:pPr>
        <w:pStyle w:val="a7"/>
        <w:ind w:left="1260" w:firstLineChars="0" w:firstLine="0"/>
      </w:pPr>
      <w:r>
        <w:rPr>
          <w:rFonts w:hint="eastAsia"/>
        </w:rPr>
        <w:t>跳转：</w:t>
      </w:r>
      <w:r>
        <w:rPr>
          <w:rFonts w:hint="eastAsia"/>
        </w:rPr>
        <w:t xml:space="preserve">&lt;a </w:t>
      </w:r>
      <w:proofErr w:type="spellStart"/>
      <w:r>
        <w:rPr>
          <w:rFonts w:hint="eastAsia"/>
        </w:rPr>
        <w:t>href</w:t>
      </w:r>
      <w:proofErr w:type="spellEnd"/>
      <w:r>
        <w:rPr>
          <w:rFonts w:hint="eastAsia"/>
        </w:rPr>
        <w:t xml:space="preserve"> = "</w:t>
      </w:r>
      <w:r>
        <w:rPr>
          <w:rFonts w:hint="eastAsia"/>
        </w:rPr>
        <w:t>资源路径</w:t>
      </w:r>
      <w:r>
        <w:rPr>
          <w:rFonts w:hint="eastAsia"/>
        </w:rPr>
        <w:t>" target="_blank"&gt;</w:t>
      </w:r>
    </w:p>
    <w:p w:rsidR="003D5104" w:rsidRDefault="003D5104" w:rsidP="003D5104">
      <w:pPr>
        <w:pStyle w:val="a7"/>
        <w:ind w:left="1260" w:firstLineChars="0" w:firstLine="0"/>
      </w:pPr>
      <w:proofErr w:type="spellStart"/>
      <w:r>
        <w:rPr>
          <w:rFonts w:hint="eastAsia"/>
        </w:rPr>
        <w:t>href</w:t>
      </w:r>
      <w:proofErr w:type="spellEnd"/>
      <w:r>
        <w:rPr>
          <w:rFonts w:hint="eastAsia"/>
        </w:rPr>
        <w:t xml:space="preserve">  : </w:t>
      </w:r>
      <w:r>
        <w:rPr>
          <w:rFonts w:hint="eastAsia"/>
        </w:rPr>
        <w:t>用于指定链接的资源</w:t>
      </w:r>
    </w:p>
    <w:p w:rsidR="003D5104" w:rsidRDefault="003D5104" w:rsidP="003D5104">
      <w:pPr>
        <w:pStyle w:val="a7"/>
        <w:ind w:left="1260" w:firstLineChars="0" w:firstLine="0"/>
      </w:pPr>
      <w:r>
        <w:rPr>
          <w:rFonts w:hint="eastAsia"/>
        </w:rPr>
        <w:t xml:space="preserve">target: </w:t>
      </w:r>
      <w:r>
        <w:rPr>
          <w:rFonts w:hint="eastAsia"/>
        </w:rPr>
        <w:t>设置打开新资源的目标。</w:t>
      </w:r>
      <w:r>
        <w:rPr>
          <w:rFonts w:hint="eastAsia"/>
        </w:rPr>
        <w:t xml:space="preserve">    </w:t>
      </w:r>
    </w:p>
    <w:p w:rsidR="003D5104" w:rsidRDefault="003D5104" w:rsidP="003D5104">
      <w:pPr>
        <w:pStyle w:val="a7"/>
        <w:ind w:left="1260" w:firstLineChars="0" w:firstLine="0"/>
      </w:pPr>
      <w:r>
        <w:rPr>
          <w:rFonts w:hint="eastAsia"/>
        </w:rPr>
        <w:t xml:space="preserve">_blank </w:t>
      </w:r>
      <w:r>
        <w:rPr>
          <w:rFonts w:hint="eastAsia"/>
        </w:rPr>
        <w:t>在独立的窗口上打开新资源</w:t>
      </w:r>
      <w:r>
        <w:rPr>
          <w:rFonts w:hint="eastAsia"/>
        </w:rPr>
        <w:t xml:space="preserve">   </w:t>
      </w:r>
    </w:p>
    <w:p w:rsidR="003D5104" w:rsidRDefault="003D5104" w:rsidP="003D5104">
      <w:pPr>
        <w:pStyle w:val="a7"/>
        <w:ind w:left="1260" w:firstLineChars="0" w:firstLine="0"/>
      </w:pPr>
      <w:r>
        <w:rPr>
          <w:rFonts w:hint="eastAsia"/>
        </w:rPr>
        <w:t xml:space="preserve">_self </w:t>
      </w:r>
      <w:r>
        <w:rPr>
          <w:rFonts w:hint="eastAsia"/>
        </w:rPr>
        <w:t>在当前窗口打开新资源</w:t>
      </w:r>
    </w:p>
    <w:p w:rsidR="003D5104" w:rsidRPr="00A31743" w:rsidRDefault="003D5104" w:rsidP="00A40CCE">
      <w:pPr>
        <w:pStyle w:val="a7"/>
        <w:numPr>
          <w:ilvl w:val="0"/>
          <w:numId w:val="28"/>
        </w:numPr>
        <w:ind w:firstLineChars="0"/>
        <w:outlineLvl w:val="2"/>
        <w:rPr>
          <w:color w:val="00B050"/>
        </w:rPr>
      </w:pPr>
      <w:r w:rsidRPr="00A31743">
        <w:rPr>
          <w:rFonts w:hint="eastAsia"/>
          <w:b/>
          <w:color w:val="00B050"/>
        </w:rPr>
        <w:t>框架标签</w:t>
      </w:r>
    </w:p>
    <w:p w:rsidR="003D5104" w:rsidRDefault="003D5104" w:rsidP="003D5104">
      <w:pPr>
        <w:pStyle w:val="a7"/>
        <w:ind w:left="420"/>
      </w:pPr>
      <w:r>
        <w:rPr>
          <w:rFonts w:hint="eastAsia"/>
        </w:rPr>
        <w:tab/>
      </w:r>
      <w:proofErr w:type="spellStart"/>
      <w:r>
        <w:rPr>
          <w:rFonts w:hint="eastAsia"/>
        </w:rPr>
        <w:t>frameSet</w:t>
      </w:r>
      <w:proofErr w:type="spellEnd"/>
      <w:r>
        <w:rPr>
          <w:rFonts w:hint="eastAsia"/>
        </w:rPr>
        <w:t xml:space="preserve"> </w:t>
      </w:r>
      <w:r>
        <w:rPr>
          <w:rFonts w:hint="eastAsia"/>
        </w:rPr>
        <w:t>一个</w:t>
      </w:r>
      <w:proofErr w:type="spellStart"/>
      <w:r>
        <w:rPr>
          <w:rFonts w:hint="eastAsia"/>
        </w:rPr>
        <w:t>frameSet</w:t>
      </w:r>
      <w:proofErr w:type="spellEnd"/>
      <w:r>
        <w:rPr>
          <w:rFonts w:hint="eastAsia"/>
        </w:rPr>
        <w:t>可以把一个页面切割成多份。只能按照行或者列切割。</w:t>
      </w:r>
    </w:p>
    <w:p w:rsidR="003D5104" w:rsidRDefault="003D5104" w:rsidP="003D5104">
      <w:pPr>
        <w:pStyle w:val="a7"/>
        <w:ind w:left="420"/>
      </w:pPr>
      <w:r>
        <w:rPr>
          <w:rFonts w:hint="eastAsia"/>
        </w:rPr>
        <w:t xml:space="preserve">    frame   </w:t>
      </w:r>
      <w:r>
        <w:rPr>
          <w:rFonts w:hint="eastAsia"/>
        </w:rPr>
        <w:t>不能被切割的。</w:t>
      </w:r>
      <w:r>
        <w:rPr>
          <w:rFonts w:hint="eastAsia"/>
        </w:rPr>
        <w:t xml:space="preserve"> frame</w:t>
      </w:r>
      <w:r>
        <w:rPr>
          <w:rFonts w:hint="eastAsia"/>
        </w:rPr>
        <w:t>是位于</w:t>
      </w:r>
      <w:proofErr w:type="spellStart"/>
      <w:r>
        <w:rPr>
          <w:rFonts w:hint="eastAsia"/>
        </w:rPr>
        <w:t>frameSet</w:t>
      </w:r>
      <w:proofErr w:type="spellEnd"/>
      <w:r>
        <w:rPr>
          <w:rFonts w:hint="eastAsia"/>
        </w:rPr>
        <w:t>中。</w:t>
      </w:r>
    </w:p>
    <w:p w:rsidR="003D5104" w:rsidRPr="00F7644D" w:rsidRDefault="003D5104" w:rsidP="003D5104">
      <w:pPr>
        <w:pStyle w:val="a7"/>
        <w:ind w:left="420"/>
        <w:rPr>
          <w:color w:val="FF0000"/>
        </w:rPr>
      </w:pPr>
      <w:r w:rsidRPr="005114E1">
        <w:rPr>
          <w:rFonts w:hint="eastAsia"/>
          <w:color w:val="FF0000"/>
        </w:rPr>
        <w:t xml:space="preserve">  </w:t>
      </w:r>
      <w:r>
        <w:rPr>
          <w:rFonts w:hint="eastAsia"/>
          <w:color w:val="FF0000"/>
        </w:rPr>
        <w:tab/>
      </w:r>
      <w:r w:rsidRPr="00F7644D">
        <w:rPr>
          <w:rFonts w:hint="eastAsia"/>
          <w:color w:val="FF0000"/>
        </w:rPr>
        <w:t>注意：</w:t>
      </w:r>
      <w:r w:rsidRPr="00F7644D">
        <w:rPr>
          <w:rFonts w:hint="eastAsia"/>
          <w:color w:val="FF0000"/>
        </w:rPr>
        <w:t xml:space="preserve"> </w:t>
      </w:r>
      <w:proofErr w:type="spellStart"/>
      <w:r w:rsidRPr="00F7644D">
        <w:rPr>
          <w:rFonts w:hint="eastAsia"/>
          <w:color w:val="FF0000"/>
        </w:rPr>
        <w:t>frameSet</w:t>
      </w:r>
      <w:proofErr w:type="spellEnd"/>
      <w:r w:rsidRPr="00F7644D">
        <w:rPr>
          <w:rFonts w:hint="eastAsia"/>
          <w:color w:val="FF0000"/>
        </w:rPr>
        <w:t>标签不能用于</w:t>
      </w:r>
      <w:r w:rsidRPr="00F7644D">
        <w:rPr>
          <w:rFonts w:hint="eastAsia"/>
          <w:color w:val="FF0000"/>
        </w:rPr>
        <w:t>body</w:t>
      </w:r>
      <w:r w:rsidRPr="00F7644D">
        <w:rPr>
          <w:rFonts w:hint="eastAsia"/>
          <w:color w:val="FF0000"/>
        </w:rPr>
        <w:t>标签体内容。</w:t>
      </w:r>
    </w:p>
    <w:p w:rsidR="003D5104" w:rsidRPr="00C86690" w:rsidRDefault="007B27A5" w:rsidP="003D5104">
      <w:pPr>
        <w:pStyle w:val="a7"/>
        <w:ind w:left="420"/>
      </w:pPr>
      <w:r>
        <w:rPr>
          <w:rFonts w:hint="eastAsia"/>
        </w:rPr>
        <w:t xml:space="preserve">  </w:t>
      </w:r>
      <w:r w:rsidR="003D5104" w:rsidRPr="00C86690">
        <w:t>&lt;</w:t>
      </w:r>
      <w:proofErr w:type="gramStart"/>
      <w:r w:rsidR="003D5104" w:rsidRPr="00C86690">
        <w:t>frameset  rows</w:t>
      </w:r>
      <w:proofErr w:type="gramEnd"/>
      <w:r w:rsidR="003D5104" w:rsidRPr="00C86690">
        <w:t>="20%,70%,*" &gt;</w:t>
      </w:r>
    </w:p>
    <w:p w:rsidR="003D5104" w:rsidRPr="00C86690" w:rsidRDefault="003D5104" w:rsidP="003D5104">
      <w:pPr>
        <w:pStyle w:val="a7"/>
        <w:ind w:left="420"/>
      </w:pPr>
      <w:r w:rsidRPr="00C86690">
        <w:t xml:space="preserve">    </w:t>
      </w:r>
      <w:r w:rsidRPr="00C86690">
        <w:tab/>
        <w:t>&lt;</w:t>
      </w:r>
      <w:proofErr w:type="gramStart"/>
      <w:r w:rsidRPr="00C86690">
        <w:t xml:space="preserve">frame  </w:t>
      </w:r>
      <w:proofErr w:type="spellStart"/>
      <w:r w:rsidRPr="00C86690">
        <w:t>src</w:t>
      </w:r>
      <w:proofErr w:type="spellEnd"/>
      <w:proofErr w:type="gramEnd"/>
      <w:r w:rsidRPr="00C86690">
        <w:t>="top.html" /&gt;</w:t>
      </w:r>
    </w:p>
    <w:p w:rsidR="003D5104" w:rsidRPr="00C86690" w:rsidRDefault="003D5104" w:rsidP="003D5104">
      <w:pPr>
        <w:pStyle w:val="a7"/>
        <w:ind w:left="420"/>
      </w:pPr>
      <w:r w:rsidRPr="00C86690">
        <w:t xml:space="preserve">        &lt;frameset cols="20</w:t>
      </w:r>
      <w:proofErr w:type="gramStart"/>
      <w:r w:rsidRPr="00C86690">
        <w:t>%,*</w:t>
      </w:r>
      <w:proofErr w:type="gramEnd"/>
      <w:r w:rsidRPr="00C86690">
        <w:t>"&gt;</w:t>
      </w:r>
    </w:p>
    <w:p w:rsidR="003D5104" w:rsidRPr="00C86690" w:rsidRDefault="003D5104" w:rsidP="003D5104">
      <w:pPr>
        <w:pStyle w:val="a7"/>
        <w:ind w:left="420"/>
      </w:pPr>
      <w:r w:rsidRPr="00C86690">
        <w:t xml:space="preserve">        </w:t>
      </w:r>
      <w:r w:rsidRPr="00C86690">
        <w:tab/>
        <w:t xml:space="preserve">&lt;frame </w:t>
      </w:r>
      <w:proofErr w:type="spellStart"/>
      <w:r w:rsidRPr="00C86690">
        <w:t>src</w:t>
      </w:r>
      <w:proofErr w:type="spellEnd"/>
      <w:r w:rsidRPr="00C86690">
        <w:t>="left.html" /&gt;</w:t>
      </w:r>
    </w:p>
    <w:p w:rsidR="003D5104" w:rsidRPr="00C86690" w:rsidRDefault="003D5104" w:rsidP="003D5104">
      <w:pPr>
        <w:pStyle w:val="a7"/>
        <w:ind w:left="420"/>
      </w:pPr>
      <w:r w:rsidRPr="00C86690">
        <w:t xml:space="preserve">            &lt;frame name="center" </w:t>
      </w:r>
      <w:proofErr w:type="spellStart"/>
      <w:r w:rsidRPr="00C86690">
        <w:t>src</w:t>
      </w:r>
      <w:proofErr w:type="spellEnd"/>
      <w:r w:rsidRPr="00C86690">
        <w:t>="center.html"/&gt;</w:t>
      </w:r>
    </w:p>
    <w:p w:rsidR="003D5104" w:rsidRPr="00C86690" w:rsidRDefault="003D5104" w:rsidP="003D5104">
      <w:pPr>
        <w:pStyle w:val="a7"/>
        <w:ind w:left="420"/>
      </w:pPr>
      <w:r w:rsidRPr="00C86690">
        <w:t xml:space="preserve">        &lt;/frameset&gt;</w:t>
      </w:r>
    </w:p>
    <w:p w:rsidR="003D5104" w:rsidRPr="00C86690" w:rsidRDefault="003D5104" w:rsidP="003D5104">
      <w:pPr>
        <w:pStyle w:val="a7"/>
        <w:ind w:left="420"/>
      </w:pPr>
      <w:r w:rsidRPr="00C86690">
        <w:t xml:space="preserve">    </w:t>
      </w:r>
      <w:r w:rsidRPr="00C86690">
        <w:tab/>
        <w:t xml:space="preserve">&lt;frame </w:t>
      </w:r>
      <w:proofErr w:type="spellStart"/>
      <w:r w:rsidRPr="00C86690">
        <w:t>src</w:t>
      </w:r>
      <w:proofErr w:type="spellEnd"/>
      <w:r w:rsidRPr="00C86690">
        <w:t>="foot.html"/&gt;</w:t>
      </w:r>
    </w:p>
    <w:p w:rsidR="003D5104" w:rsidRPr="00C86690" w:rsidRDefault="003D5104" w:rsidP="003D5104">
      <w:pPr>
        <w:pStyle w:val="a7"/>
        <w:ind w:left="420"/>
      </w:pPr>
      <w:r w:rsidRPr="00C86690">
        <w:t xml:space="preserve">    &lt;/frameset&gt;</w:t>
      </w:r>
    </w:p>
    <w:p w:rsidR="003D5104" w:rsidRPr="00C86690" w:rsidRDefault="003D5104" w:rsidP="003D5104">
      <w:pPr>
        <w:pStyle w:val="a7"/>
        <w:ind w:left="420"/>
      </w:pPr>
      <w:r w:rsidRPr="00C86690">
        <w:tab/>
        <w:t>&lt;</w:t>
      </w:r>
      <w:proofErr w:type="spellStart"/>
      <w:r w:rsidRPr="00C86690">
        <w:t>noframes</w:t>
      </w:r>
      <w:proofErr w:type="spellEnd"/>
      <w:r w:rsidRPr="00C86690">
        <w:t>&gt;</w:t>
      </w:r>
    </w:p>
    <w:p w:rsidR="003D5104" w:rsidRDefault="003D5104" w:rsidP="003D5104">
      <w:pPr>
        <w:pStyle w:val="a7"/>
        <w:ind w:left="420"/>
      </w:pPr>
      <w:r w:rsidRPr="00C86690">
        <w:lastRenderedPageBreak/>
        <w:t>&lt;/</w:t>
      </w:r>
      <w:proofErr w:type="spellStart"/>
      <w:r w:rsidRPr="00C86690">
        <w:t>noframes</w:t>
      </w:r>
      <w:proofErr w:type="spellEnd"/>
      <w:r w:rsidRPr="00C86690">
        <w:t>&gt;</w:t>
      </w:r>
      <w:r w:rsidRPr="00C86690">
        <w:rPr>
          <w:rFonts w:hint="eastAsia"/>
        </w:rPr>
        <w:t xml:space="preserve">  </w:t>
      </w:r>
    </w:p>
    <w:p w:rsidR="003D5104" w:rsidRPr="00A31743" w:rsidRDefault="003D5104" w:rsidP="00A40CCE">
      <w:pPr>
        <w:pStyle w:val="a7"/>
        <w:numPr>
          <w:ilvl w:val="0"/>
          <w:numId w:val="28"/>
        </w:numPr>
        <w:ind w:firstLineChars="0"/>
        <w:outlineLvl w:val="2"/>
        <w:rPr>
          <w:b/>
          <w:color w:val="00B050"/>
        </w:rPr>
      </w:pPr>
      <w:r w:rsidRPr="00A31743">
        <w:rPr>
          <w:rFonts w:hint="eastAsia"/>
          <w:b/>
          <w:color w:val="00B050"/>
        </w:rPr>
        <w:t>表单</w:t>
      </w:r>
      <w:r w:rsidR="001F4FD0">
        <w:rPr>
          <w:rFonts w:hint="eastAsia"/>
          <w:b/>
          <w:color w:val="00B050"/>
        </w:rPr>
        <w:t>（</w:t>
      </w:r>
      <w:r w:rsidR="001F4FD0">
        <w:rPr>
          <w:rFonts w:hint="eastAsia"/>
          <w:b/>
          <w:color w:val="00B050"/>
        </w:rPr>
        <w:t>*</w:t>
      </w:r>
      <w:r w:rsidR="001F4FD0">
        <w:rPr>
          <w:rFonts w:hint="eastAsia"/>
          <w:b/>
          <w:color w:val="00B050"/>
        </w:rPr>
        <w:t>）</w:t>
      </w:r>
    </w:p>
    <w:p w:rsidR="003D5104" w:rsidRPr="002E1BC7" w:rsidRDefault="003D5104" w:rsidP="003D5104">
      <w:pPr>
        <w:pStyle w:val="a7"/>
        <w:ind w:left="420" w:firstLineChars="0" w:firstLine="0"/>
        <w:rPr>
          <w:b/>
        </w:rPr>
      </w:pPr>
      <w:r>
        <w:rPr>
          <w:rFonts w:hint="eastAsia"/>
        </w:rPr>
        <w:tab/>
      </w:r>
      <w:r w:rsidR="005C1DDF">
        <w:rPr>
          <w:rFonts w:hint="eastAsia"/>
        </w:rPr>
        <w:t>表单标签的作用是用于提交数据给服务器</w:t>
      </w:r>
      <w:r>
        <w:rPr>
          <w:rFonts w:hint="eastAsia"/>
        </w:rPr>
        <w:t>。</w:t>
      </w:r>
    </w:p>
    <w:p w:rsidR="003D5104" w:rsidRDefault="003D5104" w:rsidP="003D5104">
      <w:pPr>
        <w:pStyle w:val="a7"/>
        <w:ind w:left="420" w:firstLineChars="0" w:firstLine="0"/>
      </w:pPr>
      <w:r>
        <w:rPr>
          <w:rFonts w:hint="eastAsia"/>
        </w:rPr>
        <w:tab/>
      </w:r>
      <w:r>
        <w:rPr>
          <w:rFonts w:hint="eastAsia"/>
        </w:rPr>
        <w:t>表单标签的根标签是</w:t>
      </w:r>
      <w:r>
        <w:rPr>
          <w:rFonts w:hint="eastAsia"/>
        </w:rPr>
        <w:t>&lt;form&gt;</w:t>
      </w:r>
      <w:r>
        <w:rPr>
          <w:rFonts w:hint="eastAsia"/>
        </w:rPr>
        <w:t>标签</w:t>
      </w:r>
    </w:p>
    <w:p w:rsidR="003D5104" w:rsidRDefault="003D5104" w:rsidP="003D5104">
      <w:pPr>
        <w:pStyle w:val="a7"/>
        <w:ind w:left="420" w:firstLineChars="0" w:firstLine="0"/>
      </w:pPr>
      <w:r>
        <w:rPr>
          <w:rFonts w:hint="eastAsia"/>
        </w:rPr>
        <w:tab/>
      </w:r>
      <w:r>
        <w:rPr>
          <w:rFonts w:hint="eastAsia"/>
        </w:rPr>
        <w:t>常用的属性：</w:t>
      </w:r>
    </w:p>
    <w:p w:rsidR="003D5104" w:rsidRDefault="003D5104" w:rsidP="003D5104">
      <w:pPr>
        <w:pStyle w:val="a7"/>
        <w:ind w:left="420"/>
      </w:pPr>
      <w:r>
        <w:rPr>
          <w:rFonts w:hint="eastAsia"/>
        </w:rPr>
        <w:t xml:space="preserve">action: </w:t>
      </w:r>
      <w:r>
        <w:rPr>
          <w:rFonts w:hint="eastAsia"/>
        </w:rPr>
        <w:t>该属性是用于指定提交数据的地址。</w:t>
      </w:r>
    </w:p>
    <w:p w:rsidR="003D5104" w:rsidRDefault="003D5104" w:rsidP="003D5104">
      <w:pPr>
        <w:pStyle w:val="a7"/>
        <w:ind w:left="420"/>
      </w:pPr>
      <w:r>
        <w:rPr>
          <w:rFonts w:hint="eastAsia"/>
        </w:rPr>
        <w:t>method</w:t>
      </w:r>
      <w:r>
        <w:rPr>
          <w:rFonts w:hint="eastAsia"/>
        </w:rPr>
        <w:t>：</w:t>
      </w:r>
      <w:r>
        <w:rPr>
          <w:rFonts w:hint="eastAsia"/>
        </w:rPr>
        <w:t xml:space="preserve"> </w:t>
      </w:r>
      <w:r>
        <w:rPr>
          <w:rFonts w:hint="eastAsia"/>
        </w:rPr>
        <w:t>指定表单的提交方式。</w:t>
      </w:r>
    </w:p>
    <w:p w:rsidR="003D5104" w:rsidRDefault="003D5104" w:rsidP="003D5104">
      <w:pPr>
        <w:pStyle w:val="a7"/>
        <w:ind w:left="420"/>
      </w:pPr>
      <w:r>
        <w:tab/>
        <w:t>&lt;form action="dopost.html" method="get"</w:t>
      </w:r>
      <w:r w:rsidR="009839FA">
        <w:rPr>
          <w:rFonts w:hint="eastAsia"/>
        </w:rPr>
        <w:t xml:space="preserve"> </w:t>
      </w:r>
      <w:proofErr w:type="spellStart"/>
      <w:r w:rsidR="009839FA">
        <w:rPr>
          <w:rFonts w:hint="eastAsia"/>
        </w:rPr>
        <w:t>enctype</w:t>
      </w:r>
      <w:proofErr w:type="spellEnd"/>
      <w:r>
        <w:t>&gt;</w:t>
      </w:r>
    </w:p>
    <w:p w:rsidR="003D5104" w:rsidRDefault="003D5104" w:rsidP="003D5104">
      <w:pPr>
        <w:pStyle w:val="a7"/>
        <w:ind w:left="420"/>
      </w:pPr>
      <w:r>
        <w:rPr>
          <w:rFonts w:hint="eastAsia"/>
        </w:rPr>
        <w:t xml:space="preserve">    </w:t>
      </w:r>
      <w:r>
        <w:rPr>
          <w:rFonts w:hint="eastAsia"/>
        </w:rPr>
        <w:tab/>
      </w:r>
      <w:proofErr w:type="gramStart"/>
      <w:r>
        <w:rPr>
          <w:rFonts w:hint="eastAsia"/>
        </w:rPr>
        <w:t>&lt;!--</w:t>
      </w:r>
      <w:proofErr w:type="gramEnd"/>
      <w:r>
        <w:rPr>
          <w:rFonts w:hint="eastAsia"/>
        </w:rPr>
        <w:t xml:space="preserve"> </w:t>
      </w:r>
      <w:r>
        <w:rPr>
          <w:rFonts w:hint="eastAsia"/>
        </w:rPr>
        <w:t>文本输入框</w:t>
      </w:r>
      <w:r>
        <w:rPr>
          <w:rFonts w:hint="eastAsia"/>
        </w:rPr>
        <w:t xml:space="preserve"> </w:t>
      </w:r>
      <w:r>
        <w:rPr>
          <w:rFonts w:hint="eastAsia"/>
        </w:rPr>
        <w:t>单行</w:t>
      </w:r>
      <w:r>
        <w:rPr>
          <w:rFonts w:hint="eastAsia"/>
        </w:rPr>
        <w:t>--&gt;</w:t>
      </w:r>
    </w:p>
    <w:p w:rsidR="003D5104" w:rsidRDefault="003D5104" w:rsidP="003D5104">
      <w:pPr>
        <w:pStyle w:val="a7"/>
        <w:ind w:left="420"/>
      </w:pPr>
      <w:r>
        <w:rPr>
          <w:rFonts w:hint="eastAsia"/>
        </w:rPr>
        <w:t xml:space="preserve">    </w:t>
      </w:r>
      <w:r>
        <w:rPr>
          <w:rFonts w:hint="eastAsia"/>
        </w:rPr>
        <w:tab/>
      </w:r>
      <w:r>
        <w:rPr>
          <w:rFonts w:hint="eastAsia"/>
        </w:rPr>
        <w:t>用户名：</w:t>
      </w:r>
      <w:r>
        <w:rPr>
          <w:rFonts w:hint="eastAsia"/>
        </w:rPr>
        <w:t>&lt;input name="</w:t>
      </w:r>
      <w:proofErr w:type="spellStart"/>
      <w:r>
        <w:rPr>
          <w:rFonts w:hint="eastAsia"/>
        </w:rPr>
        <w:t>userName</w:t>
      </w:r>
      <w:proofErr w:type="spellEnd"/>
      <w:r>
        <w:rPr>
          <w:rFonts w:hint="eastAsia"/>
        </w:rPr>
        <w:t>" type="</w:t>
      </w:r>
      <w:r w:rsidRPr="007141F8">
        <w:rPr>
          <w:rFonts w:hint="eastAsia"/>
          <w:color w:val="FF0000"/>
        </w:rPr>
        <w:t>text</w:t>
      </w:r>
      <w:r>
        <w:rPr>
          <w:rFonts w:hint="eastAsia"/>
        </w:rPr>
        <w:t>"/&gt;&lt;</w:t>
      </w:r>
      <w:proofErr w:type="spellStart"/>
      <w:r>
        <w:rPr>
          <w:rFonts w:hint="eastAsia"/>
        </w:rPr>
        <w:t>br</w:t>
      </w:r>
      <w:proofErr w:type="spellEnd"/>
      <w:r>
        <w:rPr>
          <w:rFonts w:hint="eastAsia"/>
        </w:rP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密码框</w:t>
      </w:r>
      <w:r>
        <w:rPr>
          <w:rFonts w:hint="eastAsia"/>
        </w:rPr>
        <w:t xml:space="preserve"> --&gt;</w:t>
      </w:r>
    </w:p>
    <w:p w:rsidR="003D5104" w:rsidRDefault="003D5104" w:rsidP="003D5104">
      <w:pPr>
        <w:pStyle w:val="a7"/>
        <w:ind w:left="420"/>
      </w:pPr>
      <w:r>
        <w:rPr>
          <w:rFonts w:hint="eastAsia"/>
        </w:rPr>
        <w:tab/>
      </w:r>
      <w:r>
        <w:rPr>
          <w:rFonts w:hint="eastAsia"/>
        </w:rPr>
        <w:tab/>
      </w:r>
      <w:r>
        <w:rPr>
          <w:rFonts w:hint="eastAsia"/>
        </w:rPr>
        <w:t>密码：</w:t>
      </w:r>
      <w:r>
        <w:rPr>
          <w:rFonts w:hint="eastAsia"/>
        </w:rPr>
        <w:t>&lt;input name="password" type="</w:t>
      </w:r>
      <w:r w:rsidRPr="007141F8">
        <w:rPr>
          <w:rFonts w:hint="eastAsia"/>
          <w:color w:val="FF0000"/>
        </w:rPr>
        <w:t>password</w:t>
      </w:r>
      <w:r>
        <w:rPr>
          <w:rFonts w:hint="eastAsia"/>
        </w:rPr>
        <w:t>"/&gt;&lt;</w:t>
      </w:r>
      <w:proofErr w:type="spellStart"/>
      <w:r>
        <w:rPr>
          <w:rFonts w:hint="eastAsia"/>
        </w:rPr>
        <w:t>br</w:t>
      </w:r>
      <w:proofErr w:type="spellEnd"/>
      <w:r>
        <w:rPr>
          <w:rFonts w:hint="eastAsia"/>
        </w:rP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单选框</w:t>
      </w:r>
      <w:r>
        <w:rPr>
          <w:rFonts w:hint="eastAsia"/>
        </w:rPr>
        <w:t xml:space="preserve">  --&gt;</w:t>
      </w:r>
    </w:p>
    <w:p w:rsidR="003D5104" w:rsidRDefault="003D5104" w:rsidP="003D5104">
      <w:pPr>
        <w:pStyle w:val="a7"/>
        <w:ind w:left="420" w:firstLineChars="0" w:firstLine="0"/>
      </w:pPr>
      <w:r>
        <w:rPr>
          <w:rFonts w:hint="eastAsia"/>
        </w:rPr>
        <w:tab/>
      </w:r>
      <w:r>
        <w:rPr>
          <w:rFonts w:hint="eastAsia"/>
        </w:rPr>
        <w:tab/>
      </w:r>
      <w:r>
        <w:rPr>
          <w:rFonts w:hint="eastAsia"/>
        </w:rPr>
        <w:tab/>
      </w:r>
      <w:r>
        <w:rPr>
          <w:rFonts w:hint="eastAsia"/>
        </w:rPr>
        <w:t>性别：</w:t>
      </w:r>
      <w:r>
        <w:rPr>
          <w:rFonts w:hint="eastAsia"/>
        </w:rPr>
        <w:t xml:space="preserve"> </w:t>
      </w:r>
      <w:r>
        <w:rPr>
          <w:rFonts w:hint="eastAsia"/>
        </w:rPr>
        <w:t>男</w:t>
      </w:r>
      <w:r>
        <w:rPr>
          <w:rFonts w:hint="eastAsia"/>
        </w:rPr>
        <w:t xml:space="preserve">&lt;input </w:t>
      </w:r>
      <w:r w:rsidRPr="007141F8">
        <w:rPr>
          <w:rFonts w:hint="eastAsia"/>
          <w:color w:val="FF0000"/>
        </w:rPr>
        <w:t xml:space="preserve">checked="true" </w:t>
      </w:r>
      <w:r>
        <w:rPr>
          <w:rFonts w:hint="eastAsia"/>
        </w:rPr>
        <w:t>value="man"  name="sex" type="</w:t>
      </w:r>
      <w:r w:rsidRPr="007141F8">
        <w:rPr>
          <w:rFonts w:hint="eastAsia"/>
          <w:color w:val="FF0000"/>
        </w:rPr>
        <w:t>radio</w:t>
      </w:r>
      <w:r>
        <w:rPr>
          <w:rFonts w:hint="eastAsia"/>
        </w:rPr>
        <w:t xml:space="preserve">"/&gt;   </w:t>
      </w:r>
    </w:p>
    <w:p w:rsidR="003D5104" w:rsidRDefault="003D5104" w:rsidP="003D5104">
      <w:pPr>
        <w:pStyle w:val="a7"/>
        <w:ind w:left="420" w:firstLineChars="0" w:firstLine="0"/>
      </w:pPr>
      <w:r>
        <w:rPr>
          <w:rFonts w:hint="eastAsia"/>
        </w:rPr>
        <w:tab/>
        <w:t xml:space="preserve">   </w:t>
      </w:r>
      <w:r>
        <w:rPr>
          <w:rFonts w:hint="eastAsia"/>
        </w:rPr>
        <w:tab/>
      </w:r>
      <w:r>
        <w:rPr>
          <w:rFonts w:hint="eastAsia"/>
        </w:rPr>
        <w:tab/>
      </w:r>
      <w:r>
        <w:rPr>
          <w:rFonts w:hint="eastAsia"/>
        </w:rPr>
        <w:t>女</w:t>
      </w:r>
      <w:r>
        <w:rPr>
          <w:rFonts w:hint="eastAsia"/>
        </w:rPr>
        <w:t>&lt;input name="sex" value="woman" type="radio"/&gt;&lt;</w:t>
      </w:r>
      <w:proofErr w:type="spellStart"/>
      <w:r>
        <w:rPr>
          <w:rFonts w:hint="eastAsia"/>
        </w:rPr>
        <w:t>br</w:t>
      </w:r>
      <w:proofErr w:type="spellEnd"/>
      <w:r>
        <w:rPr>
          <w:rFonts w:hint="eastAsia"/>
        </w:rP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下拉框</w:t>
      </w:r>
      <w:r>
        <w:rPr>
          <w:rFonts w:hint="eastAsia"/>
        </w:rPr>
        <w:t xml:space="preserve"> --&gt;</w:t>
      </w:r>
    </w:p>
    <w:p w:rsidR="003D5104" w:rsidRDefault="003D5104" w:rsidP="003D5104">
      <w:pPr>
        <w:pStyle w:val="a7"/>
        <w:ind w:left="420"/>
      </w:pPr>
      <w:r>
        <w:rPr>
          <w:rFonts w:hint="eastAsia"/>
        </w:rPr>
        <w:t xml:space="preserve">        </w:t>
      </w:r>
      <w:r>
        <w:rPr>
          <w:rFonts w:hint="eastAsia"/>
        </w:rPr>
        <w:t>来自的城市：</w:t>
      </w:r>
      <w:r>
        <w:rPr>
          <w:rFonts w:hint="eastAsia"/>
        </w:rPr>
        <w:t>&lt;</w:t>
      </w:r>
      <w:r w:rsidRPr="00BC7B8E">
        <w:rPr>
          <w:rFonts w:hint="eastAsia"/>
          <w:color w:val="FF0000"/>
        </w:rPr>
        <w:t xml:space="preserve">select </w:t>
      </w:r>
      <w:r>
        <w:rPr>
          <w:rFonts w:hint="eastAsia"/>
        </w:rPr>
        <w:t>name="city"&gt;</w:t>
      </w:r>
      <w:r>
        <w:rPr>
          <w:rFonts w:hint="eastAsia"/>
        </w:rPr>
        <w:tab/>
      </w:r>
    </w:p>
    <w:p w:rsidR="003D5104" w:rsidRDefault="003D5104" w:rsidP="003D5104">
      <w:pPr>
        <w:pStyle w:val="a7"/>
        <w:ind w:left="420"/>
      </w:pPr>
      <w:r>
        <w:rPr>
          <w:rFonts w:hint="eastAsia"/>
        </w:rPr>
        <w:t xml:space="preserve">                    &lt;</w:t>
      </w:r>
      <w:r w:rsidRPr="00BC7B8E">
        <w:rPr>
          <w:rFonts w:hint="eastAsia"/>
          <w:color w:val="FF0000"/>
        </w:rPr>
        <w:t xml:space="preserve">option </w:t>
      </w:r>
      <w:r>
        <w:rPr>
          <w:rFonts w:hint="eastAsia"/>
        </w:rPr>
        <w:t>value="BJ"&gt;</w:t>
      </w:r>
      <w:r>
        <w:rPr>
          <w:rFonts w:hint="eastAsia"/>
        </w:rPr>
        <w:t>北京</w:t>
      </w:r>
      <w:r>
        <w:rPr>
          <w:rFonts w:hint="eastAsia"/>
        </w:rPr>
        <w:t>&lt;/option&gt;</w:t>
      </w:r>
    </w:p>
    <w:p w:rsidR="003D5104" w:rsidRDefault="003D5104" w:rsidP="003D5104">
      <w:pPr>
        <w:pStyle w:val="a7"/>
        <w:ind w:left="420"/>
      </w:pPr>
      <w:r>
        <w:rPr>
          <w:rFonts w:hint="eastAsia"/>
        </w:rPr>
        <w:t xml:space="preserve">                    &lt;option value="SH"&gt;</w:t>
      </w:r>
      <w:r>
        <w:rPr>
          <w:rFonts w:hint="eastAsia"/>
        </w:rPr>
        <w:t>上海</w:t>
      </w:r>
      <w:r>
        <w:rPr>
          <w:rFonts w:hint="eastAsia"/>
        </w:rPr>
        <w:t>&lt;/option&gt;</w:t>
      </w:r>
    </w:p>
    <w:p w:rsidR="003D5104" w:rsidRDefault="003D5104" w:rsidP="003D5104">
      <w:pPr>
        <w:pStyle w:val="a7"/>
        <w:ind w:left="420"/>
      </w:pPr>
      <w:r>
        <w:rPr>
          <w:rFonts w:hint="eastAsia"/>
        </w:rPr>
        <w:t xml:space="preserve">                    &lt;option value="GZ"&gt;</w:t>
      </w:r>
      <w:r>
        <w:rPr>
          <w:rFonts w:hint="eastAsia"/>
        </w:rPr>
        <w:t>广州</w:t>
      </w:r>
      <w:r>
        <w:rPr>
          <w:rFonts w:hint="eastAsia"/>
        </w:rPr>
        <w:t>&lt;/option&gt;</w:t>
      </w:r>
    </w:p>
    <w:p w:rsidR="003D5104" w:rsidRDefault="003D5104" w:rsidP="003D5104">
      <w:pPr>
        <w:pStyle w:val="a7"/>
        <w:ind w:left="420"/>
      </w:pPr>
      <w:r>
        <w:rPr>
          <w:rFonts w:hint="eastAsia"/>
        </w:rPr>
        <w:t xml:space="preserve">                    &lt;option value="SZ"&gt;</w:t>
      </w:r>
      <w:r>
        <w:rPr>
          <w:rFonts w:hint="eastAsia"/>
        </w:rPr>
        <w:t>深圳</w:t>
      </w:r>
      <w:r>
        <w:rPr>
          <w:rFonts w:hint="eastAsia"/>
        </w:rPr>
        <w:t>&lt;/option&gt;</w:t>
      </w:r>
    </w:p>
    <w:p w:rsidR="003D5104" w:rsidRDefault="003D5104" w:rsidP="003D5104">
      <w:pPr>
        <w:pStyle w:val="a7"/>
        <w:ind w:left="420"/>
      </w:pPr>
      <w:r>
        <w:t xml:space="preserve">                &lt;/select&gt;&lt;</w:t>
      </w:r>
      <w:proofErr w:type="spellStart"/>
      <w:r>
        <w:t>br</w:t>
      </w:r>
      <w:proofErr w:type="spellEnd"/>
      <w: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复选框</w:t>
      </w:r>
      <w:r>
        <w:rPr>
          <w:rFonts w:hint="eastAsia"/>
        </w:rPr>
        <w:t xml:space="preserve">  </w:t>
      </w:r>
      <w:r>
        <w:rPr>
          <w:rFonts w:hint="eastAsia"/>
        </w:rPr>
        <w:t>同一组的复选框</w:t>
      </w:r>
      <w:r>
        <w:rPr>
          <w:rFonts w:hint="eastAsia"/>
        </w:rPr>
        <w:t>name</w:t>
      </w:r>
      <w:r>
        <w:rPr>
          <w:rFonts w:hint="eastAsia"/>
        </w:rPr>
        <w:t>的属性值要一致</w:t>
      </w:r>
      <w:r>
        <w:rPr>
          <w:rFonts w:hint="eastAsia"/>
        </w:rPr>
        <w:t xml:space="preserve"> --&gt;</w:t>
      </w:r>
    </w:p>
    <w:p w:rsidR="003D5104" w:rsidRDefault="003D5104" w:rsidP="003D5104">
      <w:pPr>
        <w:pStyle w:val="a7"/>
        <w:ind w:left="420"/>
      </w:pPr>
      <w:r>
        <w:rPr>
          <w:rFonts w:hint="eastAsia"/>
        </w:rPr>
        <w:t xml:space="preserve">       </w:t>
      </w:r>
      <w:r>
        <w:rPr>
          <w:rFonts w:hint="eastAsia"/>
        </w:rPr>
        <w:t>兴趣爱好：</w:t>
      </w:r>
    </w:p>
    <w:p w:rsidR="003D5104" w:rsidRDefault="003D5104" w:rsidP="003D5104">
      <w:pPr>
        <w:pStyle w:val="a7"/>
        <w:ind w:left="420"/>
      </w:pPr>
      <w:r>
        <w:rPr>
          <w:rFonts w:hint="eastAsia"/>
        </w:rPr>
        <w:tab/>
        <w:t>java &lt;input value="java" name="</w:t>
      </w:r>
      <w:proofErr w:type="spellStart"/>
      <w:r>
        <w:rPr>
          <w:rFonts w:hint="eastAsia"/>
        </w:rPr>
        <w:t>hobit</w:t>
      </w:r>
      <w:proofErr w:type="spellEnd"/>
      <w:proofErr w:type="gramStart"/>
      <w:r>
        <w:rPr>
          <w:rFonts w:hint="eastAsia"/>
        </w:rPr>
        <w:t>"  checked</w:t>
      </w:r>
      <w:proofErr w:type="gramEnd"/>
      <w:r>
        <w:rPr>
          <w:rFonts w:hint="eastAsia"/>
        </w:rPr>
        <w:t>="</w:t>
      </w:r>
      <w:r w:rsidRPr="00F85162">
        <w:rPr>
          <w:rFonts w:hint="eastAsia"/>
          <w:color w:val="FF0000"/>
        </w:rPr>
        <w:t>checked</w:t>
      </w:r>
      <w:r>
        <w:rPr>
          <w:rFonts w:hint="eastAsia"/>
        </w:rPr>
        <w:t>" type="</w:t>
      </w:r>
      <w:r w:rsidRPr="00F85162">
        <w:rPr>
          <w:rFonts w:hint="eastAsia"/>
          <w:color w:val="FF0000"/>
        </w:rPr>
        <w:t>checkbox</w:t>
      </w:r>
      <w:r>
        <w:rPr>
          <w:rFonts w:hint="eastAsia"/>
        </w:rPr>
        <w:t>" /&gt;</w:t>
      </w:r>
    </w:p>
    <w:p w:rsidR="003D5104" w:rsidRDefault="003D5104" w:rsidP="003D5104">
      <w:pPr>
        <w:pStyle w:val="a7"/>
        <w:ind w:left="420"/>
      </w:pPr>
      <w:r>
        <w:rPr>
          <w:rFonts w:hint="eastAsia"/>
        </w:rPr>
        <w:tab/>
      </w:r>
      <w:proofErr w:type="spellStart"/>
      <w:r>
        <w:rPr>
          <w:rFonts w:hint="eastAsia"/>
        </w:rPr>
        <w:t>javascript</w:t>
      </w:r>
      <w:proofErr w:type="spellEnd"/>
      <w:r>
        <w:rPr>
          <w:rFonts w:hint="eastAsia"/>
        </w:rPr>
        <w:t xml:space="preserve"> &lt;input type="checkbox" value="</w:t>
      </w:r>
      <w:proofErr w:type="spellStart"/>
      <w:r>
        <w:rPr>
          <w:rFonts w:hint="eastAsia"/>
        </w:rPr>
        <w:t>javascript</w:t>
      </w:r>
      <w:proofErr w:type="spellEnd"/>
      <w:r>
        <w:rPr>
          <w:rFonts w:hint="eastAsia"/>
        </w:rPr>
        <w:t>" name="</w:t>
      </w:r>
      <w:proofErr w:type="spellStart"/>
      <w:r>
        <w:rPr>
          <w:rFonts w:hint="eastAsia"/>
        </w:rPr>
        <w:t>hobit</w:t>
      </w:r>
      <w:proofErr w:type="spellEnd"/>
      <w:r>
        <w:rPr>
          <w:rFonts w:hint="eastAsia"/>
        </w:rPr>
        <w:t>" /&gt;</w:t>
      </w:r>
    </w:p>
    <w:p w:rsidR="003D5104" w:rsidRDefault="003D5104" w:rsidP="003D5104">
      <w:pPr>
        <w:pStyle w:val="a7"/>
        <w:ind w:left="420"/>
      </w:pPr>
      <w:r>
        <w:rPr>
          <w:rFonts w:hint="eastAsia"/>
        </w:rPr>
        <w:tab/>
        <w:t>android &lt;input value="android" name="</w:t>
      </w:r>
      <w:proofErr w:type="spellStart"/>
      <w:r>
        <w:rPr>
          <w:rFonts w:hint="eastAsia"/>
        </w:rPr>
        <w:t>hobit</w:t>
      </w:r>
      <w:proofErr w:type="spellEnd"/>
      <w:r>
        <w:rPr>
          <w:rFonts w:hint="eastAsia"/>
        </w:rPr>
        <w:t>" type="checkbox" /&gt;&lt;</w:t>
      </w:r>
      <w:proofErr w:type="spellStart"/>
      <w:r>
        <w:rPr>
          <w:rFonts w:hint="eastAsia"/>
        </w:rPr>
        <w:t>br</w:t>
      </w:r>
      <w:proofErr w:type="spellEnd"/>
      <w:r>
        <w:rPr>
          <w:rFonts w:hint="eastAsia"/>
        </w:rP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文件上传框</w:t>
      </w:r>
      <w:r>
        <w:rPr>
          <w:rFonts w:hint="eastAsia"/>
        </w:rPr>
        <w:t>--&gt;</w:t>
      </w:r>
    </w:p>
    <w:p w:rsidR="003D5104" w:rsidRDefault="003D5104" w:rsidP="003D5104">
      <w:pPr>
        <w:pStyle w:val="a7"/>
        <w:ind w:left="420"/>
      </w:pPr>
      <w:r>
        <w:rPr>
          <w:rFonts w:hint="eastAsia"/>
        </w:rPr>
        <w:t xml:space="preserve">    </w:t>
      </w:r>
      <w:r>
        <w:rPr>
          <w:rFonts w:hint="eastAsia"/>
        </w:rPr>
        <w:tab/>
      </w:r>
      <w:r>
        <w:rPr>
          <w:rFonts w:hint="eastAsia"/>
        </w:rPr>
        <w:t>大头照：</w:t>
      </w:r>
      <w:r>
        <w:rPr>
          <w:rFonts w:hint="eastAsia"/>
        </w:rPr>
        <w:t>&lt;input name="image" type="</w:t>
      </w:r>
      <w:r w:rsidRPr="00F85162">
        <w:rPr>
          <w:rFonts w:hint="eastAsia"/>
          <w:color w:val="FF0000"/>
        </w:rPr>
        <w:t>file</w:t>
      </w:r>
      <w:r>
        <w:rPr>
          <w:rFonts w:hint="eastAsia"/>
        </w:rPr>
        <w:t>" /&gt;&lt;</w:t>
      </w:r>
      <w:proofErr w:type="spellStart"/>
      <w:r>
        <w:rPr>
          <w:rFonts w:hint="eastAsia"/>
        </w:rPr>
        <w:t>br</w:t>
      </w:r>
      <w:proofErr w:type="spellEnd"/>
      <w:r>
        <w:rPr>
          <w:rFonts w:hint="eastAsia"/>
        </w:rPr>
        <w:t>/&gt;</w:t>
      </w:r>
    </w:p>
    <w:p w:rsidR="003D5104" w:rsidRDefault="003D5104" w:rsidP="003D5104">
      <w:pPr>
        <w:pStyle w:val="a7"/>
        <w:ind w:left="420"/>
      </w:pPr>
      <w:r>
        <w:rPr>
          <w:rFonts w:hint="eastAsia"/>
        </w:rPr>
        <w:t xml:space="preserve">    </w:t>
      </w:r>
      <w:r>
        <w:rPr>
          <w:rFonts w:hint="eastAsia"/>
        </w:rPr>
        <w:tab/>
      </w:r>
      <w:r>
        <w:rPr>
          <w:rFonts w:hint="eastAsia"/>
        </w:rPr>
        <w:t>个人简介</w:t>
      </w:r>
      <w:r>
        <w:rPr>
          <w:rFonts w:hint="eastAsia"/>
        </w:rPr>
        <w: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文本域</w:t>
      </w:r>
      <w:r>
        <w:rPr>
          <w:rFonts w:hint="eastAsia"/>
        </w:rPr>
        <w:t xml:space="preserve"> --&gt;</w:t>
      </w:r>
    </w:p>
    <w:p w:rsidR="003D5104" w:rsidRDefault="003D5104" w:rsidP="003D5104">
      <w:pPr>
        <w:pStyle w:val="a7"/>
        <w:ind w:left="420"/>
      </w:pPr>
      <w:r>
        <w:t xml:space="preserve">        &lt;</w:t>
      </w:r>
      <w:proofErr w:type="spellStart"/>
      <w:proofErr w:type="gramStart"/>
      <w:r>
        <w:t>textarea</w:t>
      </w:r>
      <w:proofErr w:type="spellEnd"/>
      <w:r>
        <w:t xml:space="preserve">  name</w:t>
      </w:r>
      <w:proofErr w:type="gramEnd"/>
      <w:r>
        <w:t xml:space="preserve">="intro" </w:t>
      </w:r>
      <w:r w:rsidRPr="00F85162">
        <w:rPr>
          <w:color w:val="FF0000"/>
        </w:rPr>
        <w:t>rows</w:t>
      </w:r>
      <w:r>
        <w:t xml:space="preserve">="10" </w:t>
      </w:r>
      <w:r w:rsidRPr="00F85162">
        <w:rPr>
          <w:color w:val="FF0000"/>
        </w:rPr>
        <w:t>cols</w:t>
      </w:r>
      <w:r>
        <w:t>="30"&gt;&lt;/</w:t>
      </w:r>
      <w:proofErr w:type="spellStart"/>
      <w:r w:rsidRPr="00F85162">
        <w:rPr>
          <w:color w:val="FF0000"/>
        </w:rPr>
        <w:t>textarea</w:t>
      </w:r>
      <w:proofErr w:type="spellEnd"/>
      <w:r>
        <w:t>&gt;&lt;</w:t>
      </w:r>
      <w:proofErr w:type="spellStart"/>
      <w:r>
        <w:t>br</w:t>
      </w:r>
      <w:proofErr w:type="spellEnd"/>
      <w:r>
        <w:t>/&gt;</w:t>
      </w:r>
    </w:p>
    <w:p w:rsidR="003D5104" w:rsidRDefault="003D5104" w:rsidP="003D5104">
      <w:pPr>
        <w:pStyle w:val="a7"/>
        <w:ind w:left="420"/>
      </w:pPr>
      <w:r>
        <w:rPr>
          <w:rFonts w:hint="eastAsia"/>
        </w:rPr>
        <w:t xml:space="preserve">        </w:t>
      </w:r>
      <w:proofErr w:type="gramStart"/>
      <w:r>
        <w:rPr>
          <w:rFonts w:hint="eastAsia"/>
        </w:rPr>
        <w:t>&lt;!--</w:t>
      </w:r>
      <w:proofErr w:type="gramEnd"/>
      <w:r>
        <w:rPr>
          <w:rFonts w:hint="eastAsia"/>
        </w:rPr>
        <w:t xml:space="preserve"> </w:t>
      </w:r>
      <w:r>
        <w:rPr>
          <w:rFonts w:hint="eastAsia"/>
        </w:rPr>
        <w:t>提交按钮</w:t>
      </w:r>
      <w:r>
        <w:rPr>
          <w:rFonts w:hint="eastAsia"/>
        </w:rPr>
        <w:t xml:space="preserve"> --&gt;</w:t>
      </w:r>
    </w:p>
    <w:p w:rsidR="003D5104" w:rsidRDefault="003D5104" w:rsidP="003D5104">
      <w:pPr>
        <w:pStyle w:val="a7"/>
        <w:ind w:left="420"/>
      </w:pPr>
      <w:r>
        <w:rPr>
          <w:rFonts w:hint="eastAsia"/>
        </w:rPr>
        <w:t xml:space="preserve">        &lt;input type="</w:t>
      </w:r>
      <w:r w:rsidRPr="00F85162">
        <w:rPr>
          <w:rFonts w:hint="eastAsia"/>
          <w:color w:val="FF0000"/>
        </w:rPr>
        <w:t>submit</w:t>
      </w:r>
      <w:r>
        <w:rPr>
          <w:rFonts w:hint="eastAsia"/>
        </w:rPr>
        <w:t>" value="</w:t>
      </w:r>
      <w:r>
        <w:rPr>
          <w:rFonts w:hint="eastAsia"/>
        </w:rPr>
        <w:t>注册</w:t>
      </w:r>
      <w:r>
        <w:rPr>
          <w:rFonts w:hint="eastAsia"/>
        </w:rPr>
        <w:t>"/&gt;</w:t>
      </w:r>
    </w:p>
    <w:p w:rsidR="003D5104" w:rsidRDefault="003D5104" w:rsidP="003D5104">
      <w:pPr>
        <w:pStyle w:val="a7"/>
        <w:ind w:left="420"/>
      </w:pPr>
      <w:r>
        <w:rPr>
          <w:rFonts w:hint="eastAsia"/>
        </w:rPr>
        <w:t xml:space="preserve">    </w:t>
      </w:r>
      <w:r>
        <w:rPr>
          <w:rFonts w:hint="eastAsia"/>
        </w:rPr>
        <w:tab/>
      </w:r>
      <w:proofErr w:type="gramStart"/>
      <w:r>
        <w:rPr>
          <w:rFonts w:hint="eastAsia"/>
        </w:rPr>
        <w:t>&lt;!--</w:t>
      </w:r>
      <w:proofErr w:type="gramEnd"/>
      <w:r>
        <w:rPr>
          <w:rFonts w:hint="eastAsia"/>
        </w:rPr>
        <w:t xml:space="preserve">  </w:t>
      </w:r>
      <w:r>
        <w:rPr>
          <w:rFonts w:hint="eastAsia"/>
        </w:rPr>
        <w:t>重置按钮</w:t>
      </w:r>
      <w:r>
        <w:rPr>
          <w:rFonts w:hint="eastAsia"/>
        </w:rPr>
        <w:t xml:space="preserve"> --&gt;</w:t>
      </w:r>
    </w:p>
    <w:p w:rsidR="003D5104" w:rsidRDefault="003D5104" w:rsidP="003D5104">
      <w:pPr>
        <w:pStyle w:val="a7"/>
        <w:ind w:left="420"/>
      </w:pPr>
      <w:r>
        <w:rPr>
          <w:rFonts w:hint="eastAsia"/>
        </w:rPr>
        <w:t xml:space="preserve">    </w:t>
      </w:r>
      <w:r>
        <w:rPr>
          <w:rFonts w:hint="eastAsia"/>
        </w:rPr>
        <w:tab/>
        <w:t>&lt;input type="</w:t>
      </w:r>
      <w:r w:rsidRPr="00F85162">
        <w:rPr>
          <w:rFonts w:hint="eastAsia"/>
          <w:color w:val="FF0000"/>
        </w:rPr>
        <w:t>reset</w:t>
      </w:r>
      <w:r>
        <w:rPr>
          <w:rFonts w:hint="eastAsia"/>
        </w:rPr>
        <w:t>" value="</w:t>
      </w:r>
      <w:r>
        <w:rPr>
          <w:rFonts w:hint="eastAsia"/>
        </w:rPr>
        <w:t>重置</w:t>
      </w:r>
      <w:r>
        <w:rPr>
          <w:rFonts w:hint="eastAsia"/>
        </w:rPr>
        <w:t>"/&gt;</w:t>
      </w:r>
      <w:r>
        <w:t>&lt;/form&gt;</w:t>
      </w:r>
    </w:p>
    <w:p w:rsidR="003D5104" w:rsidRPr="00A31743" w:rsidRDefault="009C2633" w:rsidP="00A40CCE">
      <w:pPr>
        <w:pStyle w:val="a7"/>
        <w:numPr>
          <w:ilvl w:val="0"/>
          <w:numId w:val="28"/>
        </w:numPr>
        <w:ind w:firstLineChars="0"/>
        <w:outlineLvl w:val="2"/>
        <w:rPr>
          <w:b/>
          <w:color w:val="00B050"/>
        </w:rPr>
      </w:pPr>
      <w:ins w:id="26" w:author="卜 晓波" w:date="2019-10-24T09:26:00Z">
        <w:r>
          <w:rPr>
            <w:rFonts w:hint="eastAsia"/>
            <w:b/>
            <w:color w:val="00B050"/>
          </w:rPr>
          <w:t>。</w:t>
        </w:r>
      </w:ins>
      <w:r w:rsidR="00542D6B" w:rsidRPr="00A31743">
        <w:rPr>
          <w:rFonts w:hint="eastAsia"/>
          <w:b/>
          <w:color w:val="00B050"/>
        </w:rPr>
        <w:t>g</w:t>
      </w:r>
      <w:r w:rsidR="003D5104" w:rsidRPr="00A31743">
        <w:rPr>
          <w:rFonts w:hint="eastAsia"/>
          <w:b/>
          <w:color w:val="00B050"/>
        </w:rPr>
        <w:t>et</w:t>
      </w:r>
      <w:r w:rsidR="003D5104" w:rsidRPr="00A31743">
        <w:rPr>
          <w:rFonts w:hint="eastAsia"/>
          <w:b/>
          <w:color w:val="00B050"/>
        </w:rPr>
        <w:t>与</w:t>
      </w:r>
      <w:r w:rsidR="003D5104" w:rsidRPr="00A31743">
        <w:rPr>
          <w:rFonts w:hint="eastAsia"/>
          <w:b/>
          <w:color w:val="00B050"/>
        </w:rPr>
        <w:t>post</w:t>
      </w:r>
      <w:r w:rsidR="003D5104" w:rsidRPr="00A31743">
        <w:rPr>
          <w:rFonts w:hint="eastAsia"/>
          <w:b/>
          <w:color w:val="00B050"/>
        </w:rPr>
        <w:t>提交的区别</w:t>
      </w:r>
      <w:r w:rsidR="001F4FD0">
        <w:rPr>
          <w:rFonts w:hint="eastAsia"/>
          <w:b/>
          <w:color w:val="00B050"/>
        </w:rPr>
        <w:t>（</w:t>
      </w:r>
      <w:r w:rsidR="001F4FD0">
        <w:rPr>
          <w:rFonts w:hint="eastAsia"/>
          <w:b/>
          <w:color w:val="00B050"/>
        </w:rPr>
        <w:t>*</w:t>
      </w:r>
      <w:r w:rsidR="001F4FD0">
        <w:rPr>
          <w:rFonts w:hint="eastAsia"/>
          <w:b/>
          <w:color w:val="00B050"/>
        </w:rPr>
        <w:t>）</w:t>
      </w:r>
    </w:p>
    <w:p w:rsidR="005C5628" w:rsidRDefault="005C5628" w:rsidP="005C5628">
      <w:pPr>
        <w:pStyle w:val="a7"/>
        <w:ind w:left="420"/>
      </w:pPr>
      <w:r>
        <w:rPr>
          <w:rFonts w:hint="eastAsia"/>
        </w:rPr>
        <w:t xml:space="preserve"> 1</w:t>
      </w:r>
      <w:r>
        <w:rPr>
          <w:rFonts w:hint="eastAsia"/>
        </w:rPr>
        <w:t>、</w:t>
      </w:r>
      <w:r>
        <w:rPr>
          <w:rFonts w:hint="eastAsia"/>
        </w:rPr>
        <w:t>GET</w:t>
      </w:r>
      <w:r>
        <w:rPr>
          <w:rFonts w:hint="eastAsia"/>
        </w:rPr>
        <w:t>提交的数据会放在</w:t>
      </w:r>
      <w:r>
        <w:rPr>
          <w:rFonts w:hint="eastAsia"/>
        </w:rPr>
        <w:t>URL</w:t>
      </w:r>
      <w:r>
        <w:rPr>
          <w:rFonts w:hint="eastAsia"/>
        </w:rPr>
        <w:t>之后，以</w:t>
      </w:r>
      <w:r>
        <w:rPr>
          <w:rFonts w:hint="eastAsia"/>
        </w:rPr>
        <w:t>?</w:t>
      </w:r>
      <w:r>
        <w:rPr>
          <w:rFonts w:hint="eastAsia"/>
        </w:rPr>
        <w:t>分割</w:t>
      </w:r>
      <w:r>
        <w:rPr>
          <w:rFonts w:hint="eastAsia"/>
        </w:rPr>
        <w:t>URL</w:t>
      </w:r>
      <w:r>
        <w:rPr>
          <w:rFonts w:hint="eastAsia"/>
        </w:rPr>
        <w:t>和传输数据，参数之间以</w:t>
      </w:r>
      <w:r>
        <w:rPr>
          <w:rFonts w:hint="eastAsia"/>
        </w:rPr>
        <w:t>&amp;</w:t>
      </w:r>
      <w:r>
        <w:rPr>
          <w:rFonts w:hint="eastAsia"/>
        </w:rPr>
        <w:t>相连，如</w:t>
      </w:r>
      <w:r>
        <w:rPr>
          <w:rFonts w:hint="eastAsia"/>
        </w:rPr>
        <w:tab/>
      </w:r>
      <w:r>
        <w:rPr>
          <w:rFonts w:hint="eastAsia"/>
        </w:rPr>
        <w:tab/>
      </w:r>
      <w:r>
        <w:rPr>
          <w:rFonts w:hint="eastAsia"/>
        </w:rPr>
        <w:tab/>
      </w:r>
      <w:r w:rsidR="00C033B9">
        <w:rPr>
          <w:rFonts w:hint="eastAsia"/>
        </w:rPr>
        <w:tab/>
      </w:r>
      <w:proofErr w:type="spellStart"/>
      <w:r>
        <w:rPr>
          <w:rFonts w:hint="eastAsia"/>
        </w:rPr>
        <w:t>Posts.jsp?name</w:t>
      </w:r>
      <w:proofErr w:type="spellEnd"/>
      <w:r>
        <w:rPr>
          <w:rFonts w:hint="eastAsia"/>
        </w:rPr>
        <w:t>=test1&amp;id=123456. POST</w:t>
      </w:r>
      <w:r>
        <w:rPr>
          <w:rFonts w:hint="eastAsia"/>
        </w:rPr>
        <w:t>方法是把提交的数据放在</w:t>
      </w:r>
      <w:r>
        <w:rPr>
          <w:rFonts w:hint="eastAsia"/>
        </w:rPr>
        <w:t>HTTP</w:t>
      </w:r>
      <w:r>
        <w:rPr>
          <w:rFonts w:hint="eastAsia"/>
        </w:rPr>
        <w:t>包的</w:t>
      </w:r>
      <w:r>
        <w:rPr>
          <w:rFonts w:hint="eastAsia"/>
        </w:rPr>
        <w:t>Body</w:t>
      </w:r>
      <w:r>
        <w:rPr>
          <w:rFonts w:hint="eastAsia"/>
        </w:rPr>
        <w:t>中。</w:t>
      </w:r>
    </w:p>
    <w:p w:rsidR="005C5628" w:rsidRDefault="005C5628" w:rsidP="005C5628">
      <w:pPr>
        <w:pStyle w:val="a7"/>
        <w:ind w:left="420"/>
      </w:pPr>
      <w:r>
        <w:rPr>
          <w:rFonts w:hint="eastAsia"/>
        </w:rPr>
        <w:t>2</w:t>
      </w:r>
      <w:r>
        <w:rPr>
          <w:rFonts w:hint="eastAsia"/>
        </w:rPr>
        <w:t>、</w:t>
      </w:r>
      <w:r>
        <w:rPr>
          <w:rFonts w:hint="eastAsia"/>
        </w:rPr>
        <w:t>GET</w:t>
      </w:r>
      <w:r>
        <w:rPr>
          <w:rFonts w:hint="eastAsia"/>
        </w:rPr>
        <w:t>提交的数据大小有限制，最多只能有</w:t>
      </w:r>
      <w:r>
        <w:rPr>
          <w:rFonts w:hint="eastAsia"/>
        </w:rPr>
        <w:t>1024</w:t>
      </w:r>
      <w:r>
        <w:rPr>
          <w:rFonts w:hint="eastAsia"/>
        </w:rPr>
        <w:t>字节（因为浏览器对</w:t>
      </w:r>
      <w:r>
        <w:rPr>
          <w:rFonts w:hint="eastAsia"/>
        </w:rPr>
        <w:t>URL</w:t>
      </w:r>
      <w:r>
        <w:rPr>
          <w:rFonts w:hint="eastAsia"/>
        </w:rPr>
        <w:t>的长度有限制），而</w:t>
      </w:r>
      <w:r>
        <w:rPr>
          <w:rFonts w:hint="eastAsia"/>
        </w:rPr>
        <w:t>POST</w:t>
      </w:r>
      <w:r w:rsidR="0002101B">
        <w:rPr>
          <w:rFonts w:hint="eastAsia"/>
        </w:rPr>
        <w:tab/>
      </w:r>
      <w:r>
        <w:rPr>
          <w:rFonts w:hint="eastAsia"/>
        </w:rPr>
        <w:t>交的数据没有限制。</w:t>
      </w:r>
    </w:p>
    <w:p w:rsidR="005C5628" w:rsidRDefault="005C5628" w:rsidP="005C5628">
      <w:pPr>
        <w:pStyle w:val="a7"/>
        <w:ind w:left="420"/>
      </w:pPr>
      <w:r>
        <w:rPr>
          <w:rFonts w:hint="eastAsia"/>
        </w:rPr>
        <w:t>3</w:t>
      </w:r>
      <w:r>
        <w:rPr>
          <w:rFonts w:hint="eastAsia"/>
        </w:rPr>
        <w:t>、通常用</w:t>
      </w:r>
      <w:r>
        <w:rPr>
          <w:rFonts w:hint="eastAsia"/>
        </w:rPr>
        <w:t>Post</w:t>
      </w:r>
      <w:r>
        <w:rPr>
          <w:rFonts w:hint="eastAsia"/>
        </w:rPr>
        <w:t>进行文件上传而</w:t>
      </w:r>
      <w:r>
        <w:rPr>
          <w:rFonts w:hint="eastAsia"/>
        </w:rPr>
        <w:t>get</w:t>
      </w:r>
      <w:r>
        <w:rPr>
          <w:rFonts w:hint="eastAsia"/>
        </w:rPr>
        <w:t>是不支持的。</w:t>
      </w:r>
    </w:p>
    <w:p w:rsidR="003D5104" w:rsidRPr="00937C78" w:rsidRDefault="005C5628" w:rsidP="005C5628">
      <w:pPr>
        <w:pStyle w:val="a7"/>
        <w:ind w:left="420"/>
      </w:pPr>
      <w:r>
        <w:rPr>
          <w:rFonts w:hint="eastAsia"/>
        </w:rPr>
        <w:t>4</w:t>
      </w:r>
      <w:r>
        <w:rPr>
          <w:rFonts w:hint="eastAsia"/>
        </w:rPr>
        <w:t>、</w:t>
      </w:r>
      <w:r>
        <w:rPr>
          <w:rFonts w:hint="eastAsia"/>
        </w:rPr>
        <w:t>GET</w:t>
      </w:r>
      <w:r>
        <w:rPr>
          <w:rFonts w:hint="eastAsia"/>
        </w:rPr>
        <w:t>方式没有</w:t>
      </w:r>
      <w:r>
        <w:rPr>
          <w:rFonts w:hint="eastAsia"/>
        </w:rPr>
        <w:t>POST</w:t>
      </w:r>
      <w:r>
        <w:rPr>
          <w:rFonts w:hint="eastAsia"/>
        </w:rPr>
        <w:t>方式安全。</w:t>
      </w:r>
    </w:p>
    <w:p w:rsidR="008409D6" w:rsidRPr="008409D6" w:rsidRDefault="008409D6" w:rsidP="00A40CCE">
      <w:pPr>
        <w:pStyle w:val="a7"/>
        <w:numPr>
          <w:ilvl w:val="0"/>
          <w:numId w:val="28"/>
        </w:numPr>
        <w:ind w:firstLineChars="0"/>
        <w:outlineLvl w:val="2"/>
        <w:rPr>
          <w:b/>
        </w:rPr>
      </w:pPr>
      <w:bookmarkStart w:id="27" w:name="_Toc459825091"/>
      <w:bookmarkStart w:id="28" w:name="_Toc462309042"/>
      <w:r w:rsidRPr="008409D6">
        <w:rPr>
          <w:rFonts w:hint="eastAsia"/>
          <w:b/>
        </w:rPr>
        <w:t>前端页面由哪三层构成，分别是什么？作用是什么？</w:t>
      </w:r>
      <w:bookmarkEnd w:id="27"/>
      <w:bookmarkEnd w:id="28"/>
    </w:p>
    <w:p w:rsidR="008409D6" w:rsidRPr="008409D6" w:rsidRDefault="008409D6" w:rsidP="008409D6">
      <w:pPr>
        <w:pStyle w:val="a7"/>
        <w:ind w:left="420"/>
      </w:pPr>
      <w:r w:rsidRPr="008409D6">
        <w:rPr>
          <w:rFonts w:hint="eastAsia"/>
        </w:rPr>
        <w:lastRenderedPageBreak/>
        <w:t>结构层：</w:t>
      </w:r>
      <w:r w:rsidRPr="008409D6">
        <w:rPr>
          <w:rFonts w:hint="eastAsia"/>
        </w:rPr>
        <w:t>html</w:t>
      </w:r>
      <w:r w:rsidRPr="008409D6">
        <w:rPr>
          <w:rFonts w:hint="eastAsia"/>
        </w:rPr>
        <w:t>由</w:t>
      </w:r>
      <w:r w:rsidRPr="008409D6">
        <w:rPr>
          <w:rFonts w:hint="eastAsia"/>
        </w:rPr>
        <w:t>html</w:t>
      </w:r>
      <w:r w:rsidRPr="008409D6">
        <w:rPr>
          <w:rFonts w:hint="eastAsia"/>
        </w:rPr>
        <w:t>或者</w:t>
      </w:r>
      <w:proofErr w:type="spellStart"/>
      <w:r w:rsidRPr="008409D6">
        <w:rPr>
          <w:rFonts w:hint="eastAsia"/>
        </w:rPr>
        <w:t>xhtml</w:t>
      </w:r>
      <w:proofErr w:type="spellEnd"/>
      <w:r w:rsidRPr="008409D6">
        <w:rPr>
          <w:rFonts w:hint="eastAsia"/>
        </w:rPr>
        <w:t>负责创建，运用标签对网页内容的含义</w:t>
      </w:r>
      <w:proofErr w:type="gramStart"/>
      <w:r w:rsidRPr="008409D6">
        <w:rPr>
          <w:rFonts w:hint="eastAsia"/>
        </w:rPr>
        <w:t>作出</w:t>
      </w:r>
      <w:proofErr w:type="gramEnd"/>
      <w:r w:rsidRPr="008409D6">
        <w:rPr>
          <w:rFonts w:hint="eastAsia"/>
        </w:rPr>
        <w:t>描述。</w:t>
      </w:r>
    </w:p>
    <w:p w:rsidR="008409D6" w:rsidRPr="008409D6" w:rsidRDefault="008409D6" w:rsidP="008409D6">
      <w:pPr>
        <w:pStyle w:val="a7"/>
        <w:ind w:left="420"/>
      </w:pPr>
      <w:r w:rsidRPr="008409D6">
        <w:rPr>
          <w:rFonts w:hint="eastAsia"/>
        </w:rPr>
        <w:t>表示层：</w:t>
      </w:r>
      <w:proofErr w:type="spellStart"/>
      <w:r w:rsidRPr="008409D6">
        <w:rPr>
          <w:rFonts w:hint="eastAsia"/>
        </w:rPr>
        <w:t>css</w:t>
      </w:r>
      <w:proofErr w:type="spellEnd"/>
      <w:r w:rsidRPr="008409D6">
        <w:rPr>
          <w:rFonts w:hint="eastAsia"/>
        </w:rPr>
        <w:t>由</w:t>
      </w:r>
      <w:proofErr w:type="spellStart"/>
      <w:r w:rsidRPr="008409D6">
        <w:rPr>
          <w:rFonts w:hint="eastAsia"/>
        </w:rPr>
        <w:t>css</w:t>
      </w:r>
      <w:proofErr w:type="spellEnd"/>
      <w:r w:rsidRPr="008409D6">
        <w:rPr>
          <w:rFonts w:hint="eastAsia"/>
        </w:rPr>
        <w:t>负责创建，对如何显示有关内容做出回答。</w:t>
      </w:r>
    </w:p>
    <w:p w:rsidR="008409D6" w:rsidRPr="008409D6" w:rsidRDefault="008409D6" w:rsidP="008409D6">
      <w:pPr>
        <w:pStyle w:val="a7"/>
        <w:ind w:left="420"/>
      </w:pPr>
      <w:r w:rsidRPr="008409D6">
        <w:rPr>
          <w:rFonts w:hint="eastAsia"/>
        </w:rPr>
        <w:t>行为层：</w:t>
      </w:r>
      <w:proofErr w:type="spellStart"/>
      <w:r w:rsidRPr="008409D6">
        <w:rPr>
          <w:rFonts w:hint="eastAsia"/>
        </w:rPr>
        <w:t>javascript</w:t>
      </w:r>
      <w:proofErr w:type="spellEnd"/>
      <w:r w:rsidRPr="008409D6">
        <w:rPr>
          <w:rFonts w:hint="eastAsia"/>
        </w:rPr>
        <w:t>由</w:t>
      </w:r>
      <w:proofErr w:type="spellStart"/>
      <w:r w:rsidRPr="008409D6">
        <w:rPr>
          <w:rFonts w:hint="eastAsia"/>
        </w:rPr>
        <w:t>javascript</w:t>
      </w:r>
      <w:proofErr w:type="spellEnd"/>
      <w:r w:rsidRPr="008409D6">
        <w:rPr>
          <w:rFonts w:hint="eastAsia"/>
        </w:rPr>
        <w:t>负责创建，负责回答应该如何对事件</w:t>
      </w:r>
      <w:proofErr w:type="gramStart"/>
      <w:r w:rsidRPr="008409D6">
        <w:rPr>
          <w:rFonts w:hint="eastAsia"/>
        </w:rPr>
        <w:t>作出</w:t>
      </w:r>
      <w:proofErr w:type="gramEnd"/>
      <w:r w:rsidRPr="008409D6">
        <w:rPr>
          <w:rFonts w:hint="eastAsia"/>
        </w:rPr>
        <w:t>反应。</w:t>
      </w:r>
    </w:p>
    <w:p w:rsidR="003D5104" w:rsidRPr="00C86522" w:rsidRDefault="003D5104" w:rsidP="00A40CCE">
      <w:pPr>
        <w:pStyle w:val="a7"/>
        <w:numPr>
          <w:ilvl w:val="0"/>
          <w:numId w:val="28"/>
        </w:numPr>
        <w:ind w:firstLineChars="0"/>
        <w:outlineLvl w:val="2"/>
        <w:rPr>
          <w:b/>
        </w:rPr>
      </w:pPr>
      <w:r w:rsidRPr="00C86522">
        <w:rPr>
          <w:rFonts w:hint="eastAsia"/>
          <w:b/>
        </w:rPr>
        <w:t>盒子模型</w:t>
      </w:r>
    </w:p>
    <w:p w:rsidR="003D5104" w:rsidRPr="000C22C8" w:rsidRDefault="003D5104" w:rsidP="003D5104">
      <w:pPr>
        <w:pStyle w:val="a7"/>
        <w:ind w:left="420"/>
      </w:pPr>
      <w:r w:rsidRPr="000C22C8">
        <w:t> </w:t>
      </w:r>
      <w:r w:rsidR="005C1DDF">
        <w:rPr>
          <w:rFonts w:hint="eastAsia"/>
        </w:rPr>
        <w:tab/>
      </w:r>
      <w:r>
        <w:t>在网页布局中，为了能够使复杂的各个部分合理地进行组织，通过研究，总结</w:t>
      </w:r>
      <w:r w:rsidR="005C1DDF">
        <w:rPr>
          <w:rFonts w:hint="eastAsia"/>
        </w:rPr>
        <w:tab/>
      </w:r>
      <w:r w:rsidR="005C1DDF">
        <w:rPr>
          <w:rFonts w:hint="eastAsia"/>
        </w:rPr>
        <w:tab/>
      </w:r>
      <w:r>
        <w:t>出了一套完整的、</w:t>
      </w:r>
      <w:r w:rsidRPr="000C22C8">
        <w:t>有效的原则和规范，这就是</w:t>
      </w:r>
      <w:r w:rsidRPr="000C22C8">
        <w:t>“</w:t>
      </w:r>
      <w:r w:rsidRPr="000C22C8">
        <w:t>盒子模型</w:t>
      </w:r>
      <w:r w:rsidRPr="000C22C8">
        <w:t>”</w:t>
      </w:r>
      <w:r w:rsidRPr="000C22C8">
        <w:t>的由来。</w:t>
      </w:r>
    </w:p>
    <w:p w:rsidR="003D5104" w:rsidRPr="000C22C8" w:rsidRDefault="005C1DDF" w:rsidP="003D5104">
      <w:pPr>
        <w:pStyle w:val="a7"/>
        <w:ind w:left="420"/>
      </w:pPr>
      <w:r>
        <w:rPr>
          <w:rFonts w:hint="eastAsia"/>
        </w:rPr>
        <w:tab/>
      </w:r>
      <w:r w:rsidR="003D5104" w:rsidRPr="000C22C8">
        <w:rPr>
          <w:rFonts w:hint="eastAsia"/>
        </w:rPr>
        <w:t>在</w:t>
      </w:r>
      <w:r w:rsidR="003D5104" w:rsidRPr="000C22C8">
        <w:t>CSS</w:t>
      </w:r>
      <w:r w:rsidR="003D5104" w:rsidRPr="000C22C8">
        <w:rPr>
          <w:rFonts w:hint="eastAsia"/>
        </w:rPr>
        <w:t>中，一个独立的盒子模型由内容</w:t>
      </w:r>
      <w:r w:rsidR="003D5104" w:rsidRPr="000C22C8">
        <w:t>(content)</w:t>
      </w:r>
      <w:r w:rsidR="003D5104" w:rsidRPr="000C22C8">
        <w:rPr>
          <w:rFonts w:hint="eastAsia"/>
        </w:rPr>
        <w:t>、边框</w:t>
      </w:r>
      <w:r w:rsidR="003D5104" w:rsidRPr="000C22C8">
        <w:t>(border)</w:t>
      </w:r>
      <w:r w:rsidR="003D5104" w:rsidRPr="000C22C8">
        <w:rPr>
          <w:rFonts w:hint="eastAsia"/>
        </w:rPr>
        <w:t>、填充</w:t>
      </w:r>
      <w:r w:rsidR="003D5104" w:rsidRPr="000C22C8">
        <w:t>(padding)</w:t>
      </w:r>
      <w:r>
        <w:rPr>
          <w:rFonts w:hint="eastAsia"/>
        </w:rPr>
        <w:tab/>
      </w:r>
      <w:r>
        <w:rPr>
          <w:rFonts w:hint="eastAsia"/>
        </w:rPr>
        <w:tab/>
      </w:r>
      <w:r w:rsidR="003D5104" w:rsidRPr="000C22C8">
        <w:rPr>
          <w:rFonts w:hint="eastAsia"/>
        </w:rPr>
        <w:t>和边界</w:t>
      </w:r>
      <w:r w:rsidR="003D5104" w:rsidRPr="000C22C8">
        <w:t>(margin)4</w:t>
      </w:r>
      <w:r w:rsidR="003D5104" w:rsidRPr="000C22C8">
        <w:rPr>
          <w:rFonts w:hint="eastAsia"/>
        </w:rPr>
        <w:t>个部分组成：</w:t>
      </w:r>
    </w:p>
    <w:p w:rsidR="003D5104" w:rsidRPr="008A1D0C" w:rsidRDefault="003D5104" w:rsidP="003D5104">
      <w:pPr>
        <w:pStyle w:val="a7"/>
        <w:ind w:left="420" w:firstLineChars="0" w:firstLine="0"/>
        <w:rPr>
          <w:color w:val="000000" w:themeColor="text1"/>
        </w:rPr>
      </w:pPr>
      <w:r w:rsidRPr="002C5EAB">
        <w:rPr>
          <w:rFonts w:hint="eastAsia"/>
          <w:bCs/>
          <w:color w:val="FF0000"/>
        </w:rPr>
        <w:t xml:space="preserve"> </w:t>
      </w:r>
      <w:r>
        <w:rPr>
          <w:rFonts w:hint="eastAsia"/>
          <w:bCs/>
          <w:color w:val="FF0000"/>
        </w:rPr>
        <w:tab/>
      </w:r>
      <w:r w:rsidR="005C1DDF">
        <w:rPr>
          <w:rFonts w:hint="eastAsia"/>
          <w:bCs/>
          <w:color w:val="FF0000"/>
        </w:rPr>
        <w:tab/>
      </w:r>
      <w:r w:rsidRPr="008A1D0C">
        <w:rPr>
          <w:bCs/>
          <w:color w:val="000000" w:themeColor="text1"/>
        </w:rPr>
        <w:t>内容</w:t>
      </w:r>
      <w:r w:rsidRPr="008A1D0C">
        <w:rPr>
          <w:bCs/>
          <w:color w:val="000000" w:themeColor="text1"/>
        </w:rPr>
        <w:t>(content)</w:t>
      </w:r>
      <w:r w:rsidRPr="008A1D0C">
        <w:rPr>
          <w:rFonts w:hint="eastAsia"/>
          <w:color w:val="000000" w:themeColor="text1"/>
        </w:rPr>
        <w:t>：对应盒内物品</w:t>
      </w:r>
      <w:r w:rsidRPr="008A1D0C">
        <w:rPr>
          <w:rFonts w:hint="eastAsia"/>
          <w:color w:val="000000" w:themeColor="text1"/>
        </w:rPr>
        <w:br/>
      </w:r>
      <w:r w:rsidRPr="008A1D0C">
        <w:rPr>
          <w:bCs/>
          <w:color w:val="000000" w:themeColor="text1"/>
        </w:rPr>
        <w:t> </w:t>
      </w:r>
      <w:r w:rsidRPr="008A1D0C">
        <w:rPr>
          <w:rFonts w:hint="eastAsia"/>
          <w:bCs/>
          <w:color w:val="000000" w:themeColor="text1"/>
        </w:rPr>
        <w:tab/>
      </w:r>
      <w:r w:rsidR="005C1DDF" w:rsidRPr="008A1D0C">
        <w:rPr>
          <w:rFonts w:hint="eastAsia"/>
          <w:bCs/>
          <w:color w:val="000000" w:themeColor="text1"/>
        </w:rPr>
        <w:tab/>
      </w:r>
      <w:r w:rsidRPr="008A1D0C">
        <w:rPr>
          <w:bCs/>
          <w:color w:val="000000" w:themeColor="text1"/>
        </w:rPr>
        <w:t>边框</w:t>
      </w:r>
      <w:r w:rsidRPr="008A1D0C">
        <w:rPr>
          <w:bCs/>
          <w:color w:val="000000" w:themeColor="text1"/>
        </w:rPr>
        <w:t>(border)</w:t>
      </w:r>
      <w:r w:rsidRPr="008A1D0C">
        <w:rPr>
          <w:rFonts w:hint="eastAsia"/>
          <w:color w:val="000000" w:themeColor="text1"/>
        </w:rPr>
        <w:t>：对应包装盒的纸壳，具有厚度</w:t>
      </w:r>
      <w:r w:rsidRPr="008A1D0C">
        <w:rPr>
          <w:rFonts w:hint="eastAsia"/>
          <w:color w:val="000000" w:themeColor="text1"/>
        </w:rPr>
        <w:br/>
      </w:r>
      <w:r w:rsidRPr="008A1D0C">
        <w:rPr>
          <w:bCs/>
          <w:color w:val="000000" w:themeColor="text1"/>
        </w:rPr>
        <w:t> </w:t>
      </w:r>
      <w:r w:rsidRPr="008A1D0C">
        <w:rPr>
          <w:rFonts w:hint="eastAsia"/>
          <w:bCs/>
          <w:color w:val="000000" w:themeColor="text1"/>
        </w:rPr>
        <w:tab/>
      </w:r>
      <w:r w:rsidR="005C1DDF" w:rsidRPr="008A1D0C">
        <w:rPr>
          <w:rFonts w:hint="eastAsia"/>
          <w:bCs/>
          <w:color w:val="000000" w:themeColor="text1"/>
        </w:rPr>
        <w:tab/>
      </w:r>
      <w:r w:rsidRPr="008A1D0C">
        <w:rPr>
          <w:bCs/>
          <w:color w:val="000000" w:themeColor="text1"/>
        </w:rPr>
        <w:t>填充</w:t>
      </w:r>
      <w:r w:rsidRPr="008A1D0C">
        <w:rPr>
          <w:bCs/>
          <w:color w:val="000000" w:themeColor="text1"/>
        </w:rPr>
        <w:t>(padding)</w:t>
      </w:r>
      <w:r w:rsidRPr="008A1D0C">
        <w:rPr>
          <w:rFonts w:hint="eastAsia"/>
          <w:color w:val="000000" w:themeColor="text1"/>
        </w:rPr>
        <w:t>：位于边框内部，是内容与边框的距离，对应包装盒的填充部分</w:t>
      </w:r>
      <w:r w:rsidRPr="008A1D0C">
        <w:rPr>
          <w:rFonts w:hint="eastAsia"/>
          <w:color w:val="000000" w:themeColor="text1"/>
        </w:rPr>
        <w:br/>
      </w:r>
      <w:r w:rsidRPr="008A1D0C">
        <w:rPr>
          <w:bCs/>
          <w:color w:val="000000" w:themeColor="text1"/>
        </w:rPr>
        <w:t> </w:t>
      </w:r>
      <w:r w:rsidRPr="008A1D0C">
        <w:rPr>
          <w:rFonts w:hint="eastAsia"/>
          <w:bCs/>
          <w:color w:val="000000" w:themeColor="text1"/>
        </w:rPr>
        <w:tab/>
      </w:r>
      <w:r w:rsidR="005C1DDF" w:rsidRPr="008A1D0C">
        <w:rPr>
          <w:rFonts w:hint="eastAsia"/>
          <w:bCs/>
          <w:color w:val="000000" w:themeColor="text1"/>
        </w:rPr>
        <w:tab/>
      </w:r>
      <w:r w:rsidRPr="008A1D0C">
        <w:rPr>
          <w:bCs/>
          <w:color w:val="000000" w:themeColor="text1"/>
        </w:rPr>
        <w:t>边界</w:t>
      </w:r>
      <w:r w:rsidRPr="008A1D0C">
        <w:rPr>
          <w:bCs/>
          <w:color w:val="000000" w:themeColor="text1"/>
        </w:rPr>
        <w:t>(margin)</w:t>
      </w:r>
      <w:r w:rsidRPr="008A1D0C">
        <w:rPr>
          <w:rFonts w:hint="eastAsia"/>
          <w:color w:val="000000" w:themeColor="text1"/>
        </w:rPr>
        <w:t>：位于边框外部，是边框外面周围的间隙，对应纸壳外围间隙</w:t>
      </w:r>
    </w:p>
    <w:p w:rsidR="003D5104" w:rsidRPr="000C22C8" w:rsidRDefault="003D5104" w:rsidP="003D5104">
      <w:pPr>
        <w:pStyle w:val="a7"/>
        <w:ind w:left="420" w:firstLineChars="0" w:firstLine="0"/>
        <w:jc w:val="center"/>
      </w:pPr>
      <w:r w:rsidRPr="000C22C8">
        <w:rPr>
          <w:noProof/>
        </w:rPr>
        <w:drawing>
          <wp:inline distT="0" distB="0" distL="0" distR="0" wp14:anchorId="0582FA0A" wp14:editId="0CBEFA79">
            <wp:extent cx="3411109" cy="1892140"/>
            <wp:effectExtent l="0" t="0" r="0" b="0"/>
            <wp:docPr id="10244" name="Picture 5" descr="C:\Users\cjc\Desktop\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descr="C:\Users\cjc\Desktop\0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2067" cy="1898219"/>
                    </a:xfrm>
                    <a:prstGeom prst="rect">
                      <a:avLst/>
                    </a:prstGeom>
                    <a:noFill/>
                    <a:ln>
                      <a:noFill/>
                    </a:ln>
                  </pic:spPr>
                </pic:pic>
              </a:graphicData>
            </a:graphic>
          </wp:inline>
        </w:drawing>
      </w:r>
    </w:p>
    <w:p w:rsidR="007B27A5" w:rsidRDefault="00343276" w:rsidP="0086448A">
      <w:pPr>
        <w:pStyle w:val="a7"/>
        <w:numPr>
          <w:ilvl w:val="0"/>
          <w:numId w:val="5"/>
        </w:numPr>
        <w:ind w:firstLineChars="0"/>
        <w:outlineLvl w:val="1"/>
        <w:rPr>
          <w:b/>
        </w:rPr>
      </w:pPr>
      <w:r>
        <w:rPr>
          <w:rFonts w:hint="eastAsia"/>
          <w:b/>
        </w:rPr>
        <w:t>JavaScript</w:t>
      </w:r>
    </w:p>
    <w:p w:rsidR="003D5104" w:rsidRPr="00F55BF1" w:rsidRDefault="00035D8E" w:rsidP="00A40CCE">
      <w:pPr>
        <w:pStyle w:val="a7"/>
        <w:numPr>
          <w:ilvl w:val="0"/>
          <w:numId w:val="29"/>
        </w:numPr>
        <w:ind w:firstLineChars="0"/>
        <w:outlineLvl w:val="2"/>
        <w:rPr>
          <w:b/>
        </w:rPr>
      </w:pPr>
      <w:proofErr w:type="spellStart"/>
      <w:r>
        <w:rPr>
          <w:rFonts w:hint="eastAsia"/>
          <w:b/>
        </w:rPr>
        <w:t>javascript</w:t>
      </w:r>
      <w:proofErr w:type="spellEnd"/>
      <w:r w:rsidR="003D5104" w:rsidRPr="00F55BF1">
        <w:rPr>
          <w:rFonts w:hint="eastAsia"/>
          <w:b/>
        </w:rPr>
        <w:t>与</w:t>
      </w:r>
      <w:r w:rsidR="003D5104" w:rsidRPr="00F55BF1">
        <w:rPr>
          <w:rFonts w:hint="eastAsia"/>
          <w:b/>
        </w:rPr>
        <w:t>Java</w:t>
      </w:r>
      <w:r w:rsidR="003D5104" w:rsidRPr="00F55BF1">
        <w:rPr>
          <w:rFonts w:hint="eastAsia"/>
          <w:b/>
        </w:rPr>
        <w:t>的不同</w:t>
      </w:r>
    </w:p>
    <w:p w:rsidR="003D5104" w:rsidRPr="00FB43DC" w:rsidRDefault="003D5104" w:rsidP="003D5104">
      <w:pPr>
        <w:pStyle w:val="a7"/>
        <w:ind w:left="720" w:firstLineChars="0" w:firstLine="0"/>
      </w:pPr>
      <w:r>
        <w:rPr>
          <w:rFonts w:hint="eastAsia"/>
        </w:rPr>
        <w:tab/>
      </w:r>
      <w:r>
        <w:rPr>
          <w:rFonts w:hint="eastAsia"/>
        </w:rPr>
        <w:tab/>
      </w:r>
      <w:r w:rsidRPr="00FB43DC">
        <w:rPr>
          <w:rFonts w:hint="eastAsia"/>
        </w:rPr>
        <w:t>Java</w:t>
      </w:r>
      <w:r w:rsidRPr="00FB43DC">
        <w:rPr>
          <w:rFonts w:hint="eastAsia"/>
        </w:rPr>
        <w:t>代码必须编译才能执行，而</w:t>
      </w:r>
      <w:r w:rsidRPr="00FB43DC">
        <w:rPr>
          <w:rFonts w:hint="eastAsia"/>
        </w:rPr>
        <w:t>JavaScript</w:t>
      </w:r>
      <w:r w:rsidRPr="00FB43DC">
        <w:rPr>
          <w:rFonts w:hint="eastAsia"/>
        </w:rPr>
        <w:t>不需编译，只需由浏览器解释执行；</w:t>
      </w:r>
    </w:p>
    <w:p w:rsidR="003D5104" w:rsidRPr="00FB43DC" w:rsidRDefault="003D5104" w:rsidP="003D5104">
      <w:pPr>
        <w:pStyle w:val="a7"/>
        <w:ind w:left="720" w:firstLineChars="0" w:firstLine="0"/>
      </w:pPr>
      <w:r>
        <w:rPr>
          <w:rFonts w:hint="eastAsia"/>
        </w:rPr>
        <w:tab/>
      </w:r>
      <w:r>
        <w:rPr>
          <w:rFonts w:hint="eastAsia"/>
        </w:rPr>
        <w:tab/>
      </w:r>
      <w:r w:rsidRPr="00FB43DC">
        <w:rPr>
          <w:rFonts w:hint="eastAsia"/>
        </w:rPr>
        <w:t>Java</w:t>
      </w:r>
      <w:r w:rsidRPr="00FB43DC">
        <w:rPr>
          <w:rFonts w:hint="eastAsia"/>
        </w:rPr>
        <w:t>多运行于服务器，而</w:t>
      </w:r>
      <w:r w:rsidRPr="00FB43DC">
        <w:rPr>
          <w:rFonts w:hint="eastAsia"/>
        </w:rPr>
        <w:t>JavaScript</w:t>
      </w:r>
      <w:r w:rsidRPr="00FB43DC">
        <w:rPr>
          <w:rFonts w:hint="eastAsia"/>
        </w:rPr>
        <w:t>多用于客户端；</w:t>
      </w:r>
    </w:p>
    <w:p w:rsidR="003D5104" w:rsidRPr="00FB43DC" w:rsidRDefault="003D5104" w:rsidP="003D5104">
      <w:pPr>
        <w:pStyle w:val="a7"/>
        <w:ind w:left="720" w:firstLineChars="0" w:firstLine="0"/>
      </w:pPr>
      <w:r>
        <w:rPr>
          <w:rFonts w:hint="eastAsia"/>
        </w:rPr>
        <w:tab/>
      </w:r>
      <w:r>
        <w:rPr>
          <w:rFonts w:hint="eastAsia"/>
        </w:rPr>
        <w:tab/>
      </w:r>
      <w:r w:rsidRPr="00FB43DC">
        <w:rPr>
          <w:rFonts w:hint="eastAsia"/>
        </w:rPr>
        <w:t>JavaScript</w:t>
      </w:r>
      <w:r w:rsidRPr="00FB43DC">
        <w:rPr>
          <w:rFonts w:hint="eastAsia"/>
        </w:rPr>
        <w:t>使用的是</w:t>
      </w:r>
      <w:proofErr w:type="gramStart"/>
      <w:r w:rsidRPr="00FB43DC">
        <w:rPr>
          <w:rFonts w:hint="eastAsia"/>
        </w:rPr>
        <w:t>弱类型</w:t>
      </w:r>
      <w:proofErr w:type="gramEnd"/>
      <w:r w:rsidRPr="00FB43DC">
        <w:rPr>
          <w:rFonts w:hint="eastAsia"/>
        </w:rPr>
        <w:t>的语言，而</w:t>
      </w:r>
      <w:r w:rsidRPr="00FB43DC">
        <w:rPr>
          <w:rFonts w:hint="eastAsia"/>
        </w:rPr>
        <w:t>Java</w:t>
      </w:r>
      <w:r w:rsidRPr="00FB43DC">
        <w:rPr>
          <w:rFonts w:hint="eastAsia"/>
        </w:rPr>
        <w:t>使用的是强类型的语言。</w:t>
      </w:r>
    </w:p>
    <w:p w:rsidR="003D5104" w:rsidRDefault="003D5104" w:rsidP="003D5104">
      <w:pPr>
        <w:pStyle w:val="a7"/>
        <w:ind w:left="420" w:firstLineChars="0" w:firstLine="0"/>
      </w:pPr>
      <w:r>
        <w:rPr>
          <w:rFonts w:hint="eastAsia"/>
        </w:rPr>
        <w:t xml:space="preserve">   </w:t>
      </w:r>
      <w:r>
        <w:rPr>
          <w:rFonts w:hint="eastAsia"/>
        </w:rPr>
        <w:tab/>
      </w:r>
      <w:r>
        <w:rPr>
          <w:rFonts w:hint="eastAsia"/>
        </w:rPr>
        <w:tab/>
      </w:r>
      <w:r w:rsidRPr="00FB43DC">
        <w:rPr>
          <w:rFonts w:hint="eastAsia"/>
        </w:rPr>
        <w:t xml:space="preserve">JSP(java server page) </w:t>
      </w:r>
      <w:r w:rsidRPr="00FB43DC">
        <w:rPr>
          <w:rFonts w:hint="eastAsia"/>
        </w:rPr>
        <w:t>运行于服务器</w:t>
      </w:r>
    </w:p>
    <w:p w:rsidR="003D5104" w:rsidRPr="003A2006" w:rsidRDefault="003D5104" w:rsidP="00A40CCE">
      <w:pPr>
        <w:pStyle w:val="a7"/>
        <w:numPr>
          <w:ilvl w:val="0"/>
          <w:numId w:val="29"/>
        </w:numPr>
        <w:ind w:firstLineChars="0"/>
        <w:outlineLvl w:val="2"/>
        <w:rPr>
          <w:color w:val="FF0000"/>
        </w:rPr>
      </w:pPr>
      <w:r w:rsidRPr="003A2006">
        <w:rPr>
          <w:rFonts w:hint="eastAsia"/>
          <w:b/>
          <w:color w:val="FF0000"/>
        </w:rPr>
        <w:t>数据类型</w:t>
      </w:r>
    </w:p>
    <w:p w:rsidR="003D5104" w:rsidRPr="007D28F4" w:rsidRDefault="003D5104" w:rsidP="003D5104">
      <w:pPr>
        <w:pStyle w:val="a7"/>
        <w:ind w:left="420"/>
      </w:pPr>
      <w:r>
        <w:rPr>
          <w:rFonts w:hint="eastAsia"/>
        </w:rPr>
        <w:tab/>
      </w:r>
      <w:proofErr w:type="spellStart"/>
      <w:r w:rsidRPr="007D28F4">
        <w:rPr>
          <w:rFonts w:hint="eastAsia"/>
        </w:rPr>
        <w:t>Javascript</w:t>
      </w:r>
      <w:proofErr w:type="spellEnd"/>
      <w:r w:rsidRPr="007D28F4">
        <w:rPr>
          <w:rFonts w:hint="eastAsia"/>
        </w:rPr>
        <w:t xml:space="preserve"> </w:t>
      </w:r>
      <w:r w:rsidRPr="007D28F4">
        <w:rPr>
          <w:rFonts w:hint="eastAsia"/>
        </w:rPr>
        <w:t>有三种主要数据类型、两种复合数据类型和两种特殊数据类型。</w:t>
      </w:r>
    </w:p>
    <w:p w:rsidR="003D5104" w:rsidRPr="007D28F4" w:rsidRDefault="003D5104" w:rsidP="003D5104">
      <w:pPr>
        <w:pStyle w:val="a7"/>
        <w:ind w:left="420"/>
      </w:pPr>
      <w:r>
        <w:rPr>
          <w:rFonts w:hint="eastAsia"/>
        </w:rPr>
        <w:tab/>
      </w:r>
      <w:r w:rsidRPr="007D28F4">
        <w:rPr>
          <w:rFonts w:hint="eastAsia"/>
        </w:rPr>
        <w:t>主要（基本）数据类型是：</w:t>
      </w:r>
      <w:r w:rsidRPr="007D28F4">
        <w:rPr>
          <w:rFonts w:hint="eastAsia"/>
        </w:rPr>
        <w:t xml:space="preserve"> </w:t>
      </w:r>
    </w:p>
    <w:p w:rsidR="003D5104" w:rsidRPr="007D28F4" w:rsidRDefault="003D5104" w:rsidP="00A40CCE">
      <w:pPr>
        <w:pStyle w:val="a7"/>
        <w:numPr>
          <w:ilvl w:val="0"/>
          <w:numId w:val="23"/>
        </w:numPr>
        <w:ind w:firstLine="420"/>
      </w:pPr>
      <w:r w:rsidRPr="007D28F4">
        <w:rPr>
          <w:rFonts w:hint="eastAsia"/>
        </w:rPr>
        <w:t>字符串</w:t>
      </w:r>
      <w:r w:rsidRPr="007D28F4">
        <w:rPr>
          <w:rFonts w:hint="eastAsia"/>
        </w:rPr>
        <w:t xml:space="preserve"> </w:t>
      </w:r>
    </w:p>
    <w:p w:rsidR="003D5104" w:rsidRPr="007D28F4" w:rsidRDefault="003D5104" w:rsidP="00A40CCE">
      <w:pPr>
        <w:pStyle w:val="a7"/>
        <w:numPr>
          <w:ilvl w:val="0"/>
          <w:numId w:val="23"/>
        </w:numPr>
        <w:ind w:firstLine="420"/>
      </w:pPr>
      <w:r w:rsidRPr="007D28F4">
        <w:rPr>
          <w:rFonts w:hint="eastAsia"/>
        </w:rPr>
        <w:t>数值</w:t>
      </w:r>
      <w:r w:rsidRPr="007D28F4">
        <w:rPr>
          <w:rFonts w:hint="eastAsia"/>
        </w:rPr>
        <w:t xml:space="preserve"> </w:t>
      </w:r>
    </w:p>
    <w:p w:rsidR="003D5104" w:rsidRPr="007D28F4" w:rsidRDefault="003D5104" w:rsidP="00A40CCE">
      <w:pPr>
        <w:pStyle w:val="a7"/>
        <w:numPr>
          <w:ilvl w:val="0"/>
          <w:numId w:val="23"/>
        </w:numPr>
        <w:ind w:firstLine="420"/>
      </w:pPr>
      <w:r w:rsidRPr="007D28F4">
        <w:rPr>
          <w:rFonts w:hint="eastAsia"/>
        </w:rPr>
        <w:t>布尔</w:t>
      </w:r>
      <w:r w:rsidRPr="007D28F4">
        <w:rPr>
          <w:rFonts w:hint="eastAsia"/>
        </w:rPr>
        <w:t xml:space="preserve"> </w:t>
      </w:r>
    </w:p>
    <w:p w:rsidR="003D5104" w:rsidRPr="007D28F4" w:rsidRDefault="003D5104" w:rsidP="003D5104">
      <w:pPr>
        <w:pStyle w:val="a7"/>
        <w:ind w:left="420"/>
      </w:pPr>
      <w:r>
        <w:rPr>
          <w:rFonts w:hint="eastAsia"/>
        </w:rPr>
        <w:tab/>
      </w:r>
      <w:r w:rsidRPr="007D28F4">
        <w:rPr>
          <w:rFonts w:hint="eastAsia"/>
        </w:rPr>
        <w:t>复合（引用）数据类型是：</w:t>
      </w:r>
      <w:r w:rsidRPr="007D28F4">
        <w:rPr>
          <w:rFonts w:hint="eastAsia"/>
        </w:rPr>
        <w:t xml:space="preserve"> </w:t>
      </w:r>
    </w:p>
    <w:p w:rsidR="003D5104" w:rsidRPr="007D28F4" w:rsidRDefault="003D5104" w:rsidP="00A40CCE">
      <w:pPr>
        <w:pStyle w:val="a7"/>
        <w:numPr>
          <w:ilvl w:val="0"/>
          <w:numId w:val="24"/>
        </w:numPr>
        <w:ind w:firstLine="420"/>
      </w:pPr>
      <w:r w:rsidRPr="007D28F4">
        <w:rPr>
          <w:rFonts w:hint="eastAsia"/>
        </w:rPr>
        <w:t>对象</w:t>
      </w:r>
      <w:r w:rsidRPr="007D28F4">
        <w:rPr>
          <w:rFonts w:hint="eastAsia"/>
        </w:rPr>
        <w:t xml:space="preserve"> </w:t>
      </w:r>
    </w:p>
    <w:p w:rsidR="003D5104" w:rsidRPr="007D28F4" w:rsidRDefault="003D5104" w:rsidP="00A40CCE">
      <w:pPr>
        <w:pStyle w:val="a7"/>
        <w:numPr>
          <w:ilvl w:val="0"/>
          <w:numId w:val="24"/>
        </w:numPr>
        <w:ind w:firstLine="420"/>
      </w:pPr>
      <w:r w:rsidRPr="007D28F4">
        <w:rPr>
          <w:rFonts w:hint="eastAsia"/>
        </w:rPr>
        <w:t>数组</w:t>
      </w:r>
      <w:r w:rsidRPr="007D28F4">
        <w:rPr>
          <w:rFonts w:hint="eastAsia"/>
        </w:rPr>
        <w:t xml:space="preserve"> </w:t>
      </w:r>
    </w:p>
    <w:p w:rsidR="003D5104" w:rsidRPr="007D28F4" w:rsidRDefault="003D5104" w:rsidP="003D5104">
      <w:pPr>
        <w:pStyle w:val="a7"/>
        <w:ind w:left="420"/>
      </w:pPr>
      <w:r>
        <w:rPr>
          <w:rFonts w:hint="eastAsia"/>
        </w:rPr>
        <w:tab/>
      </w:r>
      <w:r w:rsidRPr="007D28F4">
        <w:rPr>
          <w:rFonts w:hint="eastAsia"/>
        </w:rPr>
        <w:t>特殊数据类型是：</w:t>
      </w:r>
      <w:r w:rsidRPr="007D28F4">
        <w:rPr>
          <w:rFonts w:hint="eastAsia"/>
        </w:rPr>
        <w:t xml:space="preserve"> </w:t>
      </w:r>
    </w:p>
    <w:p w:rsidR="003D5104" w:rsidRPr="007D28F4" w:rsidRDefault="003D5104" w:rsidP="00A40CCE">
      <w:pPr>
        <w:pStyle w:val="a7"/>
        <w:numPr>
          <w:ilvl w:val="0"/>
          <w:numId w:val="25"/>
        </w:numPr>
        <w:ind w:firstLine="420"/>
      </w:pPr>
      <w:r w:rsidRPr="007D28F4">
        <w:rPr>
          <w:rFonts w:hint="eastAsia"/>
        </w:rPr>
        <w:t xml:space="preserve">Null </w:t>
      </w:r>
    </w:p>
    <w:p w:rsidR="003D5104" w:rsidRDefault="003D5104" w:rsidP="00A40CCE">
      <w:pPr>
        <w:pStyle w:val="a7"/>
        <w:numPr>
          <w:ilvl w:val="0"/>
          <w:numId w:val="25"/>
        </w:numPr>
        <w:ind w:firstLine="420"/>
      </w:pPr>
      <w:r>
        <w:rPr>
          <w:rFonts w:hint="eastAsia"/>
        </w:rPr>
        <w:t>Undefined</w:t>
      </w:r>
    </w:p>
    <w:p w:rsidR="003D5104" w:rsidRDefault="003D5104" w:rsidP="003D5104">
      <w:pPr>
        <w:pStyle w:val="a7"/>
        <w:ind w:left="1140" w:firstLineChars="0" w:firstLine="0"/>
      </w:pPr>
      <w:proofErr w:type="spellStart"/>
      <w:proofErr w:type="gramStart"/>
      <w:r>
        <w:rPr>
          <w:rFonts w:hint="eastAsia"/>
        </w:rPr>
        <w:t>NaN:not</w:t>
      </w:r>
      <w:proofErr w:type="spellEnd"/>
      <w:proofErr w:type="gramEnd"/>
      <w:r>
        <w:rPr>
          <w:rFonts w:hint="eastAsia"/>
        </w:rPr>
        <w:t xml:space="preserve"> a number</w:t>
      </w:r>
    </w:p>
    <w:p w:rsidR="002543FC" w:rsidRDefault="000A55F8" w:rsidP="00A40CCE">
      <w:pPr>
        <w:pStyle w:val="a7"/>
        <w:numPr>
          <w:ilvl w:val="0"/>
          <w:numId w:val="29"/>
        </w:numPr>
        <w:ind w:firstLineChars="0"/>
        <w:outlineLvl w:val="2"/>
        <w:rPr>
          <w:b/>
        </w:rPr>
      </w:pPr>
      <w:r>
        <w:rPr>
          <w:rFonts w:hint="eastAsia"/>
          <w:b/>
        </w:rPr>
        <w:t>prototype </w:t>
      </w:r>
    </w:p>
    <w:p w:rsidR="003D5104" w:rsidRPr="002543FC" w:rsidRDefault="003D5104" w:rsidP="00543F2C">
      <w:pPr>
        <w:pStyle w:val="a7"/>
        <w:ind w:left="1560" w:firstLineChars="0" w:firstLine="0"/>
        <w:rPr>
          <w:b/>
        </w:rPr>
      </w:pPr>
      <w:r w:rsidRPr="002543FC">
        <w:rPr>
          <w:rFonts w:hint="eastAsia"/>
          <w:b/>
        </w:rPr>
        <w:t>用来增加自定义方法到</w:t>
      </w:r>
      <w:r w:rsidRPr="002543FC">
        <w:rPr>
          <w:rFonts w:hint="eastAsia"/>
          <w:b/>
        </w:rPr>
        <w:t>String</w:t>
      </w:r>
      <w:r w:rsidRPr="002543FC">
        <w:rPr>
          <w:rFonts w:hint="eastAsia"/>
          <w:b/>
        </w:rPr>
        <w:t>对象</w:t>
      </w:r>
      <w:r w:rsidRPr="002543FC">
        <w:rPr>
          <w:rFonts w:hint="eastAsia"/>
          <w:b/>
        </w:rPr>
        <w:t xml:space="preserve"> </w:t>
      </w:r>
    </w:p>
    <w:p w:rsidR="003D5104" w:rsidRPr="00B72977" w:rsidRDefault="003D5104" w:rsidP="003D5104">
      <w:pPr>
        <w:pStyle w:val="a7"/>
        <w:ind w:left="420"/>
      </w:pPr>
      <w:r>
        <w:rPr>
          <w:rFonts w:hint="eastAsia"/>
        </w:rPr>
        <w:tab/>
      </w:r>
      <w:r>
        <w:t>&lt;SCRIPT LANGUAGE="JavaScript"&gt;</w:t>
      </w:r>
    </w:p>
    <w:p w:rsidR="003D5104" w:rsidRPr="00B72977" w:rsidRDefault="003D5104" w:rsidP="003D5104">
      <w:pPr>
        <w:pStyle w:val="a7"/>
        <w:ind w:left="420"/>
      </w:pPr>
      <w:r>
        <w:rPr>
          <w:rFonts w:hint="eastAsia"/>
        </w:rPr>
        <w:lastRenderedPageBreak/>
        <w:tab/>
      </w:r>
      <w:proofErr w:type="spellStart"/>
      <w:proofErr w:type="gramStart"/>
      <w:r w:rsidRPr="00B72977">
        <w:t>String.prototype.startWith</w:t>
      </w:r>
      <w:proofErr w:type="spellEnd"/>
      <w:proofErr w:type="gramEnd"/>
      <w:r w:rsidRPr="00B72977">
        <w:t xml:space="preserve"> = function(str) </w:t>
      </w:r>
    </w:p>
    <w:p w:rsidR="003D5104" w:rsidRPr="00B72977" w:rsidRDefault="003D5104" w:rsidP="003D5104">
      <w:pPr>
        <w:pStyle w:val="a7"/>
        <w:ind w:left="420"/>
      </w:pPr>
      <w:r w:rsidRPr="00B72977">
        <w:tab/>
      </w:r>
      <w:r>
        <w:rPr>
          <w:rFonts w:hint="eastAsia"/>
        </w:rPr>
        <w:tab/>
      </w:r>
      <w:r w:rsidRPr="00B72977">
        <w:t xml:space="preserve">{ </w:t>
      </w:r>
    </w:p>
    <w:p w:rsidR="003D5104" w:rsidRPr="00B72977" w:rsidRDefault="003D5104" w:rsidP="003D5104">
      <w:pPr>
        <w:pStyle w:val="a7"/>
        <w:ind w:left="420"/>
      </w:pPr>
      <w:r w:rsidRPr="00B72977">
        <w:tab/>
      </w:r>
      <w:r>
        <w:rPr>
          <w:rFonts w:hint="eastAsia"/>
        </w:rPr>
        <w:tab/>
      </w:r>
      <w:r w:rsidRPr="00B72977">
        <w:tab/>
        <w:t>//alert(</w:t>
      </w:r>
      <w:proofErr w:type="spellStart"/>
      <w:proofErr w:type="gramStart"/>
      <w:r w:rsidRPr="00B72977">
        <w:t>str.length</w:t>
      </w:r>
      <w:proofErr w:type="spellEnd"/>
      <w:proofErr w:type="gramEnd"/>
      <w:r w:rsidRPr="00B72977">
        <w:t>);</w:t>
      </w:r>
    </w:p>
    <w:p w:rsidR="003D5104" w:rsidRPr="00B72977" w:rsidRDefault="003D5104" w:rsidP="003D5104">
      <w:pPr>
        <w:pStyle w:val="a7"/>
        <w:ind w:left="420"/>
      </w:pPr>
      <w:r w:rsidRPr="00B72977">
        <w:rPr>
          <w:rFonts w:hint="eastAsia"/>
        </w:rPr>
        <w:tab/>
      </w:r>
      <w:r w:rsidRPr="00B72977">
        <w:rPr>
          <w:rFonts w:hint="eastAsia"/>
        </w:rPr>
        <w:tab/>
      </w:r>
      <w:r>
        <w:rPr>
          <w:rFonts w:hint="eastAsia"/>
        </w:rPr>
        <w:tab/>
      </w:r>
      <w:r w:rsidRPr="00B72977">
        <w:rPr>
          <w:rFonts w:hint="eastAsia"/>
        </w:rPr>
        <w:t>//0,</w:t>
      </w:r>
      <w:r w:rsidRPr="00B72977">
        <w:rPr>
          <w:rFonts w:hint="eastAsia"/>
        </w:rPr>
        <w:t>截取原字符串</w:t>
      </w:r>
      <w:proofErr w:type="spellStart"/>
      <w:r w:rsidRPr="00B72977">
        <w:rPr>
          <w:rFonts w:hint="eastAsia"/>
        </w:rPr>
        <w:t>str.length</w:t>
      </w:r>
      <w:proofErr w:type="spellEnd"/>
      <w:r w:rsidRPr="00B72977">
        <w:rPr>
          <w:rFonts w:hint="eastAsia"/>
        </w:rPr>
        <w:t>字符</w:t>
      </w:r>
    </w:p>
    <w:p w:rsidR="003D5104" w:rsidRPr="00B72977" w:rsidRDefault="003D5104" w:rsidP="003D5104">
      <w:pPr>
        <w:pStyle w:val="a7"/>
        <w:ind w:left="420"/>
      </w:pPr>
      <w:r w:rsidRPr="00B72977">
        <w:tab/>
      </w:r>
      <w:r w:rsidRPr="00B72977">
        <w:tab/>
      </w:r>
      <w:r>
        <w:rPr>
          <w:rFonts w:hint="eastAsia"/>
        </w:rPr>
        <w:tab/>
      </w:r>
      <w:r w:rsidRPr="00B72977">
        <w:t>//alert(</w:t>
      </w:r>
      <w:proofErr w:type="spellStart"/>
      <w:proofErr w:type="gramStart"/>
      <w:r w:rsidRPr="00B72977">
        <w:t>this.substr</w:t>
      </w:r>
      <w:proofErr w:type="spellEnd"/>
      <w:proofErr w:type="gramEnd"/>
      <w:r w:rsidRPr="00B72977">
        <w:t>(0,str.length));</w:t>
      </w:r>
    </w:p>
    <w:p w:rsidR="003D5104" w:rsidRPr="00B72977" w:rsidRDefault="003D5104" w:rsidP="003D5104">
      <w:pPr>
        <w:pStyle w:val="a7"/>
        <w:ind w:left="420"/>
      </w:pPr>
      <w:r w:rsidRPr="00B72977">
        <w:tab/>
      </w:r>
      <w:r w:rsidRPr="00B72977">
        <w:tab/>
      </w:r>
      <w:r>
        <w:rPr>
          <w:rFonts w:hint="eastAsia"/>
        </w:rPr>
        <w:tab/>
      </w:r>
      <w:r w:rsidRPr="00B72977">
        <w:t xml:space="preserve">return </w:t>
      </w:r>
      <w:proofErr w:type="spellStart"/>
      <w:proofErr w:type="gramStart"/>
      <w:r w:rsidRPr="00B72977">
        <w:t>this.substr</w:t>
      </w:r>
      <w:proofErr w:type="spellEnd"/>
      <w:proofErr w:type="gramEnd"/>
      <w:r w:rsidRPr="00B72977">
        <w:t xml:space="preserve">(0, </w:t>
      </w:r>
      <w:proofErr w:type="spellStart"/>
      <w:r w:rsidRPr="00B72977">
        <w:t>str.length</w:t>
      </w:r>
      <w:proofErr w:type="spellEnd"/>
      <w:r w:rsidRPr="00B72977">
        <w:t>) == str;</w:t>
      </w:r>
    </w:p>
    <w:p w:rsidR="003D5104" w:rsidRPr="00B72977" w:rsidRDefault="003D5104" w:rsidP="003D5104">
      <w:pPr>
        <w:pStyle w:val="a7"/>
        <w:ind w:left="420"/>
      </w:pPr>
      <w:r w:rsidRPr="00B72977">
        <w:tab/>
      </w:r>
      <w:r>
        <w:rPr>
          <w:rFonts w:hint="eastAsia"/>
        </w:rPr>
        <w:tab/>
      </w:r>
      <w:r w:rsidRPr="00B72977">
        <w:t>}</w:t>
      </w:r>
    </w:p>
    <w:p w:rsidR="003D5104" w:rsidRPr="00B72977" w:rsidRDefault="003D5104" w:rsidP="003D5104">
      <w:pPr>
        <w:pStyle w:val="a7"/>
        <w:ind w:left="420"/>
      </w:pPr>
      <w:r>
        <w:rPr>
          <w:rFonts w:hint="eastAsia"/>
        </w:rPr>
        <w:tab/>
      </w:r>
      <w:r w:rsidRPr="00B72977">
        <w:t>var s="</w:t>
      </w:r>
      <w:proofErr w:type="spellStart"/>
      <w:r w:rsidRPr="00B72977">
        <w:t>ajaxbooks</w:t>
      </w:r>
      <w:proofErr w:type="spellEnd"/>
      <w:r w:rsidRPr="00B72977">
        <w:t>"</w:t>
      </w:r>
    </w:p>
    <w:p w:rsidR="003D5104" w:rsidRPr="00B72977" w:rsidRDefault="003D5104" w:rsidP="003D5104">
      <w:pPr>
        <w:pStyle w:val="a7"/>
        <w:ind w:left="420"/>
      </w:pPr>
      <w:r>
        <w:rPr>
          <w:rFonts w:hint="eastAsia"/>
        </w:rPr>
        <w:tab/>
      </w:r>
      <w:r w:rsidRPr="00B72977">
        <w:t xml:space="preserve">var flag = </w:t>
      </w:r>
      <w:proofErr w:type="spellStart"/>
      <w:proofErr w:type="gramStart"/>
      <w:r w:rsidRPr="00B72977">
        <w:t>s.startWith</w:t>
      </w:r>
      <w:proofErr w:type="spellEnd"/>
      <w:proofErr w:type="gramEnd"/>
      <w:r w:rsidRPr="00B72977">
        <w:t>("</w:t>
      </w:r>
      <w:proofErr w:type="spellStart"/>
      <w:r w:rsidRPr="00B72977">
        <w:t>aj</w:t>
      </w:r>
      <w:proofErr w:type="spellEnd"/>
      <w:r w:rsidRPr="00B72977">
        <w:t>");</w:t>
      </w:r>
    </w:p>
    <w:p w:rsidR="003D5104" w:rsidRPr="00B72977" w:rsidRDefault="003D5104" w:rsidP="003D5104">
      <w:pPr>
        <w:pStyle w:val="a7"/>
        <w:ind w:left="420"/>
      </w:pPr>
      <w:r>
        <w:rPr>
          <w:rFonts w:hint="eastAsia"/>
        </w:rPr>
        <w:tab/>
      </w:r>
      <w:r>
        <w:t>//</w:t>
      </w:r>
      <w:proofErr w:type="gramStart"/>
      <w:r>
        <w:t>alert(</w:t>
      </w:r>
      <w:proofErr w:type="gramEnd"/>
      <w:r>
        <w:t>flag )</w:t>
      </w:r>
    </w:p>
    <w:p w:rsidR="003D5104" w:rsidRDefault="003D5104" w:rsidP="003D5104">
      <w:pPr>
        <w:pStyle w:val="a7"/>
        <w:ind w:left="420" w:firstLineChars="0" w:firstLine="0"/>
      </w:pPr>
      <w:r>
        <w:rPr>
          <w:rFonts w:hint="eastAsia"/>
        </w:rPr>
        <w:tab/>
      </w:r>
      <w:r>
        <w:rPr>
          <w:rFonts w:hint="eastAsia"/>
        </w:rPr>
        <w:tab/>
      </w:r>
      <w:r w:rsidRPr="00B72977">
        <w:t>&lt;/SCRIPT&gt;</w:t>
      </w:r>
    </w:p>
    <w:p w:rsidR="003D5104" w:rsidRPr="0082386B" w:rsidRDefault="003D5104" w:rsidP="00A40CCE">
      <w:pPr>
        <w:pStyle w:val="a7"/>
        <w:numPr>
          <w:ilvl w:val="0"/>
          <w:numId w:val="29"/>
        </w:numPr>
        <w:ind w:firstLineChars="0"/>
        <w:outlineLvl w:val="2"/>
        <w:rPr>
          <w:b/>
        </w:rPr>
      </w:pPr>
      <w:r w:rsidRPr="0082386B">
        <w:rPr>
          <w:b/>
        </w:rPr>
        <w:t>S</w:t>
      </w:r>
      <w:r w:rsidRPr="0082386B">
        <w:rPr>
          <w:rFonts w:hint="eastAsia"/>
          <w:b/>
        </w:rPr>
        <w:t>tring</w:t>
      </w:r>
      <w:r w:rsidRPr="0082386B">
        <w:rPr>
          <w:rFonts w:hint="eastAsia"/>
          <w:b/>
        </w:rPr>
        <w:t>中的方法</w:t>
      </w:r>
    </w:p>
    <w:p w:rsidR="003D5104" w:rsidRPr="002543FC" w:rsidRDefault="003D5104" w:rsidP="002543FC">
      <w:pPr>
        <w:pStyle w:val="a7"/>
        <w:ind w:left="420" w:firstLine="422"/>
        <w:rPr>
          <w:b/>
        </w:rPr>
      </w:pPr>
      <w:r w:rsidRPr="002543FC">
        <w:rPr>
          <w:rFonts w:hint="eastAsia"/>
          <w:b/>
        </w:rPr>
        <w:t>确定和定位字符串中</w:t>
      </w:r>
      <w:proofErr w:type="gramStart"/>
      <w:r w:rsidRPr="002543FC">
        <w:rPr>
          <w:rFonts w:hint="eastAsia"/>
          <w:b/>
        </w:rPr>
        <w:t>的子串的</w:t>
      </w:r>
      <w:proofErr w:type="gramEnd"/>
      <w:r w:rsidRPr="002543FC">
        <w:rPr>
          <w:rFonts w:hint="eastAsia"/>
          <w:b/>
        </w:rPr>
        <w:t>方法</w:t>
      </w:r>
      <w:r w:rsidRPr="002543FC">
        <w:rPr>
          <w:rFonts w:hint="eastAsia"/>
          <w:b/>
        </w:rPr>
        <w:t>:</w:t>
      </w:r>
    </w:p>
    <w:p w:rsidR="003D5104" w:rsidRPr="00FE7A32" w:rsidRDefault="003D5104" w:rsidP="003D5104">
      <w:pPr>
        <w:pStyle w:val="a7"/>
        <w:ind w:left="420"/>
      </w:pPr>
      <w:proofErr w:type="spellStart"/>
      <w:r>
        <w:rPr>
          <w:rFonts w:hint="eastAsia"/>
        </w:rPr>
        <w:t>i</w:t>
      </w:r>
      <w:r w:rsidRPr="00FE7A32">
        <w:rPr>
          <w:rFonts w:hint="eastAsia"/>
        </w:rPr>
        <w:t>ndexOf</w:t>
      </w:r>
      <w:proofErr w:type="spellEnd"/>
      <w:r w:rsidRPr="00FE7A32">
        <w:rPr>
          <w:rFonts w:hint="eastAsia"/>
        </w:rPr>
        <w:t>(</w:t>
      </w:r>
      <w:r w:rsidRPr="00FE7A32">
        <w:rPr>
          <w:rFonts w:hint="eastAsia"/>
        </w:rPr>
        <w:t>搜寻值</w:t>
      </w:r>
      <w:r w:rsidRPr="00FE7A32">
        <w:rPr>
          <w:rFonts w:hint="eastAsia"/>
        </w:rPr>
        <w:t>,[</w:t>
      </w:r>
      <w:r w:rsidRPr="00FE7A32">
        <w:rPr>
          <w:rFonts w:hint="eastAsia"/>
        </w:rPr>
        <w:t>起始位置</w:t>
      </w:r>
      <w:r w:rsidRPr="00FE7A32">
        <w:rPr>
          <w:rFonts w:hint="eastAsia"/>
        </w:rPr>
        <w:t>]):</w:t>
      </w:r>
      <w:r w:rsidRPr="00FE7A32">
        <w:rPr>
          <w:rFonts w:hint="eastAsia"/>
        </w:rPr>
        <w:t>由左至右搜寻该字串第一次出现的位置</w:t>
      </w:r>
    </w:p>
    <w:p w:rsidR="003D5104" w:rsidRPr="00FE7A32" w:rsidRDefault="003D5104" w:rsidP="003D5104">
      <w:pPr>
        <w:pStyle w:val="a7"/>
        <w:ind w:left="420"/>
      </w:pPr>
      <w:proofErr w:type="spellStart"/>
      <w:r w:rsidRPr="00FE7A32">
        <w:rPr>
          <w:rFonts w:hint="eastAsia"/>
        </w:rPr>
        <w:t>lastIndexOf</w:t>
      </w:r>
      <w:proofErr w:type="spellEnd"/>
      <w:r w:rsidRPr="00FE7A32">
        <w:rPr>
          <w:rFonts w:hint="eastAsia"/>
        </w:rPr>
        <w:t>(</w:t>
      </w:r>
      <w:r w:rsidRPr="00FE7A32">
        <w:rPr>
          <w:rFonts w:hint="eastAsia"/>
        </w:rPr>
        <w:t>搜寻值</w:t>
      </w:r>
      <w:r w:rsidRPr="00FE7A32">
        <w:rPr>
          <w:rFonts w:hint="eastAsia"/>
        </w:rPr>
        <w:t>,[</w:t>
      </w:r>
      <w:r w:rsidRPr="00FE7A32">
        <w:rPr>
          <w:rFonts w:hint="eastAsia"/>
        </w:rPr>
        <w:t>起始位置</w:t>
      </w:r>
      <w:r w:rsidRPr="00FE7A32">
        <w:rPr>
          <w:rFonts w:hint="eastAsia"/>
        </w:rPr>
        <w:t>]):</w:t>
      </w:r>
      <w:r w:rsidRPr="00FE7A32">
        <w:rPr>
          <w:rFonts w:hint="eastAsia"/>
        </w:rPr>
        <w:t>由右至左搜寻该字串第一次出现的位置</w:t>
      </w:r>
    </w:p>
    <w:p w:rsidR="003D5104" w:rsidRPr="00FE7A32" w:rsidRDefault="003D5104" w:rsidP="003D5104">
      <w:pPr>
        <w:pStyle w:val="a7"/>
        <w:ind w:left="420"/>
      </w:pPr>
      <w:proofErr w:type="spellStart"/>
      <w:r w:rsidRPr="00FE7A32">
        <w:rPr>
          <w:rFonts w:hint="eastAsia"/>
        </w:rPr>
        <w:t>charAt</w:t>
      </w:r>
      <w:proofErr w:type="spellEnd"/>
      <w:r w:rsidRPr="00FE7A32">
        <w:rPr>
          <w:rFonts w:hint="eastAsia"/>
        </w:rPr>
        <w:t>(index):</w:t>
      </w:r>
      <w:r w:rsidRPr="00FE7A32">
        <w:rPr>
          <w:rFonts w:hint="eastAsia"/>
        </w:rPr>
        <w:t>输出索引值所指的字符</w:t>
      </w:r>
    </w:p>
    <w:p w:rsidR="003D5104" w:rsidRPr="00FE7A32" w:rsidRDefault="003D5104" w:rsidP="003D5104">
      <w:pPr>
        <w:pStyle w:val="a7"/>
        <w:ind w:left="420"/>
      </w:pPr>
      <w:r w:rsidRPr="00FE7A32">
        <w:rPr>
          <w:rFonts w:hint="eastAsia"/>
        </w:rPr>
        <w:t>substring(</w:t>
      </w:r>
      <w:r w:rsidRPr="00FE7A32">
        <w:rPr>
          <w:rFonts w:hint="eastAsia"/>
        </w:rPr>
        <w:t>索引值</w:t>
      </w:r>
      <w:r w:rsidRPr="00FE7A32">
        <w:rPr>
          <w:rFonts w:hint="eastAsia"/>
        </w:rPr>
        <w:t>A[,</w:t>
      </w:r>
      <w:r w:rsidRPr="00FE7A32">
        <w:rPr>
          <w:rFonts w:hint="eastAsia"/>
        </w:rPr>
        <w:t>索引值</w:t>
      </w:r>
      <w:r w:rsidRPr="00FE7A32">
        <w:rPr>
          <w:rFonts w:hint="eastAsia"/>
        </w:rPr>
        <w:t>B]):</w:t>
      </w:r>
      <w:r w:rsidRPr="00FE7A32">
        <w:rPr>
          <w:rFonts w:hint="eastAsia"/>
        </w:rPr>
        <w:t>输出由索引值</w:t>
      </w:r>
      <w:r w:rsidRPr="00FE7A32">
        <w:rPr>
          <w:rFonts w:hint="eastAsia"/>
        </w:rPr>
        <w:t>A</w:t>
      </w:r>
      <w:r w:rsidRPr="00FE7A32">
        <w:rPr>
          <w:rFonts w:hint="eastAsia"/>
        </w:rPr>
        <w:t>至索引值</w:t>
      </w:r>
      <w:r w:rsidRPr="00FE7A32">
        <w:rPr>
          <w:rFonts w:hint="eastAsia"/>
        </w:rPr>
        <w:t>B-1</w:t>
      </w:r>
      <w:r w:rsidRPr="00FE7A32">
        <w:rPr>
          <w:rFonts w:hint="eastAsia"/>
        </w:rPr>
        <w:t>所构成的字串</w:t>
      </w:r>
    </w:p>
    <w:p w:rsidR="003D5104" w:rsidRDefault="003D5104" w:rsidP="003D5104">
      <w:pPr>
        <w:pStyle w:val="a7"/>
        <w:ind w:left="420"/>
      </w:pPr>
      <w:proofErr w:type="spellStart"/>
      <w:r w:rsidRPr="00FE7A32">
        <w:rPr>
          <w:rFonts w:hint="eastAsia"/>
        </w:rPr>
        <w:t>substr</w:t>
      </w:r>
      <w:proofErr w:type="spellEnd"/>
      <w:r w:rsidRPr="00FE7A32">
        <w:rPr>
          <w:rFonts w:hint="eastAsia"/>
        </w:rPr>
        <w:t>(</w:t>
      </w:r>
      <w:r w:rsidRPr="00FE7A32">
        <w:rPr>
          <w:rFonts w:hint="eastAsia"/>
        </w:rPr>
        <w:t>索引值</w:t>
      </w:r>
      <w:r w:rsidRPr="00FE7A32">
        <w:rPr>
          <w:rFonts w:hint="eastAsia"/>
        </w:rPr>
        <w:t xml:space="preserve">A, </w:t>
      </w:r>
      <w:r w:rsidRPr="00FE7A32">
        <w:rPr>
          <w:rFonts w:hint="eastAsia"/>
        </w:rPr>
        <w:t>字串长度</w:t>
      </w:r>
      <w:r w:rsidRPr="00FE7A32">
        <w:rPr>
          <w:rFonts w:hint="eastAsia"/>
        </w:rPr>
        <w:t>):</w:t>
      </w:r>
      <w:r w:rsidRPr="00FE7A32">
        <w:rPr>
          <w:rFonts w:hint="eastAsia"/>
        </w:rPr>
        <w:t>输出由索引值</w:t>
      </w:r>
      <w:r w:rsidRPr="00FE7A32">
        <w:rPr>
          <w:rFonts w:hint="eastAsia"/>
        </w:rPr>
        <w:t>A</w:t>
      </w:r>
      <w:r w:rsidRPr="00FE7A32">
        <w:rPr>
          <w:rFonts w:hint="eastAsia"/>
        </w:rPr>
        <w:t>开始的子串</w:t>
      </w:r>
    </w:p>
    <w:p w:rsidR="003D5104" w:rsidRPr="00E21FCF" w:rsidRDefault="003D5104" w:rsidP="003D5104">
      <w:pPr>
        <w:pStyle w:val="a7"/>
        <w:ind w:left="420" w:firstLine="422"/>
        <w:rPr>
          <w:b/>
        </w:rPr>
      </w:pPr>
      <w:r w:rsidRPr="00E21FCF">
        <w:rPr>
          <w:rFonts w:hint="eastAsia"/>
          <w:b/>
        </w:rPr>
        <w:t>处理文本字符串的方法</w:t>
      </w:r>
      <w:r w:rsidRPr="00E21FCF">
        <w:rPr>
          <w:rFonts w:hint="eastAsia"/>
          <w:b/>
        </w:rPr>
        <w:t>:</w:t>
      </w:r>
    </w:p>
    <w:p w:rsidR="003D5104" w:rsidRPr="00E21FCF" w:rsidRDefault="003D5104" w:rsidP="003D5104">
      <w:pPr>
        <w:pStyle w:val="a7"/>
        <w:ind w:left="420"/>
      </w:pPr>
      <w:proofErr w:type="spellStart"/>
      <w:r w:rsidRPr="00E21FCF">
        <w:rPr>
          <w:rFonts w:hint="eastAsia"/>
        </w:rPr>
        <w:t>toLowerCase</w:t>
      </w:r>
      <w:proofErr w:type="spellEnd"/>
      <w:r w:rsidRPr="00E21FCF">
        <w:rPr>
          <w:rFonts w:hint="eastAsia"/>
        </w:rPr>
        <w:t>():</w:t>
      </w:r>
      <w:r w:rsidRPr="00E21FCF">
        <w:rPr>
          <w:rFonts w:hint="eastAsia"/>
        </w:rPr>
        <w:t>转换成小写</w:t>
      </w:r>
    </w:p>
    <w:p w:rsidR="003D5104" w:rsidRPr="00E21FCF" w:rsidRDefault="003D5104" w:rsidP="003D5104">
      <w:pPr>
        <w:pStyle w:val="a7"/>
        <w:ind w:left="420"/>
      </w:pPr>
      <w:proofErr w:type="spellStart"/>
      <w:r w:rsidRPr="00E21FCF">
        <w:rPr>
          <w:rFonts w:hint="eastAsia"/>
        </w:rPr>
        <w:t>toUpperCase</w:t>
      </w:r>
      <w:proofErr w:type="spellEnd"/>
      <w:r w:rsidRPr="00E21FCF">
        <w:rPr>
          <w:rFonts w:hint="eastAsia"/>
        </w:rPr>
        <w:t>():</w:t>
      </w:r>
      <w:r w:rsidRPr="00E21FCF">
        <w:rPr>
          <w:rFonts w:hint="eastAsia"/>
        </w:rPr>
        <w:t>转换成大写</w:t>
      </w:r>
    </w:p>
    <w:p w:rsidR="003D5104" w:rsidRPr="00073187" w:rsidRDefault="003D5104" w:rsidP="003D5104">
      <w:pPr>
        <w:pStyle w:val="a7"/>
        <w:ind w:left="420"/>
        <w:rPr>
          <w:color w:val="FF0000"/>
        </w:rPr>
      </w:pPr>
      <w:r w:rsidRPr="00073187">
        <w:rPr>
          <w:rFonts w:hint="eastAsia"/>
          <w:color w:val="FF0000"/>
        </w:rPr>
        <w:t>split(</w:t>
      </w:r>
      <w:r w:rsidRPr="00073187">
        <w:rPr>
          <w:color w:val="FF0000"/>
        </w:rPr>
        <w:t>“</w:t>
      </w:r>
      <w:r w:rsidRPr="00073187">
        <w:rPr>
          <w:rFonts w:hint="eastAsia"/>
          <w:color w:val="FF0000"/>
        </w:rPr>
        <w:t>字符</w:t>
      </w:r>
      <w:r w:rsidRPr="00073187">
        <w:rPr>
          <w:color w:val="FF0000"/>
        </w:rPr>
        <w:t>”</w:t>
      </w:r>
      <w:r w:rsidRPr="00073187">
        <w:rPr>
          <w:rFonts w:hint="eastAsia"/>
          <w:color w:val="FF0000"/>
        </w:rPr>
        <w:t>)</w:t>
      </w:r>
      <w:r w:rsidRPr="00073187">
        <w:rPr>
          <w:rFonts w:hint="eastAsia"/>
          <w:color w:val="FF0000"/>
        </w:rPr>
        <w:tab/>
        <w:t>:</w:t>
      </w:r>
      <w:r w:rsidRPr="00073187">
        <w:rPr>
          <w:rFonts w:hint="eastAsia"/>
          <w:color w:val="FF0000"/>
        </w:rPr>
        <w:t>按指定字符分割</w:t>
      </w:r>
      <w:r w:rsidRPr="00073187">
        <w:rPr>
          <w:rFonts w:hint="eastAsia"/>
          <w:color w:val="FF0000"/>
        </w:rPr>
        <w:t>(</w:t>
      </w:r>
      <w:r w:rsidRPr="00073187">
        <w:rPr>
          <w:rFonts w:hint="eastAsia"/>
          <w:color w:val="FF0000"/>
        </w:rPr>
        <w:t>返回值为数组</w:t>
      </w:r>
      <w:r w:rsidRPr="00073187">
        <w:rPr>
          <w:rFonts w:hint="eastAsia"/>
          <w:color w:val="FF0000"/>
        </w:rPr>
        <w:t>)</w:t>
      </w:r>
    </w:p>
    <w:p w:rsidR="003D5104" w:rsidRPr="00E21FCF" w:rsidRDefault="003D5104" w:rsidP="003D5104">
      <w:pPr>
        <w:pStyle w:val="a7"/>
        <w:ind w:left="420"/>
      </w:pPr>
      <w:proofErr w:type="spellStart"/>
      <w:r w:rsidRPr="00E21FCF">
        <w:rPr>
          <w:rFonts w:hint="eastAsia"/>
        </w:rPr>
        <w:t>concat</w:t>
      </w:r>
      <w:proofErr w:type="spellEnd"/>
      <w:r w:rsidRPr="00E21FCF">
        <w:rPr>
          <w:rFonts w:hint="eastAsia"/>
        </w:rPr>
        <w:t>(str2 [, str3]):</w:t>
      </w:r>
      <w:r w:rsidRPr="00E21FCF">
        <w:rPr>
          <w:rFonts w:hint="eastAsia"/>
        </w:rPr>
        <w:t>将几段字串结合成一个字符串</w:t>
      </w:r>
    </w:p>
    <w:p w:rsidR="003D5104" w:rsidRPr="00E21FCF" w:rsidRDefault="003D5104" w:rsidP="003D5104">
      <w:pPr>
        <w:pStyle w:val="a7"/>
        <w:ind w:left="420"/>
      </w:pPr>
      <w:r w:rsidRPr="00E21FCF">
        <w:rPr>
          <w:rFonts w:hint="eastAsia"/>
        </w:rPr>
        <w:t>replace(</w:t>
      </w:r>
      <w:proofErr w:type="spellStart"/>
      <w:r w:rsidRPr="00E21FCF">
        <w:rPr>
          <w:rFonts w:hint="eastAsia"/>
        </w:rPr>
        <w:t>x,y</w:t>
      </w:r>
      <w:proofErr w:type="spellEnd"/>
      <w:r w:rsidRPr="00E21FCF">
        <w:rPr>
          <w:rFonts w:hint="eastAsia"/>
        </w:rPr>
        <w:t>)</w:t>
      </w:r>
      <w:r w:rsidRPr="00E21FCF">
        <w:rPr>
          <w:rFonts w:hint="eastAsia"/>
        </w:rPr>
        <w:tab/>
        <w:t>:</w:t>
      </w:r>
      <w:r w:rsidRPr="00E21FCF">
        <w:rPr>
          <w:rFonts w:hint="eastAsia"/>
        </w:rPr>
        <w:t>用字串</w:t>
      </w:r>
      <w:r w:rsidRPr="00E21FCF">
        <w:rPr>
          <w:rFonts w:hint="eastAsia"/>
        </w:rPr>
        <w:t xml:space="preserve">y </w:t>
      </w:r>
      <w:r w:rsidRPr="00E21FCF">
        <w:rPr>
          <w:rFonts w:hint="eastAsia"/>
        </w:rPr>
        <w:t>取代字串</w:t>
      </w:r>
      <w:r w:rsidRPr="00E21FCF">
        <w:rPr>
          <w:rFonts w:hint="eastAsia"/>
        </w:rPr>
        <w:t>x</w:t>
      </w:r>
    </w:p>
    <w:p w:rsidR="003D5104" w:rsidRPr="00E21FCF" w:rsidRDefault="003D5104" w:rsidP="003D5104">
      <w:pPr>
        <w:pStyle w:val="a7"/>
        <w:ind w:left="420"/>
      </w:pPr>
      <w:r w:rsidRPr="00E21FCF">
        <w:rPr>
          <w:rFonts w:hint="eastAsia"/>
        </w:rPr>
        <w:t>test(</w:t>
      </w:r>
      <w:proofErr w:type="spellStart"/>
      <w:r w:rsidRPr="00E21FCF">
        <w:rPr>
          <w:rFonts w:hint="eastAsia"/>
        </w:rPr>
        <w:t>regExp</w:t>
      </w:r>
      <w:proofErr w:type="spellEnd"/>
      <w:r w:rsidRPr="00E21FCF">
        <w:rPr>
          <w:rFonts w:hint="eastAsia"/>
        </w:rPr>
        <w:t>):</w:t>
      </w:r>
      <w:r w:rsidRPr="00E21FCF">
        <w:rPr>
          <w:rFonts w:hint="eastAsia"/>
        </w:rPr>
        <w:t>检验字符串与正则表达式是否匹配</w:t>
      </w:r>
      <w:r w:rsidRPr="00E21FCF">
        <w:rPr>
          <w:rFonts w:hint="eastAsia"/>
        </w:rPr>
        <w:t>(</w:t>
      </w:r>
      <w:r w:rsidRPr="00E21FCF">
        <w:rPr>
          <w:rFonts w:hint="eastAsia"/>
        </w:rPr>
        <w:t>返回值为</w:t>
      </w:r>
      <w:r w:rsidRPr="00E21FCF">
        <w:rPr>
          <w:rFonts w:hint="eastAsia"/>
        </w:rPr>
        <w:t>true</w:t>
      </w:r>
      <w:r w:rsidRPr="00E21FCF">
        <w:rPr>
          <w:rFonts w:hint="eastAsia"/>
        </w:rPr>
        <w:t>或</w:t>
      </w:r>
      <w:r w:rsidRPr="00E21FCF">
        <w:rPr>
          <w:rFonts w:hint="eastAsia"/>
        </w:rPr>
        <w:t>false)</w:t>
      </w:r>
    </w:p>
    <w:p w:rsidR="003D5104" w:rsidRPr="00A31743" w:rsidRDefault="003D5104" w:rsidP="00A40CCE">
      <w:pPr>
        <w:pStyle w:val="a7"/>
        <w:numPr>
          <w:ilvl w:val="0"/>
          <w:numId w:val="29"/>
        </w:numPr>
        <w:ind w:firstLineChars="0"/>
        <w:outlineLvl w:val="2"/>
        <w:rPr>
          <w:color w:val="00B050"/>
        </w:rPr>
      </w:pPr>
      <w:r w:rsidRPr="00A31743">
        <w:rPr>
          <w:rFonts w:hint="eastAsia"/>
          <w:b/>
          <w:color w:val="00B050"/>
        </w:rPr>
        <w:t>一般事件</w:t>
      </w:r>
    </w:p>
    <w:p w:rsidR="003D5104" w:rsidRPr="00A63DAF" w:rsidRDefault="003D5104" w:rsidP="00A40CCE">
      <w:pPr>
        <w:pStyle w:val="a7"/>
        <w:numPr>
          <w:ilvl w:val="0"/>
          <w:numId w:val="26"/>
        </w:numPr>
        <w:ind w:firstLine="420"/>
      </w:pPr>
      <w:r w:rsidRPr="00A63DAF">
        <w:rPr>
          <w:rFonts w:hint="eastAsia"/>
        </w:rPr>
        <w:t>获得焦点事件</w:t>
      </w:r>
      <w:proofErr w:type="spellStart"/>
      <w:r w:rsidRPr="00A63DAF">
        <w:rPr>
          <w:rFonts w:hint="eastAsia"/>
        </w:rPr>
        <w:t>onFocus</w:t>
      </w:r>
      <w:proofErr w:type="spellEnd"/>
      <w:r w:rsidRPr="00A63DAF">
        <w:rPr>
          <w:rFonts w:hint="eastAsia"/>
        </w:rPr>
        <w:t xml:space="preserve"> </w:t>
      </w:r>
      <w:r>
        <w:rPr>
          <w:rFonts w:hint="eastAsia"/>
        </w:rPr>
        <w:t xml:space="preserve">  </w:t>
      </w:r>
    </w:p>
    <w:p w:rsidR="003D5104" w:rsidRPr="00A63DAF" w:rsidRDefault="003D5104" w:rsidP="00A40CCE">
      <w:pPr>
        <w:pStyle w:val="a7"/>
        <w:numPr>
          <w:ilvl w:val="0"/>
          <w:numId w:val="26"/>
        </w:numPr>
        <w:ind w:firstLine="420"/>
      </w:pPr>
      <w:r w:rsidRPr="00A63DAF">
        <w:rPr>
          <w:rFonts w:hint="eastAsia"/>
        </w:rPr>
        <w:t>失去焦点事件</w:t>
      </w:r>
      <w:proofErr w:type="spellStart"/>
      <w:r w:rsidRPr="00A63DAF">
        <w:rPr>
          <w:rFonts w:hint="eastAsia"/>
        </w:rPr>
        <w:t>onBlur</w:t>
      </w:r>
      <w:proofErr w:type="spellEnd"/>
      <w:r w:rsidRPr="00A63DAF">
        <w:rPr>
          <w:rFonts w:hint="eastAsia"/>
        </w:rPr>
        <w:t xml:space="preserve"> </w:t>
      </w:r>
    </w:p>
    <w:p w:rsidR="003D5104" w:rsidRDefault="003D5104" w:rsidP="00A40CCE">
      <w:pPr>
        <w:pStyle w:val="a7"/>
        <w:numPr>
          <w:ilvl w:val="0"/>
          <w:numId w:val="26"/>
        </w:numPr>
        <w:ind w:firstLine="420"/>
      </w:pPr>
      <w:r w:rsidRPr="00A63DAF">
        <w:rPr>
          <w:rFonts w:hint="eastAsia"/>
        </w:rPr>
        <w:t>内容改变事件</w:t>
      </w:r>
      <w:r w:rsidRPr="00A63DAF">
        <w:rPr>
          <w:rFonts w:hint="eastAsia"/>
        </w:rPr>
        <w:t xml:space="preserve"> </w:t>
      </w:r>
      <w:proofErr w:type="spellStart"/>
      <w:r w:rsidRPr="00A63DAF">
        <w:rPr>
          <w:rFonts w:hint="eastAsia"/>
        </w:rPr>
        <w:t>onChange</w:t>
      </w:r>
      <w:proofErr w:type="spellEnd"/>
    </w:p>
    <w:p w:rsidR="003D5104" w:rsidRPr="00D05CF7" w:rsidRDefault="003D5104" w:rsidP="00A40CCE">
      <w:pPr>
        <w:pStyle w:val="a7"/>
        <w:numPr>
          <w:ilvl w:val="0"/>
          <w:numId w:val="26"/>
        </w:numPr>
        <w:ind w:firstLine="420"/>
      </w:pPr>
      <w:r w:rsidRPr="00D05CF7">
        <w:rPr>
          <w:rFonts w:hint="eastAsia"/>
        </w:rPr>
        <w:t>载入页面</w:t>
      </w:r>
      <w:proofErr w:type="spellStart"/>
      <w:r w:rsidRPr="00D05CF7">
        <w:rPr>
          <w:rFonts w:hint="eastAsia"/>
        </w:rPr>
        <w:t>onLoad</w:t>
      </w:r>
      <w:proofErr w:type="spellEnd"/>
      <w:r w:rsidRPr="00D05CF7">
        <w:rPr>
          <w:rFonts w:hint="eastAsia"/>
        </w:rPr>
        <w:t xml:space="preserve"> </w:t>
      </w:r>
    </w:p>
    <w:p w:rsidR="003D5104" w:rsidRPr="00D05CF7" w:rsidRDefault="003D5104" w:rsidP="00A40CCE">
      <w:pPr>
        <w:pStyle w:val="a7"/>
        <w:numPr>
          <w:ilvl w:val="0"/>
          <w:numId w:val="26"/>
        </w:numPr>
        <w:ind w:firstLine="420"/>
      </w:pPr>
      <w:r w:rsidRPr="00D05CF7">
        <w:rPr>
          <w:rFonts w:hint="eastAsia"/>
        </w:rPr>
        <w:t>卸载页面</w:t>
      </w:r>
      <w:proofErr w:type="spellStart"/>
      <w:r w:rsidRPr="00D05CF7">
        <w:rPr>
          <w:rFonts w:hint="eastAsia"/>
        </w:rPr>
        <w:t>onUnload</w:t>
      </w:r>
      <w:proofErr w:type="spellEnd"/>
      <w:r w:rsidRPr="00D05CF7">
        <w:rPr>
          <w:rFonts w:hint="eastAsia"/>
        </w:rPr>
        <w:t xml:space="preserve"> </w:t>
      </w:r>
    </w:p>
    <w:p w:rsidR="003D5104" w:rsidRPr="00D05CF7" w:rsidRDefault="003D5104" w:rsidP="00A40CCE">
      <w:pPr>
        <w:pStyle w:val="a7"/>
        <w:numPr>
          <w:ilvl w:val="0"/>
          <w:numId w:val="26"/>
        </w:numPr>
        <w:ind w:firstLine="420"/>
      </w:pPr>
      <w:r w:rsidRPr="00D05CF7">
        <w:rPr>
          <w:rFonts w:hint="eastAsia"/>
        </w:rPr>
        <w:t>单击事件</w:t>
      </w:r>
      <w:proofErr w:type="spellStart"/>
      <w:r w:rsidRPr="00D05CF7">
        <w:rPr>
          <w:rFonts w:hint="eastAsia"/>
        </w:rPr>
        <w:t>onClick</w:t>
      </w:r>
      <w:proofErr w:type="spellEnd"/>
    </w:p>
    <w:p w:rsidR="003D5104" w:rsidRPr="00D05CF7" w:rsidRDefault="003D5104" w:rsidP="00A40CCE">
      <w:pPr>
        <w:pStyle w:val="a7"/>
        <w:numPr>
          <w:ilvl w:val="0"/>
          <w:numId w:val="26"/>
        </w:numPr>
        <w:ind w:firstLine="420"/>
      </w:pPr>
      <w:r w:rsidRPr="00D05CF7">
        <w:rPr>
          <w:rFonts w:hint="eastAsia"/>
        </w:rPr>
        <w:t>鼠标移动事件</w:t>
      </w:r>
      <w:proofErr w:type="spellStart"/>
      <w:r w:rsidRPr="00D05CF7">
        <w:rPr>
          <w:rFonts w:hint="eastAsia"/>
        </w:rPr>
        <w:t>onmousemove</w:t>
      </w:r>
      <w:proofErr w:type="spellEnd"/>
    </w:p>
    <w:p w:rsidR="003D5104" w:rsidRPr="00D05CF7" w:rsidRDefault="003D5104" w:rsidP="00A40CCE">
      <w:pPr>
        <w:pStyle w:val="a7"/>
        <w:numPr>
          <w:ilvl w:val="0"/>
          <w:numId w:val="26"/>
        </w:numPr>
        <w:ind w:firstLine="420"/>
      </w:pPr>
      <w:r w:rsidRPr="00D05CF7">
        <w:rPr>
          <w:rFonts w:hint="eastAsia"/>
        </w:rPr>
        <w:t>鼠标按下事件</w:t>
      </w:r>
      <w:proofErr w:type="spellStart"/>
      <w:r w:rsidRPr="00D05CF7">
        <w:rPr>
          <w:rFonts w:hint="eastAsia"/>
        </w:rPr>
        <w:t>onmousedown</w:t>
      </w:r>
      <w:proofErr w:type="spellEnd"/>
    </w:p>
    <w:p w:rsidR="003D5104" w:rsidRPr="00D05CF7" w:rsidRDefault="003D5104" w:rsidP="00A40CCE">
      <w:pPr>
        <w:pStyle w:val="a7"/>
        <w:numPr>
          <w:ilvl w:val="0"/>
          <w:numId w:val="26"/>
        </w:numPr>
        <w:ind w:firstLine="420"/>
      </w:pPr>
      <w:r w:rsidRPr="00D05CF7">
        <w:rPr>
          <w:rFonts w:hint="eastAsia"/>
        </w:rPr>
        <w:t>鼠标抬起事件</w:t>
      </w:r>
      <w:proofErr w:type="spellStart"/>
      <w:r w:rsidRPr="00D05CF7">
        <w:rPr>
          <w:rFonts w:hint="eastAsia"/>
        </w:rPr>
        <w:t>onmouseup</w:t>
      </w:r>
      <w:proofErr w:type="spellEnd"/>
    </w:p>
    <w:p w:rsidR="003D5104" w:rsidRPr="00D05CF7" w:rsidRDefault="003D5104" w:rsidP="00A40CCE">
      <w:pPr>
        <w:pStyle w:val="a7"/>
        <w:numPr>
          <w:ilvl w:val="0"/>
          <w:numId w:val="26"/>
        </w:numPr>
        <w:ind w:firstLine="420"/>
      </w:pPr>
      <w:r w:rsidRPr="00D05CF7">
        <w:rPr>
          <w:rFonts w:hint="eastAsia"/>
        </w:rPr>
        <w:t>鼠标移上事件</w:t>
      </w:r>
      <w:proofErr w:type="spellStart"/>
      <w:r w:rsidRPr="00D05CF7">
        <w:rPr>
          <w:rFonts w:hint="eastAsia"/>
        </w:rPr>
        <w:t>onmouseover</w:t>
      </w:r>
      <w:proofErr w:type="spellEnd"/>
    </w:p>
    <w:p w:rsidR="003D5104" w:rsidRPr="00D05CF7" w:rsidRDefault="003D5104" w:rsidP="00A40CCE">
      <w:pPr>
        <w:pStyle w:val="a7"/>
        <w:numPr>
          <w:ilvl w:val="0"/>
          <w:numId w:val="26"/>
        </w:numPr>
        <w:ind w:firstLine="420"/>
      </w:pPr>
      <w:r w:rsidRPr="00D05CF7">
        <w:rPr>
          <w:rFonts w:hint="eastAsia"/>
        </w:rPr>
        <w:t>鼠标移开事件</w:t>
      </w:r>
      <w:proofErr w:type="spellStart"/>
      <w:r w:rsidRPr="00D05CF7">
        <w:rPr>
          <w:rFonts w:hint="eastAsia"/>
        </w:rPr>
        <w:t>onmouseout</w:t>
      </w:r>
      <w:proofErr w:type="spellEnd"/>
    </w:p>
    <w:p w:rsidR="003D5104" w:rsidRPr="00D05CF7" w:rsidRDefault="003D5104" w:rsidP="00A40CCE">
      <w:pPr>
        <w:pStyle w:val="a7"/>
        <w:numPr>
          <w:ilvl w:val="0"/>
          <w:numId w:val="26"/>
        </w:numPr>
        <w:ind w:firstLine="420"/>
      </w:pPr>
      <w:r w:rsidRPr="00D05CF7">
        <w:rPr>
          <w:rFonts w:hint="eastAsia"/>
        </w:rPr>
        <w:t>键按下事件</w:t>
      </w:r>
      <w:proofErr w:type="spellStart"/>
      <w:r w:rsidRPr="00D05CF7">
        <w:rPr>
          <w:rFonts w:hint="eastAsia"/>
        </w:rPr>
        <w:t>onkeydown</w:t>
      </w:r>
      <w:proofErr w:type="spellEnd"/>
    </w:p>
    <w:p w:rsidR="003D5104" w:rsidRPr="00D05CF7" w:rsidRDefault="003D5104" w:rsidP="00A40CCE">
      <w:pPr>
        <w:pStyle w:val="a7"/>
        <w:numPr>
          <w:ilvl w:val="0"/>
          <w:numId w:val="26"/>
        </w:numPr>
        <w:ind w:firstLine="420"/>
      </w:pPr>
      <w:r w:rsidRPr="00D05CF7">
        <w:rPr>
          <w:rFonts w:hint="eastAsia"/>
        </w:rPr>
        <w:t>键抬起事件</w:t>
      </w:r>
      <w:proofErr w:type="spellStart"/>
      <w:r w:rsidRPr="00D05CF7">
        <w:rPr>
          <w:rFonts w:hint="eastAsia"/>
        </w:rPr>
        <w:t>onkeyup</w:t>
      </w:r>
      <w:proofErr w:type="spellEnd"/>
    </w:p>
    <w:p w:rsidR="003D5104" w:rsidRPr="00D05CF7" w:rsidRDefault="003D5104" w:rsidP="00A40CCE">
      <w:pPr>
        <w:pStyle w:val="a7"/>
        <w:numPr>
          <w:ilvl w:val="0"/>
          <w:numId w:val="26"/>
        </w:numPr>
        <w:ind w:firstLine="420"/>
      </w:pPr>
      <w:r w:rsidRPr="00D05CF7">
        <w:rPr>
          <w:rFonts w:hint="eastAsia"/>
        </w:rPr>
        <w:t>键按下并抬起事件</w:t>
      </w:r>
      <w:proofErr w:type="spellStart"/>
      <w:r w:rsidRPr="00D05CF7">
        <w:rPr>
          <w:rFonts w:hint="eastAsia"/>
        </w:rPr>
        <w:t>onkeypress</w:t>
      </w:r>
      <w:proofErr w:type="spellEnd"/>
    </w:p>
    <w:p w:rsidR="003D5104" w:rsidRPr="00D05CF7" w:rsidRDefault="003D5104" w:rsidP="00A40CCE">
      <w:pPr>
        <w:pStyle w:val="a7"/>
        <w:numPr>
          <w:ilvl w:val="0"/>
          <w:numId w:val="26"/>
        </w:numPr>
        <w:ind w:firstLine="420"/>
      </w:pPr>
      <w:r w:rsidRPr="00D05CF7">
        <w:rPr>
          <w:rFonts w:hint="eastAsia"/>
        </w:rPr>
        <w:t>表单提交事件</w:t>
      </w:r>
      <w:proofErr w:type="spellStart"/>
      <w:r w:rsidRPr="00D05CF7">
        <w:rPr>
          <w:rFonts w:hint="eastAsia"/>
        </w:rPr>
        <w:t>onsubmit</w:t>
      </w:r>
      <w:proofErr w:type="spellEnd"/>
    </w:p>
    <w:p w:rsidR="003D5104" w:rsidRDefault="003D5104" w:rsidP="00A40CCE">
      <w:pPr>
        <w:pStyle w:val="a7"/>
        <w:numPr>
          <w:ilvl w:val="0"/>
          <w:numId w:val="26"/>
        </w:numPr>
        <w:ind w:firstLine="420"/>
      </w:pPr>
      <w:r w:rsidRPr="00D05CF7">
        <w:rPr>
          <w:rFonts w:hint="eastAsia"/>
        </w:rPr>
        <w:t>表单重置事件</w:t>
      </w:r>
      <w:proofErr w:type="spellStart"/>
      <w:r w:rsidRPr="00D05CF7">
        <w:rPr>
          <w:rFonts w:hint="eastAsia"/>
        </w:rPr>
        <w:t>onreset</w:t>
      </w:r>
      <w:proofErr w:type="spellEnd"/>
    </w:p>
    <w:p w:rsidR="003D5104" w:rsidRPr="00223A66" w:rsidRDefault="003D5104" w:rsidP="00A40CCE">
      <w:pPr>
        <w:pStyle w:val="a7"/>
        <w:numPr>
          <w:ilvl w:val="0"/>
          <w:numId w:val="29"/>
        </w:numPr>
        <w:ind w:firstLineChars="0"/>
        <w:outlineLvl w:val="2"/>
        <w:rPr>
          <w:b/>
        </w:rPr>
      </w:pPr>
      <w:r w:rsidRPr="00223A66">
        <w:rPr>
          <w:rFonts w:hint="eastAsia"/>
          <w:b/>
        </w:rPr>
        <w:t>在</w:t>
      </w:r>
      <w:r w:rsidRPr="00223A66">
        <w:rPr>
          <w:rFonts w:hint="eastAsia"/>
          <w:b/>
        </w:rPr>
        <w:t xml:space="preserve"> </w:t>
      </w:r>
      <w:proofErr w:type="spellStart"/>
      <w:r w:rsidRPr="00223A66">
        <w:rPr>
          <w:rFonts w:hint="eastAsia"/>
          <w:b/>
        </w:rPr>
        <w:t>js</w:t>
      </w:r>
      <w:proofErr w:type="spellEnd"/>
      <w:r w:rsidRPr="00223A66">
        <w:rPr>
          <w:rFonts w:hint="eastAsia"/>
          <w:b/>
        </w:rPr>
        <w:t>中如何创建一个对象</w:t>
      </w:r>
      <w:r w:rsidRPr="00223A66">
        <w:rPr>
          <w:rFonts w:hint="eastAsia"/>
          <w:b/>
        </w:rPr>
        <w:t>?</w:t>
      </w:r>
    </w:p>
    <w:p w:rsidR="000225E3" w:rsidRPr="000225E3" w:rsidRDefault="003D5104" w:rsidP="004C04E1">
      <w:pPr>
        <w:pStyle w:val="a7"/>
        <w:ind w:left="1260" w:firstLineChars="0" w:firstLine="0"/>
      </w:pPr>
      <w:r>
        <w:rPr>
          <w:noProof/>
        </w:rPr>
        <w:lastRenderedPageBreak/>
        <w:drawing>
          <wp:inline distT="0" distB="0" distL="0" distR="0" wp14:anchorId="2684E0DC" wp14:editId="52B31AFB">
            <wp:extent cx="2119313" cy="87072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121041" cy="871435"/>
                    </a:xfrm>
                    <a:prstGeom prst="rect">
                      <a:avLst/>
                    </a:prstGeom>
                  </pic:spPr>
                </pic:pic>
              </a:graphicData>
            </a:graphic>
          </wp:inline>
        </w:drawing>
      </w:r>
    </w:p>
    <w:p w:rsidR="00D67802" w:rsidRPr="003A2006" w:rsidRDefault="00446C02" w:rsidP="00A40CCE">
      <w:pPr>
        <w:pStyle w:val="a7"/>
        <w:numPr>
          <w:ilvl w:val="0"/>
          <w:numId w:val="29"/>
        </w:numPr>
        <w:ind w:firstLineChars="0"/>
        <w:outlineLvl w:val="2"/>
        <w:rPr>
          <w:b/>
          <w:color w:val="FF0000"/>
        </w:rPr>
      </w:pPr>
      <w:hyperlink r:id="rId65" w:history="1">
        <w:r w:rsidR="00D67802" w:rsidRPr="003A2006">
          <w:rPr>
            <w:b/>
            <w:color w:val="FF0000"/>
          </w:rPr>
          <w:t>Ajax</w:t>
        </w:r>
        <w:r w:rsidR="00D67802" w:rsidRPr="003A2006">
          <w:rPr>
            <w:b/>
            <w:color w:val="FF0000"/>
          </w:rPr>
          <w:t>的技术组成与核心原理</w:t>
        </w:r>
      </w:hyperlink>
    </w:p>
    <w:p w:rsidR="00D67802" w:rsidRPr="00D67802" w:rsidRDefault="00D67802" w:rsidP="00D67802">
      <w:pPr>
        <w:pStyle w:val="a7"/>
        <w:ind w:left="1560" w:firstLineChars="0" w:firstLine="0"/>
        <w:rPr>
          <w:b/>
        </w:rPr>
      </w:pPr>
      <w:r w:rsidRPr="00D67802">
        <w:t>1</w:t>
      </w:r>
      <w:r w:rsidRPr="00D67802">
        <w:t>、</w:t>
      </w:r>
      <w:r w:rsidRPr="00D67802">
        <w:t>Ajax</w:t>
      </w:r>
      <w:r w:rsidRPr="00D67802">
        <w:t>特点：</w:t>
      </w:r>
      <w:r w:rsidRPr="00D67802">
        <w:br/>
      </w:r>
      <w:r w:rsidRPr="00D67802">
        <w:t xml:space="preserve">　　局部刷新、提高用户的体验度，数据从服务器商加载</w:t>
      </w:r>
      <w:r w:rsidRPr="00D67802">
        <w:rPr>
          <w:rFonts w:hint="eastAsia"/>
        </w:rPr>
        <w:t>。</w:t>
      </w:r>
      <w:r w:rsidRPr="00D67802">
        <w:br/>
        <w:t>2</w:t>
      </w:r>
      <w:r w:rsidRPr="00D67802">
        <w:t>、</w:t>
      </w:r>
      <w:proofErr w:type="spellStart"/>
      <w:r w:rsidRPr="00D67802">
        <w:t>AJax</w:t>
      </w:r>
      <w:proofErr w:type="spellEnd"/>
      <w:r w:rsidRPr="00D67802">
        <w:t>的技术组成</w:t>
      </w:r>
      <w:r w:rsidRPr="00D67802">
        <w:rPr>
          <w:rFonts w:hint="eastAsia"/>
        </w:rPr>
        <w:t>：</w:t>
      </w:r>
      <w:r w:rsidRPr="00D67802">
        <w:t>不是新技术，而是之前技术的整合</w:t>
      </w:r>
      <w:r w:rsidRPr="00D67802">
        <w:br/>
      </w:r>
      <w:r w:rsidRPr="00D67802">
        <w:t xml:space="preserve">　　</w:t>
      </w:r>
      <w:r w:rsidRPr="00D67802">
        <w:t xml:space="preserve">Ajax: Asynchronous </w:t>
      </w:r>
      <w:proofErr w:type="spellStart"/>
      <w:r w:rsidRPr="00D67802">
        <w:t>Javascript</w:t>
      </w:r>
      <w:proofErr w:type="spellEnd"/>
      <w:r w:rsidRPr="00D67802">
        <w:t xml:space="preserve"> And Xml;</w:t>
      </w:r>
      <w:r w:rsidRPr="00D67802">
        <w:t>（异步的</w:t>
      </w:r>
      <w:r w:rsidRPr="00D67802">
        <w:t>JavaScript</w:t>
      </w:r>
      <w:r w:rsidRPr="00D67802">
        <w:t>和</w:t>
      </w:r>
      <w:r w:rsidRPr="00D67802">
        <w:t>XML</w:t>
      </w:r>
      <w:r w:rsidRPr="00D67802">
        <w:t>）</w:t>
      </w:r>
      <w:r w:rsidRPr="00D67802">
        <w:br/>
      </w:r>
      <w:r w:rsidRPr="00D67802">
        <w:t xml:space="preserve">　　包括的技术：</w:t>
      </w:r>
      <w:r w:rsidRPr="00D67802">
        <w:t>JavaScript</w:t>
      </w:r>
      <w:r w:rsidRPr="00D67802">
        <w:t>、</w:t>
      </w:r>
      <w:r w:rsidRPr="00D67802">
        <w:t>XML</w:t>
      </w:r>
      <w:r w:rsidRPr="00D67802">
        <w:t>、</w:t>
      </w:r>
      <w:r w:rsidRPr="00D67802">
        <w:t>CSS</w:t>
      </w:r>
      <w:r w:rsidRPr="00D67802">
        <w:t>、</w:t>
      </w:r>
      <w:proofErr w:type="spellStart"/>
      <w:r w:rsidRPr="00D67802">
        <w:t>XMLHttpRequest</w:t>
      </w:r>
      <w:proofErr w:type="spellEnd"/>
      <w:r w:rsidRPr="00D67802">
        <w:br/>
      </w:r>
      <w:r w:rsidRPr="00D67802">
        <w:t xml:space="preserve">　　异步：发送请求以后，不等结果，由回</w:t>
      </w:r>
      <w:proofErr w:type="gramStart"/>
      <w:r w:rsidRPr="00D67802">
        <w:t>调函数</w:t>
      </w:r>
      <w:proofErr w:type="gramEnd"/>
      <w:r w:rsidRPr="00D67802">
        <w:t>处理。</w:t>
      </w:r>
      <w:r w:rsidRPr="00D67802">
        <w:br/>
      </w:r>
      <w:r w:rsidRPr="00D67802">
        <w:t xml:space="preserve">　　</w:t>
      </w:r>
      <w:r w:rsidRPr="00D67802">
        <w:t>JavaScript:</w:t>
      </w:r>
      <w:r w:rsidRPr="00D67802">
        <w:t>向服务器发送请求，获得返回结果，更新页面</w:t>
      </w:r>
      <w:r w:rsidRPr="00D67802">
        <w:br/>
      </w:r>
      <w:r w:rsidRPr="00D67802">
        <w:t xml:space="preserve">　　</w:t>
      </w:r>
      <w:r w:rsidRPr="00D67802">
        <w:t>XML</w:t>
      </w:r>
      <w:r w:rsidRPr="00D67802">
        <w:t>：</w:t>
      </w:r>
      <w:r w:rsidRPr="00D67802">
        <w:t xml:space="preserve"> </w:t>
      </w:r>
      <w:r w:rsidRPr="00D67802">
        <w:t>用来封装数据</w:t>
      </w:r>
    </w:p>
    <w:p w:rsidR="00D67802" w:rsidRPr="00D67802" w:rsidRDefault="00D67802" w:rsidP="00D67802">
      <w:pPr>
        <w:pStyle w:val="a7"/>
        <w:ind w:left="1260"/>
      </w:pPr>
      <w:r w:rsidRPr="00D67802">
        <w:t>3</w:t>
      </w:r>
      <w:r w:rsidRPr="00D67802">
        <w:t>、</w:t>
      </w:r>
      <w:r w:rsidRPr="00D67802">
        <w:t>Ajax</w:t>
      </w:r>
      <w:r w:rsidRPr="00D67802">
        <w:t>核心原理</w:t>
      </w:r>
      <w:r w:rsidRPr="00D67802">
        <w:br/>
      </w:r>
      <w:r w:rsidRPr="00D67802">
        <w:t xml:space="preserve">　　</w:t>
      </w:r>
      <w:proofErr w:type="spellStart"/>
      <w:r w:rsidRPr="00D67802">
        <w:t>XMLHttpRequst</w:t>
      </w:r>
      <w:proofErr w:type="spellEnd"/>
      <w:r w:rsidRPr="00D67802">
        <w:t>对象：通过该对象向服务器发送请求。</w:t>
      </w:r>
      <w:r w:rsidRPr="00D67802">
        <w:br/>
      </w:r>
      <w:r w:rsidRPr="00D67802">
        <w:t xml:space="preserve">　　它是异步请求的技术，所有现代浏览器都支持（</w:t>
      </w:r>
      <w:r w:rsidRPr="00D67802">
        <w:t>Chrome</w:t>
      </w:r>
      <w:r w:rsidRPr="00D67802">
        <w:t>、</w:t>
      </w:r>
      <w:r w:rsidRPr="00D67802">
        <w:t>IE5+</w:t>
      </w:r>
      <w:r w:rsidRPr="00D67802">
        <w:t>）</w:t>
      </w:r>
      <w:r w:rsidRPr="00D67802">
        <w:br/>
      </w:r>
      <w:r w:rsidRPr="00D67802">
        <w:t xml:space="preserve">　　</w:t>
      </w:r>
      <w:r w:rsidRPr="00D67802">
        <w:t>1)</w:t>
      </w:r>
      <w:r w:rsidRPr="00D67802">
        <w:t>创建</w:t>
      </w:r>
      <w:proofErr w:type="spellStart"/>
      <w:r w:rsidRPr="00D67802">
        <w:t>XMLHttpReuest</w:t>
      </w:r>
      <w:proofErr w:type="spellEnd"/>
      <w:r w:rsidRPr="00D67802">
        <w:t>对象</w:t>
      </w:r>
      <w:r w:rsidRPr="00D67802">
        <w:br/>
      </w:r>
      <w:proofErr w:type="gramStart"/>
      <w:r w:rsidRPr="00D67802">
        <w:t xml:space="preserve">　　　　</w:t>
      </w:r>
      <w:proofErr w:type="gramEnd"/>
      <w:r w:rsidRPr="00D67802">
        <w:t>非</w:t>
      </w:r>
      <w:r w:rsidRPr="00D67802">
        <w:t>IE</w:t>
      </w:r>
      <w:r w:rsidRPr="00D67802">
        <w:t>浏览器（</w:t>
      </w:r>
      <w:r w:rsidRPr="00D67802">
        <w:t>Mozilla/Safari</w:t>
      </w:r>
      <w:r w:rsidRPr="00D67802">
        <w:t>）：</w:t>
      </w:r>
      <w:r w:rsidRPr="00D67802">
        <w:br/>
      </w:r>
      <w:r w:rsidRPr="00D67802">
        <w:t xml:space="preserve">　　　　</w:t>
      </w:r>
      <w:r w:rsidRPr="00D67802">
        <w:t xml:space="preserve">var </w:t>
      </w:r>
      <w:proofErr w:type="spellStart"/>
      <w:r w:rsidRPr="00D67802">
        <w:t>xhr</w:t>
      </w:r>
      <w:proofErr w:type="spellEnd"/>
      <w:r w:rsidRPr="00D67802">
        <w:t xml:space="preserve">=new </w:t>
      </w:r>
      <w:proofErr w:type="spellStart"/>
      <w:r w:rsidRPr="00D67802">
        <w:t>XMLHttpRequest</w:t>
      </w:r>
      <w:proofErr w:type="spellEnd"/>
      <w:r w:rsidRPr="00D67802">
        <w:t>();</w:t>
      </w:r>
      <w:r w:rsidRPr="00D67802">
        <w:br/>
      </w:r>
      <w:r w:rsidRPr="00D67802">
        <w:t xml:space="preserve">　　　　</w:t>
      </w:r>
      <w:r w:rsidRPr="00D67802">
        <w:t>IE:</w:t>
      </w:r>
      <w:r w:rsidRPr="00D67802">
        <w:br/>
      </w:r>
      <w:r w:rsidRPr="00D67802">
        <w:t xml:space="preserve">　　　　</w:t>
      </w:r>
      <w:proofErr w:type="spellStart"/>
      <w:r w:rsidRPr="00D67802">
        <w:t>xhr</w:t>
      </w:r>
      <w:proofErr w:type="spellEnd"/>
      <w:r w:rsidRPr="00D67802">
        <w:t xml:space="preserve">=new </w:t>
      </w:r>
      <w:proofErr w:type="spellStart"/>
      <w:r w:rsidRPr="00D67802">
        <w:t>ActiveXObject</w:t>
      </w:r>
      <w:proofErr w:type="spellEnd"/>
      <w:r w:rsidRPr="00D67802">
        <w:t>("Msxml2.XMLHTTP");</w:t>
      </w:r>
      <w:r w:rsidRPr="00D67802">
        <w:br/>
      </w:r>
      <w:r w:rsidRPr="00D67802">
        <w:t xml:space="preserve">　　　　低版本</w:t>
      </w:r>
      <w:r w:rsidRPr="00D67802">
        <w:t>IE:</w:t>
      </w:r>
      <w:r w:rsidRPr="00D67802">
        <w:br/>
      </w:r>
      <w:r w:rsidRPr="00D67802">
        <w:t xml:space="preserve">　　　　</w:t>
      </w:r>
      <w:proofErr w:type="spellStart"/>
      <w:r w:rsidRPr="00D67802">
        <w:t>xhr</w:t>
      </w:r>
      <w:proofErr w:type="spellEnd"/>
      <w:r w:rsidRPr="00D67802">
        <w:t xml:space="preserve">=new </w:t>
      </w:r>
      <w:proofErr w:type="spellStart"/>
      <w:r w:rsidRPr="00D67802">
        <w:t>ActiveXObject</w:t>
      </w:r>
      <w:proofErr w:type="spellEnd"/>
      <w:r w:rsidRPr="00D67802">
        <w:t>("</w:t>
      </w:r>
      <w:proofErr w:type="spellStart"/>
      <w:r w:rsidRPr="00D67802">
        <w:t>Microsfot.XMLHTTP</w:t>
      </w:r>
      <w:proofErr w:type="spellEnd"/>
      <w:r w:rsidRPr="00D67802">
        <w:t>"); </w:t>
      </w:r>
      <w:r w:rsidRPr="00D67802">
        <w:br/>
      </w:r>
      <w:r w:rsidRPr="00D67802">
        <w:t xml:space="preserve">　　</w:t>
      </w:r>
      <w:r w:rsidRPr="00D67802">
        <w:t>2)</w:t>
      </w:r>
      <w:proofErr w:type="spellStart"/>
      <w:r w:rsidRPr="00D67802">
        <w:t>XMLHttpRequest</w:t>
      </w:r>
      <w:proofErr w:type="spellEnd"/>
      <w:r w:rsidRPr="00D67802">
        <w:t>对象的属性与方法</w:t>
      </w:r>
      <w:r w:rsidRPr="00D67802">
        <w:br/>
      </w:r>
      <w:proofErr w:type="gramStart"/>
      <w:r w:rsidRPr="00D67802">
        <w:t xml:space="preserve">　　　　</w:t>
      </w:r>
      <w:proofErr w:type="gramEnd"/>
      <w:r w:rsidRPr="00D67802">
        <w:t>a)</w:t>
      </w:r>
      <w:r w:rsidRPr="00D67802">
        <w:t>方法：</w:t>
      </w:r>
      <w:r w:rsidRPr="00D67802">
        <w:br/>
      </w:r>
      <w:r w:rsidRPr="00D67802">
        <w:t xml:space="preserve">　　　　　</w:t>
      </w:r>
      <w:r w:rsidRPr="00D67802">
        <w:t>open("GET/POST",</w:t>
      </w:r>
      <w:proofErr w:type="spellStart"/>
      <w:r w:rsidRPr="00D67802">
        <w:t>URL,true</w:t>
      </w:r>
      <w:proofErr w:type="spellEnd"/>
      <w:r w:rsidRPr="00D67802">
        <w:t>/false):</w:t>
      </w:r>
      <w:r w:rsidRPr="00D67802">
        <w:t>用来向服务器建立连接</w:t>
      </w:r>
      <w:r w:rsidRPr="00D67802">
        <w:br/>
      </w:r>
      <w:proofErr w:type="gramStart"/>
      <w:r w:rsidRPr="00D67802">
        <w:t xml:space="preserve">　　　　　　</w:t>
      </w:r>
      <w:proofErr w:type="gramEnd"/>
      <w:r w:rsidRPr="00D67802">
        <w:t>有三个参数</w:t>
      </w:r>
      <w:r w:rsidRPr="00D67802">
        <w:t>:</w:t>
      </w:r>
      <w:r w:rsidRPr="00D67802">
        <w:br/>
      </w:r>
      <w:r w:rsidRPr="00D67802">
        <w:t xml:space="preserve">　　　　　　参数</w:t>
      </w:r>
      <w:r w:rsidRPr="00D67802">
        <w:t>1</w:t>
      </w:r>
      <w:r w:rsidRPr="00D67802">
        <w:t>：提交方式，</w:t>
      </w:r>
      <w:r w:rsidRPr="00D67802">
        <w:t>post</w:t>
      </w:r>
      <w:r w:rsidRPr="00D67802">
        <w:t>或</w:t>
      </w:r>
      <w:r w:rsidRPr="00D67802">
        <w:t>get</w:t>
      </w:r>
      <w:r w:rsidRPr="00D67802">
        <w:br/>
      </w:r>
      <w:proofErr w:type="gramStart"/>
      <w:r w:rsidRPr="00D67802">
        <w:t xml:space="preserve">　　　　　　</w:t>
      </w:r>
      <w:proofErr w:type="gramEnd"/>
      <w:r w:rsidRPr="00D67802">
        <w:t>参数</w:t>
      </w:r>
      <w:r w:rsidRPr="00D67802">
        <w:t>2</w:t>
      </w:r>
      <w:r w:rsidRPr="00D67802">
        <w:t>：请求的</w:t>
      </w:r>
      <w:r w:rsidRPr="00D67802">
        <w:t>URL</w:t>
      </w:r>
      <w:r w:rsidRPr="00D67802">
        <w:br/>
      </w:r>
      <w:proofErr w:type="gramStart"/>
      <w:r w:rsidRPr="00D67802">
        <w:t xml:space="preserve">　　　　　　</w:t>
      </w:r>
      <w:proofErr w:type="gramEnd"/>
      <w:r w:rsidRPr="00D67802">
        <w:t>参数</w:t>
      </w:r>
      <w:r w:rsidRPr="00D67802">
        <w:t>3</w:t>
      </w:r>
      <w:r w:rsidRPr="00D67802">
        <w:t>：表示同步或异步请求，</w:t>
      </w:r>
      <w:r w:rsidRPr="00D67802">
        <w:t>true:</w:t>
      </w:r>
      <w:r w:rsidRPr="00D67802">
        <w:t>表示异步请求</w:t>
      </w:r>
      <w:r w:rsidRPr="00D67802">
        <w:br/>
      </w:r>
      <w:proofErr w:type="gramStart"/>
      <w:r w:rsidRPr="00D67802">
        <w:t xml:space="preserve">　　　　　　</w:t>
      </w:r>
      <w:proofErr w:type="gramEnd"/>
      <w:r w:rsidRPr="00D67802">
        <w:t xml:space="preserve">false: </w:t>
      </w:r>
      <w:r w:rsidRPr="00D67802">
        <w:t>表示同步请求</w:t>
      </w:r>
    </w:p>
    <w:p w:rsidR="00D67802" w:rsidRPr="00D67802" w:rsidRDefault="00D67802" w:rsidP="00D67802">
      <w:pPr>
        <w:pStyle w:val="a7"/>
        <w:ind w:left="1260"/>
      </w:pPr>
      <w:r w:rsidRPr="00D67802">
        <w:t xml:space="preserve">　　　　　</w:t>
      </w:r>
      <w:r w:rsidRPr="00D67802">
        <w:t>send(data):</w:t>
      </w:r>
      <w:r w:rsidRPr="00D67802">
        <w:t>发送请求</w:t>
      </w:r>
      <w:r w:rsidRPr="00D67802">
        <w:br/>
      </w:r>
      <w:proofErr w:type="gramStart"/>
      <w:r w:rsidRPr="00D67802">
        <w:t xml:space="preserve">　　　　　　</w:t>
      </w:r>
      <w:proofErr w:type="gramEnd"/>
      <w:r w:rsidRPr="00D67802">
        <w:t>参数：提交的内容。</w:t>
      </w:r>
    </w:p>
    <w:p w:rsidR="00D67802" w:rsidRPr="00D67802" w:rsidRDefault="00D67802" w:rsidP="00D67802">
      <w:pPr>
        <w:pStyle w:val="a7"/>
        <w:ind w:left="1260"/>
      </w:pPr>
      <w:r w:rsidRPr="00D67802">
        <w:t>POST</w:t>
      </w:r>
      <w:r w:rsidRPr="00D67802">
        <w:t>方式</w:t>
      </w:r>
      <w:r w:rsidRPr="00D67802">
        <w:t>:data</w:t>
      </w:r>
      <w:r w:rsidRPr="00D67802">
        <w:t>就是提交的参数，</w:t>
      </w:r>
      <w:r w:rsidRPr="00D67802">
        <w:t>send(username=</w:t>
      </w:r>
      <w:proofErr w:type="spellStart"/>
      <w:r w:rsidRPr="00D67802">
        <w:t>root&amp;password</w:t>
      </w:r>
      <w:proofErr w:type="spellEnd"/>
      <w:r w:rsidRPr="00D67802">
        <w:t>=abc123);</w:t>
      </w:r>
    </w:p>
    <w:p w:rsidR="00D67802" w:rsidRPr="00D67802" w:rsidRDefault="00D67802" w:rsidP="00D67802">
      <w:pPr>
        <w:pStyle w:val="a7"/>
        <w:ind w:left="1260"/>
      </w:pPr>
      <w:r w:rsidRPr="00D67802">
        <w:t xml:space="preserve">　　　　　　</w:t>
      </w:r>
      <w:r w:rsidRPr="00D67802">
        <w:t>GET</w:t>
      </w:r>
      <w:r w:rsidRPr="00D67802">
        <w:t>方式</w:t>
      </w:r>
      <w:r w:rsidRPr="00D67802">
        <w:t>:send(null)</w:t>
      </w:r>
    </w:p>
    <w:p w:rsidR="00D67802" w:rsidRDefault="00D67802" w:rsidP="00D67802">
      <w:pPr>
        <w:pStyle w:val="a7"/>
        <w:ind w:left="1260"/>
      </w:pPr>
      <w:r w:rsidRPr="00D67802">
        <w:t xml:space="preserve">　　　</w:t>
      </w:r>
      <w:r w:rsidRPr="00D67802">
        <w:t>b)</w:t>
      </w:r>
      <w:r w:rsidRPr="00D67802">
        <w:t>属性：</w:t>
      </w:r>
    </w:p>
    <w:p w:rsidR="00D67802" w:rsidRPr="00D67802" w:rsidRDefault="00D67802" w:rsidP="00D67802">
      <w:pPr>
        <w:pStyle w:val="a7"/>
        <w:ind w:left="1260"/>
      </w:pPr>
      <w:proofErr w:type="spellStart"/>
      <w:r w:rsidRPr="00D67802">
        <w:t>onreadystatechange</w:t>
      </w:r>
      <w:proofErr w:type="spellEnd"/>
      <w:r w:rsidRPr="00D67802">
        <w:t>:</w:t>
      </w:r>
      <w:r w:rsidRPr="00D67802">
        <w:t>设置状态改变时的回调函数，回</w:t>
      </w:r>
      <w:proofErr w:type="gramStart"/>
      <w:r w:rsidRPr="00D67802">
        <w:t>调函数用来</w:t>
      </w:r>
      <w:proofErr w:type="gramEnd"/>
      <w:r w:rsidRPr="00D67802">
        <w:t>获取服务器数据。</w:t>
      </w:r>
    </w:p>
    <w:p w:rsidR="00D67802" w:rsidRPr="00D67802" w:rsidRDefault="00D67802" w:rsidP="00D67802">
      <w:pPr>
        <w:pStyle w:val="a7"/>
        <w:ind w:left="1260"/>
      </w:pPr>
      <w:r w:rsidRPr="00D67802">
        <w:t xml:space="preserve">　　　　　　</w:t>
      </w:r>
      <w:proofErr w:type="spellStart"/>
      <w:r w:rsidRPr="00D67802">
        <w:t>onreadystatechange</w:t>
      </w:r>
      <w:proofErr w:type="spellEnd"/>
      <w:r w:rsidRPr="00D67802">
        <w:t>=function(){</w:t>
      </w:r>
      <w:proofErr w:type="gramStart"/>
      <w:r w:rsidRPr="00D67802">
        <w:t xml:space="preserve">　　　　　　</w:t>
      </w:r>
      <w:proofErr w:type="gramEnd"/>
    </w:p>
    <w:p w:rsidR="00D67802" w:rsidRPr="00D67802" w:rsidRDefault="00D67802" w:rsidP="00D67802">
      <w:pPr>
        <w:pStyle w:val="a7"/>
        <w:ind w:left="1260"/>
      </w:pPr>
      <w:r w:rsidRPr="00D67802">
        <w:t xml:space="preserve">　　　　　　｝</w:t>
      </w:r>
      <w:r w:rsidRPr="00D67802">
        <w:br/>
      </w:r>
      <w:proofErr w:type="gramStart"/>
      <w:r w:rsidRPr="00D67802">
        <w:t xml:space="preserve">　　　　</w:t>
      </w:r>
      <w:proofErr w:type="spellStart"/>
      <w:proofErr w:type="gramEnd"/>
      <w:r w:rsidRPr="00D67802">
        <w:t>readyState</w:t>
      </w:r>
      <w:proofErr w:type="spellEnd"/>
      <w:r w:rsidRPr="00D67802">
        <w:t>:</w:t>
      </w:r>
      <w:r w:rsidRPr="00D67802">
        <w:t>服务器状态响应</w:t>
      </w:r>
      <w:r w:rsidRPr="00D67802">
        <w:br/>
      </w:r>
      <w:proofErr w:type="gramStart"/>
      <w:r w:rsidRPr="00D67802">
        <w:t xml:space="preserve">　　　　　　</w:t>
      </w:r>
      <w:proofErr w:type="gramEnd"/>
      <w:r w:rsidRPr="00D67802">
        <w:t>状态码：</w:t>
      </w:r>
      <w:r w:rsidRPr="00D67802">
        <w:br/>
      </w:r>
      <w:r w:rsidRPr="00D67802">
        <w:t xml:space="preserve">　　　　　　</w:t>
      </w:r>
      <w:r w:rsidRPr="00D67802">
        <w:t>0</w:t>
      </w:r>
      <w:r w:rsidRPr="00D67802">
        <w:t>：未初始化</w:t>
      </w:r>
      <w:r w:rsidRPr="00D67802">
        <w:br/>
      </w:r>
      <w:proofErr w:type="gramStart"/>
      <w:r w:rsidRPr="00D67802">
        <w:t xml:space="preserve">　　　　　　</w:t>
      </w:r>
      <w:proofErr w:type="gramEnd"/>
      <w:r w:rsidRPr="00D67802">
        <w:t>1</w:t>
      </w:r>
      <w:r w:rsidRPr="00D67802">
        <w:t>：正在加载</w:t>
      </w:r>
      <w:r w:rsidRPr="00D67802">
        <w:br/>
      </w:r>
      <w:proofErr w:type="gramStart"/>
      <w:r w:rsidRPr="00D67802">
        <w:lastRenderedPageBreak/>
        <w:t xml:space="preserve">　　　　　　</w:t>
      </w:r>
      <w:proofErr w:type="gramEnd"/>
      <w:r w:rsidRPr="00D67802">
        <w:t>2</w:t>
      </w:r>
      <w:r w:rsidRPr="00D67802">
        <w:t>：加载完成</w:t>
      </w:r>
      <w:r w:rsidRPr="00D67802">
        <w:br/>
      </w:r>
      <w:proofErr w:type="gramStart"/>
      <w:r w:rsidRPr="00D67802">
        <w:t xml:space="preserve">　　　　　　</w:t>
      </w:r>
      <w:proofErr w:type="gramEnd"/>
      <w:r w:rsidRPr="00D67802">
        <w:t>3</w:t>
      </w:r>
      <w:r w:rsidRPr="00D67802">
        <w:t>：请求进行中</w:t>
      </w:r>
      <w:r w:rsidRPr="00D67802">
        <w:br/>
      </w:r>
      <w:proofErr w:type="gramStart"/>
      <w:r w:rsidRPr="00D67802">
        <w:t xml:space="preserve">　　　　　　</w:t>
      </w:r>
      <w:proofErr w:type="gramEnd"/>
      <w:r w:rsidRPr="00D67802">
        <w:t>4</w:t>
      </w:r>
      <w:r w:rsidRPr="00D67802">
        <w:t>：请求完成</w:t>
      </w:r>
      <w:r w:rsidRPr="00D67802">
        <w:br/>
      </w:r>
      <w:proofErr w:type="gramStart"/>
      <w:r w:rsidRPr="00D67802">
        <w:t xml:space="preserve">　　　　</w:t>
      </w:r>
      <w:proofErr w:type="spellStart"/>
      <w:proofErr w:type="gramEnd"/>
      <w:r w:rsidRPr="00D67802">
        <w:t>responseText</w:t>
      </w:r>
      <w:proofErr w:type="spellEnd"/>
      <w:r w:rsidRPr="00D67802">
        <w:t>:</w:t>
      </w:r>
      <w:r w:rsidRPr="00D67802">
        <w:t>服务器返回的数据</w:t>
      </w:r>
      <w:r w:rsidRPr="00D67802">
        <w:t>(</w:t>
      </w:r>
      <w:r w:rsidRPr="00D67802">
        <w:t>文本格式</w:t>
      </w:r>
      <w:r w:rsidRPr="00D67802">
        <w:t>)</w:t>
      </w:r>
    </w:p>
    <w:p w:rsidR="00D67802" w:rsidRPr="00D67802" w:rsidRDefault="00D67802" w:rsidP="00D67802">
      <w:pPr>
        <w:pStyle w:val="a7"/>
        <w:ind w:left="1260"/>
      </w:pPr>
      <w:r>
        <w:rPr>
          <w:i/>
          <w:iCs/>
        </w:rPr>
        <w:t xml:space="preserve">　　</w:t>
      </w:r>
      <w:proofErr w:type="spellStart"/>
      <w:r w:rsidRPr="00D67802">
        <w:t>responseXML</w:t>
      </w:r>
      <w:proofErr w:type="spellEnd"/>
      <w:r w:rsidRPr="00D67802">
        <w:t>:</w:t>
      </w:r>
      <w:r w:rsidRPr="00D67802">
        <w:t>服务器返回的数据（</w:t>
      </w:r>
      <w:r w:rsidRPr="00D67802">
        <w:t>XML</w:t>
      </w:r>
      <w:r w:rsidRPr="00D67802">
        <w:t>格式）</w:t>
      </w:r>
    </w:p>
    <w:p w:rsidR="00791CF4" w:rsidRPr="00A31743" w:rsidRDefault="00791CF4" w:rsidP="00791CF4">
      <w:pPr>
        <w:pStyle w:val="a7"/>
        <w:numPr>
          <w:ilvl w:val="0"/>
          <w:numId w:val="5"/>
        </w:numPr>
        <w:ind w:firstLineChars="0"/>
        <w:outlineLvl w:val="1"/>
        <w:rPr>
          <w:b/>
          <w:color w:val="00B050"/>
        </w:rPr>
      </w:pPr>
      <w:proofErr w:type="spellStart"/>
      <w:r w:rsidRPr="00A31743">
        <w:rPr>
          <w:rFonts w:hint="eastAsia"/>
          <w:b/>
          <w:color w:val="00B050"/>
        </w:rPr>
        <w:t>Jquery</w:t>
      </w:r>
      <w:proofErr w:type="spellEnd"/>
    </w:p>
    <w:p w:rsidR="003D5104" w:rsidRPr="00223A66" w:rsidRDefault="0021098B" w:rsidP="00A40CCE">
      <w:pPr>
        <w:pStyle w:val="a7"/>
        <w:numPr>
          <w:ilvl w:val="0"/>
          <w:numId w:val="41"/>
        </w:numPr>
        <w:ind w:firstLineChars="0"/>
        <w:outlineLvl w:val="2"/>
        <w:rPr>
          <w:b/>
        </w:rPr>
      </w:pPr>
      <w:proofErr w:type="spellStart"/>
      <w:r w:rsidRPr="00223A66">
        <w:rPr>
          <w:b/>
        </w:rPr>
        <w:t>J</w:t>
      </w:r>
      <w:r w:rsidR="003D5104" w:rsidRPr="00223A66">
        <w:rPr>
          <w:rFonts w:hint="eastAsia"/>
          <w:b/>
        </w:rPr>
        <w:t>query</w:t>
      </w:r>
      <w:proofErr w:type="spellEnd"/>
      <w:r>
        <w:rPr>
          <w:rFonts w:hint="eastAsia"/>
          <w:b/>
        </w:rPr>
        <w:t>是什么</w:t>
      </w:r>
    </w:p>
    <w:p w:rsidR="0021098B" w:rsidRDefault="0021098B" w:rsidP="0021098B">
      <w:pPr>
        <w:pStyle w:val="a7"/>
        <w:ind w:left="1560" w:firstLineChars="0" w:firstLine="0"/>
      </w:pPr>
      <w:proofErr w:type="spellStart"/>
      <w:r>
        <w:rPr>
          <w:rFonts w:hint="eastAsia"/>
        </w:rPr>
        <w:t>Jquery</w:t>
      </w:r>
      <w:proofErr w:type="spellEnd"/>
      <w:r>
        <w:rPr>
          <w:rFonts w:hint="eastAsia"/>
        </w:rPr>
        <w:t>是一个</w:t>
      </w:r>
      <w:proofErr w:type="spellStart"/>
      <w:r>
        <w:rPr>
          <w:rFonts w:hint="eastAsia"/>
        </w:rPr>
        <w:t>js</w:t>
      </w:r>
      <w:proofErr w:type="spellEnd"/>
      <w:r>
        <w:rPr>
          <w:rFonts w:hint="eastAsia"/>
        </w:rPr>
        <w:t>框架，拥有跨浏览器的特性，可以兼容各种浏览器，</w:t>
      </w:r>
    </w:p>
    <w:p w:rsidR="0021098B" w:rsidRDefault="0021098B" w:rsidP="0021098B">
      <w:pPr>
        <w:pStyle w:val="a7"/>
        <w:ind w:left="1560" w:firstLineChars="0" w:firstLine="0"/>
      </w:pPr>
      <w:r>
        <w:rPr>
          <w:rFonts w:hint="eastAsia"/>
        </w:rPr>
        <w:t>可以使用它的</w:t>
      </w:r>
      <w:r>
        <w:rPr>
          <w:rFonts w:hint="eastAsia"/>
        </w:rPr>
        <w:t>append</w:t>
      </w:r>
      <w:r>
        <w:rPr>
          <w:rFonts w:hint="eastAsia"/>
        </w:rPr>
        <w:t>方法、</w:t>
      </w:r>
      <w:r>
        <w:rPr>
          <w:rFonts w:hint="eastAsia"/>
        </w:rPr>
        <w:t>remove</w:t>
      </w:r>
      <w:r>
        <w:rPr>
          <w:rFonts w:hint="eastAsia"/>
        </w:rPr>
        <w:t>方法、</w:t>
      </w:r>
      <w:proofErr w:type="spellStart"/>
      <w:r>
        <w:rPr>
          <w:rFonts w:hint="eastAsia"/>
        </w:rPr>
        <w:t>insertAfter</w:t>
      </w:r>
      <w:proofErr w:type="spellEnd"/>
      <w:r>
        <w:rPr>
          <w:rFonts w:hint="eastAsia"/>
        </w:rPr>
        <w:t>方法操作文档对象、</w:t>
      </w:r>
    </w:p>
    <w:p w:rsidR="0021098B" w:rsidRDefault="0021098B" w:rsidP="0021098B">
      <w:pPr>
        <w:pStyle w:val="a7"/>
        <w:ind w:left="1560" w:firstLineChars="0" w:firstLine="0"/>
      </w:pPr>
      <w:r>
        <w:rPr>
          <w:rFonts w:hint="eastAsia"/>
        </w:rPr>
        <w:t>通过</w:t>
      </w:r>
      <w:r>
        <w:rPr>
          <w:rFonts w:hint="eastAsia"/>
        </w:rPr>
        <w:t>id</w:t>
      </w:r>
      <w:r>
        <w:rPr>
          <w:rFonts w:hint="eastAsia"/>
        </w:rPr>
        <w:t>选择器</w:t>
      </w:r>
      <w:r>
        <w:rPr>
          <w:rFonts w:hint="eastAsia"/>
        </w:rPr>
        <w:t>$("#id")</w:t>
      </w:r>
      <w:r>
        <w:rPr>
          <w:rFonts w:hint="eastAsia"/>
        </w:rPr>
        <w:t>以及类选择器</w:t>
      </w:r>
      <w:r>
        <w:rPr>
          <w:rFonts w:hint="eastAsia"/>
        </w:rPr>
        <w:t>$(".class")</w:t>
      </w:r>
      <w:r>
        <w:rPr>
          <w:rFonts w:hint="eastAsia"/>
        </w:rPr>
        <w:t>还有标签选择器</w:t>
      </w:r>
      <w:r>
        <w:rPr>
          <w:rFonts w:hint="eastAsia"/>
        </w:rPr>
        <w:t>$("</w:t>
      </w:r>
      <w:r>
        <w:rPr>
          <w:rFonts w:hint="eastAsia"/>
        </w:rPr>
        <w:t>标签名</w:t>
      </w:r>
      <w:r>
        <w:rPr>
          <w:rFonts w:hint="eastAsia"/>
        </w:rPr>
        <w:t>")</w:t>
      </w:r>
    </w:p>
    <w:p w:rsidR="0021098B" w:rsidRDefault="0021098B" w:rsidP="0021098B">
      <w:pPr>
        <w:pStyle w:val="a7"/>
        <w:ind w:left="1560" w:firstLineChars="0" w:firstLine="0"/>
      </w:pPr>
      <w:r>
        <w:rPr>
          <w:rFonts w:hint="eastAsia"/>
        </w:rPr>
        <w:t>可以选择</w:t>
      </w:r>
      <w:r>
        <w:rPr>
          <w:rFonts w:hint="eastAsia"/>
        </w:rPr>
        <w:t>DOM</w:t>
      </w:r>
      <w:r>
        <w:rPr>
          <w:rFonts w:hint="eastAsia"/>
        </w:rPr>
        <w:t>元素、通过</w:t>
      </w:r>
      <w:proofErr w:type="spellStart"/>
      <w:r>
        <w:rPr>
          <w:rFonts w:hint="eastAsia"/>
        </w:rPr>
        <w:t>fadeIn</w:t>
      </w:r>
      <w:proofErr w:type="spellEnd"/>
      <w:r>
        <w:rPr>
          <w:rFonts w:hint="eastAsia"/>
        </w:rPr>
        <w:t xml:space="preserve"> In</w:t>
      </w:r>
      <w:r>
        <w:rPr>
          <w:rFonts w:hint="eastAsia"/>
        </w:rPr>
        <w:t>以及</w:t>
      </w:r>
      <w:proofErr w:type="spellStart"/>
      <w:r>
        <w:rPr>
          <w:rFonts w:hint="eastAsia"/>
        </w:rPr>
        <w:t>fadeOut</w:t>
      </w:r>
      <w:proofErr w:type="spellEnd"/>
      <w:r>
        <w:rPr>
          <w:rFonts w:hint="eastAsia"/>
        </w:rPr>
        <w:t>制作淡入淡出的动画效果、</w:t>
      </w:r>
    </w:p>
    <w:p w:rsidR="0021098B" w:rsidRDefault="0021098B" w:rsidP="0021098B">
      <w:pPr>
        <w:pStyle w:val="a7"/>
        <w:ind w:left="1560" w:firstLineChars="0" w:firstLine="0"/>
      </w:pPr>
      <w:r>
        <w:rPr>
          <w:rFonts w:hint="eastAsia"/>
        </w:rPr>
        <w:t>通过</w:t>
      </w:r>
      <w:r>
        <w:rPr>
          <w:rFonts w:hint="eastAsia"/>
        </w:rPr>
        <w:t>bind</w:t>
      </w:r>
      <w:r>
        <w:rPr>
          <w:rFonts w:hint="eastAsia"/>
        </w:rPr>
        <w:t>来对指定元素绑定事件、通过</w:t>
      </w:r>
      <w:r>
        <w:rPr>
          <w:rFonts w:hint="eastAsia"/>
        </w:rPr>
        <w:t>$.</w:t>
      </w:r>
      <w:proofErr w:type="spellStart"/>
      <w:r>
        <w:rPr>
          <w:rFonts w:hint="eastAsia"/>
        </w:rPr>
        <w:t>get,$.post</w:t>
      </w:r>
      <w:proofErr w:type="spellEnd"/>
      <w:r>
        <w:rPr>
          <w:rFonts w:hint="eastAsia"/>
        </w:rPr>
        <w:t>以及</w:t>
      </w:r>
      <w:r>
        <w:rPr>
          <w:rFonts w:hint="eastAsia"/>
        </w:rPr>
        <w:t>$.ajax</w:t>
      </w:r>
      <w:r>
        <w:rPr>
          <w:rFonts w:hint="eastAsia"/>
        </w:rPr>
        <w:t>发送</w:t>
      </w:r>
      <w:r>
        <w:rPr>
          <w:rFonts w:hint="eastAsia"/>
        </w:rPr>
        <w:t>ajax</w:t>
      </w:r>
    </w:p>
    <w:p w:rsidR="000B6C1F" w:rsidRDefault="0021098B" w:rsidP="0021098B">
      <w:pPr>
        <w:pStyle w:val="a7"/>
        <w:ind w:left="1560" w:firstLineChars="0" w:firstLine="0"/>
      </w:pPr>
      <w:r>
        <w:rPr>
          <w:rFonts w:hint="eastAsia"/>
        </w:rPr>
        <w:t>异步请求提高了性能。</w:t>
      </w:r>
    </w:p>
    <w:p w:rsidR="00F01621" w:rsidRPr="00F01621" w:rsidRDefault="00F01621" w:rsidP="00A40CCE">
      <w:pPr>
        <w:pStyle w:val="a7"/>
        <w:numPr>
          <w:ilvl w:val="0"/>
          <w:numId w:val="41"/>
        </w:numPr>
        <w:ind w:firstLineChars="0"/>
        <w:outlineLvl w:val="2"/>
        <w:rPr>
          <w:b/>
        </w:rPr>
      </w:pPr>
      <w:r w:rsidRPr="005F3335">
        <w:rPr>
          <w:rFonts w:hint="eastAsia"/>
          <w:b/>
          <w:color w:val="FF0000"/>
        </w:rPr>
        <w:t>Query</w:t>
      </w:r>
      <w:r w:rsidRPr="005F3335">
        <w:rPr>
          <w:rFonts w:hint="eastAsia"/>
          <w:b/>
          <w:color w:val="FF0000"/>
        </w:rPr>
        <w:t>的常用选择器</w:t>
      </w:r>
    </w:p>
    <w:p w:rsidR="00F01621" w:rsidRDefault="00F01621" w:rsidP="00F01621">
      <w:pPr>
        <w:pStyle w:val="a7"/>
        <w:ind w:left="1260"/>
      </w:pPr>
      <w:r w:rsidRPr="00F01621">
        <w:rPr>
          <w:rFonts w:hint="eastAsia"/>
        </w:rPr>
        <w:t>ID</w:t>
      </w:r>
      <w:r w:rsidRPr="00F01621">
        <w:rPr>
          <w:rFonts w:hint="eastAsia"/>
        </w:rPr>
        <w:t>选择器</w:t>
      </w:r>
      <w:r>
        <w:rPr>
          <w:rFonts w:hint="eastAsia"/>
        </w:rPr>
        <w:t xml:space="preserve">   </w:t>
      </w:r>
      <w:r>
        <w:rPr>
          <w:rFonts w:hint="eastAsia"/>
        </w:rPr>
        <w:t>通过</w:t>
      </w:r>
      <w:r>
        <w:rPr>
          <w:rFonts w:hint="eastAsia"/>
        </w:rPr>
        <w:t>ID</w:t>
      </w:r>
      <w:r>
        <w:rPr>
          <w:rFonts w:hint="eastAsia"/>
        </w:rPr>
        <w:t>获取一个元素</w:t>
      </w:r>
    </w:p>
    <w:p w:rsidR="00F01621" w:rsidRDefault="00F01621" w:rsidP="00F01621">
      <w:pPr>
        <w:pStyle w:val="a7"/>
        <w:ind w:left="1260"/>
      </w:pPr>
      <w:r w:rsidRPr="00F01621">
        <w:rPr>
          <w:rFonts w:hint="eastAsia"/>
        </w:rPr>
        <w:t>Class</w:t>
      </w:r>
      <w:r w:rsidRPr="00F01621">
        <w:rPr>
          <w:rFonts w:hint="eastAsia"/>
        </w:rPr>
        <w:t>选择器</w:t>
      </w:r>
      <w:r>
        <w:rPr>
          <w:rFonts w:hint="eastAsia"/>
        </w:rPr>
        <w:t xml:space="preserve"> </w:t>
      </w:r>
      <w:r>
        <w:rPr>
          <w:rFonts w:hint="eastAsia"/>
        </w:rPr>
        <w:t>通过类</w:t>
      </w:r>
      <w:r>
        <w:rPr>
          <w:rFonts w:hint="eastAsia"/>
        </w:rPr>
        <w:t>(</w:t>
      </w:r>
      <w:proofErr w:type="spellStart"/>
      <w:r>
        <w:rPr>
          <w:rFonts w:hint="eastAsia"/>
        </w:rPr>
        <w:t>css</w:t>
      </w:r>
      <w:proofErr w:type="spellEnd"/>
      <w:r>
        <w:rPr>
          <w:rFonts w:hint="eastAsia"/>
        </w:rPr>
        <w:t>)</w:t>
      </w:r>
      <w:r>
        <w:rPr>
          <w:rFonts w:hint="eastAsia"/>
        </w:rPr>
        <w:t>获取元素</w:t>
      </w:r>
    </w:p>
    <w:p w:rsidR="00F01621" w:rsidRDefault="00F01621" w:rsidP="00F01621">
      <w:pPr>
        <w:pStyle w:val="a7"/>
        <w:ind w:left="1260"/>
      </w:pPr>
      <w:r w:rsidRPr="00F01621">
        <w:rPr>
          <w:rFonts w:hint="eastAsia"/>
        </w:rPr>
        <w:t>标签选择器</w:t>
      </w:r>
      <w:r>
        <w:rPr>
          <w:rFonts w:hint="eastAsia"/>
        </w:rPr>
        <w:t xml:space="preserve">  </w:t>
      </w:r>
      <w:r>
        <w:rPr>
          <w:rFonts w:hint="eastAsia"/>
        </w:rPr>
        <w:t>通过标签获取元素</w:t>
      </w:r>
    </w:p>
    <w:p w:rsidR="00F01621" w:rsidRDefault="00F01621" w:rsidP="00F01621">
      <w:pPr>
        <w:pStyle w:val="a7"/>
        <w:ind w:left="1260"/>
      </w:pPr>
      <w:r>
        <w:rPr>
          <w:rFonts w:hint="eastAsia"/>
        </w:rPr>
        <w:t>通用选择器</w:t>
      </w:r>
      <w:r>
        <w:rPr>
          <w:rFonts w:hint="eastAsia"/>
        </w:rPr>
        <w:t xml:space="preserve">(*) </w:t>
      </w:r>
      <w:r w:rsidR="00FC56CC">
        <w:rPr>
          <w:rFonts w:hint="eastAsia"/>
        </w:rPr>
        <w:t>获取所有</w:t>
      </w:r>
      <w:r>
        <w:rPr>
          <w:rFonts w:hint="eastAsia"/>
        </w:rPr>
        <w:t>元素</w:t>
      </w:r>
    </w:p>
    <w:p w:rsidR="00F01621" w:rsidRDefault="00F01621" w:rsidP="00F01621">
      <w:pPr>
        <w:pStyle w:val="a7"/>
        <w:ind w:left="1260"/>
      </w:pPr>
      <w:r w:rsidRPr="00F01621">
        <w:rPr>
          <w:rFonts w:hint="eastAsia"/>
        </w:rPr>
        <w:t>层次选择器</w:t>
      </w:r>
    </w:p>
    <w:p w:rsidR="003D5104" w:rsidRPr="008F10EF" w:rsidRDefault="003D5104" w:rsidP="00A40CCE">
      <w:pPr>
        <w:pStyle w:val="a7"/>
        <w:numPr>
          <w:ilvl w:val="0"/>
          <w:numId w:val="41"/>
        </w:numPr>
        <w:ind w:firstLineChars="0"/>
        <w:outlineLvl w:val="2"/>
        <w:rPr>
          <w:b/>
          <w:color w:val="FF0000"/>
        </w:rPr>
      </w:pPr>
      <w:proofErr w:type="spellStart"/>
      <w:r w:rsidRPr="00223A66">
        <w:rPr>
          <w:rFonts w:hint="eastAsia"/>
          <w:b/>
        </w:rPr>
        <w:t>j</w:t>
      </w:r>
      <w:r w:rsidRPr="008F10EF">
        <w:rPr>
          <w:rFonts w:hint="eastAsia"/>
          <w:b/>
          <w:color w:val="FF0000"/>
        </w:rPr>
        <w:t>query</w:t>
      </w:r>
      <w:proofErr w:type="spellEnd"/>
      <w:r w:rsidRPr="008F10EF">
        <w:rPr>
          <w:rFonts w:hint="eastAsia"/>
          <w:b/>
          <w:color w:val="FF0000"/>
        </w:rPr>
        <w:t>中</w:t>
      </w:r>
      <w:r w:rsidRPr="008F10EF">
        <w:rPr>
          <w:rFonts w:hint="eastAsia"/>
          <w:b/>
          <w:color w:val="FF0000"/>
        </w:rPr>
        <w:t xml:space="preserve">$.get() </w:t>
      </w:r>
      <w:r w:rsidRPr="008F10EF">
        <w:rPr>
          <w:rFonts w:hint="eastAsia"/>
          <w:b/>
          <w:color w:val="FF0000"/>
        </w:rPr>
        <w:t>提交和</w:t>
      </w:r>
      <w:r w:rsidRPr="008F10EF">
        <w:rPr>
          <w:rFonts w:hint="eastAsia"/>
          <w:b/>
          <w:color w:val="FF0000"/>
        </w:rPr>
        <w:t xml:space="preserve">$.post() </w:t>
      </w:r>
      <w:r w:rsidRPr="008F10EF">
        <w:rPr>
          <w:rFonts w:hint="eastAsia"/>
          <w:b/>
          <w:color w:val="FF0000"/>
        </w:rPr>
        <w:t>提交的区别</w:t>
      </w:r>
    </w:p>
    <w:p w:rsidR="003D5104" w:rsidRDefault="003D5104" w:rsidP="003D5104">
      <w:pPr>
        <w:pStyle w:val="a7"/>
        <w:ind w:left="1260"/>
      </w:pPr>
      <w:r>
        <w:rPr>
          <w:rFonts w:hint="eastAsia"/>
        </w:rPr>
        <w:t xml:space="preserve">1. $.get() </w:t>
      </w:r>
      <w:r>
        <w:rPr>
          <w:rFonts w:hint="eastAsia"/>
        </w:rPr>
        <w:t>方法使用</w:t>
      </w:r>
      <w:r>
        <w:rPr>
          <w:rFonts w:hint="eastAsia"/>
        </w:rPr>
        <w:t xml:space="preserve"> GET </w:t>
      </w:r>
      <w:r>
        <w:rPr>
          <w:rFonts w:hint="eastAsia"/>
        </w:rPr>
        <w:t>方式提交请求</w:t>
      </w:r>
      <w:r>
        <w:rPr>
          <w:rFonts w:hint="eastAsia"/>
        </w:rPr>
        <w:t>,</w:t>
      </w:r>
      <w:r>
        <w:rPr>
          <w:rFonts w:hint="eastAsia"/>
        </w:rPr>
        <w:t>而</w:t>
      </w:r>
      <w:r>
        <w:rPr>
          <w:rFonts w:hint="eastAsia"/>
        </w:rPr>
        <w:t>$.post()</w:t>
      </w:r>
      <w:r>
        <w:rPr>
          <w:rFonts w:hint="eastAsia"/>
        </w:rPr>
        <w:t>使用</w:t>
      </w:r>
      <w:r>
        <w:rPr>
          <w:rFonts w:hint="eastAsia"/>
        </w:rPr>
        <w:t xml:space="preserve"> POST </w:t>
      </w:r>
      <w:r>
        <w:rPr>
          <w:rFonts w:hint="eastAsia"/>
        </w:rPr>
        <w:t>方式。</w:t>
      </w:r>
    </w:p>
    <w:p w:rsidR="003D5104" w:rsidRDefault="003D5104" w:rsidP="003D5104">
      <w:pPr>
        <w:pStyle w:val="a7"/>
        <w:ind w:left="1260"/>
      </w:pPr>
      <w:r>
        <w:rPr>
          <w:rFonts w:hint="eastAsia"/>
        </w:rPr>
        <w:t xml:space="preserve">2. GET </w:t>
      </w:r>
      <w:r>
        <w:rPr>
          <w:rFonts w:hint="eastAsia"/>
        </w:rPr>
        <w:t>方式传输的数据大小不能超过</w:t>
      </w:r>
      <w:r>
        <w:rPr>
          <w:rFonts w:hint="eastAsia"/>
        </w:rPr>
        <w:t xml:space="preserve"> 2KB </w:t>
      </w:r>
      <w:r>
        <w:rPr>
          <w:rFonts w:hint="eastAsia"/>
        </w:rPr>
        <w:t>而</w:t>
      </w:r>
      <w:r>
        <w:rPr>
          <w:rFonts w:hint="eastAsia"/>
        </w:rPr>
        <w:t xml:space="preserve"> POST </w:t>
      </w:r>
      <w:r>
        <w:rPr>
          <w:rFonts w:hint="eastAsia"/>
        </w:rPr>
        <w:t>要大的多</w:t>
      </w:r>
    </w:p>
    <w:p w:rsidR="003D5104" w:rsidRDefault="003D5104" w:rsidP="003D5104">
      <w:pPr>
        <w:pStyle w:val="a7"/>
        <w:ind w:left="1260"/>
      </w:pPr>
      <w:r>
        <w:rPr>
          <w:rFonts w:hint="eastAsia"/>
        </w:rPr>
        <w:t xml:space="preserve">3. GET </w:t>
      </w:r>
      <w:r>
        <w:rPr>
          <w:rFonts w:hint="eastAsia"/>
        </w:rPr>
        <w:t>方式请求的数据会被浏览器缓存起来，因此有安全问题。</w:t>
      </w:r>
    </w:p>
    <w:p w:rsidR="0026643A" w:rsidRPr="00A31743" w:rsidRDefault="0026643A" w:rsidP="0026643A">
      <w:pPr>
        <w:pStyle w:val="a7"/>
        <w:numPr>
          <w:ilvl w:val="0"/>
          <w:numId w:val="41"/>
        </w:numPr>
        <w:ind w:firstLineChars="0"/>
        <w:outlineLvl w:val="2"/>
        <w:rPr>
          <w:b/>
          <w:color w:val="00B050"/>
        </w:rPr>
      </w:pPr>
      <w:r w:rsidRPr="00A31743">
        <w:rPr>
          <w:rFonts w:hint="eastAsia"/>
          <w:color w:val="00B050"/>
        </w:rPr>
        <w:t>你对</w:t>
      </w:r>
      <w:proofErr w:type="spellStart"/>
      <w:r w:rsidRPr="00A31743">
        <w:rPr>
          <w:rFonts w:hint="eastAsia"/>
          <w:color w:val="00B050"/>
        </w:rPr>
        <w:t>Aajax</w:t>
      </w:r>
      <w:proofErr w:type="spellEnd"/>
      <w:r w:rsidRPr="00A31743">
        <w:rPr>
          <w:rFonts w:hint="eastAsia"/>
          <w:color w:val="00B050"/>
        </w:rPr>
        <w:t>的理解</w:t>
      </w:r>
      <w:r w:rsidR="00A15FF8">
        <w:rPr>
          <w:rFonts w:hint="eastAsia"/>
          <w:color w:val="00B050"/>
        </w:rPr>
        <w:t>（</w:t>
      </w:r>
      <w:r w:rsidR="00A15FF8">
        <w:rPr>
          <w:rFonts w:hint="eastAsia"/>
          <w:color w:val="00B050"/>
        </w:rPr>
        <w:t>*</w:t>
      </w:r>
      <w:r w:rsidR="00A15FF8">
        <w:rPr>
          <w:rFonts w:hint="eastAsia"/>
          <w:color w:val="00B050"/>
        </w:rPr>
        <w:t>）</w:t>
      </w:r>
    </w:p>
    <w:p w:rsidR="0026643A" w:rsidRDefault="0026643A" w:rsidP="0026643A">
      <w:pPr>
        <w:pStyle w:val="a7"/>
        <w:ind w:left="1260"/>
      </w:pPr>
      <w:r>
        <w:rPr>
          <w:rFonts w:hint="eastAsia"/>
        </w:rPr>
        <w:t xml:space="preserve">AJAX </w:t>
      </w:r>
      <w:r>
        <w:rPr>
          <w:rFonts w:hint="eastAsia"/>
        </w:rPr>
        <w:t>全称：</w:t>
      </w:r>
      <w:r>
        <w:rPr>
          <w:rFonts w:hint="eastAsia"/>
        </w:rPr>
        <w:t xml:space="preserve"> </w:t>
      </w:r>
      <w:r>
        <w:rPr>
          <w:rFonts w:hint="eastAsia"/>
        </w:rPr>
        <w:t>异步</w:t>
      </w:r>
      <w:r>
        <w:rPr>
          <w:rFonts w:hint="eastAsia"/>
        </w:rPr>
        <w:t>JavaScript</w:t>
      </w:r>
      <w:r>
        <w:rPr>
          <w:rFonts w:hint="eastAsia"/>
        </w:rPr>
        <w:t>及</w:t>
      </w:r>
      <w:r>
        <w:rPr>
          <w:rFonts w:hint="eastAsia"/>
        </w:rPr>
        <w:t xml:space="preserve"> XML</w:t>
      </w:r>
      <w:r>
        <w:rPr>
          <w:rFonts w:hint="eastAsia"/>
        </w:rPr>
        <w:t>。</w:t>
      </w:r>
    </w:p>
    <w:p w:rsidR="0026643A" w:rsidRDefault="0026643A" w:rsidP="0026643A">
      <w:pPr>
        <w:pStyle w:val="a7"/>
        <w:ind w:left="1260"/>
      </w:pPr>
      <w:r>
        <w:rPr>
          <w:rFonts w:hint="eastAsia"/>
        </w:rPr>
        <w:t>Ajax</w:t>
      </w:r>
      <w:r>
        <w:rPr>
          <w:rFonts w:hint="eastAsia"/>
        </w:rPr>
        <w:t>的核心是</w:t>
      </w:r>
      <w:r>
        <w:rPr>
          <w:rFonts w:hint="eastAsia"/>
        </w:rPr>
        <w:t>JavaScript</w:t>
      </w:r>
      <w:r>
        <w:rPr>
          <w:rFonts w:hint="eastAsia"/>
        </w:rPr>
        <w:t>中的</w:t>
      </w:r>
      <w:proofErr w:type="spellStart"/>
      <w:r>
        <w:rPr>
          <w:rFonts w:hint="eastAsia"/>
        </w:rPr>
        <w:t>XmlHttpRequest</w:t>
      </w:r>
      <w:proofErr w:type="spellEnd"/>
      <w:r>
        <w:rPr>
          <w:rFonts w:hint="eastAsia"/>
        </w:rPr>
        <w:t>(XHR)</w:t>
      </w:r>
      <w:r>
        <w:rPr>
          <w:rFonts w:hint="eastAsia"/>
        </w:rPr>
        <w:t>。</w:t>
      </w:r>
    </w:p>
    <w:p w:rsidR="0026643A" w:rsidRDefault="0026643A" w:rsidP="0026643A">
      <w:pPr>
        <w:pStyle w:val="a7"/>
        <w:ind w:left="1260"/>
      </w:pPr>
      <w:r>
        <w:rPr>
          <w:rFonts w:hint="eastAsia"/>
        </w:rPr>
        <w:t>使用</w:t>
      </w:r>
      <w:r>
        <w:rPr>
          <w:rFonts w:hint="eastAsia"/>
        </w:rPr>
        <w:t>ajax</w:t>
      </w:r>
      <w:r>
        <w:rPr>
          <w:rFonts w:hint="eastAsia"/>
        </w:rPr>
        <w:t>可以提高用户的体验度，进行异步数据传输从而</w:t>
      </w:r>
    </w:p>
    <w:p w:rsidR="0026643A" w:rsidRDefault="0026643A" w:rsidP="0026643A">
      <w:pPr>
        <w:pStyle w:val="a7"/>
        <w:ind w:left="1260"/>
      </w:pPr>
      <w:r>
        <w:rPr>
          <w:rFonts w:hint="eastAsia"/>
        </w:rPr>
        <w:t>提高性能。</w:t>
      </w:r>
      <w:r>
        <w:rPr>
          <w:rFonts w:hint="eastAsia"/>
        </w:rPr>
        <w:t>ajax</w:t>
      </w:r>
      <w:r>
        <w:rPr>
          <w:rFonts w:hint="eastAsia"/>
        </w:rPr>
        <w:t>不能跨域。</w:t>
      </w:r>
    </w:p>
    <w:p w:rsidR="0026643A" w:rsidRDefault="0026643A" w:rsidP="0026643A">
      <w:pPr>
        <w:pStyle w:val="a7"/>
        <w:ind w:left="1260"/>
      </w:pPr>
      <w:proofErr w:type="spellStart"/>
      <w:r>
        <w:rPr>
          <w:rFonts w:hint="eastAsia"/>
        </w:rPr>
        <w:t>dataType</w:t>
      </w:r>
      <w:proofErr w:type="spellEnd"/>
      <w:r>
        <w:rPr>
          <w:rFonts w:hint="eastAsia"/>
        </w:rPr>
        <w:t>:'</w:t>
      </w:r>
      <w:proofErr w:type="spellStart"/>
      <w:r>
        <w:rPr>
          <w:rFonts w:hint="eastAsia"/>
        </w:rPr>
        <w:t>jsonp</w:t>
      </w:r>
      <w:proofErr w:type="spellEnd"/>
      <w:r>
        <w:rPr>
          <w:rFonts w:hint="eastAsia"/>
        </w:rPr>
        <w:t>',</w:t>
      </w:r>
      <w:r>
        <w:rPr>
          <w:rFonts w:hint="eastAsia"/>
        </w:rPr>
        <w:t>可以通过设置动态的</w:t>
      </w:r>
      <w:r>
        <w:rPr>
          <w:rFonts w:hint="eastAsia"/>
        </w:rPr>
        <w:t>&lt;script&gt;</w:t>
      </w:r>
      <w:r>
        <w:rPr>
          <w:rFonts w:hint="eastAsia"/>
        </w:rPr>
        <w:t>标签</w:t>
      </w:r>
    </w:p>
    <w:p w:rsidR="0026643A" w:rsidRDefault="0026643A" w:rsidP="0026643A">
      <w:pPr>
        <w:pStyle w:val="a7"/>
        <w:ind w:left="1260"/>
      </w:pPr>
      <w:r>
        <w:rPr>
          <w:rFonts w:hint="eastAsia"/>
        </w:rPr>
        <w:t>所谓的不能跨域就是不能跨多个网站</w:t>
      </w:r>
      <w:r>
        <w:rPr>
          <w:rFonts w:hint="eastAsia"/>
        </w:rPr>
        <w:t>(</w:t>
      </w:r>
      <w:r>
        <w:rPr>
          <w:rFonts w:hint="eastAsia"/>
        </w:rPr>
        <w:t>多个域名</w:t>
      </w:r>
      <w:r>
        <w:rPr>
          <w:rFonts w:hint="eastAsia"/>
        </w:rPr>
        <w:t>),</w:t>
      </w:r>
      <w:r>
        <w:rPr>
          <w:rFonts w:hint="eastAsia"/>
        </w:rPr>
        <w:t>不能跨多个项目。</w:t>
      </w:r>
    </w:p>
    <w:p w:rsidR="0026643A" w:rsidRDefault="0026643A" w:rsidP="0026643A">
      <w:pPr>
        <w:pStyle w:val="a7"/>
        <w:ind w:left="1260"/>
      </w:pPr>
      <w:r>
        <w:rPr>
          <w:rFonts w:hint="eastAsia"/>
        </w:rPr>
        <w:t>可以通过</w:t>
      </w:r>
      <w:proofErr w:type="spellStart"/>
      <w:r>
        <w:rPr>
          <w:rFonts w:hint="eastAsia"/>
        </w:rPr>
        <w:t>jsonp</w:t>
      </w:r>
      <w:proofErr w:type="spellEnd"/>
      <w:r>
        <w:rPr>
          <w:rFonts w:hint="eastAsia"/>
        </w:rPr>
        <w:t>来解决</w:t>
      </w:r>
      <w:r>
        <w:rPr>
          <w:rFonts w:hint="eastAsia"/>
        </w:rPr>
        <w:t>ajax</w:t>
      </w:r>
      <w:r>
        <w:rPr>
          <w:rFonts w:hint="eastAsia"/>
        </w:rPr>
        <w:t>跨域的问题，而</w:t>
      </w:r>
      <w:proofErr w:type="spellStart"/>
      <w:r>
        <w:rPr>
          <w:rFonts w:hint="eastAsia"/>
        </w:rPr>
        <w:t>jsonp</w:t>
      </w:r>
      <w:proofErr w:type="spellEnd"/>
      <w:r>
        <w:rPr>
          <w:rFonts w:hint="eastAsia"/>
        </w:rPr>
        <w:t>的实质就是通过动态添加</w:t>
      </w:r>
      <w:r>
        <w:rPr>
          <w:rFonts w:hint="eastAsia"/>
        </w:rPr>
        <w:t>script</w:t>
      </w:r>
      <w:r>
        <w:rPr>
          <w:rFonts w:hint="eastAsia"/>
        </w:rPr>
        <w:t>标签来</w:t>
      </w:r>
      <w:r>
        <w:rPr>
          <w:rFonts w:hint="eastAsia"/>
        </w:rPr>
        <w:tab/>
      </w:r>
      <w:r>
        <w:rPr>
          <w:rFonts w:hint="eastAsia"/>
        </w:rPr>
        <w:t>现的。</w:t>
      </w:r>
    </w:p>
    <w:p w:rsidR="0026643A" w:rsidRDefault="0026643A" w:rsidP="0026643A">
      <w:pPr>
        <w:pStyle w:val="a7"/>
        <w:ind w:left="1260"/>
      </w:pPr>
      <w:r>
        <w:t xml:space="preserve"> </w:t>
      </w:r>
      <w:proofErr w:type="gramStart"/>
      <w:r>
        <w:t>$.ajax</w:t>
      </w:r>
      <w:proofErr w:type="gramEnd"/>
      <w:r>
        <w:t>({</w:t>
      </w:r>
    </w:p>
    <w:p w:rsidR="0026643A" w:rsidRDefault="0026643A" w:rsidP="0026643A">
      <w:pPr>
        <w:pStyle w:val="a7"/>
        <w:ind w:left="1260"/>
      </w:pPr>
      <w:r>
        <w:t xml:space="preserve">url: </w:t>
      </w:r>
      <w:proofErr w:type="spellStart"/>
      <w:r>
        <w:t>some.php</w:t>
      </w:r>
      <w:proofErr w:type="spellEnd"/>
      <w:r>
        <w:t>,</w:t>
      </w:r>
    </w:p>
    <w:p w:rsidR="0026643A" w:rsidRDefault="0026643A" w:rsidP="0026643A">
      <w:pPr>
        <w:pStyle w:val="a7"/>
        <w:ind w:left="1260"/>
      </w:pPr>
      <w:r>
        <w:t>async: false,</w:t>
      </w:r>
    </w:p>
    <w:p w:rsidR="0026643A" w:rsidRDefault="0026643A" w:rsidP="0026643A">
      <w:pPr>
        <w:pStyle w:val="a7"/>
        <w:ind w:left="1260"/>
      </w:pPr>
      <w:proofErr w:type="gramStart"/>
      <w:r>
        <w:t>success :</w:t>
      </w:r>
      <w:proofErr w:type="gramEnd"/>
      <w:r>
        <w:t xml:space="preserve"> function(){</w:t>
      </w:r>
    </w:p>
    <w:p w:rsidR="0026643A" w:rsidRDefault="0026643A" w:rsidP="0026643A">
      <w:pPr>
        <w:pStyle w:val="a7"/>
        <w:ind w:left="1260"/>
      </w:pPr>
      <w:r>
        <w:t>}</w:t>
      </w:r>
    </w:p>
    <w:p w:rsidR="003D5104" w:rsidRDefault="0026643A" w:rsidP="0026643A">
      <w:pPr>
        <w:pStyle w:val="a7"/>
        <w:ind w:left="1260"/>
      </w:pPr>
      <w:r>
        <w:t>});</w:t>
      </w:r>
    </w:p>
    <w:p w:rsidR="00C131A3" w:rsidRPr="00C131A3" w:rsidRDefault="00C131A3" w:rsidP="00A40CCE">
      <w:pPr>
        <w:pStyle w:val="a7"/>
        <w:numPr>
          <w:ilvl w:val="0"/>
          <w:numId w:val="41"/>
        </w:numPr>
        <w:ind w:firstLineChars="0"/>
        <w:outlineLvl w:val="2"/>
        <w:rPr>
          <w:b/>
        </w:rPr>
      </w:pPr>
      <w:r w:rsidRPr="00C131A3">
        <w:rPr>
          <w:rFonts w:hint="eastAsia"/>
          <w:b/>
        </w:rPr>
        <w:t>bootstrap</w:t>
      </w:r>
      <w:r w:rsidRPr="00C131A3">
        <w:rPr>
          <w:rFonts w:hint="eastAsia"/>
          <w:b/>
        </w:rPr>
        <w:t>是什么？</w:t>
      </w:r>
    </w:p>
    <w:p w:rsidR="00C131A3" w:rsidRPr="00C131A3" w:rsidRDefault="00C131A3" w:rsidP="00C131A3">
      <w:pPr>
        <w:pStyle w:val="a7"/>
        <w:ind w:left="1260"/>
      </w:pPr>
      <w:proofErr w:type="spellStart"/>
      <w:r>
        <w:rPr>
          <w:rFonts w:hint="eastAsia"/>
        </w:rPr>
        <w:t>BootStrap</w:t>
      </w:r>
      <w:proofErr w:type="spellEnd"/>
      <w:r>
        <w:rPr>
          <w:rFonts w:hint="eastAsia"/>
        </w:rPr>
        <w:t>是一个移动设备优先的</w:t>
      </w:r>
      <w:r>
        <w:rPr>
          <w:rFonts w:hint="eastAsia"/>
        </w:rPr>
        <w:t>UI</w:t>
      </w:r>
      <w:r>
        <w:rPr>
          <w:rFonts w:hint="eastAsia"/>
        </w:rPr>
        <w:t>框架。</w:t>
      </w:r>
      <w:r w:rsidRPr="00C131A3">
        <w:rPr>
          <w:rFonts w:hint="eastAsia"/>
        </w:rPr>
        <w:t>可以不用写任何</w:t>
      </w:r>
      <w:proofErr w:type="spellStart"/>
      <w:r w:rsidRPr="00C131A3">
        <w:rPr>
          <w:rFonts w:hint="eastAsia"/>
        </w:rPr>
        <w:t>css,js</w:t>
      </w:r>
      <w:proofErr w:type="spellEnd"/>
      <w:r w:rsidRPr="00C131A3">
        <w:rPr>
          <w:rFonts w:hint="eastAsia"/>
        </w:rPr>
        <w:t>代码就能实现比较漂亮的有交互性的页面</w:t>
      </w:r>
      <w:r>
        <w:rPr>
          <w:rFonts w:hint="eastAsia"/>
        </w:rPr>
        <w:t>。</w:t>
      </w:r>
      <w:r>
        <w:rPr>
          <w:rFonts w:hint="eastAsia"/>
        </w:rPr>
        <w:t xml:space="preserve"> </w:t>
      </w:r>
    </w:p>
    <w:p w:rsidR="00C131A3" w:rsidRDefault="00C131A3" w:rsidP="00C131A3">
      <w:pPr>
        <w:pStyle w:val="a7"/>
        <w:ind w:left="1260"/>
      </w:pPr>
      <w:r w:rsidRPr="00C131A3">
        <w:rPr>
          <w:rFonts w:hint="eastAsia"/>
        </w:rPr>
        <w:t>平时用得很多的：模态框</w:t>
      </w:r>
      <w:r>
        <w:rPr>
          <w:rFonts w:hint="eastAsia"/>
        </w:rPr>
        <w:t>、</w:t>
      </w:r>
      <w:r w:rsidRPr="00C131A3">
        <w:rPr>
          <w:rFonts w:hint="eastAsia"/>
        </w:rPr>
        <w:t>表单，表单项</w:t>
      </w:r>
      <w:r>
        <w:rPr>
          <w:rFonts w:hint="eastAsia"/>
        </w:rPr>
        <w:t>、</w:t>
      </w:r>
      <w:r w:rsidRPr="00C131A3">
        <w:rPr>
          <w:rFonts w:hint="eastAsia"/>
        </w:rPr>
        <w:t>布局</w:t>
      </w:r>
      <w:r>
        <w:rPr>
          <w:rFonts w:hint="eastAsia"/>
        </w:rPr>
        <w:t>、</w:t>
      </w:r>
      <w:proofErr w:type="gramStart"/>
      <w:r w:rsidRPr="00C131A3">
        <w:rPr>
          <w:rFonts w:hint="eastAsia"/>
        </w:rPr>
        <w:t>删</w:t>
      </w:r>
      <w:proofErr w:type="gramEnd"/>
      <w:r w:rsidRPr="00C131A3">
        <w:rPr>
          <w:rFonts w:hint="eastAsia"/>
        </w:rPr>
        <w:t>格系统</w:t>
      </w:r>
    </w:p>
    <w:p w:rsidR="00BB4778" w:rsidRDefault="00BB4778" w:rsidP="00BB4778">
      <w:pPr>
        <w:pStyle w:val="a7"/>
        <w:numPr>
          <w:ilvl w:val="0"/>
          <w:numId w:val="5"/>
        </w:numPr>
        <w:ind w:firstLineChars="0"/>
        <w:outlineLvl w:val="1"/>
        <w:rPr>
          <w:b/>
        </w:rPr>
      </w:pPr>
      <w:r>
        <w:rPr>
          <w:rFonts w:hint="eastAsia"/>
          <w:b/>
        </w:rPr>
        <w:t>XML</w:t>
      </w:r>
    </w:p>
    <w:p w:rsidR="003D5104" w:rsidRPr="00A31743" w:rsidRDefault="003D5104" w:rsidP="00A40CCE">
      <w:pPr>
        <w:pStyle w:val="a7"/>
        <w:numPr>
          <w:ilvl w:val="0"/>
          <w:numId w:val="42"/>
        </w:numPr>
        <w:ind w:firstLineChars="0"/>
        <w:outlineLvl w:val="2"/>
        <w:rPr>
          <w:b/>
          <w:color w:val="00B050"/>
        </w:rPr>
      </w:pPr>
      <w:r w:rsidRPr="00A31743">
        <w:rPr>
          <w:rFonts w:hint="eastAsia"/>
          <w:b/>
          <w:color w:val="00B050"/>
        </w:rPr>
        <w:t>说说你对</w:t>
      </w:r>
      <w:r w:rsidR="00B75056" w:rsidRPr="00A31743">
        <w:rPr>
          <w:rFonts w:hint="eastAsia"/>
          <w:b/>
          <w:color w:val="00B050"/>
        </w:rPr>
        <w:t xml:space="preserve"> JSON</w:t>
      </w:r>
      <w:r w:rsidRPr="00A31743">
        <w:rPr>
          <w:rFonts w:hint="eastAsia"/>
          <w:b/>
          <w:color w:val="00B050"/>
        </w:rPr>
        <w:t>的理解</w:t>
      </w:r>
    </w:p>
    <w:p w:rsidR="003D5104" w:rsidRDefault="003D5104" w:rsidP="003D5104">
      <w:pPr>
        <w:pStyle w:val="a7"/>
        <w:ind w:left="1260" w:firstLineChars="0" w:firstLine="0"/>
      </w:pPr>
      <w:r>
        <w:rPr>
          <w:rFonts w:hint="eastAsia"/>
        </w:rPr>
        <w:lastRenderedPageBreak/>
        <w:t xml:space="preserve">JSON(JavaScript Object Notation) </w:t>
      </w:r>
      <w:r>
        <w:rPr>
          <w:rFonts w:hint="eastAsia"/>
        </w:rPr>
        <w:t>是一种轻量级的数据交换格式。它基于标准</w:t>
      </w:r>
      <w:r>
        <w:rPr>
          <w:rFonts w:hint="eastAsia"/>
        </w:rPr>
        <w:t xml:space="preserve">JavaScript </w:t>
      </w:r>
      <w:r>
        <w:rPr>
          <w:rFonts w:hint="eastAsia"/>
        </w:rPr>
        <w:t>的一个子集</w:t>
      </w:r>
      <w:r>
        <w:rPr>
          <w:rFonts w:hint="eastAsia"/>
        </w:rPr>
        <w:t>,</w:t>
      </w:r>
      <w:r>
        <w:rPr>
          <w:rFonts w:hint="eastAsia"/>
        </w:rPr>
        <w:t>是一个</w:t>
      </w:r>
      <w:r>
        <w:rPr>
          <w:rFonts w:hint="eastAsia"/>
        </w:rPr>
        <w:t xml:space="preserve"> Js </w:t>
      </w:r>
      <w:r>
        <w:rPr>
          <w:rFonts w:hint="eastAsia"/>
        </w:rPr>
        <w:t>对象或数组结构的字符串。</w:t>
      </w:r>
    </w:p>
    <w:p w:rsidR="003D5104" w:rsidRDefault="003D5104" w:rsidP="003D5104">
      <w:pPr>
        <w:pStyle w:val="a7"/>
        <w:ind w:left="1260" w:firstLineChars="0" w:firstLine="0"/>
      </w:pPr>
      <w:r>
        <w:rPr>
          <w:rFonts w:hint="eastAsia"/>
        </w:rPr>
        <w:t xml:space="preserve">JSON </w:t>
      </w:r>
      <w:r>
        <w:rPr>
          <w:rFonts w:hint="eastAsia"/>
        </w:rPr>
        <w:t>有三类数据</w:t>
      </w:r>
    </w:p>
    <w:p w:rsidR="003D5104" w:rsidRDefault="003D5104" w:rsidP="003D5104">
      <w:pPr>
        <w:pStyle w:val="a7"/>
        <w:ind w:left="1260" w:firstLineChars="0" w:firstLine="0"/>
      </w:pPr>
      <w:r>
        <w:rPr>
          <w:rFonts w:hint="eastAsia"/>
        </w:rPr>
        <w:t xml:space="preserve">1. </w:t>
      </w:r>
      <w:r>
        <w:rPr>
          <w:rFonts w:hint="eastAsia"/>
        </w:rPr>
        <w:t>单个数据</w:t>
      </w:r>
    </w:p>
    <w:p w:rsidR="003D5104" w:rsidRDefault="003D5104" w:rsidP="003D5104">
      <w:pPr>
        <w:pStyle w:val="a7"/>
        <w:ind w:left="1260" w:firstLineChars="0" w:firstLine="0"/>
      </w:pPr>
      <w:r>
        <w:rPr>
          <w:rFonts w:hint="eastAsia"/>
        </w:rPr>
        <w:t>有</w:t>
      </w:r>
      <w:r>
        <w:rPr>
          <w:rFonts w:hint="eastAsia"/>
        </w:rPr>
        <w:t xml:space="preserve"> number, string, </w:t>
      </w:r>
      <w:proofErr w:type="spellStart"/>
      <w:r>
        <w:rPr>
          <w:rFonts w:hint="eastAsia"/>
        </w:rPr>
        <w:t>boolean</w:t>
      </w:r>
      <w:proofErr w:type="spellEnd"/>
      <w:r>
        <w:rPr>
          <w:rFonts w:hint="eastAsia"/>
        </w:rPr>
        <w:t xml:space="preserve"> </w:t>
      </w:r>
      <w:r>
        <w:rPr>
          <w:rFonts w:hint="eastAsia"/>
        </w:rPr>
        <w:t>和</w:t>
      </w:r>
      <w:r>
        <w:rPr>
          <w:rFonts w:hint="eastAsia"/>
        </w:rPr>
        <w:t xml:space="preserve"> null </w:t>
      </w:r>
      <w:r>
        <w:rPr>
          <w:rFonts w:hint="eastAsia"/>
        </w:rPr>
        <w:t>四种类型数据</w:t>
      </w:r>
    </w:p>
    <w:p w:rsidR="003D5104" w:rsidRDefault="003D5104" w:rsidP="003D5104">
      <w:pPr>
        <w:pStyle w:val="a7"/>
        <w:ind w:left="1260" w:firstLineChars="0" w:firstLine="0"/>
      </w:pPr>
      <w:r>
        <w:rPr>
          <w:rFonts w:hint="eastAsia"/>
        </w:rPr>
        <w:t xml:space="preserve">2. </w:t>
      </w:r>
      <w:r>
        <w:rPr>
          <w:rFonts w:hint="eastAsia"/>
        </w:rPr>
        <w:t>多个有序的数据</w:t>
      </w:r>
      <w:r>
        <w:rPr>
          <w:rFonts w:hint="eastAsia"/>
        </w:rPr>
        <w:t xml:space="preserve">: </w:t>
      </w:r>
      <w:r>
        <w:rPr>
          <w:rFonts w:hint="eastAsia"/>
        </w:rPr>
        <w:t>数组</w:t>
      </w:r>
    </w:p>
    <w:p w:rsidR="003D5104" w:rsidRDefault="003D5104" w:rsidP="003D5104">
      <w:pPr>
        <w:pStyle w:val="a7"/>
        <w:ind w:left="1260" w:firstLineChars="0" w:firstLine="0"/>
      </w:pPr>
      <w:r>
        <w:rPr>
          <w:rFonts w:hint="eastAsia"/>
        </w:rPr>
        <w:t>用</w:t>
      </w:r>
      <w:r>
        <w:rPr>
          <w:rFonts w:hint="eastAsia"/>
        </w:rPr>
        <w:t>[]</w:t>
      </w:r>
      <w:r>
        <w:rPr>
          <w:rFonts w:hint="eastAsia"/>
        </w:rPr>
        <w:t>包含起来</w:t>
      </w:r>
      <w:r>
        <w:rPr>
          <w:rFonts w:hint="eastAsia"/>
        </w:rPr>
        <w:t xml:space="preserve">, </w:t>
      </w:r>
      <w:r>
        <w:rPr>
          <w:rFonts w:hint="eastAsia"/>
        </w:rPr>
        <w:t>其元素可以是三类数据中的任意一种</w:t>
      </w:r>
      <w:r>
        <w:rPr>
          <w:rFonts w:hint="eastAsia"/>
        </w:rPr>
        <w:t xml:space="preserve">, </w:t>
      </w:r>
      <w:r>
        <w:rPr>
          <w:rFonts w:hint="eastAsia"/>
        </w:rPr>
        <w:t>元素之间用</w:t>
      </w:r>
      <w:r>
        <w:rPr>
          <w:rFonts w:hint="eastAsia"/>
        </w:rPr>
        <w:t>,</w:t>
      </w:r>
      <w:r>
        <w:rPr>
          <w:rFonts w:hint="eastAsia"/>
        </w:rPr>
        <w:t>号隔开</w:t>
      </w:r>
    </w:p>
    <w:p w:rsidR="003D5104" w:rsidRDefault="003D5104" w:rsidP="003D5104">
      <w:pPr>
        <w:pStyle w:val="a7"/>
        <w:ind w:left="1260" w:firstLineChars="0" w:firstLine="0"/>
      </w:pPr>
      <w:r>
        <w:rPr>
          <w:rFonts w:hint="eastAsia"/>
        </w:rPr>
        <w:t xml:space="preserve">3. </w:t>
      </w:r>
      <w:r>
        <w:rPr>
          <w:rFonts w:hint="eastAsia"/>
        </w:rPr>
        <w:t>多个无序的数据</w:t>
      </w:r>
      <w:r>
        <w:rPr>
          <w:rFonts w:hint="eastAsia"/>
        </w:rPr>
        <w:t xml:space="preserve">: </w:t>
      </w:r>
      <w:r>
        <w:rPr>
          <w:rFonts w:hint="eastAsia"/>
        </w:rPr>
        <w:t>对象</w:t>
      </w:r>
    </w:p>
    <w:p w:rsidR="003D5104" w:rsidRDefault="003D5104" w:rsidP="003D5104">
      <w:pPr>
        <w:pStyle w:val="a7"/>
        <w:ind w:left="1260" w:firstLineChars="0" w:firstLine="0"/>
      </w:pPr>
      <w:r>
        <w:rPr>
          <w:rFonts w:hint="eastAsia"/>
        </w:rPr>
        <w:t>用</w:t>
      </w:r>
      <w:r>
        <w:rPr>
          <w:rFonts w:hint="eastAsia"/>
        </w:rPr>
        <w:t>{}</w:t>
      </w:r>
      <w:r>
        <w:rPr>
          <w:rFonts w:hint="eastAsia"/>
        </w:rPr>
        <w:t>包含起来</w:t>
      </w:r>
      <w:r>
        <w:rPr>
          <w:rFonts w:hint="eastAsia"/>
        </w:rPr>
        <w:t xml:space="preserve">, </w:t>
      </w:r>
      <w:r>
        <w:rPr>
          <w:rFonts w:hint="eastAsia"/>
        </w:rPr>
        <w:t>其元素必须由</w:t>
      </w:r>
      <w:r>
        <w:rPr>
          <w:rFonts w:hint="eastAsia"/>
        </w:rPr>
        <w:t xml:space="preserve"> key-value </w:t>
      </w:r>
      <w:r>
        <w:rPr>
          <w:rFonts w:hint="eastAsia"/>
        </w:rPr>
        <w:t>组成</w:t>
      </w:r>
      <w:r>
        <w:rPr>
          <w:rFonts w:hint="eastAsia"/>
        </w:rPr>
        <w:t xml:space="preserve">, key </w:t>
      </w:r>
      <w:r>
        <w:rPr>
          <w:rFonts w:hint="eastAsia"/>
        </w:rPr>
        <w:t>是一个字符串</w:t>
      </w:r>
      <w:r>
        <w:rPr>
          <w:rFonts w:hint="eastAsia"/>
        </w:rPr>
        <w:t xml:space="preserve">, value </w:t>
      </w:r>
      <w:r>
        <w:rPr>
          <w:rFonts w:hint="eastAsia"/>
        </w:rPr>
        <w:t>可以是任意类型数据</w:t>
      </w:r>
      <w:r>
        <w:rPr>
          <w:rFonts w:hint="eastAsia"/>
        </w:rPr>
        <w:t xml:space="preserve">, key </w:t>
      </w:r>
      <w:r>
        <w:rPr>
          <w:rFonts w:hint="eastAsia"/>
        </w:rPr>
        <w:t>与</w:t>
      </w:r>
      <w:r>
        <w:rPr>
          <w:rFonts w:hint="eastAsia"/>
        </w:rPr>
        <w:t xml:space="preserve"> value </w:t>
      </w:r>
      <w:r>
        <w:rPr>
          <w:rFonts w:hint="eastAsia"/>
        </w:rPr>
        <w:t>之间用</w:t>
      </w:r>
      <w:r>
        <w:rPr>
          <w:rFonts w:hint="eastAsia"/>
        </w:rPr>
        <w:t>:</w:t>
      </w:r>
      <w:r>
        <w:rPr>
          <w:rFonts w:hint="eastAsia"/>
        </w:rPr>
        <w:t>号隔开</w:t>
      </w:r>
      <w:r>
        <w:rPr>
          <w:rFonts w:hint="eastAsia"/>
        </w:rPr>
        <w:t xml:space="preserve">, </w:t>
      </w:r>
      <w:r>
        <w:rPr>
          <w:rFonts w:hint="eastAsia"/>
        </w:rPr>
        <w:t>两个</w:t>
      </w:r>
      <w:r>
        <w:rPr>
          <w:rFonts w:hint="eastAsia"/>
        </w:rPr>
        <w:t xml:space="preserve"> key-value </w:t>
      </w:r>
      <w:r>
        <w:rPr>
          <w:rFonts w:hint="eastAsia"/>
        </w:rPr>
        <w:t>之间用</w:t>
      </w:r>
      <w:r>
        <w:rPr>
          <w:rFonts w:hint="eastAsia"/>
        </w:rPr>
        <w:t>,</w:t>
      </w:r>
      <w:r>
        <w:rPr>
          <w:rFonts w:hint="eastAsia"/>
        </w:rPr>
        <w:t>号隔开</w:t>
      </w:r>
      <w:r>
        <w:rPr>
          <w:rFonts w:hint="eastAsia"/>
        </w:rPr>
        <w:t>.</w:t>
      </w:r>
    </w:p>
    <w:p w:rsidR="003D5104" w:rsidRPr="00A91636" w:rsidRDefault="003D5104" w:rsidP="00A40CCE">
      <w:pPr>
        <w:pStyle w:val="a7"/>
        <w:numPr>
          <w:ilvl w:val="0"/>
          <w:numId w:val="42"/>
        </w:numPr>
        <w:ind w:firstLineChars="0"/>
        <w:outlineLvl w:val="2"/>
        <w:rPr>
          <w:b/>
          <w:color w:val="FF0000"/>
        </w:rPr>
      </w:pPr>
      <w:r w:rsidRPr="00A91636">
        <w:rPr>
          <w:b/>
          <w:color w:val="FF0000"/>
        </w:rPr>
        <w:t>XML</w:t>
      </w:r>
      <w:r w:rsidRPr="00A91636">
        <w:rPr>
          <w:rFonts w:hint="eastAsia"/>
          <w:b/>
          <w:color w:val="FF0000"/>
        </w:rPr>
        <w:t>和</w:t>
      </w:r>
      <w:r w:rsidRPr="00A91636">
        <w:rPr>
          <w:b/>
          <w:color w:val="FF0000"/>
        </w:rPr>
        <w:t>JSON</w:t>
      </w:r>
      <w:r w:rsidRPr="00A91636">
        <w:rPr>
          <w:rFonts w:hint="eastAsia"/>
          <w:b/>
          <w:color w:val="FF0000"/>
        </w:rPr>
        <w:t>的比较</w:t>
      </w:r>
    </w:p>
    <w:p w:rsidR="003D5104" w:rsidRPr="00422D99" w:rsidRDefault="003D5104" w:rsidP="003D5104">
      <w:r>
        <w:rPr>
          <w:rFonts w:hint="eastAsia"/>
          <w:b/>
          <w:bCs/>
        </w:rPr>
        <w:tab/>
      </w:r>
      <w:r>
        <w:rPr>
          <w:rFonts w:hint="eastAsia"/>
          <w:b/>
          <w:bCs/>
        </w:rPr>
        <w:tab/>
      </w:r>
      <w:r w:rsidRPr="00422D99">
        <w:rPr>
          <w:b/>
          <w:bCs/>
        </w:rPr>
        <w:t>1.</w:t>
      </w:r>
      <w:r w:rsidRPr="00422D99">
        <w:rPr>
          <w:rFonts w:hint="eastAsia"/>
          <w:b/>
          <w:bCs/>
        </w:rPr>
        <w:t>数据交换格式比较之关于</w:t>
      </w:r>
      <w:r w:rsidRPr="00422D99">
        <w:rPr>
          <w:b/>
          <w:bCs/>
        </w:rPr>
        <w:t>XML</w:t>
      </w:r>
      <w:r w:rsidRPr="00422D99">
        <w:rPr>
          <w:rFonts w:hint="eastAsia"/>
          <w:b/>
          <w:bCs/>
        </w:rPr>
        <w:t>和</w:t>
      </w:r>
      <w:r w:rsidRPr="00422D99">
        <w:rPr>
          <w:b/>
          <w:bCs/>
        </w:rPr>
        <w:t>JSON</w:t>
      </w:r>
      <w:r w:rsidRPr="00422D99">
        <w:rPr>
          <w:rFonts w:hint="eastAsia"/>
          <w:b/>
          <w:bCs/>
        </w:rPr>
        <w:t>：</w:t>
      </w:r>
    </w:p>
    <w:p w:rsidR="003D5104" w:rsidRPr="00422D99" w:rsidRDefault="003D5104" w:rsidP="003D5104">
      <w:r>
        <w:rPr>
          <w:rFonts w:hint="eastAsia"/>
        </w:rPr>
        <w:tab/>
      </w:r>
      <w:r>
        <w:rPr>
          <w:rFonts w:hint="eastAsia"/>
        </w:rPr>
        <w:tab/>
      </w:r>
      <w:r w:rsidRPr="00422D99">
        <w:t>XML</w:t>
      </w:r>
      <w:r w:rsidRPr="00422D99">
        <w:rPr>
          <w:rFonts w:hint="eastAsia"/>
        </w:rPr>
        <w:t>：</w:t>
      </w:r>
      <w:r w:rsidRPr="00422D99">
        <w:t>extensible markup language,</w:t>
      </w:r>
      <w:r w:rsidRPr="00422D99">
        <w:rPr>
          <w:rFonts w:hint="eastAsia"/>
        </w:rPr>
        <w:t>一种类似于</w:t>
      </w:r>
      <w:r w:rsidRPr="00422D99">
        <w:t>HTML</w:t>
      </w:r>
      <w:r w:rsidRPr="00422D99">
        <w:rPr>
          <w:rFonts w:hint="eastAsia"/>
        </w:rPr>
        <w:t>的语言，他没有预先定义的标</w:t>
      </w:r>
      <w:r>
        <w:rPr>
          <w:rFonts w:hint="eastAsia"/>
        </w:rPr>
        <w:tab/>
      </w:r>
      <w:r>
        <w:rPr>
          <w:rFonts w:hint="eastAsia"/>
        </w:rPr>
        <w:tab/>
      </w:r>
      <w:r>
        <w:rPr>
          <w:rFonts w:hint="eastAsia"/>
        </w:rPr>
        <w:tab/>
      </w:r>
      <w:r w:rsidRPr="00422D99">
        <w:rPr>
          <w:rFonts w:hint="eastAsia"/>
        </w:rPr>
        <w:t>签，使用</w:t>
      </w:r>
      <w:r w:rsidRPr="00422D99">
        <w:t>DTD(document type definition)</w:t>
      </w:r>
      <w:r w:rsidRPr="00422D99">
        <w:rPr>
          <w:rFonts w:hint="eastAsia"/>
        </w:rPr>
        <w:t>文档类型定义来组织数据；相比之</w:t>
      </w:r>
      <w:r w:rsidRPr="00422D99">
        <w:t>JSON</w:t>
      </w:r>
      <w:r>
        <w:rPr>
          <w:rFonts w:hint="eastAsia"/>
        </w:rPr>
        <w:tab/>
      </w:r>
      <w:r>
        <w:rPr>
          <w:rFonts w:hint="eastAsia"/>
        </w:rPr>
        <w:tab/>
      </w:r>
      <w:r w:rsidR="00F5432F">
        <w:rPr>
          <w:rFonts w:hint="eastAsia"/>
        </w:rPr>
        <w:t xml:space="preserve">    </w:t>
      </w:r>
      <w:r w:rsidRPr="00422D99">
        <w:rPr>
          <w:rFonts w:hint="eastAsia"/>
        </w:rPr>
        <w:t>这种轻量级的数据交换格式，</w:t>
      </w:r>
      <w:r w:rsidRPr="00422D99">
        <w:t>XML</w:t>
      </w:r>
      <w:r w:rsidRPr="00422D99">
        <w:rPr>
          <w:rFonts w:hint="eastAsia"/>
        </w:rPr>
        <w:t>可以称为重量级的了。</w:t>
      </w:r>
    </w:p>
    <w:p w:rsidR="003D5104" w:rsidRPr="00422D99" w:rsidRDefault="003D5104" w:rsidP="003D5104">
      <w:r>
        <w:rPr>
          <w:rFonts w:hint="eastAsia"/>
        </w:rPr>
        <w:tab/>
      </w:r>
      <w:r>
        <w:rPr>
          <w:rFonts w:hint="eastAsia"/>
        </w:rPr>
        <w:tab/>
      </w:r>
      <w:r w:rsidRPr="00422D99">
        <w:t xml:space="preserve">JSON : JavaScript Object Notation </w:t>
      </w:r>
      <w:r w:rsidRPr="00422D99">
        <w:rPr>
          <w:rFonts w:hint="eastAsia"/>
        </w:rPr>
        <w:t>是一种轻量级的数据交换格式。易于人阅读和编写。</w:t>
      </w:r>
      <w:r>
        <w:rPr>
          <w:rFonts w:hint="eastAsia"/>
        </w:rPr>
        <w:tab/>
      </w:r>
      <w:r>
        <w:rPr>
          <w:rFonts w:hint="eastAsia"/>
        </w:rPr>
        <w:tab/>
      </w:r>
      <w:r w:rsidRPr="00422D99">
        <w:rPr>
          <w:rFonts w:hint="eastAsia"/>
        </w:rPr>
        <w:t>同时也易于机器解析和生成。</w:t>
      </w:r>
      <w:r w:rsidR="00F5432F">
        <w:rPr>
          <w:rFonts w:hint="eastAsia"/>
        </w:rPr>
        <w:t xml:space="preserve"> </w:t>
      </w:r>
    </w:p>
    <w:p w:rsidR="003D5104" w:rsidRPr="00422D99" w:rsidRDefault="003D5104" w:rsidP="003D5104">
      <w:r>
        <w:rPr>
          <w:rFonts w:hint="eastAsia"/>
          <w:b/>
          <w:bCs/>
        </w:rPr>
        <w:tab/>
      </w:r>
      <w:r>
        <w:rPr>
          <w:rFonts w:hint="eastAsia"/>
          <w:b/>
          <w:bCs/>
        </w:rPr>
        <w:tab/>
      </w:r>
      <w:r w:rsidRPr="00422D99">
        <w:rPr>
          <w:b/>
          <w:bCs/>
        </w:rPr>
        <w:t>2.</w:t>
      </w:r>
      <w:r w:rsidRPr="00422D99">
        <w:rPr>
          <w:rFonts w:hint="eastAsia"/>
          <w:b/>
          <w:bCs/>
        </w:rPr>
        <w:t>数据交换格式比较之关于轻量级和重量级：</w:t>
      </w:r>
    </w:p>
    <w:p w:rsidR="003D5104" w:rsidRPr="00422D99" w:rsidRDefault="003D5104" w:rsidP="003D5104">
      <w:r>
        <w:rPr>
          <w:rFonts w:hint="eastAsia"/>
        </w:rPr>
        <w:tab/>
      </w:r>
      <w:r>
        <w:rPr>
          <w:rFonts w:hint="eastAsia"/>
        </w:rPr>
        <w:tab/>
      </w:r>
      <w:r w:rsidRPr="00422D99">
        <w:rPr>
          <w:rFonts w:hint="eastAsia"/>
        </w:rPr>
        <w:t>轻量级和重量级是相对来说的，那么</w:t>
      </w:r>
      <w:r w:rsidRPr="00422D99">
        <w:t>XML</w:t>
      </w:r>
      <w:r w:rsidRPr="00422D99">
        <w:rPr>
          <w:rFonts w:hint="eastAsia"/>
        </w:rPr>
        <w:t>相对于</w:t>
      </w:r>
      <w:r w:rsidRPr="00422D99">
        <w:t>JSON</w:t>
      </w:r>
      <w:r w:rsidRPr="00422D99">
        <w:rPr>
          <w:rFonts w:hint="eastAsia"/>
        </w:rPr>
        <w:t>的重量级体现在哪呢？我想</w:t>
      </w:r>
      <w:r>
        <w:rPr>
          <w:rFonts w:hint="eastAsia"/>
        </w:rPr>
        <w:tab/>
      </w:r>
      <w:r>
        <w:rPr>
          <w:rFonts w:hint="eastAsia"/>
        </w:rPr>
        <w:tab/>
      </w:r>
      <w:r w:rsidRPr="00422D99">
        <w:rPr>
          <w:rFonts w:hint="eastAsia"/>
        </w:rPr>
        <w:t>应该体现在解析上，</w:t>
      </w:r>
      <w:r w:rsidRPr="00422D99">
        <w:t>XML</w:t>
      </w:r>
      <w:r w:rsidRPr="00422D99">
        <w:rPr>
          <w:rFonts w:hint="eastAsia"/>
        </w:rPr>
        <w:t>目前设计了两种解析方式：</w:t>
      </w:r>
      <w:r w:rsidRPr="00422D99">
        <w:t>DOM</w:t>
      </w:r>
      <w:r w:rsidRPr="00422D99">
        <w:rPr>
          <w:rFonts w:hint="eastAsia"/>
        </w:rPr>
        <w:t>和</w:t>
      </w:r>
      <w:r w:rsidRPr="00422D99">
        <w:t>SAX</w:t>
      </w:r>
      <w:r w:rsidRPr="00422D99">
        <w:rPr>
          <w:rFonts w:hint="eastAsia"/>
        </w:rPr>
        <w:t>；</w:t>
      </w:r>
    </w:p>
    <w:p w:rsidR="003D5104" w:rsidRPr="00422D99" w:rsidRDefault="003D5104" w:rsidP="003D5104">
      <w:r>
        <w:rPr>
          <w:rFonts w:hint="eastAsia"/>
        </w:rPr>
        <w:tab/>
      </w:r>
      <w:r>
        <w:rPr>
          <w:rFonts w:hint="eastAsia"/>
        </w:rPr>
        <w:tab/>
      </w:r>
      <w:r w:rsidRPr="00422D99">
        <w:t>DOM</w:t>
      </w:r>
      <w:r w:rsidRPr="00422D99">
        <w:rPr>
          <w:rFonts w:hint="eastAsia"/>
        </w:rPr>
        <w:t>是把一个数据交换格式</w:t>
      </w:r>
      <w:r w:rsidRPr="00422D99">
        <w:t>XML</w:t>
      </w:r>
      <w:r w:rsidRPr="00422D99">
        <w:rPr>
          <w:rFonts w:hint="eastAsia"/>
        </w:rPr>
        <w:t>看成一个</w:t>
      </w:r>
      <w:r w:rsidRPr="00422D99">
        <w:t>DOM</w:t>
      </w:r>
      <w:r w:rsidRPr="00422D99">
        <w:rPr>
          <w:rFonts w:hint="eastAsia"/>
        </w:rPr>
        <w:t>对象，需要把</w:t>
      </w:r>
      <w:r w:rsidRPr="00422D99">
        <w:t>XML</w:t>
      </w:r>
      <w:r w:rsidRPr="00422D99">
        <w:rPr>
          <w:rFonts w:hint="eastAsia"/>
        </w:rPr>
        <w:t>文件整个读入</w:t>
      </w:r>
      <w:r>
        <w:rPr>
          <w:rFonts w:hint="eastAsia"/>
        </w:rPr>
        <w:tab/>
      </w:r>
      <w:r>
        <w:rPr>
          <w:rFonts w:hint="eastAsia"/>
        </w:rPr>
        <w:tab/>
      </w:r>
      <w:r w:rsidRPr="00422D99">
        <w:rPr>
          <w:rFonts w:hint="eastAsia"/>
        </w:rPr>
        <w:t>内存，这一点上</w:t>
      </w:r>
      <w:r w:rsidRPr="00422D99">
        <w:t>JSON</w:t>
      </w:r>
      <w:r w:rsidRPr="00422D99">
        <w:rPr>
          <w:rFonts w:hint="eastAsia"/>
        </w:rPr>
        <w:t>和</w:t>
      </w:r>
      <w:r w:rsidRPr="00422D99">
        <w:t>XML</w:t>
      </w:r>
      <w:r w:rsidRPr="00422D99">
        <w:rPr>
          <w:rFonts w:hint="eastAsia"/>
        </w:rPr>
        <w:t>的原理是一样的，但是</w:t>
      </w:r>
      <w:r w:rsidRPr="00422D99">
        <w:t>XML</w:t>
      </w:r>
      <w:r w:rsidRPr="00422D99">
        <w:rPr>
          <w:rFonts w:hint="eastAsia"/>
        </w:rPr>
        <w:t>要考虑</w:t>
      </w:r>
      <w:r w:rsidRPr="00422D99">
        <w:rPr>
          <w:rFonts w:hint="eastAsia"/>
        </w:rPr>
        <w:t xml:space="preserve"> </w:t>
      </w:r>
      <w:r w:rsidRPr="00422D99">
        <w:rPr>
          <w:rFonts w:hint="eastAsia"/>
        </w:rPr>
        <w:t>父节点和子节点，</w:t>
      </w:r>
      <w:r>
        <w:rPr>
          <w:rFonts w:hint="eastAsia"/>
        </w:rPr>
        <w:tab/>
      </w:r>
      <w:r>
        <w:rPr>
          <w:rFonts w:hint="eastAsia"/>
        </w:rPr>
        <w:tab/>
      </w:r>
      <w:r w:rsidRPr="00422D99">
        <w:rPr>
          <w:rFonts w:hint="eastAsia"/>
        </w:rPr>
        <w:t>这一点上</w:t>
      </w:r>
      <w:r w:rsidRPr="00422D99">
        <w:t>JSON</w:t>
      </w:r>
      <w:r w:rsidRPr="00422D99">
        <w:rPr>
          <w:rFonts w:hint="eastAsia"/>
        </w:rPr>
        <w:t>的解析难度要小很多，因为</w:t>
      </w:r>
      <w:r w:rsidRPr="00422D99">
        <w:t>JSON</w:t>
      </w:r>
      <w:r w:rsidRPr="00422D99">
        <w:rPr>
          <w:rFonts w:hint="eastAsia"/>
        </w:rPr>
        <w:t>构建于两种结构：</w:t>
      </w:r>
      <w:r w:rsidRPr="00422D99">
        <w:t>key/value</w:t>
      </w:r>
      <w:r w:rsidRPr="00422D99">
        <w:rPr>
          <w:rFonts w:hint="eastAsia"/>
        </w:rPr>
        <w:t>，键</w:t>
      </w:r>
      <w:r>
        <w:rPr>
          <w:rFonts w:hint="eastAsia"/>
        </w:rPr>
        <w:tab/>
      </w:r>
      <w:r>
        <w:rPr>
          <w:rFonts w:hint="eastAsia"/>
        </w:rPr>
        <w:tab/>
      </w:r>
      <w:r>
        <w:rPr>
          <w:rFonts w:hint="eastAsia"/>
        </w:rPr>
        <w:tab/>
      </w:r>
      <w:r w:rsidRPr="00422D99">
        <w:rPr>
          <w:rFonts w:hint="eastAsia"/>
        </w:rPr>
        <w:t>值对的集合；值的有序集合，可理解为数组；</w:t>
      </w:r>
    </w:p>
    <w:p w:rsidR="003D5104" w:rsidRPr="00422D99" w:rsidRDefault="003D5104" w:rsidP="003D5104">
      <w:r>
        <w:rPr>
          <w:rFonts w:hint="eastAsia"/>
        </w:rPr>
        <w:tab/>
      </w:r>
      <w:r>
        <w:rPr>
          <w:rFonts w:hint="eastAsia"/>
        </w:rPr>
        <w:tab/>
      </w:r>
      <w:r w:rsidRPr="00422D99">
        <w:t>SAX</w:t>
      </w:r>
      <w:r w:rsidRPr="00422D99">
        <w:rPr>
          <w:rFonts w:hint="eastAsia"/>
        </w:rPr>
        <w:t>不需要整个读入文档就可以对解析出的内容进行处理，是一种逐步解析的方法。</w:t>
      </w:r>
      <w:r>
        <w:rPr>
          <w:rFonts w:hint="eastAsia"/>
        </w:rPr>
        <w:tab/>
      </w:r>
      <w:r>
        <w:rPr>
          <w:rFonts w:hint="eastAsia"/>
        </w:rPr>
        <w:tab/>
      </w:r>
      <w:r w:rsidRPr="00422D99">
        <w:rPr>
          <w:rFonts w:hint="eastAsia"/>
        </w:rPr>
        <w:t>程序也可以随时终止解析。这样，一个大的文档就可以逐步的、一点</w:t>
      </w:r>
      <w:proofErr w:type="gramStart"/>
      <w:r w:rsidRPr="00422D99">
        <w:rPr>
          <w:rFonts w:hint="eastAsia"/>
        </w:rPr>
        <w:t>一点</w:t>
      </w:r>
      <w:proofErr w:type="gramEnd"/>
      <w:r w:rsidRPr="00422D99">
        <w:rPr>
          <w:rFonts w:hint="eastAsia"/>
        </w:rPr>
        <w:t>的展现出</w:t>
      </w:r>
      <w:r>
        <w:rPr>
          <w:rFonts w:hint="eastAsia"/>
        </w:rPr>
        <w:tab/>
      </w:r>
      <w:r>
        <w:rPr>
          <w:rFonts w:hint="eastAsia"/>
        </w:rPr>
        <w:tab/>
      </w:r>
      <w:r w:rsidRPr="00422D99">
        <w:rPr>
          <w:rFonts w:hint="eastAsia"/>
        </w:rPr>
        <w:t>来，所以</w:t>
      </w:r>
      <w:r w:rsidRPr="00422D99">
        <w:t>SAX</w:t>
      </w:r>
      <w:r w:rsidRPr="00422D99">
        <w:rPr>
          <w:rFonts w:hint="eastAsia"/>
        </w:rPr>
        <w:t>适合于大规模的解析。这一点，</w:t>
      </w:r>
      <w:r w:rsidRPr="00422D99">
        <w:t>JSON</w:t>
      </w:r>
      <w:r w:rsidRPr="00422D99">
        <w:rPr>
          <w:rFonts w:hint="eastAsia"/>
        </w:rPr>
        <w:t>目前是做不到得。</w:t>
      </w:r>
    </w:p>
    <w:p w:rsidR="003D5104" w:rsidRPr="00422D99" w:rsidRDefault="003D5104" w:rsidP="003D5104">
      <w:r>
        <w:rPr>
          <w:rFonts w:hint="eastAsia"/>
        </w:rPr>
        <w:tab/>
      </w:r>
      <w:r>
        <w:rPr>
          <w:rFonts w:hint="eastAsia"/>
        </w:rPr>
        <w:tab/>
      </w:r>
      <w:r w:rsidRPr="00422D99">
        <w:rPr>
          <w:rFonts w:hint="eastAsia"/>
        </w:rPr>
        <w:t>所以，</w:t>
      </w:r>
      <w:r w:rsidRPr="00422D99">
        <w:t>JSON</w:t>
      </w:r>
      <w:r w:rsidRPr="00422D99">
        <w:rPr>
          <w:rFonts w:hint="eastAsia"/>
        </w:rPr>
        <w:t>和</w:t>
      </w:r>
      <w:r w:rsidRPr="00422D99">
        <w:t>XML</w:t>
      </w:r>
      <w:r w:rsidRPr="00422D99">
        <w:rPr>
          <w:rFonts w:hint="eastAsia"/>
        </w:rPr>
        <w:t>的轻</w:t>
      </w:r>
      <w:r w:rsidRPr="00422D99">
        <w:t>/</w:t>
      </w:r>
      <w:r w:rsidRPr="00422D99">
        <w:rPr>
          <w:rFonts w:hint="eastAsia"/>
        </w:rPr>
        <w:t>重量级的区别在于：</w:t>
      </w:r>
      <w:r w:rsidRPr="00422D99">
        <w:t>JSON</w:t>
      </w:r>
      <w:r w:rsidRPr="00422D99">
        <w:rPr>
          <w:rFonts w:hint="eastAsia"/>
        </w:rPr>
        <w:t>只提供整体解析方案，而这种</w:t>
      </w:r>
      <w:r>
        <w:rPr>
          <w:rFonts w:hint="eastAsia"/>
        </w:rPr>
        <w:tab/>
      </w:r>
      <w:r>
        <w:rPr>
          <w:rFonts w:hint="eastAsia"/>
        </w:rPr>
        <w:tab/>
      </w:r>
      <w:r>
        <w:rPr>
          <w:rFonts w:hint="eastAsia"/>
        </w:rPr>
        <w:tab/>
      </w:r>
      <w:r w:rsidRPr="00422D99">
        <w:rPr>
          <w:rFonts w:hint="eastAsia"/>
        </w:rPr>
        <w:t>方法只在解析较少的数据时才能起到良好的效果；而</w:t>
      </w:r>
      <w:r w:rsidRPr="00422D99">
        <w:t>XML</w:t>
      </w:r>
      <w:r w:rsidRPr="00422D99">
        <w:rPr>
          <w:rFonts w:hint="eastAsia"/>
        </w:rPr>
        <w:t>提供了对大规模数据的</w:t>
      </w:r>
      <w:r>
        <w:rPr>
          <w:rFonts w:hint="eastAsia"/>
        </w:rPr>
        <w:tab/>
      </w:r>
      <w:r>
        <w:rPr>
          <w:rFonts w:hint="eastAsia"/>
        </w:rPr>
        <w:tab/>
      </w:r>
      <w:r>
        <w:rPr>
          <w:rFonts w:hint="eastAsia"/>
        </w:rPr>
        <w:tab/>
      </w:r>
      <w:r w:rsidRPr="00422D99">
        <w:rPr>
          <w:rFonts w:hint="eastAsia"/>
        </w:rPr>
        <w:t>逐步解析方案，这种方案很适合于对大量数据的处理。</w:t>
      </w:r>
    </w:p>
    <w:p w:rsidR="003D5104" w:rsidRPr="00422D99" w:rsidRDefault="003D5104" w:rsidP="003D5104">
      <w:r>
        <w:rPr>
          <w:rFonts w:hint="eastAsia"/>
          <w:b/>
          <w:bCs/>
        </w:rPr>
        <w:tab/>
      </w:r>
      <w:r>
        <w:rPr>
          <w:rFonts w:hint="eastAsia"/>
          <w:b/>
          <w:bCs/>
        </w:rPr>
        <w:tab/>
      </w:r>
      <w:r w:rsidRPr="00422D99">
        <w:rPr>
          <w:b/>
          <w:bCs/>
        </w:rPr>
        <w:t>3.</w:t>
      </w:r>
      <w:r w:rsidRPr="00422D99">
        <w:rPr>
          <w:rFonts w:hint="eastAsia"/>
          <w:b/>
          <w:bCs/>
        </w:rPr>
        <w:t>数据交换格式比较之关于数据格式编码及解析的难度：</w:t>
      </w:r>
    </w:p>
    <w:p w:rsidR="003D5104" w:rsidRPr="00422D99" w:rsidRDefault="003D5104" w:rsidP="003D5104">
      <w:r>
        <w:rPr>
          <w:rFonts w:hint="eastAsia"/>
        </w:rPr>
        <w:tab/>
      </w:r>
      <w:r>
        <w:rPr>
          <w:rFonts w:hint="eastAsia"/>
        </w:rPr>
        <w:tab/>
      </w:r>
      <w:r w:rsidRPr="00422D99">
        <w:rPr>
          <w:rFonts w:hint="eastAsia"/>
        </w:rPr>
        <w:t>在编码上，虽然</w:t>
      </w:r>
      <w:r w:rsidRPr="00422D99">
        <w:t>XML</w:t>
      </w:r>
      <w:r w:rsidRPr="00422D99">
        <w:rPr>
          <w:rFonts w:hint="eastAsia"/>
        </w:rPr>
        <w:t>和</w:t>
      </w:r>
      <w:r w:rsidRPr="00422D99">
        <w:t>JSON</w:t>
      </w:r>
      <w:r w:rsidRPr="00422D99">
        <w:rPr>
          <w:rFonts w:hint="eastAsia"/>
        </w:rPr>
        <w:t>都有各自的编码工具，但是</w:t>
      </w:r>
      <w:r w:rsidRPr="00422D99">
        <w:t>JSON</w:t>
      </w:r>
      <w:r w:rsidRPr="00422D99">
        <w:rPr>
          <w:rFonts w:hint="eastAsia"/>
        </w:rPr>
        <w:t>的编码要比</w:t>
      </w:r>
      <w:r w:rsidRPr="00422D99">
        <w:t>XML</w:t>
      </w:r>
      <w:r w:rsidRPr="00422D99">
        <w:rPr>
          <w:rFonts w:hint="eastAsia"/>
        </w:rPr>
        <w:t>简</w:t>
      </w:r>
      <w:r>
        <w:rPr>
          <w:rFonts w:hint="eastAsia"/>
        </w:rPr>
        <w:tab/>
      </w:r>
      <w:r>
        <w:rPr>
          <w:rFonts w:hint="eastAsia"/>
        </w:rPr>
        <w:tab/>
      </w:r>
      <w:r w:rsidRPr="00422D99">
        <w:rPr>
          <w:rFonts w:hint="eastAsia"/>
        </w:rPr>
        <w:t>单，即使不借助工具，也可以写出</w:t>
      </w:r>
      <w:r w:rsidRPr="00422D99">
        <w:t>JSON</w:t>
      </w:r>
      <w:r w:rsidRPr="00422D99">
        <w:rPr>
          <w:rFonts w:hint="eastAsia"/>
        </w:rPr>
        <w:t>代码，但要写出好的</w:t>
      </w:r>
      <w:r w:rsidRPr="00422D99">
        <w:rPr>
          <w:rFonts w:hint="eastAsia"/>
        </w:rPr>
        <w:t xml:space="preserve"> </w:t>
      </w:r>
      <w:r w:rsidRPr="00422D99">
        <w:t>XML</w:t>
      </w:r>
      <w:r w:rsidRPr="00422D99">
        <w:rPr>
          <w:rFonts w:hint="eastAsia"/>
        </w:rPr>
        <w:t>代码就有点困</w:t>
      </w:r>
      <w:r>
        <w:rPr>
          <w:rFonts w:hint="eastAsia"/>
        </w:rPr>
        <w:tab/>
      </w:r>
      <w:r>
        <w:rPr>
          <w:rFonts w:hint="eastAsia"/>
        </w:rPr>
        <w:tab/>
      </w:r>
      <w:r>
        <w:rPr>
          <w:rFonts w:hint="eastAsia"/>
        </w:rPr>
        <w:tab/>
      </w:r>
      <w:r w:rsidRPr="00422D99">
        <w:rPr>
          <w:rFonts w:hint="eastAsia"/>
        </w:rPr>
        <w:t>难；与</w:t>
      </w:r>
      <w:r w:rsidRPr="00422D99">
        <w:t>XML</w:t>
      </w:r>
      <w:r w:rsidRPr="00422D99">
        <w:rPr>
          <w:rFonts w:hint="eastAsia"/>
        </w:rPr>
        <w:t>一样，</w:t>
      </w:r>
      <w:r w:rsidRPr="00422D99">
        <w:t>JSON</w:t>
      </w:r>
      <w:r w:rsidRPr="00422D99">
        <w:rPr>
          <w:rFonts w:hint="eastAsia"/>
        </w:rPr>
        <w:t>也是基于文本的，且它们都使用</w:t>
      </w:r>
      <w:r w:rsidRPr="00422D99">
        <w:t>Unicode</w:t>
      </w:r>
      <w:r w:rsidRPr="00422D99">
        <w:rPr>
          <w:rFonts w:hint="eastAsia"/>
        </w:rPr>
        <w:t>编码，且其与数</w:t>
      </w:r>
      <w:r>
        <w:rPr>
          <w:rFonts w:hint="eastAsia"/>
        </w:rPr>
        <w:tab/>
      </w:r>
      <w:r>
        <w:rPr>
          <w:rFonts w:hint="eastAsia"/>
        </w:rPr>
        <w:tab/>
      </w:r>
      <w:r>
        <w:rPr>
          <w:rFonts w:hint="eastAsia"/>
        </w:rPr>
        <w:tab/>
      </w:r>
      <w:r w:rsidRPr="00422D99">
        <w:rPr>
          <w:rFonts w:hint="eastAsia"/>
        </w:rPr>
        <w:t>据交换格式</w:t>
      </w:r>
      <w:r w:rsidRPr="00422D99">
        <w:t>XML</w:t>
      </w:r>
      <w:r w:rsidRPr="00422D99">
        <w:rPr>
          <w:rFonts w:hint="eastAsia"/>
        </w:rPr>
        <w:t>一样具有可读性。</w:t>
      </w:r>
    </w:p>
    <w:p w:rsidR="003D5104" w:rsidRPr="00422D99" w:rsidRDefault="003D5104" w:rsidP="003D5104">
      <w:r>
        <w:rPr>
          <w:rFonts w:hint="eastAsia"/>
        </w:rPr>
        <w:tab/>
      </w:r>
      <w:r>
        <w:rPr>
          <w:rFonts w:hint="eastAsia"/>
        </w:rPr>
        <w:tab/>
      </w:r>
      <w:r w:rsidRPr="00422D99">
        <w:rPr>
          <w:rFonts w:hint="eastAsia"/>
        </w:rPr>
        <w:t>主观上来看，</w:t>
      </w:r>
      <w:r w:rsidRPr="00422D99">
        <w:t>JSON</w:t>
      </w:r>
      <w:r w:rsidRPr="00422D99">
        <w:rPr>
          <w:rFonts w:hint="eastAsia"/>
        </w:rPr>
        <w:t>更为清晰且冗余更少些。</w:t>
      </w:r>
      <w:r w:rsidRPr="00422D99">
        <w:t>JSON</w:t>
      </w:r>
      <w:r w:rsidRPr="00422D99">
        <w:rPr>
          <w:rFonts w:hint="eastAsia"/>
        </w:rPr>
        <w:t>网站提供了对</w:t>
      </w:r>
      <w:r w:rsidRPr="00422D99">
        <w:t>JSON</w:t>
      </w:r>
      <w:r w:rsidRPr="00422D99">
        <w:rPr>
          <w:rFonts w:hint="eastAsia"/>
        </w:rPr>
        <w:t>语法的严格</w:t>
      </w:r>
      <w:r>
        <w:rPr>
          <w:rFonts w:hint="eastAsia"/>
        </w:rPr>
        <w:tab/>
      </w:r>
      <w:r>
        <w:rPr>
          <w:rFonts w:hint="eastAsia"/>
        </w:rPr>
        <w:tab/>
      </w:r>
      <w:r>
        <w:rPr>
          <w:rFonts w:hint="eastAsia"/>
        </w:rPr>
        <w:tab/>
      </w:r>
      <w:r w:rsidRPr="00422D99">
        <w:rPr>
          <w:rFonts w:hint="eastAsia"/>
        </w:rPr>
        <w:t>描述，只是</w:t>
      </w:r>
      <w:proofErr w:type="gramStart"/>
      <w:r w:rsidRPr="00422D99">
        <w:rPr>
          <w:rFonts w:hint="eastAsia"/>
        </w:rPr>
        <w:t>描述较</w:t>
      </w:r>
      <w:proofErr w:type="gramEnd"/>
      <w:r w:rsidRPr="00422D99">
        <w:rPr>
          <w:rFonts w:hint="eastAsia"/>
        </w:rPr>
        <w:t>简短。从总体来看，</w:t>
      </w:r>
      <w:r w:rsidRPr="00422D99">
        <w:t>XML</w:t>
      </w:r>
      <w:r w:rsidRPr="00422D99">
        <w:rPr>
          <w:rFonts w:hint="eastAsia"/>
        </w:rPr>
        <w:t>比较适合于标记文档，而</w:t>
      </w:r>
      <w:r w:rsidRPr="00422D99">
        <w:t>JSON</w:t>
      </w:r>
      <w:proofErr w:type="gramStart"/>
      <w:r w:rsidRPr="00422D99">
        <w:rPr>
          <w:rFonts w:hint="eastAsia"/>
        </w:rPr>
        <w:t>却更适</w:t>
      </w:r>
      <w:proofErr w:type="gramEnd"/>
      <w:r>
        <w:rPr>
          <w:rFonts w:hint="eastAsia"/>
        </w:rPr>
        <w:tab/>
      </w:r>
      <w:r>
        <w:rPr>
          <w:rFonts w:hint="eastAsia"/>
        </w:rPr>
        <w:tab/>
      </w:r>
      <w:r w:rsidRPr="00422D99">
        <w:rPr>
          <w:rFonts w:hint="eastAsia"/>
        </w:rPr>
        <w:t>于进行数据交换处理。</w:t>
      </w:r>
    </w:p>
    <w:p w:rsidR="00C9634E" w:rsidRPr="00C9634E" w:rsidRDefault="003D5104" w:rsidP="003D5104">
      <w:r>
        <w:rPr>
          <w:rFonts w:hint="eastAsia"/>
        </w:rPr>
        <w:tab/>
      </w:r>
      <w:r>
        <w:rPr>
          <w:rFonts w:hint="eastAsia"/>
        </w:rPr>
        <w:tab/>
      </w:r>
      <w:r w:rsidRPr="00422D99">
        <w:rPr>
          <w:rFonts w:hint="eastAsia"/>
        </w:rPr>
        <w:t>在解析上，在普通的</w:t>
      </w:r>
      <w:r w:rsidRPr="00422D99">
        <w:t>web</w:t>
      </w:r>
      <w:r w:rsidRPr="00422D99">
        <w:rPr>
          <w:rFonts w:hint="eastAsia"/>
        </w:rPr>
        <w:t>应用领域，开发者经常为</w:t>
      </w:r>
      <w:r w:rsidRPr="00422D99">
        <w:t>XML</w:t>
      </w:r>
      <w:r w:rsidRPr="00422D99">
        <w:rPr>
          <w:rFonts w:hint="eastAsia"/>
        </w:rPr>
        <w:t>的解析伤脑筋，无论是服</w:t>
      </w:r>
      <w:r>
        <w:rPr>
          <w:rFonts w:hint="eastAsia"/>
        </w:rPr>
        <w:tab/>
      </w:r>
      <w:r>
        <w:rPr>
          <w:rFonts w:hint="eastAsia"/>
        </w:rPr>
        <w:tab/>
      </w:r>
      <w:r>
        <w:rPr>
          <w:rFonts w:hint="eastAsia"/>
        </w:rPr>
        <w:tab/>
      </w:r>
      <w:proofErr w:type="gramStart"/>
      <w:r w:rsidRPr="00422D99">
        <w:rPr>
          <w:rFonts w:hint="eastAsia"/>
        </w:rPr>
        <w:t>务器端</w:t>
      </w:r>
      <w:proofErr w:type="gramEnd"/>
      <w:r w:rsidRPr="00422D99">
        <w:rPr>
          <w:rFonts w:hint="eastAsia"/>
        </w:rPr>
        <w:t>生成或处理</w:t>
      </w:r>
      <w:r w:rsidRPr="00422D99">
        <w:t>XML</w:t>
      </w:r>
      <w:r w:rsidRPr="00422D99">
        <w:rPr>
          <w:rFonts w:hint="eastAsia"/>
        </w:rPr>
        <w:t>，还是客户端用</w:t>
      </w:r>
      <w:r w:rsidRPr="00422D99">
        <w:rPr>
          <w:rFonts w:hint="eastAsia"/>
        </w:rPr>
        <w:t xml:space="preserve"> </w:t>
      </w:r>
      <w:r w:rsidRPr="00422D99">
        <w:t xml:space="preserve">JavaScript </w:t>
      </w:r>
      <w:r w:rsidRPr="00422D99">
        <w:rPr>
          <w:rFonts w:hint="eastAsia"/>
        </w:rPr>
        <w:t>解析</w:t>
      </w:r>
      <w:r w:rsidRPr="00422D99">
        <w:t>XML</w:t>
      </w:r>
      <w:r w:rsidRPr="00422D99">
        <w:rPr>
          <w:rFonts w:hint="eastAsia"/>
        </w:rPr>
        <w:t>，都常常导致复杂的</w:t>
      </w:r>
      <w:r>
        <w:rPr>
          <w:rFonts w:hint="eastAsia"/>
        </w:rPr>
        <w:tab/>
      </w:r>
      <w:r>
        <w:rPr>
          <w:rFonts w:hint="eastAsia"/>
        </w:rPr>
        <w:tab/>
      </w:r>
      <w:r>
        <w:rPr>
          <w:rFonts w:hint="eastAsia"/>
        </w:rPr>
        <w:tab/>
      </w:r>
      <w:r w:rsidRPr="00422D99">
        <w:rPr>
          <w:rFonts w:hint="eastAsia"/>
        </w:rPr>
        <w:t>代码，极低的开发效率。</w:t>
      </w:r>
    </w:p>
    <w:p w:rsidR="00F47AB9" w:rsidRPr="00A80297" w:rsidRDefault="00AC40AD" w:rsidP="0086448A">
      <w:pPr>
        <w:pStyle w:val="a7"/>
        <w:numPr>
          <w:ilvl w:val="0"/>
          <w:numId w:val="1"/>
        </w:numPr>
        <w:ind w:firstLineChars="0"/>
        <w:outlineLvl w:val="0"/>
        <w:rPr>
          <w:b/>
        </w:rPr>
      </w:pPr>
      <w:proofErr w:type="spellStart"/>
      <w:r>
        <w:rPr>
          <w:rFonts w:hint="eastAsia"/>
          <w:b/>
        </w:rPr>
        <w:t>JavaWeb</w:t>
      </w:r>
      <w:proofErr w:type="spellEnd"/>
    </w:p>
    <w:p w:rsidR="00F3474B" w:rsidRPr="00A80297" w:rsidRDefault="00A80297" w:rsidP="0086448A">
      <w:pPr>
        <w:pStyle w:val="a7"/>
        <w:numPr>
          <w:ilvl w:val="0"/>
          <w:numId w:val="3"/>
        </w:numPr>
        <w:ind w:firstLineChars="0"/>
        <w:outlineLvl w:val="1"/>
        <w:rPr>
          <w:b/>
        </w:rPr>
      </w:pPr>
      <w:r w:rsidRPr="00A80297">
        <w:rPr>
          <w:rFonts w:hint="eastAsia"/>
          <w:b/>
        </w:rPr>
        <w:t>服务器</w:t>
      </w:r>
    </w:p>
    <w:p w:rsidR="002F152E" w:rsidRDefault="002F152E" w:rsidP="00A40CCE">
      <w:pPr>
        <w:pStyle w:val="a7"/>
        <w:numPr>
          <w:ilvl w:val="0"/>
          <w:numId w:val="32"/>
        </w:numPr>
        <w:ind w:firstLineChars="0"/>
        <w:outlineLvl w:val="2"/>
        <w:rPr>
          <w:b/>
        </w:rPr>
      </w:pPr>
      <w:r w:rsidRPr="002F152E">
        <w:rPr>
          <w:rFonts w:hint="eastAsia"/>
          <w:b/>
        </w:rPr>
        <w:t>说说你对容器的理解</w:t>
      </w:r>
    </w:p>
    <w:p w:rsidR="00846691" w:rsidRDefault="00301F32" w:rsidP="002F152E">
      <w:r>
        <w:rPr>
          <w:rFonts w:hint="eastAsia"/>
        </w:rPr>
        <w:tab/>
      </w:r>
      <w:r>
        <w:rPr>
          <w:rFonts w:hint="eastAsia"/>
        </w:rPr>
        <w:tab/>
      </w:r>
      <w:r w:rsidR="004E2041">
        <w:rPr>
          <w:rFonts w:hint="eastAsia"/>
        </w:rPr>
        <w:tab/>
      </w:r>
      <w:r w:rsidR="002F152E" w:rsidRPr="002F152E">
        <w:rPr>
          <w:rFonts w:hint="eastAsia"/>
        </w:rPr>
        <w:t>它的主要作用是为</w:t>
      </w:r>
      <w:r w:rsidR="006C671E">
        <w:rPr>
          <w:rFonts w:hint="eastAsia"/>
        </w:rPr>
        <w:t>web</w:t>
      </w:r>
      <w:r w:rsidR="002F152E" w:rsidRPr="002F152E">
        <w:rPr>
          <w:rFonts w:hint="eastAsia"/>
        </w:rPr>
        <w:t>应用程序提供运行环境。</w:t>
      </w:r>
      <w:r w:rsidR="004E2041">
        <w:rPr>
          <w:rFonts w:hint="eastAsia"/>
        </w:rPr>
        <w:t xml:space="preserve"> </w:t>
      </w:r>
      <w:r w:rsidR="00846691">
        <w:rPr>
          <w:rFonts w:hint="eastAsia"/>
        </w:rPr>
        <w:t>对</w:t>
      </w:r>
      <w:r w:rsidR="00846691">
        <w:rPr>
          <w:rFonts w:hint="eastAsia"/>
        </w:rPr>
        <w:t>web</w:t>
      </w:r>
      <w:r w:rsidR="00846691">
        <w:rPr>
          <w:rFonts w:hint="eastAsia"/>
        </w:rPr>
        <w:t>项目的部署、运行、管理</w:t>
      </w:r>
    </w:p>
    <w:p w:rsidR="002F152E" w:rsidRPr="002F152E" w:rsidRDefault="00846691" w:rsidP="002F152E">
      <w:r>
        <w:rPr>
          <w:rFonts w:hint="eastAsia"/>
        </w:rPr>
        <w:tab/>
      </w:r>
      <w:r>
        <w:rPr>
          <w:rFonts w:hint="eastAsia"/>
        </w:rPr>
        <w:tab/>
      </w:r>
      <w:r>
        <w:rPr>
          <w:rFonts w:hint="eastAsia"/>
        </w:rPr>
        <w:tab/>
      </w:r>
      <w:r w:rsidR="006C671E">
        <w:t>J</w:t>
      </w:r>
      <w:r w:rsidR="006C671E">
        <w:rPr>
          <w:rFonts w:hint="eastAsia"/>
        </w:rPr>
        <w:t>ava</w:t>
      </w:r>
      <w:r w:rsidR="006C671E">
        <w:rPr>
          <w:rFonts w:hint="eastAsia"/>
        </w:rPr>
        <w:t>有</w:t>
      </w:r>
      <w:proofErr w:type="spellStart"/>
      <w:r w:rsidR="006C671E">
        <w:rPr>
          <w:rFonts w:hint="eastAsia"/>
        </w:rPr>
        <w:t>tomcat,jboss,weblogic,websphere</w:t>
      </w:r>
      <w:proofErr w:type="spellEnd"/>
    </w:p>
    <w:p w:rsidR="00A80297" w:rsidRPr="00A80297" w:rsidRDefault="00A80297" w:rsidP="00A40CCE">
      <w:pPr>
        <w:pStyle w:val="a7"/>
        <w:numPr>
          <w:ilvl w:val="0"/>
          <w:numId w:val="32"/>
        </w:numPr>
        <w:ind w:firstLineChars="0"/>
        <w:outlineLvl w:val="2"/>
        <w:rPr>
          <w:b/>
        </w:rPr>
      </w:pPr>
      <w:r w:rsidRPr="00A80297">
        <w:rPr>
          <w:rFonts w:hint="eastAsia"/>
          <w:b/>
        </w:rPr>
        <w:t>Tomcat</w:t>
      </w:r>
      <w:r w:rsidRPr="00A80297">
        <w:rPr>
          <w:rFonts w:hint="eastAsia"/>
          <w:b/>
        </w:rPr>
        <w:t>，</w:t>
      </w:r>
      <w:r w:rsidRPr="00A80297">
        <w:rPr>
          <w:rFonts w:hint="eastAsia"/>
          <w:b/>
        </w:rPr>
        <w:t>Apache</w:t>
      </w:r>
      <w:r w:rsidRPr="00A80297">
        <w:rPr>
          <w:rFonts w:hint="eastAsia"/>
          <w:b/>
        </w:rPr>
        <w:t>，</w:t>
      </w:r>
      <w:r w:rsidRPr="00A80297">
        <w:rPr>
          <w:rFonts w:hint="eastAsia"/>
          <w:b/>
        </w:rPr>
        <w:t>JBoss</w:t>
      </w:r>
      <w:r w:rsidRPr="00A80297">
        <w:rPr>
          <w:rFonts w:hint="eastAsia"/>
          <w:b/>
        </w:rPr>
        <w:t>的区别？</w:t>
      </w:r>
    </w:p>
    <w:p w:rsidR="00A80297" w:rsidRDefault="00A80297" w:rsidP="00A80297">
      <w:r>
        <w:rPr>
          <w:rFonts w:hint="eastAsia"/>
        </w:rPr>
        <w:lastRenderedPageBreak/>
        <w:tab/>
      </w:r>
      <w:r>
        <w:rPr>
          <w:rFonts w:hint="eastAsia"/>
        </w:rPr>
        <w:tab/>
        <w:t>Apache</w:t>
      </w:r>
      <w:r>
        <w:rPr>
          <w:rFonts w:hint="eastAsia"/>
        </w:rPr>
        <w:t>解析静态的</w:t>
      </w:r>
      <w:r>
        <w:rPr>
          <w:rFonts w:hint="eastAsia"/>
        </w:rPr>
        <w:t>html</w:t>
      </w:r>
      <w:r>
        <w:rPr>
          <w:rFonts w:hint="eastAsia"/>
        </w:rPr>
        <w:t>文件；</w:t>
      </w:r>
      <w:r>
        <w:rPr>
          <w:rFonts w:hint="eastAsia"/>
        </w:rPr>
        <w:t>Tomcat</w:t>
      </w:r>
      <w:r>
        <w:rPr>
          <w:rFonts w:hint="eastAsia"/>
        </w:rPr>
        <w:t>可解析</w:t>
      </w:r>
      <w:proofErr w:type="spellStart"/>
      <w:r>
        <w:rPr>
          <w:rFonts w:hint="eastAsia"/>
        </w:rPr>
        <w:t>jsp</w:t>
      </w:r>
      <w:proofErr w:type="spellEnd"/>
      <w:r>
        <w:rPr>
          <w:rFonts w:hint="eastAsia"/>
        </w:rPr>
        <w:t>动态页面、也可充当</w:t>
      </w:r>
      <w:r>
        <w:rPr>
          <w:rFonts w:hint="eastAsia"/>
        </w:rPr>
        <w:t>servlet</w:t>
      </w:r>
      <w:r>
        <w:rPr>
          <w:rFonts w:hint="eastAsia"/>
        </w:rPr>
        <w:t>容器。</w:t>
      </w:r>
    </w:p>
    <w:p w:rsidR="00A80297" w:rsidRDefault="00A80297" w:rsidP="00A80297">
      <w:r>
        <w:rPr>
          <w:rFonts w:hint="eastAsia"/>
        </w:rPr>
        <w:tab/>
      </w:r>
      <w:r>
        <w:rPr>
          <w:rFonts w:hint="eastAsia"/>
        </w:rPr>
        <w:tab/>
        <w:t>Apache</w:t>
      </w:r>
      <w:r>
        <w:rPr>
          <w:rFonts w:hint="eastAsia"/>
        </w:rPr>
        <w:t>是</w:t>
      </w:r>
      <w:r>
        <w:rPr>
          <w:rFonts w:hint="eastAsia"/>
        </w:rPr>
        <w:t>Http</w:t>
      </w:r>
      <w:r>
        <w:rPr>
          <w:rFonts w:hint="eastAsia"/>
        </w:rPr>
        <w:t>服务器，</w:t>
      </w:r>
      <w:r>
        <w:rPr>
          <w:rFonts w:hint="eastAsia"/>
        </w:rPr>
        <w:t>Tomcat</w:t>
      </w:r>
      <w:r>
        <w:rPr>
          <w:rFonts w:hint="eastAsia"/>
        </w:rPr>
        <w:t>是</w:t>
      </w:r>
      <w:r>
        <w:rPr>
          <w:rFonts w:hint="eastAsia"/>
        </w:rPr>
        <w:t>web</w:t>
      </w:r>
      <w:r>
        <w:rPr>
          <w:rFonts w:hint="eastAsia"/>
        </w:rPr>
        <w:t>服务器</w:t>
      </w:r>
      <w:r>
        <w:rPr>
          <w:rFonts w:hint="eastAsia"/>
        </w:rPr>
        <w:t>,</w:t>
      </w:r>
      <w:r>
        <w:rPr>
          <w:rFonts w:hint="eastAsia"/>
        </w:rPr>
        <w:t>只支持</w:t>
      </w:r>
      <w:proofErr w:type="spellStart"/>
      <w:r>
        <w:rPr>
          <w:rFonts w:hint="eastAsia"/>
        </w:rPr>
        <w:t>jsp+servlet</w:t>
      </w:r>
      <w:proofErr w:type="spellEnd"/>
    </w:p>
    <w:p w:rsidR="00A80297" w:rsidRDefault="00A80297" w:rsidP="00A80297">
      <w:r>
        <w:rPr>
          <w:rFonts w:hint="eastAsia"/>
        </w:rPr>
        <w:tab/>
      </w:r>
      <w:r>
        <w:rPr>
          <w:rFonts w:hint="eastAsia"/>
        </w:rPr>
        <w:tab/>
        <w:t>JBoss</w:t>
      </w:r>
      <w:r>
        <w:rPr>
          <w:rFonts w:hint="eastAsia"/>
        </w:rPr>
        <w:t>是应用服务器，支持</w:t>
      </w:r>
      <w:r>
        <w:rPr>
          <w:rFonts w:hint="eastAsia"/>
        </w:rPr>
        <w:t xml:space="preserve">EJB. </w:t>
      </w:r>
    </w:p>
    <w:p w:rsidR="00F13A2D" w:rsidRDefault="00F13A2D" w:rsidP="00A80297">
      <w:r>
        <w:rPr>
          <w:rFonts w:hint="eastAsia"/>
        </w:rPr>
        <w:tab/>
      </w:r>
      <w:r>
        <w:rPr>
          <w:rFonts w:hint="eastAsia"/>
        </w:rPr>
        <w:tab/>
      </w:r>
      <w:r>
        <w:rPr>
          <w:rFonts w:hint="eastAsia"/>
        </w:rPr>
        <w:t>常用的</w:t>
      </w:r>
      <w:r>
        <w:rPr>
          <w:rFonts w:hint="eastAsia"/>
        </w:rPr>
        <w:t>web</w:t>
      </w:r>
      <w:r>
        <w:rPr>
          <w:rFonts w:hint="eastAsia"/>
        </w:rPr>
        <w:t>容器有</w:t>
      </w:r>
      <w:r>
        <w:rPr>
          <w:rFonts w:hint="eastAsia"/>
        </w:rPr>
        <w:t>:tomcat</w:t>
      </w:r>
      <w:r>
        <w:rPr>
          <w:rFonts w:hint="eastAsia"/>
        </w:rPr>
        <w:t>、</w:t>
      </w:r>
      <w:proofErr w:type="spellStart"/>
      <w:r>
        <w:rPr>
          <w:rFonts w:hint="eastAsia"/>
        </w:rPr>
        <w:t>jboss</w:t>
      </w:r>
      <w:proofErr w:type="spellEnd"/>
      <w:r>
        <w:rPr>
          <w:rFonts w:hint="eastAsia"/>
        </w:rPr>
        <w:t>、</w:t>
      </w:r>
      <w:proofErr w:type="spellStart"/>
      <w:r>
        <w:rPr>
          <w:rFonts w:hint="eastAsia"/>
        </w:rPr>
        <w:t>weblogic</w:t>
      </w:r>
      <w:proofErr w:type="spellEnd"/>
    </w:p>
    <w:p w:rsidR="00A80297" w:rsidRPr="0093670B" w:rsidRDefault="00A80297" w:rsidP="00A40CCE">
      <w:pPr>
        <w:pStyle w:val="a7"/>
        <w:numPr>
          <w:ilvl w:val="0"/>
          <w:numId w:val="32"/>
        </w:numPr>
        <w:ind w:firstLineChars="0"/>
        <w:outlineLvl w:val="2"/>
        <w:rPr>
          <w:b/>
        </w:rPr>
      </w:pPr>
      <w:r w:rsidRPr="0093670B">
        <w:rPr>
          <w:rFonts w:hint="eastAsia"/>
          <w:b/>
        </w:rPr>
        <w:t>虚拟目录</w:t>
      </w:r>
    </w:p>
    <w:p w:rsidR="00A80297" w:rsidRPr="00E30EB6" w:rsidRDefault="00A80297" w:rsidP="00A80297">
      <w:pPr>
        <w:pStyle w:val="a7"/>
        <w:ind w:left="780" w:firstLineChars="0" w:firstLine="0"/>
      </w:pPr>
      <w:r>
        <w:rPr>
          <w:rFonts w:hint="eastAsia"/>
        </w:rPr>
        <w:tab/>
      </w:r>
      <w:r w:rsidRPr="00E30EB6">
        <w:rPr>
          <w:rFonts w:hint="eastAsia"/>
        </w:rPr>
        <w:t>设置虚拟路径的优势有两点。</w:t>
      </w:r>
    </w:p>
    <w:p w:rsidR="00A80297" w:rsidRPr="00E30EB6" w:rsidRDefault="00A80297" w:rsidP="00A80297">
      <w:pPr>
        <w:pStyle w:val="a7"/>
        <w:ind w:left="780" w:firstLineChars="0" w:firstLine="0"/>
      </w:pPr>
      <w:r w:rsidRPr="00E30EB6">
        <w:rPr>
          <w:rFonts w:hint="eastAsia"/>
        </w:rPr>
        <w:t>第一、我们开发一个项目，在未定版之前需要进行无数次的修改，如果部署测试项目的时候直接将项目打成</w:t>
      </w:r>
      <w:r w:rsidRPr="00E30EB6">
        <w:rPr>
          <w:rFonts w:hint="eastAsia"/>
        </w:rPr>
        <w:t>war</w:t>
      </w:r>
      <w:r w:rsidRPr="00E30EB6">
        <w:rPr>
          <w:rFonts w:hint="eastAsia"/>
        </w:rPr>
        <w:t>包放到</w:t>
      </w:r>
      <w:proofErr w:type="spellStart"/>
      <w:r w:rsidRPr="00E30EB6">
        <w:rPr>
          <w:rFonts w:hint="eastAsia"/>
        </w:rPr>
        <w:t>webapps</w:t>
      </w:r>
      <w:proofErr w:type="spellEnd"/>
      <w:r w:rsidRPr="00E30EB6">
        <w:rPr>
          <w:rFonts w:hint="eastAsia"/>
        </w:rPr>
        <w:t>目录下，那么每一次版本变更都需要将新的版本放到</w:t>
      </w:r>
      <w:proofErr w:type="spellStart"/>
      <w:r w:rsidRPr="00E30EB6">
        <w:rPr>
          <w:rFonts w:hint="eastAsia"/>
        </w:rPr>
        <w:t>webapps</w:t>
      </w:r>
      <w:proofErr w:type="spellEnd"/>
      <w:r w:rsidRPr="00E30EB6">
        <w:rPr>
          <w:rFonts w:hint="eastAsia"/>
        </w:rPr>
        <w:t>目录下覆盖原先的版本，这样对于我们测试项目来说是不是非常麻烦呢？如果建立一个虚拟路径，直接映射到项目原件，这样一来在测试阶段是非常的方便</w:t>
      </w:r>
    </w:p>
    <w:p w:rsidR="00A80297" w:rsidRPr="00E30EB6" w:rsidRDefault="00A80297" w:rsidP="00A80297">
      <w:pPr>
        <w:pStyle w:val="a7"/>
        <w:ind w:left="780" w:firstLineChars="0" w:firstLine="0"/>
      </w:pPr>
      <w:r w:rsidRPr="00E30EB6">
        <w:rPr>
          <w:rFonts w:hint="eastAsia"/>
        </w:rPr>
        <w:t>第二、</w:t>
      </w:r>
      <w:r w:rsidRPr="00E30EB6">
        <w:rPr>
          <w:rFonts w:hint="eastAsia"/>
        </w:rPr>
        <w:t>Tomcat</w:t>
      </w:r>
      <w:r w:rsidRPr="00E30EB6">
        <w:rPr>
          <w:rFonts w:hint="eastAsia"/>
        </w:rPr>
        <w:t>是一个服务器，既然是一个服务器是不是就有容量这么一说呢？虽然这个容量是你说了算，但是再怎么大是不是也有盘符容量限制？如果将所有的项目都部署到</w:t>
      </w:r>
      <w:proofErr w:type="spellStart"/>
      <w:r w:rsidRPr="00E30EB6">
        <w:rPr>
          <w:rFonts w:hint="eastAsia"/>
        </w:rPr>
        <w:t>webapps</w:t>
      </w:r>
      <w:proofErr w:type="spellEnd"/>
      <w:r w:rsidRPr="00E30EB6">
        <w:rPr>
          <w:rFonts w:hint="eastAsia"/>
        </w:rPr>
        <w:t>目录下，当项目比较大而且项目较多的时候是不是需要考虑一下盘符的感受呢？所以使用虚拟路径也可以为搭载</w:t>
      </w:r>
      <w:r w:rsidRPr="00E30EB6">
        <w:rPr>
          <w:rFonts w:hint="eastAsia"/>
        </w:rPr>
        <w:t>Tomcat</w:t>
      </w:r>
      <w:r w:rsidRPr="00E30EB6">
        <w:rPr>
          <w:rFonts w:hint="eastAsia"/>
        </w:rPr>
        <w:t>服务器的盘符分压</w:t>
      </w:r>
    </w:p>
    <w:p w:rsidR="00A80297" w:rsidRPr="00E30EB6" w:rsidRDefault="00A80297" w:rsidP="00A80297">
      <w:pPr>
        <w:pStyle w:val="a7"/>
        <w:ind w:left="780" w:firstLineChars="0" w:firstLine="0"/>
      </w:pPr>
      <w:r w:rsidRPr="00E30EB6">
        <w:rPr>
          <w:rFonts w:hint="eastAsia"/>
        </w:rPr>
        <w:t>添加虚拟目录</w:t>
      </w:r>
    </w:p>
    <w:p w:rsidR="00A80297" w:rsidRPr="00E30EB6" w:rsidRDefault="00A80297" w:rsidP="00A80297">
      <w:pPr>
        <w:pStyle w:val="a7"/>
        <w:ind w:left="780" w:firstLineChars="0" w:firstLine="0"/>
      </w:pPr>
      <w:r w:rsidRPr="00E30EB6">
        <w:tab/>
        <w:t xml:space="preserve">tomcat6\conf\server.xml </w:t>
      </w:r>
    </w:p>
    <w:p w:rsidR="00A80297" w:rsidRPr="00E30EB6" w:rsidRDefault="00A80297" w:rsidP="00A80297">
      <w:pPr>
        <w:pStyle w:val="a7"/>
        <w:ind w:left="780" w:firstLineChars="0" w:firstLine="0"/>
      </w:pPr>
      <w:r w:rsidRPr="00E30EB6">
        <w:t xml:space="preserve">    </w:t>
      </w:r>
      <w:r w:rsidRPr="00E30EB6">
        <w:t>在</w:t>
      </w:r>
      <w:r w:rsidRPr="00E30EB6">
        <w:t>&lt;/Host&gt;</w:t>
      </w:r>
      <w:r w:rsidRPr="00E30EB6">
        <w:rPr>
          <w:rFonts w:hint="eastAsia"/>
        </w:rPr>
        <w:t>之上进行配置</w:t>
      </w:r>
    </w:p>
    <w:p w:rsidR="00A80297" w:rsidRPr="00E30EB6" w:rsidRDefault="00A80297" w:rsidP="00A80297">
      <w:pPr>
        <w:pStyle w:val="a7"/>
        <w:ind w:left="780" w:firstLineChars="0" w:firstLine="0"/>
      </w:pPr>
      <w:r w:rsidRPr="00E30EB6">
        <w:tab/>
        <w:t xml:space="preserve">&lt;Context path="/test" </w:t>
      </w:r>
      <w:proofErr w:type="spellStart"/>
      <w:r w:rsidRPr="00E30EB6">
        <w:t>docBase</w:t>
      </w:r>
      <w:proofErr w:type="spellEnd"/>
      <w:r w:rsidRPr="00E30EB6">
        <w:t>="d:/testweb"/&gt;</w:t>
      </w:r>
    </w:p>
    <w:p w:rsidR="00A80297" w:rsidRPr="00E30EB6" w:rsidRDefault="00A80297" w:rsidP="00A80297">
      <w:pPr>
        <w:pStyle w:val="a7"/>
        <w:ind w:left="780" w:firstLineChars="0" w:firstLine="0"/>
      </w:pPr>
      <w:r w:rsidRPr="00E30EB6">
        <w:t>path=“/test”</w:t>
      </w:r>
      <w:r w:rsidRPr="00E30EB6">
        <w:rPr>
          <w:rFonts w:hint="eastAsia"/>
        </w:rPr>
        <w:t>表示此虚拟目录的名称</w:t>
      </w:r>
      <w:r w:rsidRPr="00E30EB6">
        <w:t>:http://localhost:8080/test</w:t>
      </w:r>
    </w:p>
    <w:p w:rsidR="00A80297" w:rsidRPr="00E30EB6" w:rsidRDefault="00A80297" w:rsidP="00A80297">
      <w:pPr>
        <w:pStyle w:val="a7"/>
        <w:ind w:left="780" w:firstLineChars="0" w:firstLine="0"/>
      </w:pPr>
      <w:proofErr w:type="spellStart"/>
      <w:r w:rsidRPr="00E30EB6">
        <w:t>docBase</w:t>
      </w:r>
      <w:proofErr w:type="spellEnd"/>
      <w:r w:rsidRPr="00E30EB6">
        <w:t>=“d:/</w:t>
      </w:r>
      <w:proofErr w:type="spellStart"/>
      <w:r w:rsidRPr="00E30EB6">
        <w:t>testweb</w:t>
      </w:r>
      <w:proofErr w:type="spellEnd"/>
      <w:r w:rsidRPr="00E30EB6">
        <w:t>”</w:t>
      </w:r>
      <w:r w:rsidRPr="00E30EB6">
        <w:rPr>
          <w:rFonts w:hint="eastAsia"/>
        </w:rPr>
        <w:t>表示虚拟目录在硬盘上的绝对路径</w:t>
      </w:r>
    </w:p>
    <w:p w:rsidR="007544E4" w:rsidRDefault="007544E4" w:rsidP="007544E4">
      <w:pPr>
        <w:pStyle w:val="a7"/>
        <w:numPr>
          <w:ilvl w:val="0"/>
          <w:numId w:val="3"/>
        </w:numPr>
        <w:ind w:firstLineChars="0"/>
        <w:outlineLvl w:val="1"/>
        <w:rPr>
          <w:b/>
        </w:rPr>
      </w:pPr>
      <w:r>
        <w:rPr>
          <w:rFonts w:hint="eastAsia"/>
          <w:b/>
        </w:rPr>
        <w:t>JSP</w:t>
      </w:r>
    </w:p>
    <w:p w:rsidR="008C5C29" w:rsidRPr="00A31743" w:rsidRDefault="008C5C29" w:rsidP="00A40CCE">
      <w:pPr>
        <w:pStyle w:val="a7"/>
        <w:numPr>
          <w:ilvl w:val="0"/>
          <w:numId w:val="33"/>
        </w:numPr>
        <w:ind w:firstLineChars="0"/>
        <w:outlineLvl w:val="2"/>
        <w:rPr>
          <w:b/>
          <w:color w:val="00B050"/>
        </w:rPr>
      </w:pPr>
      <w:proofErr w:type="spellStart"/>
      <w:r w:rsidRPr="00A31743">
        <w:rPr>
          <w:b/>
          <w:color w:val="00B050"/>
        </w:rPr>
        <w:t>jsp</w:t>
      </w:r>
      <w:proofErr w:type="spellEnd"/>
      <w:r w:rsidRPr="00A31743">
        <w:rPr>
          <w:b/>
          <w:color w:val="00B050"/>
        </w:rPr>
        <w:t>的执行原理</w:t>
      </w:r>
    </w:p>
    <w:p w:rsidR="002E4D56" w:rsidRDefault="002E4D56" w:rsidP="002E4D56">
      <w:pPr>
        <w:pStyle w:val="a7"/>
        <w:ind w:left="1260"/>
      </w:pPr>
      <w:r>
        <w:rPr>
          <w:rFonts w:hint="eastAsia"/>
        </w:rPr>
        <w:t>在</w:t>
      </w:r>
      <w:r>
        <w:rPr>
          <w:rFonts w:hint="eastAsia"/>
        </w:rPr>
        <w:t>JSP</w:t>
      </w:r>
      <w:r>
        <w:rPr>
          <w:rFonts w:hint="eastAsia"/>
        </w:rPr>
        <w:t>运行过程中，首先由客户端发出请求，</w:t>
      </w:r>
      <w:r>
        <w:rPr>
          <w:rFonts w:hint="eastAsia"/>
        </w:rPr>
        <w:t>Web</w:t>
      </w:r>
      <w:r>
        <w:rPr>
          <w:rFonts w:hint="eastAsia"/>
        </w:rPr>
        <w:t>服务器接收到请求后，如果是第一次访问某个</w:t>
      </w:r>
      <w:proofErr w:type="spellStart"/>
      <w:r>
        <w:rPr>
          <w:rFonts w:hint="eastAsia"/>
        </w:rPr>
        <w:t>jsp</w:t>
      </w:r>
      <w:proofErr w:type="spellEnd"/>
      <w:r>
        <w:rPr>
          <w:rFonts w:hint="eastAsia"/>
        </w:rPr>
        <w:t>页面，</w:t>
      </w:r>
      <w:r>
        <w:rPr>
          <w:rFonts w:hint="eastAsia"/>
        </w:rPr>
        <w:t>Web</w:t>
      </w:r>
      <w:r>
        <w:rPr>
          <w:rFonts w:hint="eastAsia"/>
        </w:rPr>
        <w:t>服务器对它进行以下</w:t>
      </w:r>
      <w:r>
        <w:rPr>
          <w:rFonts w:hint="eastAsia"/>
        </w:rPr>
        <w:t>3</w:t>
      </w:r>
      <w:r>
        <w:rPr>
          <w:rFonts w:hint="eastAsia"/>
        </w:rPr>
        <w:t>个操作。</w:t>
      </w:r>
    </w:p>
    <w:p w:rsidR="002E4D56" w:rsidRDefault="002E4D56" w:rsidP="002E4D56">
      <w:pPr>
        <w:pStyle w:val="a7"/>
        <w:ind w:left="1260"/>
      </w:pPr>
      <w:r>
        <w:rPr>
          <w:rFonts w:hint="eastAsia"/>
        </w:rPr>
        <w:t>1)</w:t>
      </w:r>
      <w:r>
        <w:rPr>
          <w:rFonts w:hint="eastAsia"/>
        </w:rPr>
        <w:t>翻译：由</w:t>
      </w:r>
      <w:r>
        <w:rPr>
          <w:rFonts w:hint="eastAsia"/>
        </w:rPr>
        <w:t>.</w:t>
      </w:r>
      <w:proofErr w:type="spellStart"/>
      <w:r>
        <w:rPr>
          <w:rFonts w:hint="eastAsia"/>
        </w:rPr>
        <w:t>jsp</w:t>
      </w:r>
      <w:proofErr w:type="spellEnd"/>
      <w:r>
        <w:rPr>
          <w:rFonts w:hint="eastAsia"/>
        </w:rPr>
        <w:t>变为</w:t>
      </w:r>
      <w:r>
        <w:rPr>
          <w:rFonts w:hint="eastAsia"/>
        </w:rPr>
        <w:t>.java,</w:t>
      </w:r>
      <w:r>
        <w:rPr>
          <w:rFonts w:hint="eastAsia"/>
        </w:rPr>
        <w:t>由</w:t>
      </w:r>
      <w:r>
        <w:rPr>
          <w:rFonts w:hint="eastAsia"/>
        </w:rPr>
        <w:t>JSP</w:t>
      </w:r>
      <w:r>
        <w:rPr>
          <w:rFonts w:hint="eastAsia"/>
        </w:rPr>
        <w:t>引擎实现。</w:t>
      </w:r>
    </w:p>
    <w:p w:rsidR="002E4D56" w:rsidRDefault="002E4D56" w:rsidP="002E4D56">
      <w:pPr>
        <w:pStyle w:val="a7"/>
        <w:ind w:left="1260"/>
      </w:pPr>
      <w:r>
        <w:rPr>
          <w:rFonts w:hint="eastAsia"/>
        </w:rPr>
        <w:t>2)</w:t>
      </w:r>
      <w:r>
        <w:rPr>
          <w:rFonts w:hint="eastAsia"/>
        </w:rPr>
        <w:t>编译：由</w:t>
      </w:r>
      <w:r>
        <w:rPr>
          <w:rFonts w:hint="eastAsia"/>
        </w:rPr>
        <w:t>.java</w:t>
      </w:r>
      <w:r>
        <w:rPr>
          <w:rFonts w:hint="eastAsia"/>
        </w:rPr>
        <w:t>变为</w:t>
      </w:r>
      <w:r>
        <w:rPr>
          <w:rFonts w:hint="eastAsia"/>
        </w:rPr>
        <w:t>.class,</w:t>
      </w:r>
      <w:r>
        <w:rPr>
          <w:rFonts w:hint="eastAsia"/>
        </w:rPr>
        <w:t>由</w:t>
      </w:r>
      <w:r>
        <w:rPr>
          <w:rFonts w:hint="eastAsia"/>
        </w:rPr>
        <w:t xml:space="preserve"> Java</w:t>
      </w:r>
      <w:r>
        <w:rPr>
          <w:rFonts w:hint="eastAsia"/>
        </w:rPr>
        <w:t>编译器实现。</w:t>
      </w:r>
    </w:p>
    <w:p w:rsidR="002E4D56" w:rsidRDefault="002E4D56" w:rsidP="002E4D56">
      <w:pPr>
        <w:pStyle w:val="a7"/>
        <w:ind w:left="1260"/>
      </w:pPr>
      <w:r>
        <w:rPr>
          <w:rFonts w:hint="eastAsia"/>
        </w:rPr>
        <w:t>3)</w:t>
      </w:r>
      <w:r>
        <w:rPr>
          <w:rFonts w:hint="eastAsia"/>
        </w:rPr>
        <w:t>执行：由</w:t>
      </w:r>
      <w:r>
        <w:rPr>
          <w:rFonts w:hint="eastAsia"/>
        </w:rPr>
        <w:t>.class</w:t>
      </w:r>
      <w:r>
        <w:rPr>
          <w:rFonts w:hint="eastAsia"/>
        </w:rPr>
        <w:t>变为</w:t>
      </w:r>
      <w:r>
        <w:rPr>
          <w:rFonts w:hint="eastAsia"/>
        </w:rPr>
        <w:t>.html,</w:t>
      </w:r>
      <w:r>
        <w:rPr>
          <w:rFonts w:hint="eastAsia"/>
        </w:rPr>
        <w:t>用</w:t>
      </w:r>
      <w:r>
        <w:rPr>
          <w:rFonts w:hint="eastAsia"/>
        </w:rPr>
        <w:t>Java</w:t>
      </w:r>
      <w:r>
        <w:rPr>
          <w:rFonts w:hint="eastAsia"/>
        </w:rPr>
        <w:t>虚拟机执行编译文件</w:t>
      </w:r>
      <w:r>
        <w:rPr>
          <w:rFonts w:hint="eastAsia"/>
        </w:rPr>
        <w:t>,</w:t>
      </w:r>
      <w:r>
        <w:rPr>
          <w:rFonts w:hint="eastAsia"/>
        </w:rPr>
        <w:t>然后将执行结果</w:t>
      </w:r>
      <w:r w:rsidR="00A00A19">
        <w:rPr>
          <w:rFonts w:hint="eastAsia"/>
        </w:rPr>
        <w:tab/>
      </w:r>
      <w:r>
        <w:rPr>
          <w:rFonts w:hint="eastAsia"/>
        </w:rPr>
        <w:t>返回给</w:t>
      </w:r>
      <w:r>
        <w:rPr>
          <w:rFonts w:hint="eastAsia"/>
        </w:rPr>
        <w:t>Web</w:t>
      </w:r>
      <w:r>
        <w:rPr>
          <w:rFonts w:hint="eastAsia"/>
        </w:rPr>
        <w:t>服务器，并最终返回给客户端</w:t>
      </w:r>
    </w:p>
    <w:p w:rsidR="00BB5808" w:rsidRDefault="002E4D56" w:rsidP="002E4D56">
      <w:pPr>
        <w:pStyle w:val="a7"/>
        <w:ind w:left="1260"/>
      </w:pPr>
      <w:r>
        <w:rPr>
          <w:rFonts w:hint="eastAsia"/>
        </w:rPr>
        <w:t>如果不是第一次访问某个</w:t>
      </w:r>
      <w:r>
        <w:rPr>
          <w:rFonts w:hint="eastAsia"/>
        </w:rPr>
        <w:t>JSP</w:t>
      </w:r>
      <w:r>
        <w:rPr>
          <w:rFonts w:hint="eastAsia"/>
        </w:rPr>
        <w:t>页面，则只执行第三步。所以第一次访问</w:t>
      </w:r>
      <w:r>
        <w:rPr>
          <w:rFonts w:hint="eastAsia"/>
        </w:rPr>
        <w:t>JSP</w:t>
      </w:r>
      <w:r w:rsidR="00A00A19">
        <w:rPr>
          <w:rFonts w:hint="eastAsia"/>
        </w:rPr>
        <w:tab/>
      </w:r>
      <w:r>
        <w:rPr>
          <w:rFonts w:hint="eastAsia"/>
        </w:rPr>
        <w:t>较慢。</w:t>
      </w:r>
    </w:p>
    <w:p w:rsidR="00A80297" w:rsidRPr="00A31743" w:rsidRDefault="00A80297" w:rsidP="00A40CCE">
      <w:pPr>
        <w:pStyle w:val="a7"/>
        <w:numPr>
          <w:ilvl w:val="0"/>
          <w:numId w:val="33"/>
        </w:numPr>
        <w:ind w:firstLineChars="0"/>
        <w:outlineLvl w:val="2"/>
        <w:rPr>
          <w:b/>
          <w:color w:val="00B050"/>
        </w:rPr>
      </w:pPr>
      <w:proofErr w:type="spellStart"/>
      <w:r w:rsidRPr="00A31743">
        <w:rPr>
          <w:rFonts w:hint="eastAsia"/>
          <w:b/>
          <w:color w:val="00B050"/>
        </w:rPr>
        <w:t>jsp</w:t>
      </w:r>
      <w:proofErr w:type="spellEnd"/>
      <w:r w:rsidRPr="00A31743">
        <w:rPr>
          <w:rFonts w:hint="eastAsia"/>
          <w:b/>
          <w:color w:val="00B050"/>
        </w:rPr>
        <w:t xml:space="preserve"> </w:t>
      </w:r>
      <w:r w:rsidRPr="00A31743">
        <w:rPr>
          <w:rFonts w:hint="eastAsia"/>
          <w:b/>
          <w:color w:val="00B050"/>
        </w:rPr>
        <w:t>有哪些内置对象</w:t>
      </w:r>
      <w:r w:rsidRPr="00A31743">
        <w:rPr>
          <w:rFonts w:hint="eastAsia"/>
          <w:b/>
          <w:color w:val="00B050"/>
        </w:rPr>
        <w:t xml:space="preserve">? </w:t>
      </w:r>
      <w:r w:rsidRPr="00A31743">
        <w:rPr>
          <w:rFonts w:hint="eastAsia"/>
          <w:b/>
          <w:color w:val="00B050"/>
        </w:rPr>
        <w:t>作用分别是什么</w:t>
      </w:r>
      <w:r w:rsidRPr="00A31743">
        <w:rPr>
          <w:rFonts w:hint="eastAsia"/>
          <w:b/>
          <w:color w:val="00B050"/>
        </w:rPr>
        <w:t>?</w:t>
      </w:r>
      <w:r w:rsidR="00662EA1">
        <w:rPr>
          <w:rFonts w:hint="eastAsia"/>
          <w:b/>
          <w:color w:val="00B050"/>
        </w:rPr>
        <w:t>（</w:t>
      </w:r>
      <w:r w:rsidR="00662EA1">
        <w:rPr>
          <w:rFonts w:hint="eastAsia"/>
          <w:b/>
          <w:color w:val="00B050"/>
        </w:rPr>
        <w:t>*</w:t>
      </w:r>
      <w:r w:rsidR="00662EA1">
        <w:rPr>
          <w:rFonts w:hint="eastAsia"/>
          <w:b/>
          <w:color w:val="00B050"/>
        </w:rPr>
        <w:t>）</w:t>
      </w:r>
    </w:p>
    <w:p w:rsidR="00A80297" w:rsidRDefault="00A80297" w:rsidP="00A80297">
      <w:pPr>
        <w:pStyle w:val="a7"/>
        <w:ind w:left="1260"/>
      </w:pPr>
      <w:r>
        <w:rPr>
          <w:rFonts w:hint="eastAsia"/>
        </w:rPr>
        <w:t xml:space="preserve">JSP </w:t>
      </w:r>
      <w:r>
        <w:rPr>
          <w:rFonts w:hint="eastAsia"/>
        </w:rPr>
        <w:t>共有以下</w:t>
      </w:r>
      <w:r>
        <w:rPr>
          <w:rFonts w:hint="eastAsia"/>
        </w:rPr>
        <w:t xml:space="preserve"> 9 </w:t>
      </w:r>
      <w:proofErr w:type="gramStart"/>
      <w:r>
        <w:rPr>
          <w:rFonts w:hint="eastAsia"/>
        </w:rPr>
        <w:t>个</w:t>
      </w:r>
      <w:proofErr w:type="gramEnd"/>
      <w:r>
        <w:rPr>
          <w:rFonts w:hint="eastAsia"/>
        </w:rPr>
        <w:t>内置的对象：</w:t>
      </w:r>
    </w:p>
    <w:p w:rsidR="00A80297" w:rsidRPr="00A31743" w:rsidRDefault="00A80297" w:rsidP="00A80297">
      <w:pPr>
        <w:pStyle w:val="a7"/>
        <w:ind w:left="1260"/>
        <w:rPr>
          <w:color w:val="00B050"/>
        </w:rPr>
      </w:pPr>
      <w:r w:rsidRPr="00A31743">
        <w:rPr>
          <w:rFonts w:hint="eastAsia"/>
          <w:color w:val="00B050"/>
        </w:rPr>
        <w:t xml:space="preserve">request: </w:t>
      </w:r>
      <w:r w:rsidRPr="00A31743">
        <w:rPr>
          <w:rFonts w:hint="eastAsia"/>
          <w:color w:val="00B050"/>
        </w:rPr>
        <w:t>用户端请求，此请求会包含来自</w:t>
      </w:r>
      <w:r w:rsidRPr="00A31743">
        <w:rPr>
          <w:rFonts w:hint="eastAsia"/>
          <w:color w:val="00B050"/>
        </w:rPr>
        <w:t xml:space="preserve"> GET/POST </w:t>
      </w:r>
      <w:r w:rsidRPr="00A31743">
        <w:rPr>
          <w:rFonts w:hint="eastAsia"/>
          <w:color w:val="00B050"/>
        </w:rPr>
        <w:t>请求的参数</w:t>
      </w:r>
    </w:p>
    <w:p w:rsidR="00A80297" w:rsidRPr="00A31743" w:rsidRDefault="00A80297" w:rsidP="00A80297">
      <w:pPr>
        <w:pStyle w:val="a7"/>
        <w:ind w:left="1260"/>
        <w:rPr>
          <w:color w:val="00B050"/>
        </w:rPr>
      </w:pPr>
      <w:r w:rsidRPr="00A31743">
        <w:rPr>
          <w:rFonts w:hint="eastAsia"/>
          <w:color w:val="00B050"/>
        </w:rPr>
        <w:t xml:space="preserve">response: </w:t>
      </w:r>
      <w:r w:rsidRPr="00A31743">
        <w:rPr>
          <w:rFonts w:hint="eastAsia"/>
          <w:color w:val="00B050"/>
        </w:rPr>
        <w:t>网页传回用户端的回应</w:t>
      </w:r>
    </w:p>
    <w:p w:rsidR="00A80297" w:rsidRDefault="00A80297" w:rsidP="00A80297">
      <w:pPr>
        <w:pStyle w:val="a7"/>
        <w:ind w:left="1260"/>
      </w:pPr>
      <w:proofErr w:type="spellStart"/>
      <w:r>
        <w:rPr>
          <w:rFonts w:hint="eastAsia"/>
        </w:rPr>
        <w:t>pageContext</w:t>
      </w:r>
      <w:proofErr w:type="spellEnd"/>
      <w:r>
        <w:rPr>
          <w:rFonts w:hint="eastAsia"/>
        </w:rPr>
        <w:t xml:space="preserve">: </w:t>
      </w:r>
      <w:r>
        <w:rPr>
          <w:rFonts w:hint="eastAsia"/>
        </w:rPr>
        <w:t>网页的属性是在这里管理</w:t>
      </w:r>
    </w:p>
    <w:p w:rsidR="00A80297" w:rsidRPr="00A31743" w:rsidRDefault="00A80297" w:rsidP="00A80297">
      <w:pPr>
        <w:pStyle w:val="a7"/>
        <w:ind w:left="1260"/>
        <w:rPr>
          <w:color w:val="00B050"/>
        </w:rPr>
      </w:pPr>
      <w:r w:rsidRPr="00A31743">
        <w:rPr>
          <w:rFonts w:hint="eastAsia"/>
          <w:color w:val="00B050"/>
        </w:rPr>
        <w:t xml:space="preserve">session: </w:t>
      </w:r>
      <w:r w:rsidRPr="00A31743">
        <w:rPr>
          <w:rFonts w:hint="eastAsia"/>
          <w:color w:val="00B050"/>
        </w:rPr>
        <w:t>与请求有关的会话期</w:t>
      </w:r>
    </w:p>
    <w:p w:rsidR="00A80297" w:rsidRPr="00A31743" w:rsidRDefault="00A80297" w:rsidP="00A80297">
      <w:pPr>
        <w:pStyle w:val="a7"/>
        <w:ind w:left="1260"/>
        <w:rPr>
          <w:color w:val="00B050"/>
        </w:rPr>
      </w:pPr>
      <w:r w:rsidRPr="00A31743">
        <w:rPr>
          <w:rFonts w:hint="eastAsia"/>
          <w:color w:val="00B050"/>
        </w:rPr>
        <w:t xml:space="preserve">application: </w:t>
      </w:r>
      <w:r w:rsidRPr="00A31743">
        <w:rPr>
          <w:rFonts w:hint="eastAsia"/>
          <w:color w:val="00B050"/>
        </w:rPr>
        <w:t>与当前应用对应的</w:t>
      </w:r>
      <w:r w:rsidRPr="00A31743">
        <w:rPr>
          <w:rFonts w:hint="eastAsia"/>
          <w:color w:val="00B050"/>
        </w:rPr>
        <w:t xml:space="preserve"> </w:t>
      </w:r>
      <w:proofErr w:type="spellStart"/>
      <w:r w:rsidRPr="00A31743">
        <w:rPr>
          <w:rFonts w:hint="eastAsia"/>
          <w:color w:val="00B050"/>
        </w:rPr>
        <w:t>ServletContext</w:t>
      </w:r>
      <w:proofErr w:type="spellEnd"/>
      <w:r w:rsidRPr="00A31743">
        <w:rPr>
          <w:rFonts w:hint="eastAsia"/>
          <w:color w:val="00B050"/>
        </w:rPr>
        <w:t xml:space="preserve"> </w:t>
      </w:r>
      <w:r w:rsidRPr="00A31743">
        <w:rPr>
          <w:rFonts w:hint="eastAsia"/>
          <w:color w:val="00B050"/>
        </w:rPr>
        <w:t>对象</w:t>
      </w:r>
      <w:r w:rsidRPr="00A31743">
        <w:rPr>
          <w:rFonts w:hint="eastAsia"/>
          <w:color w:val="00B050"/>
        </w:rPr>
        <w:t xml:space="preserve">, </w:t>
      </w:r>
      <w:r w:rsidRPr="00A31743">
        <w:rPr>
          <w:rFonts w:hint="eastAsia"/>
          <w:color w:val="00B050"/>
        </w:rPr>
        <w:t>应用中只有一个</w:t>
      </w:r>
    </w:p>
    <w:p w:rsidR="00A80297" w:rsidRDefault="00A80297" w:rsidP="00A80297">
      <w:pPr>
        <w:pStyle w:val="a7"/>
        <w:ind w:left="1260"/>
      </w:pPr>
      <w:r>
        <w:rPr>
          <w:rFonts w:hint="eastAsia"/>
        </w:rPr>
        <w:t xml:space="preserve">out: </w:t>
      </w:r>
      <w:r>
        <w:rPr>
          <w:rFonts w:hint="eastAsia"/>
        </w:rPr>
        <w:t>用来传送回应的输出</w:t>
      </w:r>
      <w:r>
        <w:rPr>
          <w:rFonts w:hint="eastAsia"/>
        </w:rPr>
        <w:t xml:space="preserve"> {}&lt;%=%&gt;</w:t>
      </w:r>
    </w:p>
    <w:p w:rsidR="00A80297" w:rsidRDefault="00A80297" w:rsidP="00A80297">
      <w:pPr>
        <w:pStyle w:val="a7"/>
        <w:ind w:left="1260"/>
      </w:pPr>
      <w:r>
        <w:rPr>
          <w:rFonts w:hint="eastAsia"/>
        </w:rPr>
        <w:t xml:space="preserve">config: </w:t>
      </w:r>
      <w:r>
        <w:rPr>
          <w:rFonts w:hint="eastAsia"/>
        </w:rPr>
        <w:t>与</w:t>
      </w:r>
      <w:r>
        <w:rPr>
          <w:rFonts w:hint="eastAsia"/>
        </w:rPr>
        <w:t xml:space="preserve"> </w:t>
      </w:r>
      <w:proofErr w:type="spellStart"/>
      <w:r>
        <w:rPr>
          <w:rFonts w:hint="eastAsia"/>
        </w:rPr>
        <w:t>jsp</w:t>
      </w:r>
      <w:proofErr w:type="spellEnd"/>
      <w:r>
        <w:rPr>
          <w:rFonts w:hint="eastAsia"/>
        </w:rPr>
        <w:t xml:space="preserve"> </w:t>
      </w:r>
      <w:r>
        <w:rPr>
          <w:rFonts w:hint="eastAsia"/>
        </w:rPr>
        <w:t>配置对象的对象</w:t>
      </w:r>
      <w:r>
        <w:rPr>
          <w:rFonts w:hint="eastAsia"/>
        </w:rPr>
        <w:t xml:space="preserve">, </w:t>
      </w:r>
      <w:r>
        <w:rPr>
          <w:rFonts w:hint="eastAsia"/>
        </w:rPr>
        <w:t>一般无用</w:t>
      </w:r>
    </w:p>
    <w:p w:rsidR="00A80297" w:rsidRDefault="00A80297" w:rsidP="00A80297">
      <w:pPr>
        <w:pStyle w:val="a7"/>
        <w:ind w:left="1260"/>
      </w:pPr>
      <w:r>
        <w:rPr>
          <w:rFonts w:hint="eastAsia"/>
        </w:rPr>
        <w:t xml:space="preserve">page: </w:t>
      </w:r>
      <w:proofErr w:type="spellStart"/>
      <w:r>
        <w:rPr>
          <w:rFonts w:hint="eastAsia"/>
        </w:rPr>
        <w:t>jsp</w:t>
      </w:r>
      <w:proofErr w:type="spellEnd"/>
      <w:r>
        <w:rPr>
          <w:rFonts w:hint="eastAsia"/>
        </w:rPr>
        <w:t xml:space="preserve"> </w:t>
      </w:r>
      <w:r>
        <w:rPr>
          <w:rFonts w:hint="eastAsia"/>
        </w:rPr>
        <w:t>对应的</w:t>
      </w:r>
      <w:r>
        <w:rPr>
          <w:rFonts w:hint="eastAsia"/>
        </w:rPr>
        <w:t xml:space="preserve"> Servlet </w:t>
      </w:r>
      <w:r>
        <w:rPr>
          <w:rFonts w:hint="eastAsia"/>
        </w:rPr>
        <w:t>对象</w:t>
      </w:r>
    </w:p>
    <w:p w:rsidR="00A80297" w:rsidRPr="00092328" w:rsidRDefault="00A80297" w:rsidP="00A80297">
      <w:pPr>
        <w:pStyle w:val="a7"/>
        <w:ind w:left="1260" w:firstLineChars="0" w:firstLine="0"/>
      </w:pPr>
      <w:r>
        <w:rPr>
          <w:rFonts w:hint="eastAsia"/>
        </w:rPr>
        <w:t xml:space="preserve">    exception: </w:t>
      </w:r>
      <w:r>
        <w:rPr>
          <w:rFonts w:hint="eastAsia"/>
        </w:rPr>
        <w:t>针对错误网页，未捕捉的异常对象</w:t>
      </w:r>
    </w:p>
    <w:p w:rsidR="00A80297" w:rsidRPr="00A31743" w:rsidRDefault="00A80297" w:rsidP="00A40CCE">
      <w:pPr>
        <w:pStyle w:val="a7"/>
        <w:numPr>
          <w:ilvl w:val="0"/>
          <w:numId w:val="33"/>
        </w:numPr>
        <w:ind w:firstLineChars="0"/>
        <w:outlineLvl w:val="2"/>
        <w:rPr>
          <w:b/>
          <w:color w:val="00B050"/>
        </w:rPr>
      </w:pPr>
      <w:r w:rsidRPr="00A31743">
        <w:rPr>
          <w:rFonts w:hint="eastAsia"/>
          <w:b/>
          <w:color w:val="00B050"/>
        </w:rPr>
        <w:t>在</w:t>
      </w:r>
      <w:r w:rsidRPr="00A31743">
        <w:rPr>
          <w:rFonts w:hint="eastAsia"/>
          <w:b/>
          <w:color w:val="00B050"/>
        </w:rPr>
        <w:t>JSP</w:t>
      </w:r>
      <w:r w:rsidRPr="00A31743">
        <w:rPr>
          <w:rFonts w:hint="eastAsia"/>
          <w:b/>
          <w:color w:val="00B050"/>
        </w:rPr>
        <w:t>中提供了四种属性保存范围</w:t>
      </w:r>
      <w:r w:rsidR="00662EA1">
        <w:rPr>
          <w:rFonts w:hint="eastAsia"/>
          <w:b/>
          <w:color w:val="00B050"/>
        </w:rPr>
        <w:t>（</w:t>
      </w:r>
      <w:r w:rsidR="00662EA1">
        <w:rPr>
          <w:rFonts w:hint="eastAsia"/>
          <w:b/>
          <w:color w:val="00B050"/>
        </w:rPr>
        <w:t>*</w:t>
      </w:r>
      <w:r w:rsidR="00662EA1">
        <w:rPr>
          <w:rFonts w:hint="eastAsia"/>
          <w:b/>
          <w:color w:val="00B050"/>
        </w:rPr>
        <w:t>）</w:t>
      </w:r>
    </w:p>
    <w:p w:rsidR="00A80297" w:rsidRDefault="00A80297" w:rsidP="00A80297">
      <w:pPr>
        <w:pStyle w:val="a7"/>
        <w:ind w:left="1260"/>
      </w:pPr>
      <w:r>
        <w:rPr>
          <w:rFonts w:hint="eastAsia"/>
        </w:rPr>
        <w:t>在一个页面范围内</w:t>
      </w:r>
      <w:r>
        <w:t>:</w:t>
      </w:r>
      <w:proofErr w:type="spellStart"/>
      <w:r>
        <w:t>pagecontext</w:t>
      </w:r>
      <w:proofErr w:type="spellEnd"/>
    </w:p>
    <w:p w:rsidR="00A80297" w:rsidRDefault="00A80297" w:rsidP="00A80297">
      <w:pPr>
        <w:pStyle w:val="a7"/>
        <w:ind w:left="1260"/>
      </w:pPr>
      <w:r>
        <w:rPr>
          <w:rFonts w:hint="eastAsia"/>
        </w:rPr>
        <w:t>在一次服务器请求范围内</w:t>
      </w:r>
      <w:r>
        <w:t>:request</w:t>
      </w:r>
    </w:p>
    <w:p w:rsidR="00A80297" w:rsidRDefault="00A80297" w:rsidP="00A80297">
      <w:pPr>
        <w:pStyle w:val="a7"/>
        <w:ind w:left="1260"/>
      </w:pPr>
      <w:r>
        <w:rPr>
          <w:rFonts w:hint="eastAsia"/>
        </w:rPr>
        <w:t>在一次会话范围内</w:t>
      </w:r>
      <w:r>
        <w:t>:session</w:t>
      </w:r>
    </w:p>
    <w:p w:rsidR="00A80297" w:rsidRDefault="00A80297" w:rsidP="00A80297">
      <w:pPr>
        <w:pStyle w:val="a7"/>
        <w:ind w:left="1260" w:firstLineChars="0" w:firstLine="0"/>
      </w:pPr>
      <w:r>
        <w:lastRenderedPageBreak/>
        <w:t></w:t>
      </w:r>
      <w:r>
        <w:tab/>
      </w:r>
      <w:r>
        <w:rPr>
          <w:rFonts w:hint="eastAsia"/>
        </w:rPr>
        <w:t>在一个应用服务器范围内</w:t>
      </w:r>
      <w:r>
        <w:t>:application</w:t>
      </w:r>
    </w:p>
    <w:p w:rsidR="008F18E7" w:rsidRPr="008F18E7" w:rsidRDefault="008F18E7" w:rsidP="008F18E7">
      <w:pPr>
        <w:pStyle w:val="a7"/>
        <w:ind w:left="1260" w:firstLineChars="0" w:firstLine="0"/>
      </w:pPr>
      <w:r w:rsidRPr="008F18E7">
        <w:t>Request</w:t>
      </w:r>
      <w:r w:rsidRPr="008F18E7">
        <w:t>是客户端向服务端发送请求</w:t>
      </w:r>
    </w:p>
    <w:p w:rsidR="008F18E7" w:rsidRPr="008F18E7" w:rsidRDefault="008F18E7" w:rsidP="008F18E7">
      <w:pPr>
        <w:pStyle w:val="a7"/>
        <w:ind w:left="1260" w:firstLineChars="0" w:firstLine="0"/>
      </w:pPr>
      <w:r w:rsidRPr="008F18E7">
        <w:t>Response</w:t>
      </w:r>
      <w:r w:rsidRPr="008F18E7">
        <w:t>是服务端对客户端请求做出响应</w:t>
      </w:r>
    </w:p>
    <w:p w:rsidR="008F18E7" w:rsidRPr="008F18E7" w:rsidRDefault="008F18E7" w:rsidP="008F18E7">
      <w:pPr>
        <w:pStyle w:val="a7"/>
        <w:ind w:left="1260" w:firstLineChars="0" w:firstLine="0"/>
      </w:pPr>
      <w:r w:rsidRPr="008F18E7">
        <w:t>Session</w:t>
      </w:r>
      <w:r w:rsidRPr="008F18E7">
        <w:t>在</w:t>
      </w:r>
      <w:r w:rsidRPr="008F18E7">
        <w:t>servlet</w:t>
      </w:r>
      <w:r w:rsidRPr="008F18E7">
        <w:t>中不能直接使用，需要通过</w:t>
      </w:r>
      <w:proofErr w:type="spellStart"/>
      <w:r w:rsidRPr="008F18E7">
        <w:t>getSession</w:t>
      </w:r>
      <w:proofErr w:type="spellEnd"/>
      <w:r w:rsidRPr="008F18E7">
        <w:t>()</w:t>
      </w:r>
      <w:r w:rsidRPr="008F18E7">
        <w:t>创建，如果没有设定它的生命周期，或者通过</w:t>
      </w:r>
      <w:proofErr w:type="spellStart"/>
      <w:r w:rsidRPr="008F18E7">
        <w:t>invildate</w:t>
      </w:r>
      <w:proofErr w:type="spellEnd"/>
      <w:r w:rsidRPr="008F18E7">
        <w:t>()</w:t>
      </w:r>
      <w:r w:rsidRPr="008F18E7">
        <w:t>方法销毁，关闭浏览器</w:t>
      </w:r>
      <w:r w:rsidRPr="008F18E7">
        <w:t>session</w:t>
      </w:r>
      <w:r w:rsidRPr="008F18E7">
        <w:t>就会消失</w:t>
      </w:r>
    </w:p>
    <w:p w:rsidR="008F18E7" w:rsidRDefault="008F18E7" w:rsidP="008F18E7">
      <w:pPr>
        <w:pStyle w:val="a7"/>
        <w:ind w:left="1260" w:firstLineChars="0" w:firstLine="0"/>
      </w:pPr>
      <w:r w:rsidRPr="008F18E7">
        <w:t>Application</w:t>
      </w:r>
      <w:r w:rsidRPr="008F18E7">
        <w:t>不能直接创建，存在于服务器的内存中，由服务器创建和销毁</w:t>
      </w:r>
    </w:p>
    <w:p w:rsidR="008C1D22" w:rsidRPr="008C1D22" w:rsidRDefault="008C1D22" w:rsidP="00A40CCE">
      <w:pPr>
        <w:pStyle w:val="a7"/>
        <w:numPr>
          <w:ilvl w:val="0"/>
          <w:numId w:val="33"/>
        </w:numPr>
        <w:ind w:firstLineChars="0"/>
        <w:outlineLvl w:val="2"/>
        <w:rPr>
          <w:b/>
        </w:rPr>
      </w:pPr>
      <w:proofErr w:type="spellStart"/>
      <w:r w:rsidRPr="008C1D22">
        <w:rPr>
          <w:b/>
        </w:rPr>
        <w:t>request.getAttribute</w:t>
      </w:r>
      <w:proofErr w:type="spellEnd"/>
      <w:r w:rsidRPr="008C1D22">
        <w:rPr>
          <w:b/>
        </w:rPr>
        <w:t>()</w:t>
      </w:r>
      <w:r w:rsidRPr="008C1D22">
        <w:rPr>
          <w:b/>
        </w:rPr>
        <w:t>和</w:t>
      </w:r>
      <w:r w:rsidRPr="008C1D22">
        <w:rPr>
          <w:b/>
        </w:rPr>
        <w:t xml:space="preserve"> </w:t>
      </w:r>
      <w:proofErr w:type="spellStart"/>
      <w:r w:rsidRPr="008C1D22">
        <w:rPr>
          <w:b/>
        </w:rPr>
        <w:t>request.getParameter</w:t>
      </w:r>
      <w:proofErr w:type="spellEnd"/>
      <w:r w:rsidRPr="008C1D22">
        <w:rPr>
          <w:b/>
        </w:rPr>
        <w:t>()</w:t>
      </w:r>
      <w:r w:rsidRPr="008C1D22">
        <w:rPr>
          <w:b/>
        </w:rPr>
        <w:t>有何区别</w:t>
      </w:r>
      <w:r w:rsidRPr="008C1D22">
        <w:rPr>
          <w:b/>
        </w:rPr>
        <w:t>?</w:t>
      </w:r>
    </w:p>
    <w:p w:rsidR="008C1D22" w:rsidRPr="008C1D22" w:rsidRDefault="008C1D22" w:rsidP="008C1D22">
      <w:pPr>
        <w:pStyle w:val="a7"/>
        <w:ind w:left="1260" w:firstLineChars="0" w:firstLine="0"/>
      </w:pPr>
      <w:r w:rsidRPr="008C1D22">
        <w:rPr>
          <w:rFonts w:hint="eastAsia"/>
        </w:rPr>
        <w:t xml:space="preserve">1. </w:t>
      </w:r>
      <w:proofErr w:type="spellStart"/>
      <w:r w:rsidRPr="008C1D22">
        <w:rPr>
          <w:rFonts w:hint="eastAsia"/>
        </w:rPr>
        <w:t>getParameter</w:t>
      </w:r>
      <w:proofErr w:type="spellEnd"/>
      <w:r w:rsidRPr="008C1D22">
        <w:rPr>
          <w:rFonts w:hint="eastAsia"/>
        </w:rPr>
        <w:t>是表单数据或</w:t>
      </w:r>
      <w:r w:rsidRPr="008C1D22">
        <w:rPr>
          <w:rFonts w:hint="eastAsia"/>
        </w:rPr>
        <w:t>URL</w:t>
      </w:r>
      <w:r w:rsidRPr="008C1D22">
        <w:rPr>
          <w:rFonts w:hint="eastAsia"/>
        </w:rPr>
        <w:t>参数，不能在</w:t>
      </w:r>
      <w:r w:rsidRPr="008C1D22">
        <w:rPr>
          <w:rFonts w:hint="eastAsia"/>
        </w:rPr>
        <w:t>server</w:t>
      </w:r>
      <w:r w:rsidRPr="008C1D22">
        <w:rPr>
          <w:rFonts w:hint="eastAsia"/>
        </w:rPr>
        <w:t>端修改</w:t>
      </w:r>
    </w:p>
    <w:p w:rsidR="008C1D22" w:rsidRPr="008C1D22" w:rsidRDefault="008C1D22" w:rsidP="008C1D22">
      <w:pPr>
        <w:pStyle w:val="a7"/>
        <w:ind w:left="1260" w:firstLineChars="0" w:firstLine="0"/>
      </w:pPr>
      <w:r>
        <w:rPr>
          <w:rFonts w:hint="eastAsia"/>
        </w:rPr>
        <w:t xml:space="preserve">  </w:t>
      </w:r>
      <w:proofErr w:type="spellStart"/>
      <w:r w:rsidRPr="008C1D22">
        <w:rPr>
          <w:rFonts w:hint="eastAsia"/>
        </w:rPr>
        <w:t>getAttribute</w:t>
      </w:r>
      <w:proofErr w:type="spellEnd"/>
      <w:r w:rsidRPr="008C1D22">
        <w:rPr>
          <w:rFonts w:hint="eastAsia"/>
        </w:rPr>
        <w:t>是两个页面或</w:t>
      </w:r>
      <w:r w:rsidRPr="008C1D22">
        <w:rPr>
          <w:rFonts w:hint="eastAsia"/>
        </w:rPr>
        <w:t>servlet</w:t>
      </w:r>
      <w:r w:rsidRPr="008C1D22">
        <w:rPr>
          <w:rFonts w:hint="eastAsia"/>
        </w:rPr>
        <w:t>之间内部跳转传递对象参数，可以修改</w:t>
      </w:r>
    </w:p>
    <w:p w:rsidR="008C1D22" w:rsidRPr="008C1D22" w:rsidRDefault="008C1D22" w:rsidP="008C1D22">
      <w:pPr>
        <w:pStyle w:val="a7"/>
        <w:ind w:left="1260" w:firstLineChars="0" w:firstLine="0"/>
      </w:pPr>
      <w:r w:rsidRPr="008C1D22">
        <w:rPr>
          <w:rFonts w:hint="eastAsia"/>
        </w:rPr>
        <w:t xml:space="preserve">2. </w:t>
      </w:r>
      <w:proofErr w:type="spellStart"/>
      <w:r w:rsidRPr="008C1D22">
        <w:rPr>
          <w:rFonts w:hint="eastAsia"/>
        </w:rPr>
        <w:t>getParameter</w:t>
      </w:r>
      <w:proofErr w:type="spellEnd"/>
      <w:r w:rsidRPr="008C1D22">
        <w:rPr>
          <w:rFonts w:hint="eastAsia"/>
        </w:rPr>
        <w:t>的类型只能是</w:t>
      </w:r>
      <w:r w:rsidRPr="008C1D22">
        <w:rPr>
          <w:rFonts w:hint="eastAsia"/>
        </w:rPr>
        <w:t>String</w:t>
      </w:r>
    </w:p>
    <w:p w:rsidR="008C1D22" w:rsidRPr="008C1D22" w:rsidRDefault="008C1D22" w:rsidP="008C1D22">
      <w:pPr>
        <w:pStyle w:val="a7"/>
        <w:ind w:left="1260" w:firstLineChars="0" w:firstLine="0"/>
      </w:pPr>
      <w:r>
        <w:rPr>
          <w:rFonts w:hint="eastAsia"/>
        </w:rPr>
        <w:t xml:space="preserve">  </w:t>
      </w:r>
      <w:proofErr w:type="spellStart"/>
      <w:r w:rsidRPr="008C1D22">
        <w:rPr>
          <w:rFonts w:hint="eastAsia"/>
        </w:rPr>
        <w:t>getAttribute</w:t>
      </w:r>
      <w:proofErr w:type="spellEnd"/>
      <w:r w:rsidRPr="008C1D22">
        <w:rPr>
          <w:rFonts w:hint="eastAsia"/>
        </w:rPr>
        <w:t>的类型可以是任意</w:t>
      </w:r>
      <w:r w:rsidRPr="008C1D22">
        <w:rPr>
          <w:rFonts w:hint="eastAsia"/>
        </w:rPr>
        <w:t>Java</w:t>
      </w:r>
      <w:r w:rsidRPr="008C1D22">
        <w:rPr>
          <w:rFonts w:hint="eastAsia"/>
        </w:rPr>
        <w:t>对象</w:t>
      </w:r>
    </w:p>
    <w:p w:rsidR="008C1D22" w:rsidRPr="008C1D22" w:rsidRDefault="008C1D22" w:rsidP="008C1D22">
      <w:pPr>
        <w:pStyle w:val="a7"/>
        <w:ind w:left="1260" w:firstLineChars="0" w:firstLine="0"/>
      </w:pPr>
      <w:r w:rsidRPr="008C1D22">
        <w:rPr>
          <w:rFonts w:hint="eastAsia"/>
        </w:rPr>
        <w:t>3. forward</w:t>
      </w:r>
      <w:r w:rsidRPr="008C1D22">
        <w:rPr>
          <w:rFonts w:hint="eastAsia"/>
        </w:rPr>
        <w:t>跳转时才有</w:t>
      </w:r>
      <w:r w:rsidRPr="008C1D22">
        <w:rPr>
          <w:rFonts w:hint="eastAsia"/>
        </w:rPr>
        <w:t>attribute</w:t>
      </w:r>
      <w:r w:rsidRPr="008C1D22">
        <w:rPr>
          <w:rFonts w:hint="eastAsia"/>
        </w:rPr>
        <w:t>，</w:t>
      </w:r>
      <w:r w:rsidRPr="008C1D22">
        <w:rPr>
          <w:rFonts w:hint="eastAsia"/>
        </w:rPr>
        <w:t>redirect</w:t>
      </w:r>
      <w:r w:rsidRPr="008C1D22">
        <w:rPr>
          <w:rFonts w:hint="eastAsia"/>
        </w:rPr>
        <w:t>时，</w:t>
      </w:r>
      <w:r w:rsidRPr="008C1D22">
        <w:rPr>
          <w:rFonts w:hint="eastAsia"/>
        </w:rPr>
        <w:t>attribute</w:t>
      </w:r>
      <w:r w:rsidRPr="008C1D22">
        <w:rPr>
          <w:rFonts w:hint="eastAsia"/>
        </w:rPr>
        <w:t>全部为</w:t>
      </w:r>
      <w:r w:rsidRPr="008C1D22">
        <w:rPr>
          <w:rFonts w:hint="eastAsia"/>
        </w:rPr>
        <w:t>null</w:t>
      </w:r>
    </w:p>
    <w:p w:rsidR="00E062DB" w:rsidRPr="00A31743" w:rsidRDefault="00E062DB" w:rsidP="00A40CCE">
      <w:pPr>
        <w:pStyle w:val="a7"/>
        <w:numPr>
          <w:ilvl w:val="0"/>
          <w:numId w:val="33"/>
        </w:numPr>
        <w:ind w:firstLineChars="0"/>
        <w:outlineLvl w:val="2"/>
        <w:rPr>
          <w:b/>
          <w:color w:val="00B050"/>
        </w:rPr>
      </w:pPr>
      <w:bookmarkStart w:id="29" w:name="_Toc459825007"/>
      <w:bookmarkStart w:id="30" w:name="_Toc462309013"/>
      <w:r w:rsidRPr="00A31743">
        <w:rPr>
          <w:b/>
          <w:color w:val="00B050"/>
        </w:rPr>
        <w:t>获取页面的元素和值有几种方式，分别说一下</w:t>
      </w:r>
      <w:bookmarkEnd w:id="29"/>
      <w:bookmarkEnd w:id="30"/>
    </w:p>
    <w:p w:rsidR="00E062DB" w:rsidRPr="00E062DB" w:rsidRDefault="00E062DB" w:rsidP="00E062DB">
      <w:pPr>
        <w:pStyle w:val="a7"/>
        <w:ind w:left="1260" w:firstLineChars="0" w:firstLine="0"/>
      </w:pPr>
      <w:proofErr w:type="spellStart"/>
      <w:r w:rsidRPr="00E062DB">
        <w:t>request.getParameter</w:t>
      </w:r>
      <w:proofErr w:type="spellEnd"/>
      <w:r w:rsidRPr="00E062DB">
        <w:t xml:space="preserve">() </w:t>
      </w:r>
      <w:r w:rsidRPr="00E062DB">
        <w:t>返回客户端的请求参数与值</w:t>
      </w:r>
    </w:p>
    <w:p w:rsidR="00E062DB" w:rsidRPr="00E062DB" w:rsidRDefault="00E062DB" w:rsidP="00E062DB">
      <w:pPr>
        <w:pStyle w:val="a7"/>
        <w:ind w:left="1260" w:firstLineChars="0" w:firstLine="0"/>
      </w:pPr>
      <w:proofErr w:type="spellStart"/>
      <w:r w:rsidRPr="00E062DB">
        <w:t>request.getParameterNames</w:t>
      </w:r>
      <w:proofErr w:type="spellEnd"/>
      <w:r w:rsidRPr="00E062DB">
        <w:t xml:space="preserve">() </w:t>
      </w:r>
      <w:r w:rsidRPr="00E062DB">
        <w:t>返回所有可用属性名的枚举</w:t>
      </w:r>
    </w:p>
    <w:p w:rsidR="00E062DB" w:rsidRPr="00E062DB" w:rsidRDefault="00E062DB" w:rsidP="00E062DB">
      <w:pPr>
        <w:pStyle w:val="a7"/>
        <w:ind w:left="1260" w:firstLineChars="0" w:firstLine="0"/>
      </w:pPr>
      <w:proofErr w:type="spellStart"/>
      <w:r w:rsidRPr="00E062DB">
        <w:t>request.getParameterValues</w:t>
      </w:r>
      <w:proofErr w:type="spellEnd"/>
      <w:r w:rsidRPr="00E062DB">
        <w:t xml:space="preserve">() </w:t>
      </w:r>
      <w:r w:rsidRPr="00E062DB">
        <w:t>返回包含参数的所有值的数组</w:t>
      </w:r>
      <w:r w:rsidR="00E06E73">
        <w:t>，</w:t>
      </w:r>
      <w:r w:rsidR="00E06E73">
        <w:rPr>
          <w:rFonts w:hint="eastAsia"/>
        </w:rPr>
        <w:t>获取到一个</w:t>
      </w:r>
      <w:proofErr w:type="spellStart"/>
      <w:r w:rsidR="00E06E73">
        <w:rPr>
          <w:rFonts w:hint="eastAsia"/>
        </w:rPr>
        <w:t>Map,beanUtils</w:t>
      </w:r>
      <w:proofErr w:type="spellEnd"/>
      <w:r w:rsidR="00E06E73">
        <w:rPr>
          <w:rFonts w:hint="eastAsia"/>
        </w:rPr>
        <w:t>用</w:t>
      </w:r>
    </w:p>
    <w:p w:rsidR="00A80297" w:rsidRPr="00660E1A" w:rsidRDefault="00660E1A" w:rsidP="00A40CCE">
      <w:pPr>
        <w:pStyle w:val="a7"/>
        <w:numPr>
          <w:ilvl w:val="0"/>
          <w:numId w:val="33"/>
        </w:numPr>
        <w:ind w:firstLineChars="0"/>
        <w:outlineLvl w:val="2"/>
        <w:rPr>
          <w:b/>
        </w:rPr>
      </w:pPr>
      <w:r w:rsidRPr="00660E1A">
        <w:rPr>
          <w:rFonts w:hint="eastAsia"/>
          <w:b/>
        </w:rPr>
        <w:t>JSP</w:t>
      </w:r>
      <w:r w:rsidRPr="00660E1A">
        <w:rPr>
          <w:rFonts w:hint="eastAsia"/>
          <w:b/>
        </w:rPr>
        <w:t>请求是如何被处理的</w:t>
      </w:r>
    </w:p>
    <w:p w:rsidR="00A80297" w:rsidRDefault="00A80297" w:rsidP="00A80297">
      <w:pPr>
        <w:pStyle w:val="a7"/>
        <w:ind w:left="1260" w:firstLineChars="0" w:firstLine="0"/>
      </w:pPr>
      <w:r>
        <w:rPr>
          <w:rFonts w:hint="eastAsia"/>
        </w:rPr>
        <w:t>浏览器首先要请求一个以</w:t>
      </w:r>
      <w:r>
        <w:rPr>
          <w:rFonts w:hint="eastAsia"/>
        </w:rPr>
        <w:t>.</w:t>
      </w:r>
      <w:proofErr w:type="spellStart"/>
      <w:r>
        <w:rPr>
          <w:rFonts w:hint="eastAsia"/>
        </w:rPr>
        <w:t>jsp</w:t>
      </w:r>
      <w:proofErr w:type="spellEnd"/>
      <w:r>
        <w:rPr>
          <w:rFonts w:hint="eastAsia"/>
        </w:rPr>
        <w:t xml:space="preserve"> </w:t>
      </w:r>
      <w:r>
        <w:rPr>
          <w:rFonts w:hint="eastAsia"/>
        </w:rPr>
        <w:t>扩展名结尾的页面，发起</w:t>
      </w:r>
      <w:r>
        <w:rPr>
          <w:rFonts w:hint="eastAsia"/>
        </w:rPr>
        <w:t xml:space="preserve"> JSP </w:t>
      </w:r>
      <w:r>
        <w:rPr>
          <w:rFonts w:hint="eastAsia"/>
        </w:rPr>
        <w:t>请求，然后，</w:t>
      </w:r>
      <w:r>
        <w:rPr>
          <w:rFonts w:hint="eastAsia"/>
        </w:rPr>
        <w:t xml:space="preserve">Web </w:t>
      </w:r>
      <w:r>
        <w:rPr>
          <w:rFonts w:hint="eastAsia"/>
        </w:rPr>
        <w:t>服务器读取这个请求，使用</w:t>
      </w:r>
      <w:r>
        <w:rPr>
          <w:rFonts w:hint="eastAsia"/>
        </w:rPr>
        <w:t xml:space="preserve"> JSP </w:t>
      </w:r>
      <w:r>
        <w:rPr>
          <w:rFonts w:hint="eastAsia"/>
        </w:rPr>
        <w:t>编译器把</w:t>
      </w:r>
      <w:r>
        <w:rPr>
          <w:rFonts w:hint="eastAsia"/>
        </w:rPr>
        <w:t xml:space="preserve"> JSP </w:t>
      </w:r>
      <w:r>
        <w:rPr>
          <w:rFonts w:hint="eastAsia"/>
        </w:rPr>
        <w:t>页面转化成一个</w:t>
      </w:r>
      <w:r>
        <w:rPr>
          <w:rFonts w:hint="eastAsia"/>
        </w:rPr>
        <w:t xml:space="preserve"> Servlet </w:t>
      </w:r>
      <w:r>
        <w:rPr>
          <w:rFonts w:hint="eastAsia"/>
        </w:rPr>
        <w:t>类。需要注意的是，只有当第一次请求页面或者是</w:t>
      </w:r>
      <w:r>
        <w:rPr>
          <w:rFonts w:hint="eastAsia"/>
        </w:rPr>
        <w:t xml:space="preserve"> JSP </w:t>
      </w:r>
      <w:r>
        <w:rPr>
          <w:rFonts w:hint="eastAsia"/>
        </w:rPr>
        <w:t>文件发生改变的时候</w:t>
      </w:r>
      <w:r>
        <w:rPr>
          <w:rFonts w:hint="eastAsia"/>
        </w:rPr>
        <w:t xml:space="preserve"> JSP </w:t>
      </w:r>
      <w:r>
        <w:rPr>
          <w:rFonts w:hint="eastAsia"/>
        </w:rPr>
        <w:t>文件才会被编译，然后服务器调用</w:t>
      </w:r>
      <w:r>
        <w:rPr>
          <w:rFonts w:hint="eastAsia"/>
        </w:rPr>
        <w:t xml:space="preserve"> servlet </w:t>
      </w:r>
      <w:r>
        <w:rPr>
          <w:rFonts w:hint="eastAsia"/>
        </w:rPr>
        <w:t>类，处理浏览器的请求。一旦请求执行结束，</w:t>
      </w:r>
      <w:r>
        <w:rPr>
          <w:rFonts w:hint="eastAsia"/>
        </w:rPr>
        <w:t xml:space="preserve">servlet </w:t>
      </w:r>
      <w:r>
        <w:rPr>
          <w:rFonts w:hint="eastAsia"/>
        </w:rPr>
        <w:t>会把响应发送给客户端。这里看下如何在</w:t>
      </w:r>
      <w:r>
        <w:rPr>
          <w:rFonts w:hint="eastAsia"/>
        </w:rPr>
        <w:t xml:space="preserve"> JSP</w:t>
      </w:r>
      <w:r>
        <w:rPr>
          <w:rFonts w:hint="eastAsia"/>
        </w:rPr>
        <w:t>中获取请求参数。</w:t>
      </w:r>
    </w:p>
    <w:p w:rsidR="00A80297" w:rsidRPr="00A31743" w:rsidRDefault="00A80297" w:rsidP="00A40CCE">
      <w:pPr>
        <w:pStyle w:val="a7"/>
        <w:numPr>
          <w:ilvl w:val="0"/>
          <w:numId w:val="33"/>
        </w:numPr>
        <w:ind w:firstLineChars="0"/>
        <w:outlineLvl w:val="2"/>
        <w:rPr>
          <w:b/>
          <w:color w:val="00B050"/>
        </w:rPr>
      </w:pPr>
      <w:r w:rsidRPr="00A31743">
        <w:rPr>
          <w:rFonts w:hint="eastAsia"/>
          <w:b/>
          <w:color w:val="00B050"/>
        </w:rPr>
        <w:t>Cookie</w:t>
      </w:r>
    </w:p>
    <w:p w:rsidR="0024345A" w:rsidRPr="0024345A" w:rsidRDefault="0024345A" w:rsidP="0024345A">
      <w:pPr>
        <w:pStyle w:val="a7"/>
        <w:ind w:left="1260"/>
        <w:rPr>
          <w:lang w:val="en-GB"/>
        </w:rPr>
      </w:pPr>
      <w:r w:rsidRPr="0024345A">
        <w:rPr>
          <w:rFonts w:hint="eastAsia"/>
          <w:lang w:val="en-GB"/>
        </w:rPr>
        <w:t xml:space="preserve">  </w:t>
      </w:r>
      <w:proofErr w:type="spellStart"/>
      <w:r w:rsidRPr="0024345A">
        <w:rPr>
          <w:rFonts w:hint="eastAsia"/>
          <w:lang w:val="en-GB"/>
        </w:rPr>
        <w:t>HttpCookie</w:t>
      </w:r>
      <w:proofErr w:type="spellEnd"/>
      <w:r w:rsidRPr="0024345A">
        <w:rPr>
          <w:rFonts w:hint="eastAsia"/>
          <w:lang w:val="en-GB"/>
        </w:rPr>
        <w:t>是存储在浏览器端的会话对象</w:t>
      </w:r>
      <w:r w:rsidRPr="0024345A">
        <w:rPr>
          <w:rFonts w:hint="eastAsia"/>
          <w:lang w:val="en-GB"/>
        </w:rPr>
        <w:t>,cookie</w:t>
      </w:r>
      <w:r w:rsidRPr="0024345A">
        <w:rPr>
          <w:rFonts w:hint="eastAsia"/>
          <w:lang w:val="en-GB"/>
        </w:rPr>
        <w:t>可以存储在浏览器的内存或硬盘中</w:t>
      </w:r>
      <w:r w:rsidRPr="0024345A">
        <w:rPr>
          <w:rFonts w:hint="eastAsia"/>
          <w:lang w:val="en-GB"/>
        </w:rPr>
        <w:t>.</w:t>
      </w:r>
    </w:p>
    <w:p w:rsidR="0024345A" w:rsidRPr="0024345A" w:rsidRDefault="0024345A" w:rsidP="0024345A">
      <w:pPr>
        <w:pStyle w:val="a7"/>
        <w:ind w:left="1260"/>
        <w:rPr>
          <w:lang w:val="en-GB"/>
        </w:rPr>
      </w:pPr>
      <w:r w:rsidRPr="0024345A">
        <w:rPr>
          <w:rFonts w:hint="eastAsia"/>
          <w:lang w:val="en-GB"/>
        </w:rPr>
        <w:t xml:space="preserve">   cookie</w:t>
      </w:r>
      <w:r w:rsidRPr="0024345A">
        <w:rPr>
          <w:rFonts w:hint="eastAsia"/>
          <w:lang w:val="en-GB"/>
        </w:rPr>
        <w:t>只能存储字符串类型的键值对</w:t>
      </w:r>
      <w:r w:rsidRPr="0024345A">
        <w:rPr>
          <w:rFonts w:hint="eastAsia"/>
          <w:lang w:val="en-GB"/>
        </w:rPr>
        <w:t>("JSESSIONID","5435dsadfdsfsfdsf")</w:t>
      </w:r>
      <w:r w:rsidRPr="0024345A">
        <w:rPr>
          <w:rFonts w:hint="eastAsia"/>
          <w:lang w:val="en-GB"/>
        </w:rPr>
        <w:t>。</w:t>
      </w:r>
    </w:p>
    <w:p w:rsidR="00A80297" w:rsidRPr="0024345A" w:rsidRDefault="0024345A" w:rsidP="0024345A">
      <w:pPr>
        <w:pStyle w:val="a7"/>
        <w:ind w:left="1260"/>
        <w:rPr>
          <w:lang w:val="en-GB"/>
        </w:rPr>
      </w:pPr>
      <w:r w:rsidRPr="0024345A">
        <w:rPr>
          <w:rFonts w:hint="eastAsia"/>
          <w:lang w:val="en-GB"/>
        </w:rPr>
        <w:t xml:space="preserve">   cookie</w:t>
      </w:r>
      <w:r w:rsidRPr="0024345A">
        <w:rPr>
          <w:rFonts w:hint="eastAsia"/>
          <w:lang w:val="en-GB"/>
        </w:rPr>
        <w:t>常用于记住密码、购物车等功能的实现</w:t>
      </w:r>
      <w:r w:rsidRPr="0024345A">
        <w:rPr>
          <w:rFonts w:hint="eastAsia"/>
          <w:lang w:val="en-GB"/>
        </w:rPr>
        <w:t>.</w:t>
      </w:r>
    </w:p>
    <w:p w:rsidR="00A80297" w:rsidRPr="00A31743" w:rsidRDefault="00A80297" w:rsidP="00A40CCE">
      <w:pPr>
        <w:pStyle w:val="a7"/>
        <w:numPr>
          <w:ilvl w:val="0"/>
          <w:numId w:val="33"/>
        </w:numPr>
        <w:ind w:firstLineChars="0"/>
        <w:outlineLvl w:val="2"/>
        <w:rPr>
          <w:b/>
          <w:color w:val="00B050"/>
        </w:rPr>
      </w:pPr>
      <w:r w:rsidRPr="00A31743">
        <w:rPr>
          <w:b/>
          <w:color w:val="00B050"/>
          <w:lang w:val="en-GB"/>
        </w:rPr>
        <w:t>Session</w:t>
      </w:r>
      <w:r w:rsidR="00662EA1">
        <w:rPr>
          <w:rFonts w:hint="eastAsia"/>
          <w:b/>
          <w:color w:val="00B050"/>
          <w:lang w:val="en-GB"/>
        </w:rPr>
        <w:t>（</w:t>
      </w:r>
      <w:r w:rsidR="00662EA1">
        <w:rPr>
          <w:rFonts w:hint="eastAsia"/>
          <w:b/>
          <w:color w:val="00B050"/>
          <w:lang w:val="en-GB"/>
        </w:rPr>
        <w:t>*</w:t>
      </w:r>
      <w:r w:rsidR="00662EA1">
        <w:rPr>
          <w:rFonts w:hint="eastAsia"/>
          <w:b/>
          <w:color w:val="00B050"/>
          <w:lang w:val="en-GB"/>
        </w:rPr>
        <w:t>）</w:t>
      </w:r>
    </w:p>
    <w:p w:rsidR="00A80297" w:rsidRPr="008A73BC" w:rsidRDefault="00A80297" w:rsidP="00A80297">
      <w:pPr>
        <w:pStyle w:val="a7"/>
        <w:ind w:left="1260"/>
        <w:rPr>
          <w:lang w:val="en-GB"/>
        </w:rPr>
      </w:pPr>
      <w:r>
        <w:rPr>
          <w:lang w:val="en-GB"/>
        </w:rPr>
        <w:t xml:space="preserve"> s</w:t>
      </w:r>
      <w:r w:rsidRPr="008A73BC">
        <w:rPr>
          <w:rFonts w:hint="eastAsia"/>
          <w:lang w:val="en-GB"/>
        </w:rPr>
        <w:t>ession</w:t>
      </w:r>
      <w:r w:rsidRPr="008A73BC">
        <w:rPr>
          <w:rFonts w:hint="eastAsia"/>
          <w:lang w:val="en-GB"/>
        </w:rPr>
        <w:t>对象</w:t>
      </w:r>
      <w:r w:rsidRPr="008A73BC">
        <w:rPr>
          <w:rFonts w:hint="eastAsia"/>
          <w:lang w:val="en-GB"/>
        </w:rPr>
        <w:t>:</w:t>
      </w:r>
      <w:r w:rsidRPr="008A73BC">
        <w:rPr>
          <w:rFonts w:hint="eastAsia"/>
          <w:lang w:val="en-GB"/>
        </w:rPr>
        <w:t>主要用于保存用户的各种信息，直到它的生命周期</w:t>
      </w:r>
      <w:r w:rsidRPr="008A73BC">
        <w:rPr>
          <w:rFonts w:hint="eastAsia"/>
          <w:lang w:val="en-GB"/>
        </w:rPr>
        <w:t>(</w:t>
      </w:r>
      <w:r w:rsidRPr="008A73BC">
        <w:rPr>
          <w:rFonts w:hint="eastAsia"/>
          <w:lang w:val="en-GB"/>
        </w:rPr>
        <w:t>一般为</w:t>
      </w:r>
      <w:r w:rsidRPr="008A73BC">
        <w:rPr>
          <w:rFonts w:hint="eastAsia"/>
          <w:lang w:val="en-GB"/>
        </w:rPr>
        <w:t>900s)</w:t>
      </w:r>
      <w:r w:rsidRPr="008A73BC">
        <w:rPr>
          <w:rFonts w:hint="eastAsia"/>
          <w:lang w:val="en-GB"/>
        </w:rPr>
        <w:t>超时或人为释放掉为止。用户只要一连接到服务器，就立刻分配一个</w:t>
      </w:r>
      <w:r w:rsidRPr="008A73BC">
        <w:rPr>
          <w:rFonts w:hint="eastAsia"/>
          <w:lang w:val="en-GB"/>
        </w:rPr>
        <w:t>session</w:t>
      </w:r>
      <w:r w:rsidRPr="008A73BC">
        <w:rPr>
          <w:rFonts w:hint="eastAsia"/>
          <w:lang w:val="en-GB"/>
        </w:rPr>
        <w:t>给用户。</w:t>
      </w:r>
      <w:r w:rsidRPr="008A73BC">
        <w:rPr>
          <w:lang w:val="en-GB"/>
        </w:rPr>
        <w:tab/>
      </w:r>
    </w:p>
    <w:p w:rsidR="00A80297" w:rsidRPr="008A73BC" w:rsidRDefault="00A80297" w:rsidP="00A80297">
      <w:pPr>
        <w:pStyle w:val="a7"/>
        <w:ind w:left="1260"/>
        <w:rPr>
          <w:lang w:val="en-GB"/>
        </w:rPr>
      </w:pPr>
      <w:r w:rsidRPr="008A73BC">
        <w:rPr>
          <w:rFonts w:hint="eastAsia"/>
          <w:lang w:val="en-GB"/>
        </w:rPr>
        <w:t>可以通过</w:t>
      </w:r>
      <w:r w:rsidRPr="008A73BC">
        <w:rPr>
          <w:rFonts w:hint="eastAsia"/>
          <w:lang w:val="en-GB"/>
        </w:rPr>
        <w:t>session</w:t>
      </w:r>
      <w:r w:rsidRPr="008A73BC">
        <w:rPr>
          <w:rFonts w:hint="eastAsia"/>
          <w:lang w:val="en-GB"/>
        </w:rPr>
        <w:t>对象来判断此用户是否是合法用户</w:t>
      </w:r>
    </w:p>
    <w:p w:rsidR="00A80297" w:rsidRPr="008A73BC" w:rsidRDefault="00A80297" w:rsidP="00A80297">
      <w:pPr>
        <w:pStyle w:val="a7"/>
        <w:ind w:left="1260"/>
        <w:rPr>
          <w:lang w:val="en-GB"/>
        </w:rPr>
      </w:pPr>
      <w:r w:rsidRPr="008A73BC">
        <w:rPr>
          <w:rFonts w:hint="eastAsia"/>
          <w:lang w:val="en-GB"/>
        </w:rPr>
        <w:t>Session</w:t>
      </w:r>
      <w:r w:rsidRPr="008A73BC">
        <w:rPr>
          <w:rFonts w:hint="eastAsia"/>
          <w:lang w:val="en-GB"/>
        </w:rPr>
        <w:t>的主要方法：</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服务器上通过</w:t>
      </w:r>
      <w:proofErr w:type="spellStart"/>
      <w:r w:rsidRPr="008A73BC">
        <w:rPr>
          <w:lang w:val="en-GB"/>
        </w:rPr>
        <w:t>sessionID</w:t>
      </w:r>
      <w:proofErr w:type="spellEnd"/>
      <w:r w:rsidRPr="008A73BC">
        <w:rPr>
          <w:rFonts w:hint="eastAsia"/>
          <w:lang w:val="en-GB"/>
        </w:rPr>
        <w:t>来区分不同的用户</w:t>
      </w:r>
      <w:r w:rsidRPr="008A73BC">
        <w:rPr>
          <w:lang w:val="en-GB"/>
        </w:rPr>
        <w:t xml:space="preserve">, </w:t>
      </w:r>
      <w:r w:rsidRPr="008A73BC">
        <w:rPr>
          <w:rFonts w:hint="eastAsia"/>
          <w:lang w:val="en-GB"/>
        </w:rPr>
        <w:t>任何连接到服务器上的用户，服务器都会为之分配唯一的一个不会重复的</w:t>
      </w:r>
      <w:proofErr w:type="spellStart"/>
      <w:r w:rsidRPr="008A73BC">
        <w:rPr>
          <w:lang w:val="en-GB"/>
        </w:rPr>
        <w:t>sessionID</w:t>
      </w:r>
      <w:proofErr w:type="spellEnd"/>
      <w:r w:rsidRPr="008A73BC">
        <w:rPr>
          <w:rFonts w:hint="eastAsia"/>
          <w:lang w:val="en-GB"/>
        </w:rPr>
        <w:t>。</w:t>
      </w:r>
      <w:proofErr w:type="spellStart"/>
      <w:r w:rsidRPr="008A73BC">
        <w:rPr>
          <w:lang w:val="en-GB"/>
        </w:rPr>
        <w:t>session.getId</w:t>
      </w:r>
      <w:proofErr w:type="spellEnd"/>
      <w:r w:rsidRPr="008A73BC">
        <w:rPr>
          <w:lang w:val="en-GB"/>
        </w:rPr>
        <w:t xml:space="preserve">() </w:t>
      </w:r>
      <w:r w:rsidRPr="008A73BC">
        <w:rPr>
          <w:rFonts w:hint="eastAsia"/>
          <w:lang w:val="en-GB"/>
        </w:rPr>
        <w:t>，长度为</w:t>
      </w:r>
      <w:r w:rsidRPr="008A73BC">
        <w:rPr>
          <w:lang w:val="en-GB"/>
        </w:rPr>
        <w:t>:32</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判断是否是新的</w:t>
      </w:r>
      <w:r w:rsidRPr="008A73BC">
        <w:rPr>
          <w:lang w:val="en-GB"/>
        </w:rPr>
        <w:t>session</w:t>
      </w:r>
      <w:r w:rsidRPr="008A73BC">
        <w:rPr>
          <w:rFonts w:hint="eastAsia"/>
          <w:lang w:val="en-GB"/>
        </w:rPr>
        <w:t>。</w:t>
      </w:r>
      <w:proofErr w:type="spellStart"/>
      <w:r w:rsidRPr="008A73BC">
        <w:rPr>
          <w:lang w:val="en-GB"/>
        </w:rPr>
        <w:t>Session.isNew</w:t>
      </w:r>
      <w:proofErr w:type="spellEnd"/>
      <w:r w:rsidRPr="008A73BC">
        <w:rPr>
          <w:lang w:val="en-GB"/>
        </w:rPr>
        <w:t>()</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设置属性</w:t>
      </w:r>
      <w:r w:rsidRPr="008A73BC">
        <w:rPr>
          <w:lang w:val="en-GB"/>
        </w:rPr>
        <w:t>:</w:t>
      </w:r>
    </w:p>
    <w:p w:rsidR="00A80297" w:rsidRPr="008A73BC" w:rsidRDefault="00A80297" w:rsidP="00A80297">
      <w:pPr>
        <w:pStyle w:val="a7"/>
        <w:ind w:left="1260"/>
        <w:rPr>
          <w:lang w:val="en-GB"/>
        </w:rPr>
      </w:pPr>
      <w:r w:rsidRPr="008A73BC">
        <w:rPr>
          <w:lang w:val="en-GB"/>
        </w:rPr>
        <w:tab/>
        <w:t xml:space="preserve">public void </w:t>
      </w:r>
      <w:proofErr w:type="spellStart"/>
      <w:proofErr w:type="gramStart"/>
      <w:r w:rsidRPr="008A73BC">
        <w:rPr>
          <w:lang w:val="en-GB"/>
        </w:rPr>
        <w:t>setAttribute</w:t>
      </w:r>
      <w:proofErr w:type="spellEnd"/>
      <w:r w:rsidRPr="008A73BC">
        <w:rPr>
          <w:lang w:val="en-GB"/>
        </w:rPr>
        <w:t>(</w:t>
      </w:r>
      <w:proofErr w:type="gramEnd"/>
      <w:r w:rsidRPr="008A73BC">
        <w:rPr>
          <w:lang w:val="en-GB"/>
        </w:rPr>
        <w:t xml:space="preserve">String </w:t>
      </w:r>
      <w:proofErr w:type="spellStart"/>
      <w:r w:rsidRPr="008A73BC">
        <w:rPr>
          <w:lang w:val="en-GB"/>
        </w:rPr>
        <w:t>name,Object</w:t>
      </w:r>
      <w:proofErr w:type="spellEnd"/>
      <w:r w:rsidRPr="008A73BC">
        <w:rPr>
          <w:lang w:val="en-GB"/>
        </w:rPr>
        <w:t xml:space="preserve"> value)</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取得属性</w:t>
      </w:r>
      <w:r w:rsidRPr="008A73BC">
        <w:rPr>
          <w:lang w:val="en-GB"/>
        </w:rPr>
        <w:t>:</w:t>
      </w:r>
    </w:p>
    <w:p w:rsidR="00A80297" w:rsidRPr="008A73BC" w:rsidRDefault="00A80297" w:rsidP="00A80297">
      <w:pPr>
        <w:pStyle w:val="a7"/>
        <w:ind w:left="1260"/>
        <w:rPr>
          <w:lang w:val="en-GB"/>
        </w:rPr>
      </w:pPr>
      <w:r w:rsidRPr="008A73BC">
        <w:rPr>
          <w:lang w:val="en-GB"/>
        </w:rPr>
        <w:tab/>
        <w:t xml:space="preserve">public Object </w:t>
      </w:r>
      <w:proofErr w:type="spellStart"/>
      <w:proofErr w:type="gramStart"/>
      <w:r w:rsidRPr="008A73BC">
        <w:rPr>
          <w:lang w:val="en-GB"/>
        </w:rPr>
        <w:t>getAttribute</w:t>
      </w:r>
      <w:proofErr w:type="spellEnd"/>
      <w:r w:rsidRPr="008A73BC">
        <w:rPr>
          <w:lang w:val="en-GB"/>
        </w:rPr>
        <w:t>(</w:t>
      </w:r>
      <w:proofErr w:type="gramEnd"/>
      <w:r w:rsidRPr="008A73BC">
        <w:rPr>
          <w:lang w:val="en-GB"/>
        </w:rPr>
        <w:t>String name)</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删除属性</w:t>
      </w:r>
    </w:p>
    <w:p w:rsidR="00A80297" w:rsidRPr="008A73BC" w:rsidRDefault="00A80297" w:rsidP="00A80297">
      <w:pPr>
        <w:pStyle w:val="a7"/>
        <w:ind w:left="1260"/>
        <w:rPr>
          <w:lang w:val="en-GB"/>
        </w:rPr>
      </w:pPr>
      <w:r w:rsidRPr="008A73BC">
        <w:rPr>
          <w:lang w:val="en-GB"/>
        </w:rPr>
        <w:tab/>
        <w:t xml:space="preserve">public void </w:t>
      </w:r>
      <w:proofErr w:type="spellStart"/>
      <w:proofErr w:type="gramStart"/>
      <w:r w:rsidRPr="008A73BC">
        <w:rPr>
          <w:lang w:val="en-GB"/>
        </w:rPr>
        <w:t>removeAttribute</w:t>
      </w:r>
      <w:proofErr w:type="spellEnd"/>
      <w:r w:rsidRPr="008A73BC">
        <w:rPr>
          <w:lang w:val="en-GB"/>
        </w:rPr>
        <w:t>(</w:t>
      </w:r>
      <w:proofErr w:type="gramEnd"/>
      <w:r w:rsidRPr="008A73BC">
        <w:rPr>
          <w:lang w:val="en-GB"/>
        </w:rPr>
        <w:t>String name)</w:t>
      </w:r>
    </w:p>
    <w:p w:rsidR="00A80297" w:rsidRPr="008A73BC" w:rsidRDefault="00A80297" w:rsidP="00A80297">
      <w:pPr>
        <w:pStyle w:val="a7"/>
        <w:ind w:left="1260"/>
        <w:rPr>
          <w:lang w:val="en-GB"/>
        </w:rPr>
      </w:pPr>
      <w:r w:rsidRPr="008A73BC">
        <w:rPr>
          <w:rFonts w:hint="eastAsia"/>
          <w:lang w:val="en-GB"/>
        </w:rPr>
        <w:t>让用户的</w:t>
      </w:r>
      <w:r w:rsidRPr="008A73BC">
        <w:rPr>
          <w:rFonts w:hint="eastAsia"/>
          <w:lang w:val="en-GB"/>
        </w:rPr>
        <w:t>session</w:t>
      </w:r>
      <w:r w:rsidRPr="008A73BC">
        <w:rPr>
          <w:rFonts w:hint="eastAsia"/>
          <w:lang w:val="en-GB"/>
        </w:rPr>
        <w:t>失效</w:t>
      </w:r>
    </w:p>
    <w:p w:rsidR="00A80297" w:rsidRPr="008A73BC" w:rsidRDefault="00A80297" w:rsidP="00A80297">
      <w:pPr>
        <w:pStyle w:val="a7"/>
        <w:ind w:left="1260"/>
        <w:rPr>
          <w:lang w:val="en-GB"/>
        </w:rPr>
      </w:pPr>
      <w:proofErr w:type="spellStart"/>
      <w:r w:rsidRPr="008A73BC">
        <w:rPr>
          <w:lang w:val="en-GB"/>
        </w:rPr>
        <w:t>Session.invalidate</w:t>
      </w:r>
      <w:proofErr w:type="spellEnd"/>
      <w:r w:rsidRPr="008A73BC">
        <w:rPr>
          <w:lang w:val="en-GB"/>
        </w:rPr>
        <w:t>()</w:t>
      </w:r>
    </w:p>
    <w:p w:rsidR="00A80297" w:rsidRPr="008A73BC" w:rsidRDefault="00A80297" w:rsidP="00A80297">
      <w:pPr>
        <w:pStyle w:val="a7"/>
        <w:ind w:left="1260"/>
        <w:rPr>
          <w:lang w:val="en-GB"/>
        </w:rPr>
      </w:pPr>
      <w:r w:rsidRPr="008A73BC">
        <w:rPr>
          <w:lang w:val="en-GB"/>
        </w:rPr>
        <w:t></w:t>
      </w:r>
      <w:r w:rsidRPr="008A73BC">
        <w:rPr>
          <w:lang w:val="en-GB"/>
        </w:rPr>
        <w:tab/>
      </w:r>
      <w:r w:rsidRPr="008A73BC">
        <w:rPr>
          <w:rFonts w:hint="eastAsia"/>
          <w:lang w:val="en-GB"/>
        </w:rPr>
        <w:t>取得用户最后一次操作的时间</w:t>
      </w:r>
    </w:p>
    <w:p w:rsidR="00A80297" w:rsidRPr="008A73BC" w:rsidRDefault="00A80297" w:rsidP="00A80297">
      <w:pPr>
        <w:pStyle w:val="a7"/>
        <w:ind w:left="1260"/>
        <w:rPr>
          <w:lang w:val="en-GB"/>
        </w:rPr>
      </w:pPr>
      <w:r w:rsidRPr="008A73BC">
        <w:rPr>
          <w:lang w:val="en-GB"/>
        </w:rPr>
        <w:tab/>
        <w:t xml:space="preserve">public long </w:t>
      </w:r>
      <w:proofErr w:type="spellStart"/>
      <w:proofErr w:type="gramStart"/>
      <w:r w:rsidRPr="008A73BC">
        <w:rPr>
          <w:lang w:val="en-GB"/>
        </w:rPr>
        <w:t>getLastAccessedTime</w:t>
      </w:r>
      <w:proofErr w:type="spellEnd"/>
      <w:r w:rsidRPr="008A73BC">
        <w:rPr>
          <w:lang w:val="en-GB"/>
        </w:rPr>
        <w:t>(</w:t>
      </w:r>
      <w:proofErr w:type="gramEnd"/>
      <w:r w:rsidRPr="008A73BC">
        <w:rPr>
          <w:lang w:val="en-GB"/>
        </w:rPr>
        <w:t>)</w:t>
      </w:r>
    </w:p>
    <w:p w:rsidR="00A80297" w:rsidRPr="008A73BC" w:rsidRDefault="00A80297" w:rsidP="00A80297">
      <w:pPr>
        <w:pStyle w:val="a7"/>
        <w:ind w:left="1260"/>
        <w:rPr>
          <w:lang w:val="en-GB"/>
        </w:rPr>
      </w:pPr>
      <w:r w:rsidRPr="008A73BC">
        <w:rPr>
          <w:rFonts w:hint="eastAsia"/>
          <w:lang w:val="en-GB"/>
        </w:rPr>
        <w:lastRenderedPageBreak/>
        <w:t>获得创建时间</w:t>
      </w:r>
    </w:p>
    <w:p w:rsidR="00A80297" w:rsidRPr="008A73BC" w:rsidRDefault="00A80297" w:rsidP="00A80297">
      <w:pPr>
        <w:pStyle w:val="a7"/>
        <w:ind w:left="1260" w:firstLineChars="0" w:firstLine="0"/>
      </w:pPr>
      <w:r w:rsidRPr="008A73BC">
        <w:rPr>
          <w:lang w:val="en-GB"/>
        </w:rPr>
        <w:tab/>
        <w:t xml:space="preserve"> public long </w:t>
      </w:r>
      <w:proofErr w:type="spellStart"/>
      <w:proofErr w:type="gramStart"/>
      <w:r w:rsidRPr="008A73BC">
        <w:rPr>
          <w:lang w:val="en-GB"/>
        </w:rPr>
        <w:t>getCreationTime</w:t>
      </w:r>
      <w:proofErr w:type="spellEnd"/>
      <w:r w:rsidRPr="008A73BC">
        <w:rPr>
          <w:lang w:val="en-GB"/>
        </w:rPr>
        <w:t>(</w:t>
      </w:r>
      <w:proofErr w:type="gramEnd"/>
      <w:r w:rsidRPr="008A73BC">
        <w:rPr>
          <w:lang w:val="en-GB"/>
        </w:rPr>
        <w:t>);</w:t>
      </w:r>
    </w:p>
    <w:p w:rsidR="00946F1A" w:rsidRDefault="00946F1A" w:rsidP="00A40CCE">
      <w:pPr>
        <w:pStyle w:val="a7"/>
        <w:numPr>
          <w:ilvl w:val="0"/>
          <w:numId w:val="33"/>
        </w:numPr>
        <w:ind w:firstLineChars="0"/>
        <w:outlineLvl w:val="2"/>
        <w:rPr>
          <w:b/>
          <w:color w:val="FF0000"/>
        </w:rPr>
      </w:pPr>
      <w:r w:rsidRPr="00946F1A">
        <w:rPr>
          <w:rFonts w:hint="eastAsia"/>
          <w:b/>
          <w:color w:val="FF0000"/>
        </w:rPr>
        <w:t>Session</w:t>
      </w:r>
      <w:r w:rsidRPr="00946F1A">
        <w:rPr>
          <w:rFonts w:hint="eastAsia"/>
          <w:b/>
          <w:color w:val="FF0000"/>
        </w:rPr>
        <w:t>的实现原理？为什么</w:t>
      </w:r>
      <w:r w:rsidRPr="00946F1A">
        <w:rPr>
          <w:rFonts w:hint="eastAsia"/>
          <w:b/>
          <w:color w:val="FF0000"/>
        </w:rPr>
        <w:t>tomcat</w:t>
      </w:r>
      <w:r w:rsidRPr="00946F1A">
        <w:rPr>
          <w:rFonts w:hint="eastAsia"/>
          <w:b/>
          <w:color w:val="FF0000"/>
        </w:rPr>
        <w:t>可以根据不同的用户取到不同的</w:t>
      </w:r>
      <w:r w:rsidRPr="00946F1A">
        <w:rPr>
          <w:rFonts w:hint="eastAsia"/>
          <w:b/>
          <w:color w:val="FF0000"/>
        </w:rPr>
        <w:t>session</w:t>
      </w:r>
      <w:r w:rsidRPr="00946F1A">
        <w:rPr>
          <w:rFonts w:hint="eastAsia"/>
          <w:b/>
          <w:color w:val="FF0000"/>
        </w:rPr>
        <w:t>？</w:t>
      </w:r>
    </w:p>
    <w:p w:rsidR="00946F1A" w:rsidRDefault="00946F1A" w:rsidP="00946F1A">
      <w:pPr>
        <w:pStyle w:val="a7"/>
        <w:ind w:left="1260"/>
      </w:pPr>
      <w:r w:rsidRPr="00946F1A">
        <w:rPr>
          <w:rFonts w:hint="eastAsia"/>
        </w:rPr>
        <w:t>session</w:t>
      </w:r>
      <w:r w:rsidRPr="00946F1A">
        <w:rPr>
          <w:rFonts w:hint="eastAsia"/>
        </w:rPr>
        <w:t>是通过</w:t>
      </w:r>
      <w:r w:rsidRPr="00946F1A">
        <w:rPr>
          <w:rFonts w:hint="eastAsia"/>
        </w:rPr>
        <w:t>cookie</w:t>
      </w:r>
      <w:r w:rsidRPr="00946F1A">
        <w:rPr>
          <w:rFonts w:hint="eastAsia"/>
        </w:rPr>
        <w:t>来进行对应的存取的</w:t>
      </w:r>
      <w:r w:rsidRPr="00946F1A">
        <w:rPr>
          <w:rFonts w:hint="eastAsia"/>
        </w:rPr>
        <w:t>,</w:t>
      </w:r>
      <w:r w:rsidRPr="00946F1A">
        <w:rPr>
          <w:rFonts w:hint="eastAsia"/>
        </w:rPr>
        <w:t>当</w:t>
      </w:r>
      <w:r w:rsidRPr="00946F1A">
        <w:rPr>
          <w:rFonts w:hint="eastAsia"/>
        </w:rPr>
        <w:t>tomcat</w:t>
      </w:r>
      <w:r w:rsidRPr="00946F1A">
        <w:rPr>
          <w:rFonts w:hint="eastAsia"/>
        </w:rPr>
        <w:t>创建用户的</w:t>
      </w:r>
      <w:r w:rsidRPr="00946F1A">
        <w:rPr>
          <w:rFonts w:hint="eastAsia"/>
        </w:rPr>
        <w:t>session</w:t>
      </w:r>
      <w:r w:rsidRPr="00946F1A">
        <w:rPr>
          <w:rFonts w:hint="eastAsia"/>
        </w:rPr>
        <w:t>的时候</w:t>
      </w:r>
      <w:r>
        <w:rPr>
          <w:rFonts w:hint="eastAsia"/>
        </w:rPr>
        <w:t>,</w:t>
      </w:r>
      <w:r w:rsidRPr="00946F1A">
        <w:rPr>
          <w:rFonts w:hint="eastAsia"/>
        </w:rPr>
        <w:t>会向浏览器响应一个记录着该用户</w:t>
      </w:r>
      <w:proofErr w:type="spellStart"/>
      <w:r w:rsidRPr="00946F1A">
        <w:rPr>
          <w:rFonts w:hint="eastAsia"/>
        </w:rPr>
        <w:t>sessionId</w:t>
      </w:r>
      <w:proofErr w:type="spellEnd"/>
      <w:r w:rsidRPr="00946F1A">
        <w:rPr>
          <w:rFonts w:hint="eastAsia"/>
        </w:rPr>
        <w:t>的</w:t>
      </w:r>
      <w:r w:rsidRPr="00946F1A">
        <w:rPr>
          <w:rFonts w:hint="eastAsia"/>
        </w:rPr>
        <w:t>cookie,("J</w:t>
      </w:r>
      <w:r>
        <w:rPr>
          <w:rFonts w:hint="eastAsia"/>
        </w:rPr>
        <w:t>SESSIONID","5435dsadfdsfsfdsf")</w:t>
      </w:r>
    </w:p>
    <w:p w:rsidR="00946F1A" w:rsidRPr="00946F1A" w:rsidRDefault="00946F1A" w:rsidP="00946F1A">
      <w:pPr>
        <w:pStyle w:val="a7"/>
        <w:ind w:left="1260"/>
      </w:pPr>
      <w:r w:rsidRPr="00946F1A">
        <w:rPr>
          <w:rFonts w:hint="eastAsia"/>
        </w:rPr>
        <w:t>浏览器接收到</w:t>
      </w:r>
      <w:r w:rsidRPr="00946F1A">
        <w:rPr>
          <w:rFonts w:hint="eastAsia"/>
        </w:rPr>
        <w:t>cookie</w:t>
      </w:r>
      <w:r w:rsidRPr="00946F1A">
        <w:rPr>
          <w:rFonts w:hint="eastAsia"/>
        </w:rPr>
        <w:t>之后会将</w:t>
      </w:r>
      <w:r w:rsidRPr="00946F1A">
        <w:rPr>
          <w:rFonts w:hint="eastAsia"/>
        </w:rPr>
        <w:t>cookie</w:t>
      </w:r>
      <w:r w:rsidRPr="00946F1A">
        <w:rPr>
          <w:rFonts w:hint="eastAsia"/>
        </w:rPr>
        <w:t>保存在浏览器内存中</w:t>
      </w:r>
      <w:r w:rsidRPr="00946F1A">
        <w:rPr>
          <w:rFonts w:hint="eastAsia"/>
        </w:rPr>
        <w:t>,</w:t>
      </w:r>
      <w:r w:rsidRPr="00946F1A">
        <w:rPr>
          <w:rFonts w:hint="eastAsia"/>
        </w:rPr>
        <w:t>以后该客户端每次访问</w:t>
      </w:r>
      <w:r w:rsidRPr="00946F1A">
        <w:rPr>
          <w:rFonts w:hint="eastAsia"/>
        </w:rPr>
        <w:t>tomcat</w:t>
      </w:r>
      <w:r w:rsidRPr="00946F1A">
        <w:rPr>
          <w:rFonts w:hint="eastAsia"/>
        </w:rPr>
        <w:t>的时候</w:t>
      </w:r>
      <w:r w:rsidRPr="00946F1A">
        <w:rPr>
          <w:rFonts w:hint="eastAsia"/>
        </w:rPr>
        <w:t>,</w:t>
      </w:r>
      <w:r w:rsidRPr="00946F1A">
        <w:rPr>
          <w:rFonts w:hint="eastAsia"/>
        </w:rPr>
        <w:t>都会携带着该</w:t>
      </w:r>
      <w:r w:rsidRPr="00946F1A">
        <w:rPr>
          <w:rFonts w:hint="eastAsia"/>
        </w:rPr>
        <w:t>cookie</w:t>
      </w:r>
      <w:r w:rsidRPr="00946F1A">
        <w:rPr>
          <w:rFonts w:hint="eastAsia"/>
        </w:rPr>
        <w:t>。</w:t>
      </w:r>
    </w:p>
    <w:p w:rsidR="00A80297" w:rsidRPr="002B37E7" w:rsidRDefault="00890841" w:rsidP="00A40CCE">
      <w:pPr>
        <w:pStyle w:val="a7"/>
        <w:numPr>
          <w:ilvl w:val="0"/>
          <w:numId w:val="33"/>
        </w:numPr>
        <w:ind w:firstLineChars="0"/>
        <w:outlineLvl w:val="2"/>
        <w:rPr>
          <w:b/>
          <w:color w:val="00B050"/>
        </w:rPr>
      </w:pPr>
      <w:r w:rsidRPr="002B37E7">
        <w:rPr>
          <w:rFonts w:hint="eastAsia"/>
          <w:b/>
          <w:color w:val="00B050"/>
        </w:rPr>
        <w:t xml:space="preserve">Cookie </w:t>
      </w:r>
      <w:r w:rsidRPr="002B37E7">
        <w:rPr>
          <w:rFonts w:hint="eastAsia"/>
          <w:b/>
          <w:color w:val="00B050"/>
        </w:rPr>
        <w:t>和</w:t>
      </w:r>
      <w:r w:rsidRPr="002B37E7">
        <w:rPr>
          <w:rFonts w:hint="eastAsia"/>
          <w:b/>
          <w:color w:val="00B050"/>
        </w:rPr>
        <w:t xml:space="preserve"> Session </w:t>
      </w:r>
      <w:r w:rsidRPr="002B37E7">
        <w:rPr>
          <w:rFonts w:hint="eastAsia"/>
          <w:b/>
          <w:color w:val="00B050"/>
        </w:rPr>
        <w:t>的区别</w:t>
      </w:r>
      <w:r w:rsidR="00662EA1">
        <w:rPr>
          <w:rFonts w:hint="eastAsia"/>
          <w:b/>
          <w:color w:val="00B050"/>
        </w:rPr>
        <w:t>（</w:t>
      </w:r>
      <w:r w:rsidR="00662EA1">
        <w:rPr>
          <w:rFonts w:hint="eastAsia"/>
          <w:b/>
          <w:color w:val="00B050"/>
        </w:rPr>
        <w:t>*</w:t>
      </w:r>
      <w:r w:rsidR="00662EA1">
        <w:rPr>
          <w:rFonts w:hint="eastAsia"/>
          <w:b/>
          <w:color w:val="00B050"/>
        </w:rPr>
        <w:t>）</w:t>
      </w:r>
    </w:p>
    <w:p w:rsidR="002152DC" w:rsidRDefault="00890841" w:rsidP="002152DC">
      <w:pPr>
        <w:pStyle w:val="a7"/>
        <w:ind w:left="1260"/>
      </w:pPr>
      <w:r>
        <w:rPr>
          <w:rFonts w:hint="eastAsia"/>
        </w:rPr>
        <w:t xml:space="preserve"> </w:t>
      </w:r>
      <w:r w:rsidR="00FA08AF">
        <w:rPr>
          <w:rFonts w:hint="eastAsia"/>
        </w:rPr>
        <w:t>Cookie</w:t>
      </w:r>
      <w:r w:rsidR="002152DC">
        <w:rPr>
          <w:rFonts w:hint="eastAsia"/>
        </w:rPr>
        <w:t>是</w:t>
      </w:r>
      <w:r w:rsidR="002152DC">
        <w:rPr>
          <w:rFonts w:hint="eastAsia"/>
        </w:rPr>
        <w:t xml:space="preserve"> web </w:t>
      </w:r>
      <w:r w:rsidR="002152DC">
        <w:rPr>
          <w:rFonts w:hint="eastAsia"/>
        </w:rPr>
        <w:t>服务器发送给浏览器的一块信息，浏览器会在本地一个文件中给每个</w:t>
      </w:r>
      <w:r w:rsidR="002152DC">
        <w:rPr>
          <w:rFonts w:hint="eastAsia"/>
        </w:rPr>
        <w:t xml:space="preserve"> web </w:t>
      </w:r>
      <w:r w:rsidR="002152DC">
        <w:rPr>
          <w:rFonts w:hint="eastAsia"/>
        </w:rPr>
        <w:t>服务器存储</w:t>
      </w:r>
      <w:r w:rsidR="002152DC">
        <w:rPr>
          <w:rFonts w:hint="eastAsia"/>
        </w:rPr>
        <w:t xml:space="preserve"> cookie</w:t>
      </w:r>
      <w:r w:rsidR="002152DC">
        <w:rPr>
          <w:rFonts w:hint="eastAsia"/>
        </w:rPr>
        <w:t>。以后浏览器再给特定的</w:t>
      </w:r>
      <w:r w:rsidR="002152DC">
        <w:rPr>
          <w:rFonts w:hint="eastAsia"/>
        </w:rPr>
        <w:t xml:space="preserve"> web </w:t>
      </w:r>
      <w:r w:rsidR="002152DC">
        <w:rPr>
          <w:rFonts w:hint="eastAsia"/>
        </w:rPr>
        <w:t>服务器发送请求时，同时会发送所有为该服务器存储的</w:t>
      </w:r>
      <w:r w:rsidR="002152DC">
        <w:rPr>
          <w:rFonts w:hint="eastAsia"/>
        </w:rPr>
        <w:t xml:space="preserve"> cookie</w:t>
      </w:r>
      <w:r w:rsidR="002152DC">
        <w:rPr>
          <w:rFonts w:hint="eastAsia"/>
        </w:rPr>
        <w:t>。</w:t>
      </w:r>
    </w:p>
    <w:p w:rsidR="002152DC" w:rsidRDefault="002152DC" w:rsidP="002152DC">
      <w:pPr>
        <w:pStyle w:val="a7"/>
        <w:ind w:left="1260"/>
      </w:pPr>
      <w:r>
        <w:rPr>
          <w:rFonts w:hint="eastAsia"/>
        </w:rPr>
        <w:t xml:space="preserve">Session </w:t>
      </w:r>
      <w:r>
        <w:rPr>
          <w:rFonts w:hint="eastAsia"/>
        </w:rPr>
        <w:t>是存储在</w:t>
      </w:r>
      <w:r>
        <w:rPr>
          <w:rFonts w:hint="eastAsia"/>
        </w:rPr>
        <w:t xml:space="preserve"> web </w:t>
      </w:r>
      <w:r>
        <w:rPr>
          <w:rFonts w:hint="eastAsia"/>
        </w:rPr>
        <w:t>服务器端的一块信息。</w:t>
      </w:r>
      <w:r>
        <w:rPr>
          <w:rFonts w:hint="eastAsia"/>
        </w:rPr>
        <w:t xml:space="preserve">session </w:t>
      </w:r>
      <w:r>
        <w:rPr>
          <w:rFonts w:hint="eastAsia"/>
        </w:rPr>
        <w:t>对象存储特定用户会话所需的属性及配置信息。当用户在应用程序的</w:t>
      </w:r>
      <w:r>
        <w:rPr>
          <w:rFonts w:hint="eastAsia"/>
        </w:rPr>
        <w:t xml:space="preserve"> Web </w:t>
      </w:r>
      <w:r>
        <w:rPr>
          <w:rFonts w:hint="eastAsia"/>
        </w:rPr>
        <w:t>页之间跳转时，存储在</w:t>
      </w:r>
      <w:r>
        <w:rPr>
          <w:rFonts w:hint="eastAsia"/>
        </w:rPr>
        <w:t xml:space="preserve"> Session </w:t>
      </w:r>
      <w:r>
        <w:rPr>
          <w:rFonts w:hint="eastAsia"/>
        </w:rPr>
        <w:t>对象中的变量将不会丢失，而是在整个用户会话中一直存在下去。</w:t>
      </w:r>
    </w:p>
    <w:p w:rsidR="002152DC" w:rsidRDefault="002152DC" w:rsidP="002152DC">
      <w:pPr>
        <w:pStyle w:val="a7"/>
        <w:ind w:left="1260"/>
      </w:pPr>
      <w:r>
        <w:rPr>
          <w:rFonts w:hint="eastAsia"/>
        </w:rPr>
        <w:t xml:space="preserve">Cookie </w:t>
      </w:r>
      <w:r>
        <w:rPr>
          <w:rFonts w:hint="eastAsia"/>
        </w:rPr>
        <w:t>和</w:t>
      </w:r>
      <w:r>
        <w:rPr>
          <w:rFonts w:hint="eastAsia"/>
        </w:rPr>
        <w:t xml:space="preserve"> session </w:t>
      </w:r>
      <w:r>
        <w:rPr>
          <w:rFonts w:hint="eastAsia"/>
        </w:rPr>
        <w:t>的不同点：</w:t>
      </w:r>
    </w:p>
    <w:p w:rsidR="00255C51" w:rsidRDefault="002152DC" w:rsidP="002152DC">
      <w:pPr>
        <w:pStyle w:val="a7"/>
        <w:ind w:left="1260" w:firstLineChars="0" w:firstLine="0"/>
      </w:pPr>
      <w:r>
        <w:rPr>
          <w:rFonts w:hint="eastAsia"/>
        </w:rPr>
        <w:t>1</w:t>
      </w:r>
      <w:r>
        <w:rPr>
          <w:rFonts w:hint="eastAsia"/>
        </w:rPr>
        <w:t>、无论客户端做怎样的设置，</w:t>
      </w:r>
      <w:r>
        <w:rPr>
          <w:rFonts w:hint="eastAsia"/>
        </w:rPr>
        <w:t xml:space="preserve">session </w:t>
      </w:r>
      <w:r>
        <w:rPr>
          <w:rFonts w:hint="eastAsia"/>
        </w:rPr>
        <w:t>都能够正常工作。当客户端禁用</w:t>
      </w:r>
      <w:r>
        <w:rPr>
          <w:rFonts w:hint="eastAsia"/>
        </w:rPr>
        <w:t xml:space="preserve"> cookie </w:t>
      </w:r>
      <w:r>
        <w:rPr>
          <w:rFonts w:hint="eastAsia"/>
        </w:rPr>
        <w:t>时将无法使用</w:t>
      </w:r>
      <w:r>
        <w:rPr>
          <w:rFonts w:hint="eastAsia"/>
        </w:rPr>
        <w:t xml:space="preserve"> cookie</w:t>
      </w:r>
      <w:r>
        <w:rPr>
          <w:rFonts w:hint="eastAsia"/>
        </w:rPr>
        <w:t>。</w:t>
      </w:r>
    </w:p>
    <w:p w:rsidR="002152DC" w:rsidRPr="002152DC" w:rsidRDefault="002152DC" w:rsidP="002152DC">
      <w:pPr>
        <w:pStyle w:val="a7"/>
        <w:ind w:left="1260" w:firstLineChars="0" w:firstLine="0"/>
      </w:pPr>
      <w:r w:rsidRPr="002152DC">
        <w:t>2</w:t>
      </w:r>
      <w:r>
        <w:t>、在存储的数据量方面</w:t>
      </w:r>
      <w:r w:rsidRPr="002152DC">
        <w:t>：</w:t>
      </w:r>
      <w:r w:rsidRPr="002152DC">
        <w:t xml:space="preserve">session </w:t>
      </w:r>
      <w:r>
        <w:t>能够存储任意的</w:t>
      </w:r>
      <w:r w:rsidRPr="002152DC">
        <w:t xml:space="preserve"> java </w:t>
      </w:r>
      <w:r>
        <w:t>对象</w:t>
      </w:r>
      <w:r w:rsidRPr="002152DC">
        <w:t>，</w:t>
      </w:r>
      <w:r w:rsidRPr="002152DC">
        <w:t xml:space="preserve">cookie </w:t>
      </w:r>
      <w:r>
        <w:t>只能存储</w:t>
      </w:r>
      <w:r w:rsidRPr="002152DC">
        <w:t xml:space="preserve"> String </w:t>
      </w:r>
      <w:r>
        <w:t>类型的对象。</w:t>
      </w:r>
    </w:p>
    <w:p w:rsidR="00592C4A" w:rsidRDefault="00592C4A" w:rsidP="00A40CCE">
      <w:pPr>
        <w:pStyle w:val="a7"/>
        <w:numPr>
          <w:ilvl w:val="0"/>
          <w:numId w:val="33"/>
        </w:numPr>
        <w:ind w:firstLineChars="0"/>
        <w:outlineLvl w:val="2"/>
        <w:rPr>
          <w:b/>
        </w:rPr>
      </w:pPr>
      <w:r w:rsidRPr="00592C4A">
        <w:rPr>
          <w:rFonts w:hint="eastAsia"/>
          <w:b/>
        </w:rPr>
        <w:t>实现会话跟踪的技术有哪些？</w:t>
      </w:r>
    </w:p>
    <w:p w:rsidR="00592C4A" w:rsidRPr="00592C4A" w:rsidRDefault="00592C4A" w:rsidP="00E31669">
      <w:pPr>
        <w:pStyle w:val="a7"/>
        <w:ind w:left="1560"/>
      </w:pPr>
      <w:r w:rsidRPr="00592C4A">
        <w:rPr>
          <w:rFonts w:hint="eastAsia"/>
        </w:rPr>
        <w:t>答：由于</w:t>
      </w:r>
      <w:r w:rsidRPr="00592C4A">
        <w:rPr>
          <w:rFonts w:hint="eastAsia"/>
        </w:rPr>
        <w:t>HTTP</w:t>
      </w:r>
      <w:r w:rsidRPr="00592C4A">
        <w:rPr>
          <w:rFonts w:hint="eastAsia"/>
        </w:rPr>
        <w:t>协议本身是无状态的，服务器为了区分不同的用户，就需要对用户会话进行跟踪，简单的说就是为用户进行登记，为用户分配唯一的</w:t>
      </w:r>
      <w:r w:rsidRPr="00592C4A">
        <w:rPr>
          <w:rFonts w:hint="eastAsia"/>
        </w:rPr>
        <w:t>ID</w:t>
      </w:r>
      <w:r w:rsidRPr="00592C4A">
        <w:rPr>
          <w:rFonts w:hint="eastAsia"/>
        </w:rPr>
        <w:t>，下一次用户在请求中包含此</w:t>
      </w:r>
      <w:r w:rsidRPr="00592C4A">
        <w:rPr>
          <w:rFonts w:hint="eastAsia"/>
        </w:rPr>
        <w:t>ID</w:t>
      </w:r>
      <w:r w:rsidRPr="00592C4A">
        <w:rPr>
          <w:rFonts w:hint="eastAsia"/>
        </w:rPr>
        <w:t>，服务器据此判断到底是哪一个用户。</w:t>
      </w:r>
    </w:p>
    <w:p w:rsidR="00592C4A" w:rsidRPr="00592C4A" w:rsidRDefault="00592C4A" w:rsidP="00E31669">
      <w:pPr>
        <w:pStyle w:val="a7"/>
        <w:ind w:left="1560"/>
      </w:pPr>
      <w:r w:rsidRPr="00592C4A">
        <w:rPr>
          <w:rFonts w:hint="eastAsia"/>
        </w:rPr>
        <w:t>①</w:t>
      </w:r>
      <w:r w:rsidRPr="00592C4A">
        <w:rPr>
          <w:rFonts w:hint="eastAsia"/>
        </w:rPr>
        <w:t xml:space="preserve">URL </w:t>
      </w:r>
      <w:r w:rsidRPr="00592C4A">
        <w:rPr>
          <w:rFonts w:hint="eastAsia"/>
        </w:rPr>
        <w:t>重写：在</w:t>
      </w:r>
      <w:r w:rsidRPr="00592C4A">
        <w:rPr>
          <w:rFonts w:hint="eastAsia"/>
        </w:rPr>
        <w:t>URL</w:t>
      </w:r>
      <w:r w:rsidRPr="00592C4A">
        <w:rPr>
          <w:rFonts w:hint="eastAsia"/>
        </w:rPr>
        <w:t>中添加用户会话的信息作为请求的参数，或者将唯一的会话</w:t>
      </w:r>
      <w:r w:rsidRPr="00592C4A">
        <w:rPr>
          <w:rFonts w:hint="eastAsia"/>
        </w:rPr>
        <w:t>ID</w:t>
      </w:r>
      <w:r w:rsidRPr="00592C4A">
        <w:rPr>
          <w:rFonts w:hint="eastAsia"/>
        </w:rPr>
        <w:t>添加到</w:t>
      </w:r>
      <w:r w:rsidRPr="00592C4A">
        <w:rPr>
          <w:rFonts w:hint="eastAsia"/>
        </w:rPr>
        <w:t>URL</w:t>
      </w:r>
      <w:r w:rsidRPr="00592C4A">
        <w:rPr>
          <w:rFonts w:hint="eastAsia"/>
        </w:rPr>
        <w:t>结尾以标识一个会话。</w:t>
      </w:r>
    </w:p>
    <w:p w:rsidR="00592C4A" w:rsidRPr="00592C4A" w:rsidRDefault="00592C4A" w:rsidP="00E31669">
      <w:pPr>
        <w:pStyle w:val="a7"/>
        <w:ind w:left="1560"/>
      </w:pPr>
      <w:r w:rsidRPr="00592C4A">
        <w:rPr>
          <w:rFonts w:hint="eastAsia"/>
        </w:rPr>
        <w:t>②设置表单隐藏域：将和会话跟踪相关的字段添加到隐式表单域中，这些信息不会在浏览器中显示但是提交表单时会提交给服务器。</w:t>
      </w:r>
    </w:p>
    <w:p w:rsidR="00592C4A" w:rsidRPr="00592C4A" w:rsidRDefault="00592C4A" w:rsidP="00E31669">
      <w:pPr>
        <w:pStyle w:val="a7"/>
        <w:ind w:left="1560"/>
      </w:pPr>
      <w:r w:rsidRPr="00592C4A">
        <w:rPr>
          <w:rFonts w:hint="eastAsia"/>
        </w:rPr>
        <w:t>这两种方式很难处理跨越多个页面的信息传递，因为如果每次都要修改</w:t>
      </w:r>
      <w:r w:rsidRPr="00592C4A">
        <w:rPr>
          <w:rFonts w:hint="eastAsia"/>
        </w:rPr>
        <w:t>URL</w:t>
      </w:r>
      <w:r w:rsidRPr="00592C4A">
        <w:rPr>
          <w:rFonts w:hint="eastAsia"/>
        </w:rPr>
        <w:t>或在页面中添加隐式</w:t>
      </w:r>
      <w:proofErr w:type="gramStart"/>
      <w:r w:rsidRPr="00592C4A">
        <w:rPr>
          <w:rFonts w:hint="eastAsia"/>
        </w:rPr>
        <w:t>表单域来存储</w:t>
      </w:r>
      <w:proofErr w:type="gramEnd"/>
      <w:r w:rsidRPr="00592C4A">
        <w:rPr>
          <w:rFonts w:hint="eastAsia"/>
        </w:rPr>
        <w:t>用户会话相关信息，事情将变得非常麻烦。</w:t>
      </w:r>
    </w:p>
    <w:p w:rsidR="00592C4A" w:rsidRPr="00592C4A" w:rsidRDefault="00592C4A" w:rsidP="00E31669">
      <w:pPr>
        <w:pStyle w:val="a7"/>
        <w:ind w:left="1560"/>
      </w:pPr>
      <w:r w:rsidRPr="00592C4A">
        <w:rPr>
          <w:rFonts w:hint="eastAsia"/>
        </w:rPr>
        <w:t>③</w:t>
      </w:r>
      <w:r w:rsidRPr="00592C4A">
        <w:rPr>
          <w:rFonts w:hint="eastAsia"/>
        </w:rPr>
        <w:t>cookie</w:t>
      </w:r>
      <w:r w:rsidRPr="00592C4A">
        <w:rPr>
          <w:rFonts w:hint="eastAsia"/>
        </w:rPr>
        <w:t>：</w:t>
      </w:r>
      <w:r w:rsidRPr="00592C4A">
        <w:rPr>
          <w:rFonts w:hint="eastAsia"/>
        </w:rPr>
        <w:t>cookie</w:t>
      </w:r>
      <w:r w:rsidRPr="00592C4A">
        <w:rPr>
          <w:rFonts w:hint="eastAsia"/>
        </w:rPr>
        <w:t>有两种，一种是基于窗口的，浏览器窗口关闭后，</w:t>
      </w:r>
      <w:r w:rsidRPr="00592C4A">
        <w:rPr>
          <w:rFonts w:hint="eastAsia"/>
        </w:rPr>
        <w:t>cookie</w:t>
      </w:r>
      <w:r w:rsidRPr="00592C4A">
        <w:rPr>
          <w:rFonts w:hint="eastAsia"/>
        </w:rPr>
        <w:t>就没有了；另一种是将信息存储在一个临时文件中，并设置存在的时间。当用户通过浏览器和服务器建立一次会话后，会话</w:t>
      </w:r>
      <w:r w:rsidRPr="00592C4A">
        <w:rPr>
          <w:rFonts w:hint="eastAsia"/>
        </w:rPr>
        <w:t>ID</w:t>
      </w:r>
      <w:r w:rsidRPr="00592C4A">
        <w:rPr>
          <w:rFonts w:hint="eastAsia"/>
        </w:rPr>
        <w:t>就会随响应信息返回存储在基于窗口的</w:t>
      </w:r>
      <w:r w:rsidRPr="00592C4A">
        <w:rPr>
          <w:rFonts w:hint="eastAsia"/>
        </w:rPr>
        <w:t>cookie</w:t>
      </w:r>
      <w:r w:rsidRPr="00592C4A">
        <w:rPr>
          <w:rFonts w:hint="eastAsia"/>
        </w:rPr>
        <w:t>中，那就意味着只要浏览器没有关闭，会话没有超时，下一次请求时这个会话</w:t>
      </w:r>
      <w:r w:rsidRPr="00592C4A">
        <w:rPr>
          <w:rFonts w:hint="eastAsia"/>
        </w:rPr>
        <w:t>ID</w:t>
      </w:r>
      <w:r w:rsidRPr="00592C4A">
        <w:rPr>
          <w:rFonts w:hint="eastAsia"/>
        </w:rPr>
        <w:t>又会提交给服务器让服务器识别用户身份。会话中可以为用户保存信息。会话对象是在服务器内存中的，而基于窗口的</w:t>
      </w:r>
      <w:r w:rsidRPr="00592C4A">
        <w:rPr>
          <w:rFonts w:hint="eastAsia"/>
        </w:rPr>
        <w:t>cookie</w:t>
      </w:r>
      <w:r w:rsidRPr="00592C4A">
        <w:rPr>
          <w:rFonts w:hint="eastAsia"/>
        </w:rPr>
        <w:t>是在客户端内存中的。如果浏览器禁用了</w:t>
      </w:r>
      <w:r w:rsidRPr="00592C4A">
        <w:rPr>
          <w:rFonts w:hint="eastAsia"/>
        </w:rPr>
        <w:t>cookie</w:t>
      </w:r>
      <w:r w:rsidRPr="00592C4A">
        <w:rPr>
          <w:rFonts w:hint="eastAsia"/>
        </w:rPr>
        <w:t>，那么就需要通过下面两种方式进行会话跟踪。当然，在使用</w:t>
      </w:r>
      <w:r w:rsidRPr="00592C4A">
        <w:rPr>
          <w:rFonts w:hint="eastAsia"/>
        </w:rPr>
        <w:t>cookie</w:t>
      </w:r>
      <w:r w:rsidRPr="00592C4A">
        <w:rPr>
          <w:rFonts w:hint="eastAsia"/>
        </w:rPr>
        <w:t>时要注意几点：首先不要在</w:t>
      </w:r>
      <w:r w:rsidRPr="00592C4A">
        <w:rPr>
          <w:rFonts w:hint="eastAsia"/>
        </w:rPr>
        <w:t>cookie</w:t>
      </w:r>
      <w:r w:rsidRPr="00592C4A">
        <w:rPr>
          <w:rFonts w:hint="eastAsia"/>
        </w:rPr>
        <w:t>中存放敏感信息；其次</w:t>
      </w:r>
      <w:r w:rsidRPr="00592C4A">
        <w:rPr>
          <w:rFonts w:hint="eastAsia"/>
        </w:rPr>
        <w:t>cookie</w:t>
      </w:r>
      <w:r w:rsidRPr="00592C4A">
        <w:rPr>
          <w:rFonts w:hint="eastAsia"/>
        </w:rPr>
        <w:t>存储的数据量有限（</w:t>
      </w:r>
      <w:r w:rsidRPr="00592C4A">
        <w:rPr>
          <w:rFonts w:hint="eastAsia"/>
        </w:rPr>
        <w:t>4k</w:t>
      </w:r>
      <w:r w:rsidRPr="00592C4A">
        <w:rPr>
          <w:rFonts w:hint="eastAsia"/>
        </w:rPr>
        <w:t>），不能将过多的内容存储</w:t>
      </w:r>
      <w:r w:rsidRPr="00592C4A">
        <w:rPr>
          <w:rFonts w:hint="eastAsia"/>
        </w:rPr>
        <w:t>cookie</w:t>
      </w:r>
      <w:r w:rsidRPr="00592C4A">
        <w:rPr>
          <w:rFonts w:hint="eastAsia"/>
        </w:rPr>
        <w:t>中；再者浏览器通常只允许一个站点最多存放</w:t>
      </w:r>
      <w:r w:rsidRPr="00592C4A">
        <w:rPr>
          <w:rFonts w:hint="eastAsia"/>
        </w:rPr>
        <w:t>20</w:t>
      </w:r>
      <w:r w:rsidRPr="00592C4A">
        <w:rPr>
          <w:rFonts w:hint="eastAsia"/>
        </w:rPr>
        <w:t>个</w:t>
      </w:r>
      <w:r w:rsidRPr="00592C4A">
        <w:rPr>
          <w:rFonts w:hint="eastAsia"/>
        </w:rPr>
        <w:t>cookie</w:t>
      </w:r>
      <w:r w:rsidRPr="00592C4A">
        <w:rPr>
          <w:rFonts w:hint="eastAsia"/>
        </w:rPr>
        <w:t>。当然，和用户会话相关的其他信息（除了会话</w:t>
      </w:r>
      <w:r w:rsidRPr="00592C4A">
        <w:rPr>
          <w:rFonts w:hint="eastAsia"/>
        </w:rPr>
        <w:t>ID</w:t>
      </w:r>
      <w:r w:rsidRPr="00592C4A">
        <w:rPr>
          <w:rFonts w:hint="eastAsia"/>
        </w:rPr>
        <w:t>）也可以存在</w:t>
      </w:r>
      <w:r w:rsidRPr="00592C4A">
        <w:rPr>
          <w:rFonts w:hint="eastAsia"/>
        </w:rPr>
        <w:t>cookie</w:t>
      </w:r>
      <w:r w:rsidRPr="00592C4A">
        <w:rPr>
          <w:rFonts w:hint="eastAsia"/>
        </w:rPr>
        <w:t>方便进行会话跟踪。</w:t>
      </w:r>
    </w:p>
    <w:p w:rsidR="00592C4A" w:rsidRPr="00592C4A" w:rsidRDefault="00C81630" w:rsidP="00E31669">
      <w:pPr>
        <w:pStyle w:val="a7"/>
        <w:ind w:left="1560" w:firstLineChars="0" w:firstLine="0"/>
      </w:pPr>
      <w:r>
        <w:rPr>
          <w:rFonts w:hint="eastAsia"/>
        </w:rPr>
        <w:tab/>
      </w:r>
      <w:r>
        <w:rPr>
          <w:rFonts w:hint="eastAsia"/>
        </w:rPr>
        <w:tab/>
      </w:r>
      <w:r w:rsidR="00592C4A" w:rsidRPr="00592C4A">
        <w:rPr>
          <w:rFonts w:hint="eastAsia"/>
        </w:rPr>
        <w:t>④</w:t>
      </w:r>
      <w:proofErr w:type="spellStart"/>
      <w:r w:rsidR="00592C4A" w:rsidRPr="00592C4A">
        <w:rPr>
          <w:rFonts w:hint="eastAsia"/>
        </w:rPr>
        <w:t>HttpSession</w:t>
      </w:r>
      <w:proofErr w:type="spellEnd"/>
      <w:r w:rsidR="00592C4A" w:rsidRPr="00592C4A">
        <w:rPr>
          <w:rFonts w:hint="eastAsia"/>
        </w:rPr>
        <w:t>：在所有会话跟踪技术中，</w:t>
      </w:r>
      <w:proofErr w:type="spellStart"/>
      <w:r w:rsidR="00592C4A" w:rsidRPr="00592C4A">
        <w:rPr>
          <w:rFonts w:hint="eastAsia"/>
        </w:rPr>
        <w:t>HttpSession</w:t>
      </w:r>
      <w:proofErr w:type="spellEnd"/>
      <w:r w:rsidR="00592C4A" w:rsidRPr="00592C4A">
        <w:rPr>
          <w:rFonts w:hint="eastAsia"/>
        </w:rPr>
        <w:t>对象是最强大也是功能最多的。当一个用户第一次访问某个网站时会自动创建</w:t>
      </w:r>
      <w:proofErr w:type="spellStart"/>
      <w:r w:rsidR="00592C4A" w:rsidRPr="00592C4A">
        <w:rPr>
          <w:rFonts w:hint="eastAsia"/>
        </w:rPr>
        <w:t>HttpSession</w:t>
      </w:r>
      <w:proofErr w:type="spellEnd"/>
      <w:r w:rsidR="00592C4A" w:rsidRPr="00592C4A">
        <w:rPr>
          <w:rFonts w:hint="eastAsia"/>
        </w:rPr>
        <w:t>，每个用户可以访问他自己的</w:t>
      </w:r>
      <w:proofErr w:type="spellStart"/>
      <w:r w:rsidR="00592C4A" w:rsidRPr="00592C4A">
        <w:rPr>
          <w:rFonts w:hint="eastAsia"/>
        </w:rPr>
        <w:t>HttpSession</w:t>
      </w:r>
      <w:proofErr w:type="spellEnd"/>
      <w:r w:rsidR="00592C4A" w:rsidRPr="00592C4A">
        <w:rPr>
          <w:rFonts w:hint="eastAsia"/>
        </w:rPr>
        <w:t>。可以通过</w:t>
      </w:r>
      <w:proofErr w:type="spellStart"/>
      <w:r w:rsidR="00592C4A" w:rsidRPr="00592C4A">
        <w:rPr>
          <w:rFonts w:hint="eastAsia"/>
        </w:rPr>
        <w:t>HttpServletRequest</w:t>
      </w:r>
      <w:proofErr w:type="spellEnd"/>
      <w:r w:rsidR="00592C4A" w:rsidRPr="00592C4A">
        <w:rPr>
          <w:rFonts w:hint="eastAsia"/>
        </w:rPr>
        <w:t>对象的</w:t>
      </w:r>
      <w:proofErr w:type="spellStart"/>
      <w:r w:rsidR="00592C4A" w:rsidRPr="00592C4A">
        <w:rPr>
          <w:rFonts w:hint="eastAsia"/>
        </w:rPr>
        <w:t>getSession</w:t>
      </w:r>
      <w:proofErr w:type="spellEnd"/>
      <w:r w:rsidR="00592C4A" w:rsidRPr="00592C4A">
        <w:rPr>
          <w:rFonts w:hint="eastAsia"/>
        </w:rPr>
        <w:t>方法获得</w:t>
      </w:r>
      <w:proofErr w:type="spellStart"/>
      <w:r w:rsidR="00592C4A" w:rsidRPr="00592C4A">
        <w:rPr>
          <w:rFonts w:hint="eastAsia"/>
        </w:rPr>
        <w:t>HttpSession</w:t>
      </w:r>
      <w:proofErr w:type="spellEnd"/>
      <w:r w:rsidR="00592C4A" w:rsidRPr="00592C4A">
        <w:rPr>
          <w:rFonts w:hint="eastAsia"/>
        </w:rPr>
        <w:t>，通过</w:t>
      </w:r>
      <w:proofErr w:type="spellStart"/>
      <w:r w:rsidR="00592C4A" w:rsidRPr="00592C4A">
        <w:rPr>
          <w:rFonts w:hint="eastAsia"/>
        </w:rPr>
        <w:t>HttpSession</w:t>
      </w:r>
      <w:proofErr w:type="spellEnd"/>
      <w:r w:rsidR="00592C4A" w:rsidRPr="00592C4A">
        <w:rPr>
          <w:rFonts w:hint="eastAsia"/>
        </w:rPr>
        <w:t>的</w:t>
      </w:r>
      <w:proofErr w:type="spellStart"/>
      <w:r w:rsidR="00592C4A" w:rsidRPr="00592C4A">
        <w:rPr>
          <w:rFonts w:hint="eastAsia"/>
        </w:rPr>
        <w:t>setAttribute</w:t>
      </w:r>
      <w:proofErr w:type="spellEnd"/>
      <w:r w:rsidR="00592C4A" w:rsidRPr="00592C4A">
        <w:rPr>
          <w:rFonts w:hint="eastAsia"/>
        </w:rPr>
        <w:t>方法可以将一个值放在</w:t>
      </w:r>
      <w:proofErr w:type="spellStart"/>
      <w:r w:rsidR="00592C4A" w:rsidRPr="00592C4A">
        <w:rPr>
          <w:rFonts w:hint="eastAsia"/>
        </w:rPr>
        <w:t>HttpSession</w:t>
      </w:r>
      <w:proofErr w:type="spellEnd"/>
      <w:r w:rsidR="00592C4A" w:rsidRPr="00592C4A">
        <w:rPr>
          <w:rFonts w:hint="eastAsia"/>
        </w:rPr>
        <w:t>中，通过调用</w:t>
      </w:r>
      <w:proofErr w:type="spellStart"/>
      <w:r w:rsidR="00592C4A" w:rsidRPr="00592C4A">
        <w:rPr>
          <w:rFonts w:hint="eastAsia"/>
        </w:rPr>
        <w:t>HttpSession</w:t>
      </w:r>
      <w:proofErr w:type="spellEnd"/>
      <w:r w:rsidR="00592C4A" w:rsidRPr="00592C4A">
        <w:rPr>
          <w:rFonts w:hint="eastAsia"/>
        </w:rPr>
        <w:t>对象的</w:t>
      </w:r>
      <w:proofErr w:type="spellStart"/>
      <w:r w:rsidR="00592C4A" w:rsidRPr="00592C4A">
        <w:rPr>
          <w:rFonts w:hint="eastAsia"/>
        </w:rPr>
        <w:t>getAttribute</w:t>
      </w:r>
      <w:proofErr w:type="spellEnd"/>
      <w:r w:rsidR="00592C4A" w:rsidRPr="00592C4A">
        <w:rPr>
          <w:rFonts w:hint="eastAsia"/>
        </w:rPr>
        <w:t>方法，同时传入属性名就可以获取保存在</w:t>
      </w:r>
      <w:proofErr w:type="spellStart"/>
      <w:r w:rsidR="00592C4A" w:rsidRPr="00592C4A">
        <w:rPr>
          <w:rFonts w:hint="eastAsia"/>
        </w:rPr>
        <w:t>HttpSession</w:t>
      </w:r>
      <w:proofErr w:type="spellEnd"/>
      <w:r w:rsidR="00592C4A" w:rsidRPr="00592C4A">
        <w:rPr>
          <w:rFonts w:hint="eastAsia"/>
        </w:rPr>
        <w:t>中的对象。与上面</w:t>
      </w:r>
      <w:r w:rsidR="00592C4A" w:rsidRPr="00592C4A">
        <w:rPr>
          <w:rFonts w:hint="eastAsia"/>
        </w:rPr>
        <w:lastRenderedPageBreak/>
        <w:t>三种方式不同的是，</w:t>
      </w:r>
      <w:proofErr w:type="spellStart"/>
      <w:r w:rsidR="00592C4A" w:rsidRPr="00592C4A">
        <w:rPr>
          <w:rFonts w:hint="eastAsia"/>
        </w:rPr>
        <w:t>HttpSession</w:t>
      </w:r>
      <w:proofErr w:type="spellEnd"/>
      <w:r w:rsidR="00592C4A" w:rsidRPr="00592C4A">
        <w:rPr>
          <w:rFonts w:hint="eastAsia"/>
        </w:rPr>
        <w:t>放在服务器的内存中，因此不要将过大的对象放在里面，即使目前的</w:t>
      </w:r>
      <w:r w:rsidR="00592C4A" w:rsidRPr="00592C4A">
        <w:rPr>
          <w:rFonts w:hint="eastAsia"/>
        </w:rPr>
        <w:t>Servlet</w:t>
      </w:r>
      <w:r w:rsidR="00592C4A" w:rsidRPr="00592C4A">
        <w:rPr>
          <w:rFonts w:hint="eastAsia"/>
        </w:rPr>
        <w:t>容器可以在内存将满时将</w:t>
      </w:r>
      <w:proofErr w:type="spellStart"/>
      <w:r w:rsidR="00592C4A" w:rsidRPr="00592C4A">
        <w:rPr>
          <w:rFonts w:hint="eastAsia"/>
        </w:rPr>
        <w:t>HttpSession</w:t>
      </w:r>
      <w:proofErr w:type="spellEnd"/>
      <w:r w:rsidR="00592C4A" w:rsidRPr="00592C4A">
        <w:rPr>
          <w:rFonts w:hint="eastAsia"/>
        </w:rPr>
        <w:t>中的对象移到其他存储设备中，但是这样势必影响性能。添加到</w:t>
      </w:r>
      <w:proofErr w:type="spellStart"/>
      <w:r w:rsidR="00592C4A" w:rsidRPr="00592C4A">
        <w:rPr>
          <w:rFonts w:hint="eastAsia"/>
        </w:rPr>
        <w:t>HttpSession</w:t>
      </w:r>
      <w:proofErr w:type="spellEnd"/>
      <w:r w:rsidR="00592C4A" w:rsidRPr="00592C4A">
        <w:rPr>
          <w:rFonts w:hint="eastAsia"/>
        </w:rPr>
        <w:t>中的值可以是任意</w:t>
      </w:r>
      <w:r w:rsidR="00592C4A" w:rsidRPr="00592C4A">
        <w:rPr>
          <w:rFonts w:hint="eastAsia"/>
        </w:rPr>
        <w:t>Java</w:t>
      </w:r>
      <w:r w:rsidR="00592C4A" w:rsidRPr="00592C4A">
        <w:rPr>
          <w:rFonts w:hint="eastAsia"/>
        </w:rPr>
        <w:t>对象，这个对象最好实现了</w:t>
      </w:r>
      <w:r w:rsidR="00592C4A" w:rsidRPr="00592C4A">
        <w:rPr>
          <w:rFonts w:hint="eastAsia"/>
        </w:rPr>
        <w:t>Serializable</w:t>
      </w:r>
      <w:r w:rsidR="00592C4A" w:rsidRPr="00592C4A">
        <w:rPr>
          <w:rFonts w:hint="eastAsia"/>
        </w:rPr>
        <w:t>接口，这样</w:t>
      </w:r>
      <w:r w:rsidR="00592C4A" w:rsidRPr="00592C4A">
        <w:rPr>
          <w:rFonts w:hint="eastAsia"/>
        </w:rPr>
        <w:t>Servlet</w:t>
      </w:r>
      <w:r w:rsidR="00592C4A" w:rsidRPr="00592C4A">
        <w:rPr>
          <w:rFonts w:hint="eastAsia"/>
        </w:rPr>
        <w:t>容器在必要的时候可以将其序列化到文件中，否则在序列化时就会出现异常。</w:t>
      </w:r>
    </w:p>
    <w:p w:rsidR="00A80297" w:rsidRPr="00660E1A" w:rsidRDefault="00A80297" w:rsidP="00A40CCE">
      <w:pPr>
        <w:pStyle w:val="a7"/>
        <w:numPr>
          <w:ilvl w:val="0"/>
          <w:numId w:val="33"/>
        </w:numPr>
        <w:ind w:firstLineChars="0"/>
        <w:outlineLvl w:val="2"/>
        <w:rPr>
          <w:b/>
        </w:rPr>
      </w:pPr>
      <w:r w:rsidRPr="00660E1A">
        <w:rPr>
          <w:rFonts w:hint="eastAsia"/>
          <w:b/>
        </w:rPr>
        <w:t>自动登陆功能的编码实现</w:t>
      </w:r>
      <w:r w:rsidRPr="00660E1A">
        <w:rPr>
          <w:rFonts w:hint="eastAsia"/>
          <w:b/>
        </w:rPr>
        <w:t>?</w:t>
      </w:r>
    </w:p>
    <w:p w:rsidR="00A642EC" w:rsidRDefault="00A80297" w:rsidP="00A80297">
      <w:pPr>
        <w:pStyle w:val="a7"/>
        <w:ind w:left="1260" w:firstLineChars="0" w:firstLine="0"/>
      </w:pPr>
      <w:r>
        <w:rPr>
          <w:rFonts w:hint="eastAsia"/>
        </w:rPr>
        <w:t xml:space="preserve">1. </w:t>
      </w:r>
      <w:r>
        <w:rPr>
          <w:rFonts w:hint="eastAsia"/>
        </w:rPr>
        <w:t>登陆功能是用</w:t>
      </w:r>
      <w:r>
        <w:rPr>
          <w:rFonts w:hint="eastAsia"/>
        </w:rPr>
        <w:t xml:space="preserve"> Session </w:t>
      </w:r>
      <w:r>
        <w:rPr>
          <w:rFonts w:hint="eastAsia"/>
        </w:rPr>
        <w:t>实现的</w:t>
      </w:r>
      <w:r>
        <w:rPr>
          <w:rFonts w:hint="eastAsia"/>
        </w:rPr>
        <w:t>,</w:t>
      </w:r>
      <w:r>
        <w:rPr>
          <w:rFonts w:hint="eastAsia"/>
        </w:rPr>
        <w:t>就是向</w:t>
      </w:r>
      <w:r>
        <w:rPr>
          <w:rFonts w:hint="eastAsia"/>
        </w:rPr>
        <w:t xml:space="preserve"> Session </w:t>
      </w:r>
      <w:r>
        <w:rPr>
          <w:rFonts w:hint="eastAsia"/>
        </w:rPr>
        <w:t>对象中保存当前用户的对象</w:t>
      </w:r>
    </w:p>
    <w:p w:rsidR="00A80297" w:rsidRDefault="00A80297" w:rsidP="00A80297">
      <w:pPr>
        <w:pStyle w:val="a7"/>
        <w:ind w:left="1260" w:firstLineChars="0" w:firstLine="0"/>
      </w:pPr>
      <w:r>
        <w:rPr>
          <w:rFonts w:hint="eastAsia"/>
        </w:rPr>
        <w:t xml:space="preserve">2. </w:t>
      </w:r>
      <w:r w:rsidR="00660E1A">
        <w:rPr>
          <w:rFonts w:hint="eastAsia"/>
        </w:rPr>
        <w:t>自动的功能由</w:t>
      </w:r>
      <w:r>
        <w:rPr>
          <w:rFonts w:hint="eastAsia"/>
        </w:rPr>
        <w:t xml:space="preserve">Cookie </w:t>
      </w:r>
      <w:r>
        <w:rPr>
          <w:rFonts w:hint="eastAsia"/>
        </w:rPr>
        <w:t>实现</w:t>
      </w:r>
      <w:r>
        <w:rPr>
          <w:rFonts w:hint="eastAsia"/>
        </w:rPr>
        <w:t xml:space="preserve">, </w:t>
      </w:r>
      <w:r w:rsidR="00660E1A">
        <w:rPr>
          <w:rFonts w:hint="eastAsia"/>
        </w:rPr>
        <w:t>在</w:t>
      </w:r>
      <w:r>
        <w:rPr>
          <w:rFonts w:hint="eastAsia"/>
        </w:rPr>
        <w:t>登陆时将用户的信息保存为持久化</w:t>
      </w:r>
      <w:r>
        <w:rPr>
          <w:rFonts w:hint="eastAsia"/>
        </w:rPr>
        <w:t xml:space="preserve"> Cookie</w:t>
      </w:r>
    </w:p>
    <w:p w:rsidR="00A80297" w:rsidRDefault="00A80297" w:rsidP="00A80297">
      <w:pPr>
        <w:pStyle w:val="a7"/>
        <w:ind w:left="1260" w:firstLineChars="0" w:firstLine="0"/>
      </w:pPr>
      <w:r>
        <w:rPr>
          <w:rFonts w:hint="eastAsia"/>
        </w:rPr>
        <w:t xml:space="preserve">3. </w:t>
      </w:r>
      <w:r>
        <w:rPr>
          <w:rFonts w:hint="eastAsia"/>
        </w:rPr>
        <w:t>下次访问时</w:t>
      </w:r>
      <w:r>
        <w:rPr>
          <w:rFonts w:hint="eastAsia"/>
        </w:rPr>
        <w:t xml:space="preserve">, </w:t>
      </w:r>
      <w:r>
        <w:rPr>
          <w:rFonts w:hint="eastAsia"/>
        </w:rPr>
        <w:t>读取请求中如果有用户信息的</w:t>
      </w:r>
      <w:r>
        <w:rPr>
          <w:rFonts w:hint="eastAsia"/>
        </w:rPr>
        <w:t xml:space="preserve"> Cookie </w:t>
      </w:r>
      <w:r>
        <w:rPr>
          <w:rFonts w:hint="eastAsia"/>
        </w:rPr>
        <w:t>就可以自动登陆</w:t>
      </w:r>
    </w:p>
    <w:p w:rsidR="00A80297" w:rsidRPr="00660E1A" w:rsidRDefault="00A80297" w:rsidP="00A40CCE">
      <w:pPr>
        <w:pStyle w:val="a7"/>
        <w:numPr>
          <w:ilvl w:val="0"/>
          <w:numId w:val="33"/>
        </w:numPr>
        <w:ind w:firstLineChars="0"/>
        <w:outlineLvl w:val="2"/>
        <w:rPr>
          <w:b/>
        </w:rPr>
      </w:pPr>
      <w:r w:rsidRPr="00660E1A">
        <w:rPr>
          <w:rFonts w:hint="eastAsia"/>
          <w:b/>
        </w:rPr>
        <w:t>如何防止表单重复提交</w:t>
      </w:r>
      <w:r w:rsidRPr="00660E1A">
        <w:rPr>
          <w:rFonts w:hint="eastAsia"/>
          <w:b/>
        </w:rPr>
        <w:t>?</w:t>
      </w:r>
    </w:p>
    <w:p w:rsidR="00C951F5" w:rsidRDefault="00C951F5" w:rsidP="00C951F5">
      <w:pPr>
        <w:pStyle w:val="a7"/>
        <w:ind w:left="1260"/>
      </w:pPr>
      <w:r>
        <w:rPr>
          <w:rFonts w:hint="eastAsia"/>
        </w:rPr>
        <w:t>1.</w:t>
      </w:r>
      <w:r>
        <w:rPr>
          <w:rFonts w:hint="eastAsia"/>
        </w:rPr>
        <w:t>禁掉提交按钮。表单提交后使用</w:t>
      </w:r>
      <w:proofErr w:type="spellStart"/>
      <w:r>
        <w:rPr>
          <w:rFonts w:hint="eastAsia"/>
        </w:rPr>
        <w:t>Javascript</w:t>
      </w:r>
      <w:proofErr w:type="spellEnd"/>
      <w:r>
        <w:rPr>
          <w:rFonts w:hint="eastAsia"/>
        </w:rPr>
        <w:t>使提交按钮</w:t>
      </w:r>
      <w:r>
        <w:rPr>
          <w:rFonts w:hint="eastAsia"/>
        </w:rPr>
        <w:t>disable</w:t>
      </w:r>
      <w:r>
        <w:rPr>
          <w:rFonts w:hint="eastAsia"/>
        </w:rPr>
        <w:t>。这种方法防止心急的用户多次点击按钮。但有个问题，如果客户端把</w:t>
      </w:r>
      <w:proofErr w:type="spellStart"/>
      <w:r>
        <w:rPr>
          <w:rFonts w:hint="eastAsia"/>
        </w:rPr>
        <w:t>Javascript</w:t>
      </w:r>
      <w:proofErr w:type="spellEnd"/>
      <w:r>
        <w:rPr>
          <w:rFonts w:hint="eastAsia"/>
        </w:rPr>
        <w:t>给禁止掉，这种方法就无效了。</w:t>
      </w:r>
    </w:p>
    <w:p w:rsidR="00C951F5" w:rsidRDefault="00C951F5" w:rsidP="00C951F5">
      <w:pPr>
        <w:pStyle w:val="a7"/>
        <w:ind w:left="1260"/>
      </w:pPr>
      <w:r>
        <w:rPr>
          <w:rFonts w:hint="eastAsia"/>
        </w:rPr>
        <w:t>2.Post/Redirect/Get</w:t>
      </w:r>
      <w:r>
        <w:rPr>
          <w:rFonts w:hint="eastAsia"/>
        </w:rPr>
        <w:t>模式。在提交后执行页面重定向，这就是所谓的</w:t>
      </w:r>
      <w:r>
        <w:rPr>
          <w:rFonts w:hint="eastAsia"/>
        </w:rPr>
        <w:t>Post-Redirect-Get (PRG)</w:t>
      </w:r>
      <w:r>
        <w:rPr>
          <w:rFonts w:hint="eastAsia"/>
        </w:rPr>
        <w:t>模式。简言之，当用户提交了表单后，你去执行一个客户端的重定向，转到提交成功信息页面。</w:t>
      </w:r>
    </w:p>
    <w:p w:rsidR="00C951F5" w:rsidRPr="00C951F5" w:rsidRDefault="00C951F5" w:rsidP="00C951F5">
      <w:pPr>
        <w:pStyle w:val="a7"/>
        <w:ind w:left="1260"/>
      </w:pPr>
      <w:r>
        <w:rPr>
          <w:rFonts w:hint="eastAsia"/>
        </w:rPr>
        <w:t>这能避免用户按</w:t>
      </w:r>
      <w:r>
        <w:rPr>
          <w:rFonts w:hint="eastAsia"/>
        </w:rPr>
        <w:t>F5</w:t>
      </w:r>
      <w:r>
        <w:rPr>
          <w:rFonts w:hint="eastAsia"/>
        </w:rPr>
        <w:t>导致的重复提交，而其也不会出现浏览器表单重复提交的警告，也能</w:t>
      </w:r>
      <w:proofErr w:type="gramStart"/>
      <w:r>
        <w:rPr>
          <w:rFonts w:hint="eastAsia"/>
        </w:rPr>
        <w:t>消除按</w:t>
      </w:r>
      <w:proofErr w:type="gramEnd"/>
      <w:r>
        <w:rPr>
          <w:rFonts w:hint="eastAsia"/>
        </w:rPr>
        <w:t>浏览器前进和后退</w:t>
      </w:r>
      <w:proofErr w:type="gramStart"/>
      <w:r>
        <w:rPr>
          <w:rFonts w:hint="eastAsia"/>
        </w:rPr>
        <w:t>按导致</w:t>
      </w:r>
      <w:proofErr w:type="gramEnd"/>
      <w:r>
        <w:rPr>
          <w:rFonts w:hint="eastAsia"/>
        </w:rPr>
        <w:t>的同样问题。</w:t>
      </w:r>
    </w:p>
    <w:p w:rsidR="00C951F5" w:rsidRDefault="00C951F5" w:rsidP="00C951F5">
      <w:pPr>
        <w:pStyle w:val="a7"/>
        <w:ind w:left="1260"/>
      </w:pPr>
      <w:r>
        <w:rPr>
          <w:rFonts w:hint="eastAsia"/>
        </w:rPr>
        <w:t>3.</w:t>
      </w:r>
      <w:r>
        <w:rPr>
          <w:rFonts w:hint="eastAsia"/>
        </w:rPr>
        <w:t>在</w:t>
      </w:r>
      <w:r>
        <w:rPr>
          <w:rFonts w:hint="eastAsia"/>
        </w:rPr>
        <w:t>session</w:t>
      </w:r>
      <w:r>
        <w:rPr>
          <w:rFonts w:hint="eastAsia"/>
        </w:rPr>
        <w:t>中存放一个特殊标志。当表单页面被请求时，生成一个特殊的字符标志串，存在</w:t>
      </w:r>
      <w:r>
        <w:rPr>
          <w:rFonts w:hint="eastAsia"/>
        </w:rPr>
        <w:t>session</w:t>
      </w:r>
      <w:r>
        <w:rPr>
          <w:rFonts w:hint="eastAsia"/>
        </w:rPr>
        <w:t>中，同时放在表单的隐藏域里。接受处理表单数据时，检查标识字串是否存在，并立即从</w:t>
      </w:r>
      <w:r>
        <w:rPr>
          <w:rFonts w:hint="eastAsia"/>
        </w:rPr>
        <w:t>session</w:t>
      </w:r>
      <w:r>
        <w:rPr>
          <w:rFonts w:hint="eastAsia"/>
        </w:rPr>
        <w:t>中删除它，然后正常处理数据。</w:t>
      </w:r>
    </w:p>
    <w:p w:rsidR="00C951F5" w:rsidRPr="00C951F5" w:rsidRDefault="00C951F5" w:rsidP="00C951F5">
      <w:pPr>
        <w:pStyle w:val="a7"/>
        <w:ind w:left="1260"/>
      </w:pPr>
      <w:r>
        <w:rPr>
          <w:rFonts w:hint="eastAsia"/>
        </w:rPr>
        <w:t>如果发现表单</w:t>
      </w:r>
      <w:proofErr w:type="gramStart"/>
      <w:r>
        <w:rPr>
          <w:rFonts w:hint="eastAsia"/>
        </w:rPr>
        <w:t>提交里</w:t>
      </w:r>
      <w:proofErr w:type="gramEnd"/>
      <w:r>
        <w:rPr>
          <w:rFonts w:hint="eastAsia"/>
        </w:rPr>
        <w:t>没有有效的标志串，这说明表单已经被提交过了，忽略这次提交。</w:t>
      </w:r>
    </w:p>
    <w:p w:rsidR="006B68E0" w:rsidRPr="006B68E0" w:rsidRDefault="00C951F5" w:rsidP="00C951F5">
      <w:pPr>
        <w:pStyle w:val="a7"/>
        <w:ind w:left="1260"/>
      </w:pPr>
      <w:r>
        <w:rPr>
          <w:rFonts w:hint="eastAsia"/>
        </w:rPr>
        <w:t>4.</w:t>
      </w:r>
      <w:r>
        <w:rPr>
          <w:rFonts w:hint="eastAsia"/>
        </w:rPr>
        <w:t>在数据库里添加约束。在数据库里添加唯一约束或创建唯一索引，防止出现重复数据。这是最有效的防止重复提交数据的方法。</w:t>
      </w:r>
    </w:p>
    <w:p w:rsidR="006B1E4A" w:rsidRPr="002B37E7" w:rsidRDefault="00896489" w:rsidP="00A40CCE">
      <w:pPr>
        <w:pStyle w:val="a7"/>
        <w:numPr>
          <w:ilvl w:val="0"/>
          <w:numId w:val="33"/>
        </w:numPr>
        <w:ind w:firstLineChars="0"/>
        <w:outlineLvl w:val="2"/>
        <w:rPr>
          <w:b/>
          <w:color w:val="00B050"/>
        </w:rPr>
      </w:pPr>
      <w:r w:rsidRPr="002B37E7">
        <w:rPr>
          <w:rFonts w:hint="eastAsia"/>
          <w:b/>
          <w:color w:val="00B050"/>
        </w:rPr>
        <w:t xml:space="preserve">http </w:t>
      </w:r>
      <w:r w:rsidRPr="002B37E7">
        <w:rPr>
          <w:rFonts w:hint="eastAsia"/>
          <w:b/>
          <w:color w:val="00B050"/>
        </w:rPr>
        <w:t>常见的状态码有哪些</w:t>
      </w:r>
    </w:p>
    <w:p w:rsidR="00364E05" w:rsidRPr="00364E05" w:rsidRDefault="00364E05" w:rsidP="00364E05">
      <w:pPr>
        <w:pStyle w:val="a7"/>
        <w:ind w:left="1260" w:firstLineChars="0" w:firstLine="0"/>
      </w:pPr>
      <w:r w:rsidRPr="00364E05">
        <w:rPr>
          <w:rFonts w:hint="eastAsia"/>
        </w:rPr>
        <w:t>200 OK</w:t>
      </w:r>
      <w:r w:rsidRPr="00364E05">
        <w:rPr>
          <w:rFonts w:hint="eastAsia"/>
        </w:rPr>
        <w:tab/>
        <w:t>//</w:t>
      </w:r>
      <w:r w:rsidRPr="00364E05">
        <w:rPr>
          <w:rFonts w:hint="eastAsia"/>
        </w:rPr>
        <w:t>客户端请求成功</w:t>
      </w:r>
    </w:p>
    <w:p w:rsidR="00364E05" w:rsidRPr="00364E05" w:rsidRDefault="00364E05" w:rsidP="00364E05">
      <w:pPr>
        <w:pStyle w:val="a7"/>
        <w:ind w:left="1260" w:firstLineChars="0" w:firstLine="0"/>
      </w:pPr>
      <w:r w:rsidRPr="00364E05">
        <w:rPr>
          <w:rFonts w:hint="eastAsia"/>
        </w:rPr>
        <w:t>301</w:t>
      </w:r>
      <w:r w:rsidRPr="00364E05">
        <w:rPr>
          <w:rFonts w:hint="eastAsia"/>
        </w:rPr>
        <w:tab/>
        <w:t>Moved Permanently</w:t>
      </w:r>
      <w:r w:rsidRPr="00364E05">
        <w:rPr>
          <w:rFonts w:hint="eastAsia"/>
        </w:rPr>
        <w:t>（永久移除</w:t>
      </w:r>
      <w:r w:rsidRPr="00364E05">
        <w:rPr>
          <w:rFonts w:hint="eastAsia"/>
        </w:rPr>
        <w:t>)</w:t>
      </w:r>
      <w:r w:rsidRPr="00364E05">
        <w:rPr>
          <w:rFonts w:hint="eastAsia"/>
        </w:rPr>
        <w:t>，请求的</w:t>
      </w:r>
      <w:r w:rsidRPr="00364E05">
        <w:rPr>
          <w:rFonts w:hint="eastAsia"/>
        </w:rPr>
        <w:t xml:space="preserve"> URL </w:t>
      </w:r>
      <w:r w:rsidRPr="00364E05">
        <w:rPr>
          <w:rFonts w:hint="eastAsia"/>
        </w:rPr>
        <w:t>已移走。</w:t>
      </w:r>
      <w:r w:rsidRPr="00364E05">
        <w:rPr>
          <w:rFonts w:hint="eastAsia"/>
        </w:rPr>
        <w:t xml:space="preserve">Response </w:t>
      </w:r>
      <w:r w:rsidRPr="00364E05">
        <w:rPr>
          <w:rFonts w:hint="eastAsia"/>
        </w:rPr>
        <w:t>中应该包含一个</w:t>
      </w:r>
      <w:r w:rsidRPr="00364E05">
        <w:rPr>
          <w:rFonts w:hint="eastAsia"/>
        </w:rPr>
        <w:t xml:space="preserve"> Location URL, </w:t>
      </w:r>
      <w:r w:rsidRPr="00364E05">
        <w:rPr>
          <w:rFonts w:hint="eastAsia"/>
        </w:rPr>
        <w:t>说明资源现在所处的位置</w:t>
      </w:r>
    </w:p>
    <w:p w:rsidR="00364E05" w:rsidRPr="00364E05" w:rsidRDefault="00364E05" w:rsidP="00364E05">
      <w:pPr>
        <w:pStyle w:val="a7"/>
        <w:ind w:left="1260" w:firstLineChars="0" w:firstLine="0"/>
      </w:pPr>
      <w:r w:rsidRPr="00364E05">
        <w:rPr>
          <w:rFonts w:hint="eastAsia"/>
        </w:rPr>
        <w:t>302</w:t>
      </w:r>
      <w:r w:rsidRPr="00364E05">
        <w:rPr>
          <w:rFonts w:hint="eastAsia"/>
        </w:rPr>
        <w:tab/>
        <w:t xml:space="preserve">found </w:t>
      </w:r>
      <w:r w:rsidRPr="00364E05">
        <w:rPr>
          <w:rFonts w:hint="eastAsia"/>
        </w:rPr>
        <w:t>重定向</w:t>
      </w:r>
    </w:p>
    <w:p w:rsidR="00364E05" w:rsidRPr="00364E05" w:rsidRDefault="00364E05" w:rsidP="00364E05">
      <w:pPr>
        <w:pStyle w:val="a7"/>
        <w:ind w:left="1260" w:firstLineChars="0" w:firstLine="0"/>
      </w:pPr>
      <w:r w:rsidRPr="00364E05">
        <w:rPr>
          <w:rFonts w:hint="eastAsia"/>
        </w:rPr>
        <w:t>400</w:t>
      </w:r>
      <w:r w:rsidRPr="00364E05">
        <w:rPr>
          <w:rFonts w:hint="eastAsia"/>
        </w:rPr>
        <w:tab/>
        <w:t>Bad Request //</w:t>
      </w:r>
      <w:r w:rsidRPr="00364E05">
        <w:rPr>
          <w:rFonts w:hint="eastAsia"/>
        </w:rPr>
        <w:t>客户端请求有语法错误，不能被服务器所理解</w:t>
      </w:r>
    </w:p>
    <w:p w:rsidR="00364E05" w:rsidRPr="00364E05" w:rsidRDefault="00364E05" w:rsidP="00364E05">
      <w:pPr>
        <w:pStyle w:val="a7"/>
        <w:ind w:left="1260" w:firstLineChars="0" w:firstLine="0"/>
      </w:pPr>
      <w:r w:rsidRPr="00364E05">
        <w:rPr>
          <w:rFonts w:hint="eastAsia"/>
        </w:rPr>
        <w:t>401</w:t>
      </w:r>
      <w:r w:rsidRPr="00364E05">
        <w:rPr>
          <w:rFonts w:hint="eastAsia"/>
        </w:rPr>
        <w:tab/>
        <w:t>Unauthorized //</w:t>
      </w:r>
      <w:r w:rsidRPr="00364E05">
        <w:rPr>
          <w:rFonts w:hint="eastAsia"/>
        </w:rPr>
        <w:t>请求未经授权，这个状态代码必须和</w:t>
      </w:r>
      <w:r w:rsidRPr="00364E05">
        <w:rPr>
          <w:rFonts w:hint="eastAsia"/>
        </w:rPr>
        <w:t xml:space="preserve"> WWW-Authenticate </w:t>
      </w:r>
      <w:r w:rsidRPr="00364E05">
        <w:rPr>
          <w:rFonts w:hint="eastAsia"/>
        </w:rPr>
        <w:t>报头</w:t>
      </w:r>
      <w:proofErr w:type="gramStart"/>
      <w:r w:rsidRPr="00364E05">
        <w:rPr>
          <w:rFonts w:hint="eastAsia"/>
        </w:rPr>
        <w:t>域一起</w:t>
      </w:r>
      <w:proofErr w:type="gramEnd"/>
      <w:r w:rsidRPr="00364E05">
        <w:rPr>
          <w:rFonts w:hint="eastAsia"/>
        </w:rPr>
        <w:t>使用</w:t>
      </w:r>
    </w:p>
    <w:p w:rsidR="00364E05" w:rsidRPr="00364E05" w:rsidRDefault="00364E05" w:rsidP="00364E05">
      <w:pPr>
        <w:pStyle w:val="a7"/>
        <w:ind w:left="1260" w:firstLineChars="0" w:firstLine="0"/>
      </w:pPr>
      <w:r w:rsidRPr="00364E05">
        <w:rPr>
          <w:rFonts w:hint="eastAsia"/>
        </w:rPr>
        <w:t>403 Forbidden //</w:t>
      </w:r>
      <w:r w:rsidRPr="00364E05">
        <w:rPr>
          <w:rFonts w:hint="eastAsia"/>
        </w:rPr>
        <w:t>服务器收到请求，但是拒绝提供服务</w:t>
      </w:r>
    </w:p>
    <w:p w:rsidR="0041337A" w:rsidRPr="00364E05" w:rsidRDefault="00364E05" w:rsidP="00364E05">
      <w:pPr>
        <w:pStyle w:val="a7"/>
        <w:ind w:left="1260" w:firstLineChars="0" w:firstLine="0"/>
      </w:pPr>
      <w:r w:rsidRPr="00364E05">
        <w:rPr>
          <w:rFonts w:hint="eastAsia"/>
        </w:rPr>
        <w:t>404 Not Found //</w:t>
      </w:r>
      <w:r w:rsidRPr="00364E05">
        <w:rPr>
          <w:rFonts w:hint="eastAsia"/>
        </w:rPr>
        <w:t>请求资源不存在，</w:t>
      </w:r>
      <w:proofErr w:type="spellStart"/>
      <w:r w:rsidRPr="00364E05">
        <w:rPr>
          <w:rFonts w:hint="eastAsia"/>
        </w:rPr>
        <w:t>eg</w:t>
      </w:r>
      <w:proofErr w:type="spellEnd"/>
      <w:r w:rsidRPr="00364E05">
        <w:rPr>
          <w:rFonts w:hint="eastAsia"/>
        </w:rPr>
        <w:t>：输入了错误的</w:t>
      </w:r>
      <w:r w:rsidRPr="00364E05">
        <w:rPr>
          <w:rFonts w:hint="eastAsia"/>
        </w:rPr>
        <w:t xml:space="preserve"> URL</w:t>
      </w:r>
    </w:p>
    <w:p w:rsidR="00364E05" w:rsidRPr="00364E05" w:rsidRDefault="00364E05" w:rsidP="00364E05">
      <w:pPr>
        <w:pStyle w:val="a7"/>
        <w:ind w:left="1260" w:firstLineChars="0" w:firstLine="0"/>
      </w:pPr>
      <w:r w:rsidRPr="00364E05">
        <w:rPr>
          <w:rFonts w:hint="eastAsia"/>
        </w:rPr>
        <w:t>500 Internal Server Error //</w:t>
      </w:r>
      <w:r w:rsidRPr="00364E05">
        <w:rPr>
          <w:rFonts w:hint="eastAsia"/>
        </w:rPr>
        <w:t>服务器发生不可预期的错误</w:t>
      </w:r>
    </w:p>
    <w:p w:rsidR="00364E05" w:rsidRDefault="00364E05" w:rsidP="00364E05">
      <w:pPr>
        <w:pStyle w:val="a7"/>
        <w:ind w:left="1260" w:firstLineChars="0" w:firstLine="0"/>
      </w:pPr>
      <w:r w:rsidRPr="00364E05">
        <w:rPr>
          <w:rFonts w:hint="eastAsia"/>
        </w:rPr>
        <w:t>503 Server Unavailable //</w:t>
      </w:r>
      <w:r w:rsidRPr="00364E05">
        <w:rPr>
          <w:rFonts w:hint="eastAsia"/>
        </w:rPr>
        <w:t>服务器当前不能处理客户端的请求，一段时间后可能恢复正常</w:t>
      </w:r>
    </w:p>
    <w:p w:rsidR="002238F1" w:rsidRPr="002238F1" w:rsidRDefault="002238F1" w:rsidP="00A40CCE">
      <w:pPr>
        <w:pStyle w:val="a7"/>
        <w:numPr>
          <w:ilvl w:val="0"/>
          <w:numId w:val="33"/>
        </w:numPr>
        <w:ind w:firstLineChars="0"/>
        <w:outlineLvl w:val="2"/>
        <w:rPr>
          <w:b/>
        </w:rPr>
      </w:pPr>
      <w:r w:rsidRPr="002238F1">
        <w:rPr>
          <w:rFonts w:hint="eastAsia"/>
          <w:b/>
        </w:rPr>
        <w:t xml:space="preserve">session </w:t>
      </w:r>
      <w:r w:rsidRPr="002238F1">
        <w:rPr>
          <w:rFonts w:hint="eastAsia"/>
          <w:b/>
        </w:rPr>
        <w:t>共享怎么做的（分布式如何实现</w:t>
      </w:r>
      <w:r w:rsidRPr="002238F1">
        <w:rPr>
          <w:rFonts w:hint="eastAsia"/>
          <w:b/>
        </w:rPr>
        <w:t xml:space="preserve"> session </w:t>
      </w:r>
      <w:r w:rsidRPr="002238F1">
        <w:rPr>
          <w:rFonts w:hint="eastAsia"/>
          <w:b/>
        </w:rPr>
        <w:t>共享）？</w:t>
      </w:r>
    </w:p>
    <w:p w:rsidR="002238F1" w:rsidRDefault="002238F1" w:rsidP="001823F4">
      <w:pPr>
        <w:pStyle w:val="a7"/>
        <w:ind w:left="1260" w:firstLineChars="0" w:firstLine="0"/>
      </w:pPr>
      <w:r>
        <w:rPr>
          <w:rFonts w:hint="eastAsia"/>
        </w:rPr>
        <w:t>问题描述：一个用户在登录成功以后会把用户信息存储在</w:t>
      </w:r>
      <w:r>
        <w:rPr>
          <w:rFonts w:hint="eastAsia"/>
        </w:rPr>
        <w:t xml:space="preserve"> session </w:t>
      </w:r>
      <w:r>
        <w:rPr>
          <w:rFonts w:hint="eastAsia"/>
        </w:rPr>
        <w:t>当中，这时</w:t>
      </w:r>
      <w:r>
        <w:rPr>
          <w:rFonts w:hint="eastAsia"/>
        </w:rPr>
        <w:t xml:space="preserve"> session </w:t>
      </w:r>
      <w:r>
        <w:rPr>
          <w:rFonts w:hint="eastAsia"/>
        </w:rPr>
        <w:t>所在服务器为</w:t>
      </w:r>
      <w:r>
        <w:rPr>
          <w:rFonts w:hint="eastAsia"/>
        </w:rPr>
        <w:t xml:space="preserve"> server1</w:t>
      </w:r>
      <w:r>
        <w:rPr>
          <w:rFonts w:hint="eastAsia"/>
        </w:rPr>
        <w:t>，那么用户在</w:t>
      </w:r>
      <w:r>
        <w:rPr>
          <w:rFonts w:hint="eastAsia"/>
        </w:rPr>
        <w:t xml:space="preserve"> session </w:t>
      </w:r>
      <w:r>
        <w:rPr>
          <w:rFonts w:hint="eastAsia"/>
        </w:rPr>
        <w:t>失效之前如果再次使用</w:t>
      </w:r>
      <w:r>
        <w:rPr>
          <w:rFonts w:hint="eastAsia"/>
        </w:rPr>
        <w:t xml:space="preserve"> app</w:t>
      </w:r>
      <w:r>
        <w:rPr>
          <w:rFonts w:hint="eastAsia"/>
        </w:rPr>
        <w:t>，那么可能会被路由到</w:t>
      </w:r>
      <w:r>
        <w:rPr>
          <w:rFonts w:hint="eastAsia"/>
        </w:rPr>
        <w:t xml:space="preserve"> server2</w:t>
      </w:r>
      <w:r>
        <w:rPr>
          <w:rFonts w:hint="eastAsia"/>
        </w:rPr>
        <w:t>，</w:t>
      </w:r>
      <w:proofErr w:type="gramStart"/>
      <w:r>
        <w:rPr>
          <w:rFonts w:hint="eastAsia"/>
        </w:rPr>
        <w:t>这时问题</w:t>
      </w:r>
      <w:proofErr w:type="gramEnd"/>
      <w:r>
        <w:rPr>
          <w:rFonts w:hint="eastAsia"/>
        </w:rPr>
        <w:t>来了，</w:t>
      </w:r>
      <w:r>
        <w:rPr>
          <w:rFonts w:hint="eastAsia"/>
        </w:rPr>
        <w:t xml:space="preserve">server </w:t>
      </w:r>
      <w:r>
        <w:rPr>
          <w:rFonts w:hint="eastAsia"/>
        </w:rPr>
        <w:t>没有该用户的</w:t>
      </w:r>
    </w:p>
    <w:p w:rsidR="002238F1" w:rsidRDefault="002238F1" w:rsidP="001823F4">
      <w:pPr>
        <w:pStyle w:val="a7"/>
        <w:ind w:left="1260" w:firstLineChars="0" w:firstLine="0"/>
      </w:pPr>
      <w:r>
        <w:rPr>
          <w:rFonts w:hint="eastAsia"/>
        </w:rPr>
        <w:t>session</w:t>
      </w:r>
      <w:r>
        <w:rPr>
          <w:rFonts w:hint="eastAsia"/>
        </w:rPr>
        <w:t>，所以需要用户重新登录，这时的用户体验会非常不好，所以我们想如何实现多台</w:t>
      </w:r>
      <w:r>
        <w:rPr>
          <w:rFonts w:hint="eastAsia"/>
        </w:rPr>
        <w:t xml:space="preserve"> server </w:t>
      </w:r>
      <w:r>
        <w:rPr>
          <w:rFonts w:hint="eastAsia"/>
        </w:rPr>
        <w:t>之间共享</w:t>
      </w:r>
      <w:r>
        <w:rPr>
          <w:rFonts w:hint="eastAsia"/>
        </w:rPr>
        <w:t xml:space="preserve"> session</w:t>
      </w:r>
      <w:r>
        <w:rPr>
          <w:rFonts w:hint="eastAsia"/>
        </w:rPr>
        <w:t>，</w:t>
      </w:r>
      <w:r>
        <w:rPr>
          <w:rFonts w:hint="eastAsia"/>
        </w:rPr>
        <w:t xml:space="preserve"> </w:t>
      </w:r>
      <w:r>
        <w:rPr>
          <w:rFonts w:hint="eastAsia"/>
        </w:rPr>
        <w:t>让用户状态得以保存。</w:t>
      </w:r>
    </w:p>
    <w:p w:rsidR="002238F1" w:rsidRDefault="002238F1" w:rsidP="001823F4">
      <w:pPr>
        <w:pStyle w:val="a7"/>
        <w:ind w:left="1260" w:firstLineChars="0" w:firstLine="0"/>
      </w:pPr>
      <w:r>
        <w:rPr>
          <w:rFonts w:hint="eastAsia"/>
        </w:rPr>
        <w:t>1</w:t>
      </w:r>
      <w:r>
        <w:rPr>
          <w:rFonts w:hint="eastAsia"/>
        </w:rPr>
        <w:t>、服务器实现的</w:t>
      </w:r>
      <w:r>
        <w:rPr>
          <w:rFonts w:hint="eastAsia"/>
        </w:rPr>
        <w:t xml:space="preserve"> session </w:t>
      </w:r>
      <w:r>
        <w:rPr>
          <w:rFonts w:hint="eastAsia"/>
        </w:rPr>
        <w:t>复制或</w:t>
      </w:r>
      <w:r>
        <w:rPr>
          <w:rFonts w:hint="eastAsia"/>
        </w:rPr>
        <w:t xml:space="preserve"> session </w:t>
      </w:r>
      <w:r>
        <w:rPr>
          <w:rFonts w:hint="eastAsia"/>
        </w:rPr>
        <w:t>共享，这类型的共享</w:t>
      </w:r>
      <w:r>
        <w:rPr>
          <w:rFonts w:hint="eastAsia"/>
        </w:rPr>
        <w:t xml:space="preserve"> session </w:t>
      </w:r>
      <w:r>
        <w:rPr>
          <w:rFonts w:hint="eastAsia"/>
        </w:rPr>
        <w:t>是和服务器紧密相关的，比如</w:t>
      </w:r>
      <w:r>
        <w:rPr>
          <w:rFonts w:hint="eastAsia"/>
        </w:rPr>
        <w:t xml:space="preserve"> </w:t>
      </w:r>
      <w:proofErr w:type="spellStart"/>
      <w:r>
        <w:rPr>
          <w:rFonts w:hint="eastAsia"/>
        </w:rPr>
        <w:t>webSphere</w:t>
      </w:r>
      <w:proofErr w:type="spellEnd"/>
      <w:r>
        <w:rPr>
          <w:rFonts w:hint="eastAsia"/>
        </w:rPr>
        <w:t xml:space="preserve"> </w:t>
      </w:r>
      <w:r>
        <w:rPr>
          <w:rFonts w:hint="eastAsia"/>
        </w:rPr>
        <w:t>或</w:t>
      </w:r>
      <w:r>
        <w:rPr>
          <w:rFonts w:hint="eastAsia"/>
        </w:rPr>
        <w:t xml:space="preserve"> JBOSS </w:t>
      </w:r>
      <w:r>
        <w:rPr>
          <w:rFonts w:hint="eastAsia"/>
        </w:rPr>
        <w:t>在搭建集群时候可以配置实现</w:t>
      </w:r>
      <w:r>
        <w:rPr>
          <w:rFonts w:hint="eastAsia"/>
        </w:rPr>
        <w:t xml:space="preserve"> session </w:t>
      </w:r>
      <w:r>
        <w:rPr>
          <w:rFonts w:hint="eastAsia"/>
        </w:rPr>
        <w:t>复制或</w:t>
      </w:r>
      <w:r>
        <w:rPr>
          <w:rFonts w:hint="eastAsia"/>
        </w:rPr>
        <w:t xml:space="preserve"> session </w:t>
      </w:r>
      <w:r>
        <w:rPr>
          <w:rFonts w:hint="eastAsia"/>
        </w:rPr>
        <w:t>共享，但是这种方式有一个致命的缺点，就是不好扩展和移植，比如我们更换服务器，那么就要修改服务器配置。</w:t>
      </w:r>
    </w:p>
    <w:p w:rsidR="002238F1" w:rsidRDefault="002238F1" w:rsidP="001823F4">
      <w:pPr>
        <w:pStyle w:val="a7"/>
        <w:ind w:left="1260" w:firstLineChars="0" w:firstLine="0"/>
      </w:pPr>
      <w:r>
        <w:rPr>
          <w:rFonts w:hint="eastAsia"/>
        </w:rPr>
        <w:t>2</w:t>
      </w:r>
      <w:r>
        <w:rPr>
          <w:rFonts w:hint="eastAsia"/>
        </w:rPr>
        <w:t>、利用成熟的技术做</w:t>
      </w:r>
      <w:r>
        <w:rPr>
          <w:rFonts w:hint="eastAsia"/>
        </w:rPr>
        <w:t xml:space="preserve">session </w:t>
      </w:r>
      <w:r w:rsidR="00025DEC">
        <w:rPr>
          <w:rFonts w:hint="eastAsia"/>
        </w:rPr>
        <w:t>复制，</w:t>
      </w:r>
      <w:r>
        <w:rPr>
          <w:rFonts w:hint="eastAsia"/>
        </w:rPr>
        <w:t>比如常见的内存数据库如</w:t>
      </w:r>
      <w:proofErr w:type="spellStart"/>
      <w:r>
        <w:rPr>
          <w:rFonts w:hint="eastAsia"/>
        </w:rPr>
        <w:t>redis</w:t>
      </w:r>
      <w:proofErr w:type="spellEnd"/>
      <w:r>
        <w:rPr>
          <w:rFonts w:hint="eastAsia"/>
        </w:rPr>
        <w:t xml:space="preserve"> </w:t>
      </w:r>
      <w:r>
        <w:rPr>
          <w:rFonts w:hint="eastAsia"/>
        </w:rPr>
        <w:t>这类方案虽然比较普适，</w:t>
      </w:r>
      <w:r>
        <w:rPr>
          <w:rFonts w:hint="eastAsia"/>
        </w:rPr>
        <w:lastRenderedPageBreak/>
        <w:t>但是严重依赖于第三方，这样当第三方服务器出现问题的时候，那么将是应用的灾难。</w:t>
      </w:r>
    </w:p>
    <w:p w:rsidR="002238F1" w:rsidRDefault="002238F1" w:rsidP="001823F4">
      <w:pPr>
        <w:pStyle w:val="a7"/>
        <w:ind w:left="1260" w:firstLineChars="0" w:firstLine="0"/>
      </w:pPr>
      <w:r>
        <w:rPr>
          <w:rFonts w:hint="eastAsia"/>
        </w:rPr>
        <w:t>3</w:t>
      </w:r>
      <w:r>
        <w:rPr>
          <w:rFonts w:hint="eastAsia"/>
        </w:rPr>
        <w:t>、将</w:t>
      </w:r>
      <w:r>
        <w:rPr>
          <w:rFonts w:hint="eastAsia"/>
        </w:rPr>
        <w:t xml:space="preserve"> session </w:t>
      </w:r>
      <w:r>
        <w:rPr>
          <w:rFonts w:hint="eastAsia"/>
        </w:rPr>
        <w:t>维护在客户端，很容易想到就是利用</w:t>
      </w:r>
      <w:r>
        <w:rPr>
          <w:rFonts w:hint="eastAsia"/>
        </w:rPr>
        <w:t xml:space="preserve"> cookie</w:t>
      </w:r>
      <w:r>
        <w:rPr>
          <w:rFonts w:hint="eastAsia"/>
        </w:rPr>
        <w:t>，但是客户端存在风险，数据不安全，而且可以存放的数据量比较小，所以将</w:t>
      </w:r>
      <w:r>
        <w:rPr>
          <w:rFonts w:hint="eastAsia"/>
        </w:rPr>
        <w:t xml:space="preserve"> session </w:t>
      </w:r>
      <w:r>
        <w:rPr>
          <w:rFonts w:hint="eastAsia"/>
        </w:rPr>
        <w:t>维护在客户端还要对</w:t>
      </w:r>
      <w:r>
        <w:rPr>
          <w:rFonts w:hint="eastAsia"/>
        </w:rPr>
        <w:t xml:space="preserve"> session </w:t>
      </w:r>
      <w:r>
        <w:rPr>
          <w:rFonts w:hint="eastAsia"/>
        </w:rPr>
        <w:t>中的信息加密。</w:t>
      </w:r>
    </w:p>
    <w:p w:rsidR="002238F1" w:rsidRDefault="002238F1" w:rsidP="001823F4">
      <w:pPr>
        <w:pStyle w:val="a7"/>
        <w:ind w:left="1260" w:firstLineChars="0" w:firstLine="0"/>
      </w:pPr>
      <w:r>
        <w:rPr>
          <w:rFonts w:hint="eastAsia"/>
        </w:rPr>
        <w:t>我们实现的方案可以说是第二种方案和第三种方案的合体</w:t>
      </w:r>
      <w:r w:rsidR="00025DEC">
        <w:rPr>
          <w:rFonts w:hint="eastAsia"/>
        </w:rPr>
        <w:t>，</w:t>
      </w:r>
      <w:r>
        <w:rPr>
          <w:rFonts w:hint="eastAsia"/>
        </w:rPr>
        <w:t>可以将</w:t>
      </w:r>
      <w:r>
        <w:rPr>
          <w:rFonts w:hint="eastAsia"/>
        </w:rPr>
        <w:t xml:space="preserve">session </w:t>
      </w:r>
      <w:r>
        <w:rPr>
          <w:rFonts w:hint="eastAsia"/>
        </w:rPr>
        <w:t>维护在</w:t>
      </w:r>
      <w:r>
        <w:rPr>
          <w:rFonts w:hint="eastAsia"/>
        </w:rPr>
        <w:t xml:space="preserve"> </w:t>
      </w:r>
      <w:proofErr w:type="spellStart"/>
      <w:r>
        <w:rPr>
          <w:rFonts w:hint="eastAsia"/>
        </w:rPr>
        <w:t>redis</w:t>
      </w:r>
      <w:proofErr w:type="spellEnd"/>
      <w:r>
        <w:rPr>
          <w:rFonts w:hint="eastAsia"/>
        </w:rPr>
        <w:t xml:space="preserve"> </w:t>
      </w:r>
      <w:r>
        <w:rPr>
          <w:rFonts w:hint="eastAsia"/>
        </w:rPr>
        <w:t>中实现</w:t>
      </w:r>
      <w:r>
        <w:rPr>
          <w:rFonts w:hint="eastAsia"/>
        </w:rPr>
        <w:t xml:space="preserve"> session </w:t>
      </w:r>
      <w:r>
        <w:rPr>
          <w:rFonts w:hint="eastAsia"/>
        </w:rPr>
        <w:t>共享，同时可以将</w:t>
      </w:r>
      <w:r>
        <w:rPr>
          <w:rFonts w:hint="eastAsia"/>
        </w:rPr>
        <w:t xml:space="preserve"> session </w:t>
      </w:r>
      <w:r>
        <w:rPr>
          <w:rFonts w:hint="eastAsia"/>
        </w:rPr>
        <w:t>维护在客户端的</w:t>
      </w:r>
      <w:r>
        <w:rPr>
          <w:rFonts w:hint="eastAsia"/>
        </w:rPr>
        <w:t xml:space="preserve"> cookie </w:t>
      </w:r>
      <w:r>
        <w:rPr>
          <w:rFonts w:hint="eastAsia"/>
        </w:rPr>
        <w:t>中，但是前提是数据要加密。这三种方式可以迅速切换，而不影响应用正常执行。我们在实践中，首选</w:t>
      </w:r>
      <w:r>
        <w:rPr>
          <w:rFonts w:hint="eastAsia"/>
        </w:rPr>
        <w:t xml:space="preserve"> </w:t>
      </w:r>
      <w:proofErr w:type="spellStart"/>
      <w:r>
        <w:rPr>
          <w:rFonts w:hint="eastAsia"/>
        </w:rPr>
        <w:t>redis</w:t>
      </w:r>
      <w:proofErr w:type="spellEnd"/>
      <w:r>
        <w:rPr>
          <w:rFonts w:hint="eastAsia"/>
        </w:rPr>
        <w:t xml:space="preserve"> </w:t>
      </w:r>
      <w:r>
        <w:rPr>
          <w:rFonts w:hint="eastAsia"/>
        </w:rPr>
        <w:t>作为</w:t>
      </w:r>
      <w:r>
        <w:rPr>
          <w:rFonts w:hint="eastAsia"/>
        </w:rPr>
        <w:t xml:space="preserve"> session </w:t>
      </w:r>
      <w:r>
        <w:rPr>
          <w:rFonts w:hint="eastAsia"/>
        </w:rPr>
        <w:t>共享的载体，一旦</w:t>
      </w:r>
      <w:r>
        <w:rPr>
          <w:rFonts w:hint="eastAsia"/>
        </w:rPr>
        <w:t xml:space="preserve"> session </w:t>
      </w:r>
      <w:r>
        <w:rPr>
          <w:rFonts w:hint="eastAsia"/>
        </w:rPr>
        <w:t>不稳定出现问题的时候，可以紧急切换</w:t>
      </w:r>
      <w:r>
        <w:rPr>
          <w:rFonts w:hint="eastAsia"/>
        </w:rPr>
        <w:t xml:space="preserve"> cookie </w:t>
      </w:r>
      <w:r>
        <w:rPr>
          <w:rFonts w:hint="eastAsia"/>
        </w:rPr>
        <w:t>维护</w:t>
      </w:r>
      <w:r>
        <w:rPr>
          <w:rFonts w:hint="eastAsia"/>
        </w:rPr>
        <w:t xml:space="preserve"> session </w:t>
      </w:r>
      <w:r>
        <w:rPr>
          <w:rFonts w:hint="eastAsia"/>
        </w:rPr>
        <w:t>作为备用，不影响应用提供服务。</w:t>
      </w:r>
    </w:p>
    <w:p w:rsidR="002238F1" w:rsidRDefault="002238F1" w:rsidP="001823F4">
      <w:pPr>
        <w:pStyle w:val="a7"/>
        <w:ind w:left="1260" w:firstLineChars="0" w:firstLine="0"/>
      </w:pPr>
      <w:r>
        <w:rPr>
          <w:rFonts w:hint="eastAsia"/>
        </w:rPr>
        <w:t>这里主要讲解</w:t>
      </w:r>
      <w:r>
        <w:rPr>
          <w:rFonts w:hint="eastAsia"/>
        </w:rPr>
        <w:t xml:space="preserve"> </w:t>
      </w:r>
      <w:proofErr w:type="spellStart"/>
      <w:r>
        <w:rPr>
          <w:rFonts w:hint="eastAsia"/>
        </w:rPr>
        <w:t>redis</w:t>
      </w:r>
      <w:proofErr w:type="spellEnd"/>
      <w:r>
        <w:rPr>
          <w:rFonts w:hint="eastAsia"/>
        </w:rPr>
        <w:t xml:space="preserve"> </w:t>
      </w:r>
      <w:r>
        <w:rPr>
          <w:rFonts w:hint="eastAsia"/>
        </w:rPr>
        <w:t>和</w:t>
      </w:r>
      <w:r>
        <w:rPr>
          <w:rFonts w:hint="eastAsia"/>
        </w:rPr>
        <w:t xml:space="preserve"> cookie </w:t>
      </w:r>
      <w:r>
        <w:rPr>
          <w:rFonts w:hint="eastAsia"/>
        </w:rPr>
        <w:t>方案，利用</w:t>
      </w:r>
      <w:r>
        <w:rPr>
          <w:rFonts w:hint="eastAsia"/>
        </w:rPr>
        <w:t xml:space="preserve"> </w:t>
      </w:r>
      <w:proofErr w:type="spellStart"/>
      <w:r>
        <w:rPr>
          <w:rFonts w:hint="eastAsia"/>
        </w:rPr>
        <w:t>redis</w:t>
      </w:r>
      <w:proofErr w:type="spellEnd"/>
      <w:r>
        <w:rPr>
          <w:rFonts w:hint="eastAsia"/>
        </w:rPr>
        <w:t xml:space="preserve"> </w:t>
      </w:r>
      <w:r>
        <w:rPr>
          <w:rFonts w:hint="eastAsia"/>
        </w:rPr>
        <w:t>做</w:t>
      </w:r>
      <w:r>
        <w:rPr>
          <w:rFonts w:hint="eastAsia"/>
        </w:rPr>
        <w:t xml:space="preserve">session </w:t>
      </w:r>
      <w:r>
        <w:rPr>
          <w:rFonts w:hint="eastAsia"/>
        </w:rPr>
        <w:t>共享，首先需要与业务逻辑代码解耦，不然</w:t>
      </w:r>
      <w:r>
        <w:rPr>
          <w:rFonts w:hint="eastAsia"/>
        </w:rPr>
        <w:t xml:space="preserve"> session </w:t>
      </w:r>
      <w:r>
        <w:rPr>
          <w:rFonts w:hint="eastAsia"/>
        </w:rPr>
        <w:t>共享将没有意义，其次支持动态切换到客户端</w:t>
      </w:r>
      <w:r>
        <w:rPr>
          <w:rFonts w:hint="eastAsia"/>
        </w:rPr>
        <w:t xml:space="preserve"> cookie </w:t>
      </w:r>
      <w:r>
        <w:rPr>
          <w:rFonts w:hint="eastAsia"/>
        </w:rPr>
        <w:t>模式。</w:t>
      </w:r>
      <w:proofErr w:type="spellStart"/>
      <w:r>
        <w:rPr>
          <w:rFonts w:hint="eastAsia"/>
        </w:rPr>
        <w:t>redis</w:t>
      </w:r>
      <w:proofErr w:type="spellEnd"/>
      <w:r>
        <w:rPr>
          <w:rFonts w:hint="eastAsia"/>
        </w:rPr>
        <w:t xml:space="preserve"> </w:t>
      </w:r>
      <w:r>
        <w:rPr>
          <w:rFonts w:hint="eastAsia"/>
        </w:rPr>
        <w:t>的方案是，重写服务器中的</w:t>
      </w:r>
      <w:r>
        <w:rPr>
          <w:rFonts w:hint="eastAsia"/>
        </w:rPr>
        <w:t xml:space="preserve"> </w:t>
      </w:r>
      <w:proofErr w:type="spellStart"/>
      <w:r>
        <w:rPr>
          <w:rFonts w:hint="eastAsia"/>
        </w:rPr>
        <w:t>HttpSession</w:t>
      </w:r>
      <w:proofErr w:type="spellEnd"/>
      <w:r>
        <w:rPr>
          <w:rFonts w:hint="eastAsia"/>
        </w:rPr>
        <w:t xml:space="preserve"> </w:t>
      </w:r>
      <w:r>
        <w:rPr>
          <w:rFonts w:hint="eastAsia"/>
        </w:rPr>
        <w:t>和</w:t>
      </w:r>
      <w:r>
        <w:rPr>
          <w:rFonts w:hint="eastAsia"/>
        </w:rPr>
        <w:t xml:space="preserve"> </w:t>
      </w:r>
      <w:proofErr w:type="spellStart"/>
      <w:r>
        <w:rPr>
          <w:rFonts w:hint="eastAsia"/>
        </w:rPr>
        <w:t>HttpServletRequest</w:t>
      </w:r>
      <w:proofErr w:type="spellEnd"/>
      <w:r>
        <w:rPr>
          <w:rFonts w:hint="eastAsia"/>
        </w:rPr>
        <w:t>，首先实现</w:t>
      </w:r>
      <w:r>
        <w:rPr>
          <w:rFonts w:hint="eastAsia"/>
        </w:rPr>
        <w:t xml:space="preserve"> </w:t>
      </w:r>
      <w:proofErr w:type="spellStart"/>
      <w:r>
        <w:rPr>
          <w:rFonts w:hint="eastAsia"/>
        </w:rPr>
        <w:t>HttpSession</w:t>
      </w:r>
      <w:proofErr w:type="spellEnd"/>
      <w:r>
        <w:rPr>
          <w:rFonts w:hint="eastAsia"/>
        </w:rPr>
        <w:t xml:space="preserve"> </w:t>
      </w:r>
      <w:r>
        <w:rPr>
          <w:rFonts w:hint="eastAsia"/>
        </w:rPr>
        <w:t>接口，重写</w:t>
      </w:r>
      <w:r>
        <w:rPr>
          <w:rFonts w:hint="eastAsia"/>
        </w:rPr>
        <w:t xml:space="preserve"> session</w:t>
      </w:r>
      <w:r>
        <w:rPr>
          <w:rFonts w:hint="eastAsia"/>
        </w:rPr>
        <w:t>的所有方法，将</w:t>
      </w:r>
      <w:r>
        <w:rPr>
          <w:rFonts w:hint="eastAsia"/>
        </w:rPr>
        <w:t xml:space="preserve"> session </w:t>
      </w:r>
      <w:r>
        <w:rPr>
          <w:rFonts w:hint="eastAsia"/>
        </w:rPr>
        <w:t>以</w:t>
      </w:r>
      <w:r>
        <w:rPr>
          <w:rFonts w:hint="eastAsia"/>
        </w:rPr>
        <w:t xml:space="preserve"> hash </w:t>
      </w:r>
      <w:r>
        <w:rPr>
          <w:rFonts w:hint="eastAsia"/>
        </w:rPr>
        <w:t>值的方式存在</w:t>
      </w:r>
      <w:r>
        <w:rPr>
          <w:rFonts w:hint="eastAsia"/>
        </w:rPr>
        <w:t xml:space="preserve"> </w:t>
      </w:r>
      <w:proofErr w:type="spellStart"/>
      <w:r>
        <w:rPr>
          <w:rFonts w:hint="eastAsia"/>
        </w:rPr>
        <w:t>redis</w:t>
      </w:r>
      <w:proofErr w:type="spellEnd"/>
      <w:r>
        <w:rPr>
          <w:rFonts w:hint="eastAsia"/>
        </w:rPr>
        <w:t xml:space="preserve"> </w:t>
      </w:r>
      <w:r>
        <w:rPr>
          <w:rFonts w:hint="eastAsia"/>
        </w:rPr>
        <w:t>中，一个</w:t>
      </w:r>
      <w:r>
        <w:rPr>
          <w:rFonts w:hint="eastAsia"/>
        </w:rPr>
        <w:t xml:space="preserve"> session </w:t>
      </w:r>
      <w:r>
        <w:rPr>
          <w:rFonts w:hint="eastAsia"/>
        </w:rPr>
        <w:t>的</w:t>
      </w:r>
      <w:r>
        <w:rPr>
          <w:rFonts w:hint="eastAsia"/>
        </w:rPr>
        <w:t xml:space="preserve"> key </w:t>
      </w:r>
      <w:r>
        <w:rPr>
          <w:rFonts w:hint="eastAsia"/>
        </w:rPr>
        <w:t>就是</w:t>
      </w:r>
      <w:r>
        <w:rPr>
          <w:rFonts w:hint="eastAsia"/>
        </w:rPr>
        <w:t xml:space="preserve"> </w:t>
      </w:r>
      <w:proofErr w:type="spellStart"/>
      <w:r>
        <w:rPr>
          <w:rFonts w:hint="eastAsia"/>
        </w:rPr>
        <w:t>sessionID</w:t>
      </w:r>
      <w:proofErr w:type="spellEnd"/>
      <w:r>
        <w:rPr>
          <w:rFonts w:hint="eastAsia"/>
        </w:rPr>
        <w:t>，</w:t>
      </w:r>
      <w:proofErr w:type="spellStart"/>
      <w:r>
        <w:rPr>
          <w:rFonts w:hint="eastAsia"/>
        </w:rPr>
        <w:t>setAtrribute</w:t>
      </w:r>
      <w:proofErr w:type="spellEnd"/>
      <w:r>
        <w:rPr>
          <w:rFonts w:hint="eastAsia"/>
        </w:rPr>
        <w:t xml:space="preserve"> </w:t>
      </w:r>
      <w:r>
        <w:rPr>
          <w:rFonts w:hint="eastAsia"/>
        </w:rPr>
        <w:t>重写之后就是更新</w:t>
      </w:r>
      <w:r>
        <w:rPr>
          <w:rFonts w:hint="eastAsia"/>
        </w:rPr>
        <w:t xml:space="preserve"> </w:t>
      </w:r>
      <w:proofErr w:type="spellStart"/>
      <w:r>
        <w:rPr>
          <w:rFonts w:hint="eastAsia"/>
        </w:rPr>
        <w:t>redis</w:t>
      </w:r>
      <w:proofErr w:type="spellEnd"/>
      <w:r>
        <w:rPr>
          <w:rFonts w:hint="eastAsia"/>
        </w:rPr>
        <w:t xml:space="preserve"> </w:t>
      </w:r>
      <w:r>
        <w:rPr>
          <w:rFonts w:hint="eastAsia"/>
        </w:rPr>
        <w:t>中的数据，</w:t>
      </w:r>
      <w:proofErr w:type="spellStart"/>
      <w:r>
        <w:rPr>
          <w:rFonts w:hint="eastAsia"/>
        </w:rPr>
        <w:t>getAttribute</w:t>
      </w:r>
      <w:proofErr w:type="spellEnd"/>
      <w:r>
        <w:rPr>
          <w:rFonts w:hint="eastAsia"/>
        </w:rPr>
        <w:t xml:space="preserve"> </w:t>
      </w:r>
      <w:r>
        <w:rPr>
          <w:rFonts w:hint="eastAsia"/>
        </w:rPr>
        <w:t>重写之后就是获取</w:t>
      </w:r>
      <w:r>
        <w:rPr>
          <w:rFonts w:hint="eastAsia"/>
        </w:rPr>
        <w:t xml:space="preserve"> </w:t>
      </w:r>
      <w:proofErr w:type="spellStart"/>
      <w:r>
        <w:rPr>
          <w:rFonts w:hint="eastAsia"/>
        </w:rPr>
        <w:t>redis</w:t>
      </w:r>
      <w:proofErr w:type="spellEnd"/>
      <w:r>
        <w:rPr>
          <w:rFonts w:hint="eastAsia"/>
        </w:rPr>
        <w:t xml:space="preserve"> </w:t>
      </w:r>
      <w:r w:rsidR="005924CC">
        <w:rPr>
          <w:rFonts w:hint="eastAsia"/>
        </w:rPr>
        <w:t>中的数据，</w:t>
      </w:r>
      <w:r>
        <w:rPr>
          <w:rFonts w:hint="eastAsia"/>
        </w:rPr>
        <w:t>需要将</w:t>
      </w:r>
      <w:r>
        <w:rPr>
          <w:rFonts w:hint="eastAsia"/>
        </w:rPr>
        <w:t xml:space="preserve"> </w:t>
      </w:r>
      <w:proofErr w:type="spellStart"/>
      <w:r>
        <w:rPr>
          <w:rFonts w:hint="eastAsia"/>
        </w:rPr>
        <w:t>HttpSession</w:t>
      </w:r>
      <w:proofErr w:type="spellEnd"/>
      <w:r>
        <w:rPr>
          <w:rFonts w:hint="eastAsia"/>
        </w:rPr>
        <w:t xml:space="preserve"> </w:t>
      </w:r>
      <w:r>
        <w:rPr>
          <w:rFonts w:hint="eastAsia"/>
        </w:rPr>
        <w:t>的接口一一实现。</w:t>
      </w:r>
    </w:p>
    <w:p w:rsidR="002238F1" w:rsidRDefault="002238F1" w:rsidP="001823F4">
      <w:pPr>
        <w:pStyle w:val="a7"/>
        <w:ind w:left="1260" w:firstLineChars="0" w:firstLine="0"/>
      </w:pPr>
      <w:r>
        <w:rPr>
          <w:rFonts w:hint="eastAsia"/>
        </w:rPr>
        <w:t>实现了</w:t>
      </w:r>
      <w:r>
        <w:rPr>
          <w:rFonts w:hint="eastAsia"/>
        </w:rPr>
        <w:t xml:space="preserve"> </w:t>
      </w:r>
      <w:proofErr w:type="spellStart"/>
      <w:r>
        <w:rPr>
          <w:rFonts w:hint="eastAsia"/>
        </w:rPr>
        <w:t>HttpSesson</w:t>
      </w:r>
      <w:proofErr w:type="spellEnd"/>
      <w:r>
        <w:rPr>
          <w:rFonts w:hint="eastAsia"/>
        </w:rPr>
        <w:t>，那么我们先将该</w:t>
      </w:r>
      <w:r>
        <w:rPr>
          <w:rFonts w:hint="eastAsia"/>
        </w:rPr>
        <w:t xml:space="preserve"> session </w:t>
      </w:r>
      <w:r>
        <w:rPr>
          <w:rFonts w:hint="eastAsia"/>
        </w:rPr>
        <w:t>类叫做</w:t>
      </w:r>
      <w:proofErr w:type="spellStart"/>
      <w:r>
        <w:rPr>
          <w:rFonts w:hint="eastAsia"/>
        </w:rPr>
        <w:t>MySession</w:t>
      </w:r>
      <w:proofErr w:type="spellEnd"/>
      <w:r>
        <w:rPr>
          <w:rFonts w:hint="eastAsia"/>
        </w:rPr>
        <w:t>，当</w:t>
      </w:r>
      <w:r>
        <w:rPr>
          <w:rFonts w:hint="eastAsia"/>
        </w:rPr>
        <w:t xml:space="preserve"> </w:t>
      </w:r>
      <w:proofErr w:type="spellStart"/>
      <w:r>
        <w:rPr>
          <w:rFonts w:hint="eastAsia"/>
        </w:rPr>
        <w:t>MySession</w:t>
      </w:r>
      <w:proofErr w:type="spellEnd"/>
    </w:p>
    <w:p w:rsidR="002238F1" w:rsidRDefault="002238F1" w:rsidP="001823F4">
      <w:pPr>
        <w:pStyle w:val="a7"/>
        <w:ind w:left="1260" w:firstLineChars="0" w:firstLine="0"/>
      </w:pPr>
      <w:r>
        <w:rPr>
          <w:rFonts w:hint="eastAsia"/>
        </w:rPr>
        <w:t>出现之后问题才开始，怎么能在不影响业务逻辑代码的情况下，还能让原本的</w:t>
      </w:r>
      <w:r>
        <w:rPr>
          <w:rFonts w:hint="eastAsia"/>
        </w:rPr>
        <w:t xml:space="preserve">   </w:t>
      </w:r>
      <w:proofErr w:type="spellStart"/>
      <w:r>
        <w:rPr>
          <w:rFonts w:hint="eastAsia"/>
        </w:rPr>
        <w:t>request.getSession</w:t>
      </w:r>
      <w:proofErr w:type="spellEnd"/>
      <w:r>
        <w:rPr>
          <w:rFonts w:hint="eastAsia"/>
        </w:rPr>
        <w:t>（）获取到的是</w:t>
      </w:r>
      <w:proofErr w:type="spellStart"/>
      <w:r>
        <w:rPr>
          <w:rFonts w:hint="eastAsia"/>
        </w:rPr>
        <w:t>MySession</w:t>
      </w:r>
      <w:proofErr w:type="spellEnd"/>
      <w:r>
        <w:rPr>
          <w:rFonts w:hint="eastAsia"/>
        </w:rPr>
        <w:t>，而不是服务器原生的</w:t>
      </w:r>
      <w:r>
        <w:rPr>
          <w:rFonts w:hint="eastAsia"/>
        </w:rPr>
        <w:t>session</w:t>
      </w:r>
      <w:r w:rsidR="005924CC">
        <w:rPr>
          <w:rFonts w:hint="eastAsia"/>
        </w:rPr>
        <w:t>。这里，要</w:t>
      </w:r>
      <w:r>
        <w:rPr>
          <w:rFonts w:hint="eastAsia"/>
        </w:rPr>
        <w:t>重写服务器的</w:t>
      </w:r>
      <w:proofErr w:type="spellStart"/>
      <w:r>
        <w:rPr>
          <w:rFonts w:hint="eastAsia"/>
        </w:rPr>
        <w:t>HttpServletRequet</w:t>
      </w:r>
      <w:proofErr w:type="spellEnd"/>
      <w:r>
        <w:rPr>
          <w:rFonts w:hint="eastAsia"/>
        </w:rPr>
        <w:t>，这里</w:t>
      </w:r>
      <w:proofErr w:type="gramStart"/>
      <w:r>
        <w:rPr>
          <w:rFonts w:hint="eastAsia"/>
        </w:rPr>
        <w:t>先称为</w:t>
      </w:r>
      <w:proofErr w:type="spellStart"/>
      <w:proofErr w:type="gramEnd"/>
      <w:r>
        <w:rPr>
          <w:rFonts w:hint="eastAsia"/>
        </w:rPr>
        <w:t>MyRequest</w:t>
      </w:r>
      <w:proofErr w:type="spellEnd"/>
      <w:r w:rsidR="005924CC">
        <w:rPr>
          <w:rFonts w:hint="eastAsia"/>
        </w:rPr>
        <w:t>，但是这可不是单纯的重写，</w:t>
      </w:r>
      <w:r>
        <w:rPr>
          <w:rFonts w:hint="eastAsia"/>
        </w:rPr>
        <w:t>需要在原生的</w:t>
      </w:r>
      <w:r>
        <w:rPr>
          <w:rFonts w:hint="eastAsia"/>
        </w:rPr>
        <w:t xml:space="preserve"> request </w:t>
      </w:r>
      <w:r w:rsidR="005924CC">
        <w:rPr>
          <w:rFonts w:hint="eastAsia"/>
        </w:rPr>
        <w:t>基础上重写，于是</w:t>
      </w:r>
      <w:r>
        <w:rPr>
          <w:rFonts w:hint="eastAsia"/>
        </w:rPr>
        <w:t>决定在</w:t>
      </w:r>
      <w:r>
        <w:rPr>
          <w:rFonts w:hint="eastAsia"/>
        </w:rPr>
        <w:t xml:space="preserve"> filter </w:t>
      </w:r>
      <w:r>
        <w:rPr>
          <w:rFonts w:hint="eastAsia"/>
        </w:rPr>
        <w:t>中，实现</w:t>
      </w:r>
      <w:r>
        <w:rPr>
          <w:rFonts w:hint="eastAsia"/>
        </w:rPr>
        <w:t xml:space="preserve"> request </w:t>
      </w:r>
      <w:r>
        <w:rPr>
          <w:rFonts w:hint="eastAsia"/>
        </w:rPr>
        <w:t>的偷梁换柱，</w:t>
      </w:r>
      <w:r>
        <w:rPr>
          <w:rFonts w:hint="eastAsia"/>
        </w:rPr>
        <w:t xml:space="preserve"> </w:t>
      </w:r>
      <w:r>
        <w:rPr>
          <w:rFonts w:hint="eastAsia"/>
        </w:rPr>
        <w:t>思路是这样的，</w:t>
      </w:r>
      <w:proofErr w:type="spellStart"/>
      <w:r>
        <w:rPr>
          <w:rFonts w:hint="eastAsia"/>
        </w:rPr>
        <w:t>MyRequest</w:t>
      </w:r>
      <w:proofErr w:type="spellEnd"/>
      <w:r>
        <w:rPr>
          <w:rFonts w:hint="eastAsia"/>
        </w:rPr>
        <w:t xml:space="preserve"> </w:t>
      </w:r>
      <w:r>
        <w:rPr>
          <w:rFonts w:hint="eastAsia"/>
        </w:rPr>
        <w:t>的构建器，必须以</w:t>
      </w:r>
      <w:r>
        <w:rPr>
          <w:rFonts w:hint="eastAsia"/>
        </w:rPr>
        <w:t xml:space="preserve"> request </w:t>
      </w:r>
      <w:r w:rsidR="005924CC">
        <w:rPr>
          <w:rFonts w:hint="eastAsia"/>
        </w:rPr>
        <w:t>作为参数，于是</w:t>
      </w:r>
      <w:r>
        <w:rPr>
          <w:rFonts w:hint="eastAsia"/>
        </w:rPr>
        <w:t>在</w:t>
      </w:r>
      <w:r>
        <w:rPr>
          <w:rFonts w:hint="eastAsia"/>
        </w:rPr>
        <w:t xml:space="preserve"> filter </w:t>
      </w:r>
      <w:r>
        <w:rPr>
          <w:rFonts w:hint="eastAsia"/>
        </w:rPr>
        <w:t>中将服务器原生的</w:t>
      </w:r>
      <w:r>
        <w:rPr>
          <w:rFonts w:hint="eastAsia"/>
        </w:rPr>
        <w:t xml:space="preserve"> request</w:t>
      </w:r>
      <w:r>
        <w:rPr>
          <w:rFonts w:hint="eastAsia"/>
        </w:rPr>
        <w:t>（也有可能是框架封装过的</w:t>
      </w:r>
      <w:r>
        <w:rPr>
          <w:rFonts w:hint="eastAsia"/>
        </w:rPr>
        <w:t xml:space="preserve"> request </w:t>
      </w:r>
      <w:r>
        <w:rPr>
          <w:rFonts w:hint="eastAsia"/>
        </w:rPr>
        <w:t>）</w:t>
      </w:r>
      <w:r>
        <w:rPr>
          <w:rFonts w:hint="eastAsia"/>
        </w:rPr>
        <w:t xml:space="preserve"> </w:t>
      </w:r>
      <w:r>
        <w:rPr>
          <w:rFonts w:hint="eastAsia"/>
        </w:rPr>
        <w:t>，</w:t>
      </w:r>
      <w:r>
        <w:rPr>
          <w:rFonts w:hint="eastAsia"/>
        </w:rPr>
        <w:t xml:space="preserve"> </w:t>
      </w:r>
      <w:proofErr w:type="gramStart"/>
      <w:r>
        <w:rPr>
          <w:rFonts w:hint="eastAsia"/>
        </w:rPr>
        <w:t>当做</w:t>
      </w:r>
      <w:proofErr w:type="gramEnd"/>
      <w:r>
        <w:rPr>
          <w:rFonts w:hint="eastAsia"/>
        </w:rPr>
        <w:t>参数</w:t>
      </w:r>
      <w:r>
        <w:rPr>
          <w:rFonts w:hint="eastAsia"/>
        </w:rPr>
        <w:t xml:space="preserve"> new </w:t>
      </w:r>
      <w:r>
        <w:rPr>
          <w:rFonts w:hint="eastAsia"/>
        </w:rPr>
        <w:t>出来一个</w:t>
      </w:r>
      <w:r>
        <w:rPr>
          <w:rFonts w:hint="eastAsia"/>
        </w:rPr>
        <w:t xml:space="preserve"> </w:t>
      </w:r>
      <w:proofErr w:type="spellStart"/>
      <w:r>
        <w:rPr>
          <w:rFonts w:hint="eastAsia"/>
        </w:rPr>
        <w:t>MyRequest</w:t>
      </w:r>
      <w:proofErr w:type="spellEnd"/>
      <w:r>
        <w:rPr>
          <w:rFonts w:hint="eastAsia"/>
        </w:rPr>
        <w:t xml:space="preserve"> </w:t>
      </w:r>
      <w:r>
        <w:rPr>
          <w:rFonts w:hint="eastAsia"/>
        </w:rPr>
        <w:t>，</w:t>
      </w:r>
      <w:r>
        <w:rPr>
          <w:rFonts w:hint="eastAsia"/>
        </w:rPr>
        <w:t xml:space="preserve"> </w:t>
      </w:r>
      <w:r>
        <w:rPr>
          <w:rFonts w:hint="eastAsia"/>
        </w:rPr>
        <w:t>并且</w:t>
      </w:r>
      <w:r>
        <w:rPr>
          <w:rFonts w:hint="eastAsia"/>
        </w:rPr>
        <w:t xml:space="preserve"> </w:t>
      </w:r>
      <w:proofErr w:type="spellStart"/>
      <w:r>
        <w:rPr>
          <w:rFonts w:hint="eastAsia"/>
        </w:rPr>
        <w:t>MyRequest</w:t>
      </w:r>
      <w:proofErr w:type="spellEnd"/>
      <w:r>
        <w:rPr>
          <w:rFonts w:hint="eastAsia"/>
        </w:rPr>
        <w:t xml:space="preserve"> </w:t>
      </w:r>
      <w:r>
        <w:rPr>
          <w:rFonts w:hint="eastAsia"/>
        </w:rPr>
        <w:t>也实现了</w:t>
      </w:r>
      <w:proofErr w:type="spellStart"/>
      <w:r>
        <w:rPr>
          <w:rFonts w:hint="eastAsia"/>
        </w:rPr>
        <w:t>HttpServletRequest</w:t>
      </w:r>
      <w:proofErr w:type="spellEnd"/>
      <w:r>
        <w:rPr>
          <w:rFonts w:hint="eastAsia"/>
        </w:rPr>
        <w:t xml:space="preserve"> </w:t>
      </w:r>
      <w:r>
        <w:rPr>
          <w:rFonts w:hint="eastAsia"/>
        </w:rPr>
        <w:t>接口，其实就是对原生</w:t>
      </w:r>
      <w:r>
        <w:rPr>
          <w:rFonts w:hint="eastAsia"/>
        </w:rPr>
        <w:t xml:space="preserve"> request </w:t>
      </w:r>
      <w:r>
        <w:rPr>
          <w:rFonts w:hint="eastAsia"/>
        </w:rPr>
        <w:t>的一个增强，这里主要重写了几个</w:t>
      </w:r>
      <w:r>
        <w:rPr>
          <w:rFonts w:hint="eastAsia"/>
        </w:rPr>
        <w:t xml:space="preserve"> request </w:t>
      </w:r>
      <w:r>
        <w:rPr>
          <w:rFonts w:hint="eastAsia"/>
        </w:rPr>
        <w:t>的方法，但是最重要的是重写了</w:t>
      </w:r>
      <w:r>
        <w:rPr>
          <w:rFonts w:hint="eastAsia"/>
        </w:rPr>
        <w:t xml:space="preserve"> </w:t>
      </w:r>
      <w:proofErr w:type="spellStart"/>
      <w:r>
        <w:rPr>
          <w:rFonts w:hint="eastAsia"/>
        </w:rPr>
        <w:t>request.getSession</w:t>
      </w:r>
      <w:proofErr w:type="spellEnd"/>
      <w:r>
        <w:rPr>
          <w:rFonts w:hint="eastAsia"/>
        </w:rPr>
        <w:t>()</w:t>
      </w:r>
      <w:r>
        <w:rPr>
          <w:rFonts w:hint="eastAsia"/>
        </w:rPr>
        <w:t>，写到这里大家应该都明白为什么重写这个方法了吧，当然是为了获取</w:t>
      </w:r>
      <w:r>
        <w:rPr>
          <w:rFonts w:hint="eastAsia"/>
        </w:rPr>
        <w:t xml:space="preserve"> </w:t>
      </w:r>
      <w:proofErr w:type="spellStart"/>
      <w:r>
        <w:rPr>
          <w:rFonts w:hint="eastAsia"/>
        </w:rPr>
        <w:t>MySession</w:t>
      </w:r>
      <w:proofErr w:type="spellEnd"/>
      <w:r>
        <w:rPr>
          <w:rFonts w:hint="eastAsia"/>
        </w:rPr>
        <w:t>，于是这样就在</w:t>
      </w:r>
      <w:r>
        <w:rPr>
          <w:rFonts w:hint="eastAsia"/>
        </w:rPr>
        <w:t xml:space="preserve">filter </w:t>
      </w:r>
      <w:r>
        <w:rPr>
          <w:rFonts w:hint="eastAsia"/>
        </w:rPr>
        <w:t>中，偷偷的将原生的</w:t>
      </w:r>
      <w:r>
        <w:rPr>
          <w:rFonts w:hint="eastAsia"/>
        </w:rPr>
        <w:t xml:space="preserve">request </w:t>
      </w:r>
      <w:r>
        <w:rPr>
          <w:rFonts w:hint="eastAsia"/>
        </w:rPr>
        <w:t>换成</w:t>
      </w:r>
      <w:proofErr w:type="spellStart"/>
      <w:r>
        <w:rPr>
          <w:rFonts w:hint="eastAsia"/>
        </w:rPr>
        <w:t>MyRequest</w:t>
      </w:r>
      <w:proofErr w:type="spellEnd"/>
      <w:r>
        <w:rPr>
          <w:rFonts w:hint="eastAsia"/>
        </w:rPr>
        <w:t xml:space="preserve"> </w:t>
      </w:r>
      <w:r>
        <w:rPr>
          <w:rFonts w:hint="eastAsia"/>
        </w:rPr>
        <w:t>了，然后再将替换过的</w:t>
      </w:r>
      <w:r>
        <w:rPr>
          <w:rFonts w:hint="eastAsia"/>
        </w:rPr>
        <w:t xml:space="preserve">request </w:t>
      </w:r>
      <w:r>
        <w:rPr>
          <w:rFonts w:hint="eastAsia"/>
        </w:rPr>
        <w:t>传入</w:t>
      </w:r>
      <w:proofErr w:type="spellStart"/>
      <w:r>
        <w:rPr>
          <w:rFonts w:hint="eastAsia"/>
        </w:rPr>
        <w:t>chan.doFilter</w:t>
      </w:r>
      <w:proofErr w:type="spellEnd"/>
      <w:r>
        <w:rPr>
          <w:rFonts w:hint="eastAsia"/>
        </w:rPr>
        <w:t>()</w:t>
      </w:r>
      <w:r>
        <w:rPr>
          <w:rFonts w:hint="eastAsia"/>
        </w:rPr>
        <w:t>，</w:t>
      </w:r>
      <w:r>
        <w:rPr>
          <w:rFonts w:hint="eastAsia"/>
        </w:rPr>
        <w:t xml:space="preserve"> </w:t>
      </w:r>
      <w:r>
        <w:rPr>
          <w:rFonts w:hint="eastAsia"/>
        </w:rPr>
        <w:t>这样</w:t>
      </w:r>
      <w:r>
        <w:rPr>
          <w:rFonts w:hint="eastAsia"/>
        </w:rPr>
        <w:t xml:space="preserve"> filter </w:t>
      </w:r>
      <w:r>
        <w:rPr>
          <w:rFonts w:hint="eastAsia"/>
        </w:rPr>
        <w:t>时候的代码都使用的是</w:t>
      </w:r>
      <w:r>
        <w:rPr>
          <w:rFonts w:hint="eastAsia"/>
        </w:rPr>
        <w:t xml:space="preserve"> </w:t>
      </w:r>
      <w:proofErr w:type="spellStart"/>
      <w:r>
        <w:rPr>
          <w:rFonts w:hint="eastAsia"/>
        </w:rPr>
        <w:t>MyRequest</w:t>
      </w:r>
      <w:proofErr w:type="spellEnd"/>
      <w:r>
        <w:rPr>
          <w:rFonts w:hint="eastAsia"/>
        </w:rPr>
        <w:t xml:space="preserve"> </w:t>
      </w:r>
      <w:r>
        <w:rPr>
          <w:rFonts w:hint="eastAsia"/>
        </w:rPr>
        <w:t>了，同时对业务代码是透明的，业务代码获取</w:t>
      </w:r>
      <w:r>
        <w:rPr>
          <w:rFonts w:hint="eastAsia"/>
        </w:rPr>
        <w:t xml:space="preserve"> session </w:t>
      </w:r>
      <w:r>
        <w:rPr>
          <w:rFonts w:hint="eastAsia"/>
        </w:rPr>
        <w:t>的方法仍然是</w:t>
      </w:r>
      <w:proofErr w:type="spellStart"/>
      <w:r>
        <w:rPr>
          <w:rFonts w:hint="eastAsia"/>
        </w:rPr>
        <w:t>request.getSession</w:t>
      </w:r>
      <w:proofErr w:type="spellEnd"/>
      <w:r>
        <w:rPr>
          <w:rFonts w:hint="eastAsia"/>
        </w:rPr>
        <w:t>（），但其实获取到的已经是</w:t>
      </w:r>
      <w:r>
        <w:rPr>
          <w:rFonts w:hint="eastAsia"/>
        </w:rPr>
        <w:t xml:space="preserve"> </w:t>
      </w:r>
      <w:proofErr w:type="spellStart"/>
      <w:r>
        <w:rPr>
          <w:rFonts w:hint="eastAsia"/>
        </w:rPr>
        <w:t>MySession</w:t>
      </w:r>
      <w:proofErr w:type="spellEnd"/>
      <w:r>
        <w:rPr>
          <w:rFonts w:hint="eastAsia"/>
        </w:rPr>
        <w:t xml:space="preserve"> </w:t>
      </w:r>
      <w:r>
        <w:rPr>
          <w:rFonts w:hint="eastAsia"/>
        </w:rPr>
        <w:t>了，这样对</w:t>
      </w:r>
      <w:r>
        <w:rPr>
          <w:rFonts w:hint="eastAsia"/>
        </w:rPr>
        <w:t xml:space="preserve"> session </w:t>
      </w:r>
      <w:r>
        <w:rPr>
          <w:rFonts w:hint="eastAsia"/>
        </w:rPr>
        <w:t>的操作已经变成了对</w:t>
      </w:r>
      <w:r>
        <w:rPr>
          <w:rFonts w:hint="eastAsia"/>
        </w:rPr>
        <w:t xml:space="preserve"> </w:t>
      </w:r>
      <w:proofErr w:type="spellStart"/>
      <w:r>
        <w:rPr>
          <w:rFonts w:hint="eastAsia"/>
        </w:rPr>
        <w:t>redis</w:t>
      </w:r>
      <w:proofErr w:type="spellEnd"/>
      <w:r>
        <w:rPr>
          <w:rFonts w:hint="eastAsia"/>
        </w:rPr>
        <w:t xml:space="preserve"> </w:t>
      </w:r>
      <w:r>
        <w:rPr>
          <w:rFonts w:hint="eastAsia"/>
        </w:rPr>
        <w:t>的操作。这样实现的好处有两个，第一开发人员不需要对</w:t>
      </w:r>
      <w:r>
        <w:rPr>
          <w:rFonts w:hint="eastAsia"/>
        </w:rPr>
        <w:t xml:space="preserve"> session </w:t>
      </w:r>
      <w:r>
        <w:rPr>
          <w:rFonts w:hint="eastAsia"/>
        </w:rPr>
        <w:t>共享做任何关注，</w:t>
      </w:r>
      <w:r>
        <w:rPr>
          <w:rFonts w:hint="eastAsia"/>
        </w:rPr>
        <w:t xml:space="preserve">session </w:t>
      </w:r>
      <w:r>
        <w:rPr>
          <w:rFonts w:hint="eastAsia"/>
        </w:rPr>
        <w:t>共享对用户是透明的；第二，</w:t>
      </w:r>
      <w:r>
        <w:rPr>
          <w:rFonts w:hint="eastAsia"/>
        </w:rPr>
        <w:t xml:space="preserve">filter </w:t>
      </w:r>
      <w:r>
        <w:rPr>
          <w:rFonts w:hint="eastAsia"/>
        </w:rPr>
        <w:t>是可配置的，通过</w:t>
      </w:r>
      <w:r>
        <w:rPr>
          <w:rFonts w:hint="eastAsia"/>
        </w:rPr>
        <w:t xml:space="preserve"> filter </w:t>
      </w:r>
      <w:r>
        <w:rPr>
          <w:rFonts w:hint="eastAsia"/>
        </w:rPr>
        <w:t>的方式可以将</w:t>
      </w:r>
      <w:r>
        <w:rPr>
          <w:rFonts w:hint="eastAsia"/>
        </w:rPr>
        <w:t xml:space="preserve"> session </w:t>
      </w:r>
      <w:r>
        <w:rPr>
          <w:rFonts w:hint="eastAsia"/>
        </w:rPr>
        <w:t>共享做成一项可插拔的功能，没有任何侵入性。</w:t>
      </w:r>
    </w:p>
    <w:p w:rsidR="002238F1" w:rsidRDefault="002238F1" w:rsidP="001823F4">
      <w:pPr>
        <w:pStyle w:val="a7"/>
        <w:ind w:left="1260" w:firstLineChars="0" w:firstLine="0"/>
      </w:pPr>
      <w:r>
        <w:rPr>
          <w:rFonts w:hint="eastAsia"/>
        </w:rPr>
        <w:t>这个时候已经实现了一套可插拔的</w:t>
      </w:r>
      <w:r>
        <w:rPr>
          <w:rFonts w:hint="eastAsia"/>
        </w:rPr>
        <w:t xml:space="preserve"> session </w:t>
      </w:r>
      <w:r>
        <w:rPr>
          <w:rFonts w:hint="eastAsia"/>
        </w:rPr>
        <w:t>共享的框架了，但是我们想到如果</w:t>
      </w:r>
      <w:r>
        <w:rPr>
          <w:rFonts w:hint="eastAsia"/>
        </w:rPr>
        <w:t xml:space="preserve"> </w:t>
      </w:r>
      <w:proofErr w:type="spellStart"/>
      <w:r>
        <w:rPr>
          <w:rFonts w:hint="eastAsia"/>
        </w:rPr>
        <w:t>redis</w:t>
      </w:r>
      <w:proofErr w:type="spellEnd"/>
      <w:r>
        <w:rPr>
          <w:rFonts w:hint="eastAsia"/>
        </w:rPr>
        <w:t xml:space="preserve"> </w:t>
      </w:r>
      <w:r>
        <w:rPr>
          <w:rFonts w:hint="eastAsia"/>
        </w:rPr>
        <w:t>服务出了问题，这时我们该怎么办呢，于是我们延续</w:t>
      </w:r>
      <w:r>
        <w:rPr>
          <w:rFonts w:hint="eastAsia"/>
        </w:rPr>
        <w:t xml:space="preserve"> </w:t>
      </w:r>
      <w:proofErr w:type="spellStart"/>
      <w:r>
        <w:rPr>
          <w:rFonts w:hint="eastAsia"/>
        </w:rPr>
        <w:t>redis</w:t>
      </w:r>
      <w:proofErr w:type="spellEnd"/>
      <w:r>
        <w:rPr>
          <w:rFonts w:hint="eastAsia"/>
        </w:rPr>
        <w:t xml:space="preserve"> </w:t>
      </w:r>
      <w:r>
        <w:rPr>
          <w:rFonts w:hint="eastAsia"/>
        </w:rPr>
        <w:t>的想法，想到可以将</w:t>
      </w:r>
      <w:r>
        <w:rPr>
          <w:rFonts w:hint="eastAsia"/>
        </w:rPr>
        <w:t xml:space="preserve"> session </w:t>
      </w:r>
      <w:r>
        <w:rPr>
          <w:rFonts w:hint="eastAsia"/>
        </w:rPr>
        <w:t>维护在客户端内（加密的</w:t>
      </w:r>
      <w:r>
        <w:rPr>
          <w:rFonts w:hint="eastAsia"/>
        </w:rPr>
        <w:t xml:space="preserve"> cookie</w:t>
      </w:r>
      <w:r w:rsidR="005924CC">
        <w:rPr>
          <w:rFonts w:hint="eastAsia"/>
        </w:rPr>
        <w:t>），当然实现方法还是一样的，</w:t>
      </w:r>
      <w:r>
        <w:rPr>
          <w:rFonts w:hint="eastAsia"/>
        </w:rPr>
        <w:t>重写</w:t>
      </w:r>
      <w:r>
        <w:rPr>
          <w:rFonts w:hint="eastAsia"/>
        </w:rPr>
        <w:t xml:space="preserve"> </w:t>
      </w:r>
      <w:proofErr w:type="spellStart"/>
      <w:r>
        <w:rPr>
          <w:rFonts w:hint="eastAsia"/>
        </w:rPr>
        <w:t>HttpSession</w:t>
      </w:r>
      <w:proofErr w:type="spellEnd"/>
      <w:r>
        <w:rPr>
          <w:rFonts w:hint="eastAsia"/>
        </w:rPr>
        <w:t xml:space="preserve"> </w:t>
      </w:r>
      <w:r>
        <w:rPr>
          <w:rFonts w:hint="eastAsia"/>
        </w:rPr>
        <w:t>接口，实现其所有方法，比如</w:t>
      </w:r>
      <w:r>
        <w:rPr>
          <w:rFonts w:hint="eastAsia"/>
        </w:rPr>
        <w:t xml:space="preserve"> </w:t>
      </w:r>
      <w:proofErr w:type="spellStart"/>
      <w:r>
        <w:rPr>
          <w:rFonts w:hint="eastAsia"/>
        </w:rPr>
        <w:t>setAttribute</w:t>
      </w:r>
      <w:proofErr w:type="spellEnd"/>
      <w:r>
        <w:rPr>
          <w:rFonts w:hint="eastAsia"/>
        </w:rPr>
        <w:t xml:space="preserve"> </w:t>
      </w:r>
      <w:r>
        <w:rPr>
          <w:rFonts w:hint="eastAsia"/>
        </w:rPr>
        <w:t>就是写入</w:t>
      </w:r>
      <w:r>
        <w:rPr>
          <w:rFonts w:hint="eastAsia"/>
        </w:rPr>
        <w:t xml:space="preserve"> cookie</w:t>
      </w:r>
      <w:r>
        <w:rPr>
          <w:rFonts w:hint="eastAsia"/>
        </w:rPr>
        <w:t>，</w:t>
      </w:r>
      <w:proofErr w:type="spellStart"/>
      <w:r>
        <w:rPr>
          <w:rFonts w:hint="eastAsia"/>
        </w:rPr>
        <w:t>getAttribute</w:t>
      </w:r>
      <w:proofErr w:type="spellEnd"/>
      <w:r>
        <w:rPr>
          <w:rFonts w:hint="eastAsia"/>
        </w:rPr>
        <w:t xml:space="preserve"> </w:t>
      </w:r>
      <w:r>
        <w:rPr>
          <w:rFonts w:hint="eastAsia"/>
        </w:rPr>
        <w:t>就是读取</w:t>
      </w:r>
      <w:r>
        <w:rPr>
          <w:rFonts w:hint="eastAsia"/>
        </w:rPr>
        <w:t>cookie</w:t>
      </w:r>
      <w:r>
        <w:rPr>
          <w:rFonts w:hint="eastAsia"/>
        </w:rPr>
        <w:t>，我们可以将重写的</w:t>
      </w:r>
      <w:r>
        <w:rPr>
          <w:rFonts w:hint="eastAsia"/>
        </w:rPr>
        <w:t xml:space="preserve"> session </w:t>
      </w:r>
      <w:r>
        <w:rPr>
          <w:rFonts w:hint="eastAsia"/>
        </w:rPr>
        <w:t>称作</w:t>
      </w:r>
      <w:r>
        <w:rPr>
          <w:rFonts w:hint="eastAsia"/>
        </w:rPr>
        <w:t xml:space="preserve"> MySession2</w:t>
      </w:r>
      <w:r>
        <w:rPr>
          <w:rFonts w:hint="eastAsia"/>
        </w:rPr>
        <w:t>，</w:t>
      </w:r>
      <w:proofErr w:type="gramStart"/>
      <w:r>
        <w:rPr>
          <w:rFonts w:hint="eastAsia"/>
        </w:rPr>
        <w:t>这时怎么让开发人员</w:t>
      </w:r>
      <w:proofErr w:type="gramEnd"/>
      <w:r>
        <w:rPr>
          <w:rFonts w:hint="eastAsia"/>
        </w:rPr>
        <w:t>透明的获取到</w:t>
      </w:r>
      <w:r>
        <w:rPr>
          <w:rFonts w:hint="eastAsia"/>
        </w:rPr>
        <w:t xml:space="preserve"> MySession2 </w:t>
      </w:r>
      <w:r>
        <w:rPr>
          <w:rFonts w:hint="eastAsia"/>
        </w:rPr>
        <w:t>呢，实现方法还是在</w:t>
      </w:r>
      <w:r>
        <w:rPr>
          <w:rFonts w:hint="eastAsia"/>
        </w:rPr>
        <w:t xml:space="preserve"> filter </w:t>
      </w:r>
      <w:r>
        <w:rPr>
          <w:rFonts w:hint="eastAsia"/>
        </w:rPr>
        <w:t>内偷梁换柱，在</w:t>
      </w:r>
      <w:r>
        <w:rPr>
          <w:rFonts w:hint="eastAsia"/>
        </w:rPr>
        <w:t xml:space="preserve"> </w:t>
      </w:r>
      <w:proofErr w:type="spellStart"/>
      <w:r>
        <w:rPr>
          <w:rFonts w:hint="eastAsia"/>
        </w:rPr>
        <w:t>MyRequest</w:t>
      </w:r>
      <w:proofErr w:type="spellEnd"/>
      <w:r>
        <w:rPr>
          <w:rFonts w:hint="eastAsia"/>
        </w:rPr>
        <w:t xml:space="preserve"> </w:t>
      </w:r>
      <w:r>
        <w:rPr>
          <w:rFonts w:hint="eastAsia"/>
        </w:rPr>
        <w:t>加一个判断，读取</w:t>
      </w:r>
      <w:r>
        <w:rPr>
          <w:rFonts w:hint="eastAsia"/>
        </w:rPr>
        <w:t xml:space="preserve"> </w:t>
      </w:r>
      <w:proofErr w:type="spellStart"/>
      <w:r>
        <w:rPr>
          <w:rFonts w:hint="eastAsia"/>
        </w:rPr>
        <w:t>sessionType</w:t>
      </w:r>
      <w:proofErr w:type="spellEnd"/>
      <w:r>
        <w:rPr>
          <w:rFonts w:hint="eastAsia"/>
        </w:rPr>
        <w:t xml:space="preserve"> </w:t>
      </w:r>
      <w:r>
        <w:rPr>
          <w:rFonts w:hint="eastAsia"/>
        </w:rPr>
        <w:t>配置，如果</w:t>
      </w:r>
      <w:r>
        <w:rPr>
          <w:rFonts w:hint="eastAsia"/>
        </w:rPr>
        <w:t xml:space="preserve"> </w:t>
      </w:r>
      <w:proofErr w:type="spellStart"/>
      <w:r>
        <w:rPr>
          <w:rFonts w:hint="eastAsia"/>
        </w:rPr>
        <w:t>sessionType</w:t>
      </w:r>
      <w:proofErr w:type="spellEnd"/>
      <w:r>
        <w:rPr>
          <w:rFonts w:hint="eastAsia"/>
        </w:rPr>
        <w:t xml:space="preserve"> </w:t>
      </w:r>
      <w:r>
        <w:rPr>
          <w:rFonts w:hint="eastAsia"/>
        </w:rPr>
        <w:t>是</w:t>
      </w:r>
      <w:r>
        <w:rPr>
          <w:rFonts w:hint="eastAsia"/>
        </w:rPr>
        <w:t xml:space="preserve"> </w:t>
      </w:r>
      <w:proofErr w:type="spellStart"/>
      <w:r>
        <w:rPr>
          <w:rFonts w:hint="eastAsia"/>
        </w:rPr>
        <w:t>redis</w:t>
      </w:r>
      <w:proofErr w:type="spellEnd"/>
      <w:r>
        <w:rPr>
          <w:rFonts w:hint="eastAsia"/>
        </w:rPr>
        <w:t xml:space="preserve"> </w:t>
      </w:r>
      <w:r>
        <w:rPr>
          <w:rFonts w:hint="eastAsia"/>
        </w:rPr>
        <w:t>的，那么</w:t>
      </w:r>
      <w:r>
        <w:rPr>
          <w:rFonts w:hint="eastAsia"/>
        </w:rPr>
        <w:t xml:space="preserve"> </w:t>
      </w:r>
      <w:proofErr w:type="spellStart"/>
      <w:r>
        <w:rPr>
          <w:rFonts w:hint="eastAsia"/>
        </w:rPr>
        <w:t>getSession</w:t>
      </w:r>
      <w:proofErr w:type="spellEnd"/>
      <w:r>
        <w:rPr>
          <w:rFonts w:hint="eastAsia"/>
        </w:rPr>
        <w:t xml:space="preserve"> </w:t>
      </w:r>
      <w:r>
        <w:rPr>
          <w:rFonts w:hint="eastAsia"/>
        </w:rPr>
        <w:t>的时候获取到的是</w:t>
      </w:r>
      <w:r>
        <w:rPr>
          <w:rFonts w:hint="eastAsia"/>
        </w:rPr>
        <w:t xml:space="preserve"> </w:t>
      </w:r>
      <w:proofErr w:type="spellStart"/>
      <w:r>
        <w:rPr>
          <w:rFonts w:hint="eastAsia"/>
        </w:rPr>
        <w:t>MySession</w:t>
      </w:r>
      <w:proofErr w:type="spellEnd"/>
      <w:r>
        <w:rPr>
          <w:rFonts w:hint="eastAsia"/>
        </w:rPr>
        <w:t>，如果</w:t>
      </w:r>
      <w:r>
        <w:rPr>
          <w:rFonts w:hint="eastAsia"/>
        </w:rPr>
        <w:t xml:space="preserve"> </w:t>
      </w:r>
      <w:proofErr w:type="spellStart"/>
      <w:r>
        <w:rPr>
          <w:rFonts w:hint="eastAsia"/>
        </w:rPr>
        <w:t>sessionType</w:t>
      </w:r>
      <w:proofErr w:type="spellEnd"/>
      <w:r>
        <w:rPr>
          <w:rFonts w:hint="eastAsia"/>
        </w:rPr>
        <w:t xml:space="preserve"> </w:t>
      </w:r>
      <w:r>
        <w:rPr>
          <w:rFonts w:hint="eastAsia"/>
        </w:rPr>
        <w:t>是</w:t>
      </w:r>
      <w:r>
        <w:rPr>
          <w:rFonts w:hint="eastAsia"/>
        </w:rPr>
        <w:t xml:space="preserve"> coo</w:t>
      </w:r>
      <w:r w:rsidR="005924CC">
        <w:rPr>
          <w:rFonts w:hint="eastAsia"/>
        </w:rPr>
        <w:t>k</w:t>
      </w:r>
      <w:r>
        <w:rPr>
          <w:rFonts w:hint="eastAsia"/>
        </w:rPr>
        <w:t xml:space="preserve">ie </w:t>
      </w:r>
      <w:r>
        <w:rPr>
          <w:rFonts w:hint="eastAsia"/>
        </w:rPr>
        <w:t>的，那么</w:t>
      </w:r>
      <w:r>
        <w:rPr>
          <w:rFonts w:hint="eastAsia"/>
        </w:rPr>
        <w:t xml:space="preserve"> </w:t>
      </w:r>
      <w:proofErr w:type="spellStart"/>
      <w:r>
        <w:rPr>
          <w:rFonts w:hint="eastAsia"/>
        </w:rPr>
        <w:t>getSession</w:t>
      </w:r>
      <w:proofErr w:type="spellEnd"/>
      <w:r>
        <w:rPr>
          <w:rFonts w:hint="eastAsia"/>
        </w:rPr>
        <w:t xml:space="preserve"> </w:t>
      </w:r>
      <w:r>
        <w:rPr>
          <w:rFonts w:hint="eastAsia"/>
        </w:rPr>
        <w:t>的时候获取到的是</w:t>
      </w:r>
      <w:r>
        <w:rPr>
          <w:rFonts w:hint="eastAsia"/>
        </w:rPr>
        <w:t>MySession2</w:t>
      </w:r>
      <w:r>
        <w:rPr>
          <w:rFonts w:hint="eastAsia"/>
        </w:rPr>
        <w:t>，以此类推，用同样的方法就可以获取到</w:t>
      </w:r>
      <w:r>
        <w:rPr>
          <w:rFonts w:hint="eastAsia"/>
        </w:rPr>
        <w:t xml:space="preserve"> </w:t>
      </w:r>
      <w:proofErr w:type="spellStart"/>
      <w:r>
        <w:rPr>
          <w:rFonts w:hint="eastAsia"/>
        </w:rPr>
        <w:t>MySession</w:t>
      </w:r>
      <w:proofErr w:type="spellEnd"/>
      <w:r>
        <w:rPr>
          <w:rFonts w:hint="eastAsia"/>
        </w:rPr>
        <w:t xml:space="preserve"> 3,4,5,6 </w:t>
      </w:r>
      <w:r>
        <w:rPr>
          <w:rFonts w:hint="eastAsia"/>
        </w:rPr>
        <w:t>等等。</w:t>
      </w:r>
    </w:p>
    <w:p w:rsidR="002238F1" w:rsidRDefault="002238F1" w:rsidP="001823F4">
      <w:pPr>
        <w:pStyle w:val="a7"/>
        <w:ind w:left="1260" w:firstLineChars="0" w:firstLine="0"/>
      </w:pPr>
      <w:r>
        <w:rPr>
          <w:rFonts w:hint="eastAsia"/>
        </w:rPr>
        <w:t>这样两种方式都有了，那么我们</w:t>
      </w:r>
      <w:proofErr w:type="gramStart"/>
      <w:r>
        <w:rPr>
          <w:rFonts w:hint="eastAsia"/>
        </w:rPr>
        <w:t>怎实现</w:t>
      </w:r>
      <w:proofErr w:type="gramEnd"/>
      <w:r>
        <w:rPr>
          <w:rFonts w:hint="eastAsia"/>
        </w:rPr>
        <w:t>两种</w:t>
      </w:r>
      <w:r>
        <w:rPr>
          <w:rFonts w:hint="eastAsia"/>
        </w:rPr>
        <w:t xml:space="preserve"> session </w:t>
      </w:r>
      <w:r>
        <w:rPr>
          <w:rFonts w:hint="eastAsia"/>
        </w:rPr>
        <w:t>共享方式的快速切换呢，刚刚我提到一个</w:t>
      </w:r>
      <w:r>
        <w:rPr>
          <w:rFonts w:hint="eastAsia"/>
        </w:rPr>
        <w:t xml:space="preserve"> </w:t>
      </w:r>
      <w:proofErr w:type="spellStart"/>
      <w:r>
        <w:rPr>
          <w:rFonts w:hint="eastAsia"/>
        </w:rPr>
        <w:t>sessionType</w:t>
      </w:r>
      <w:proofErr w:type="spellEnd"/>
      <w:r>
        <w:rPr>
          <w:rFonts w:hint="eastAsia"/>
        </w:rPr>
        <w:t>，这是用来决定获取到</w:t>
      </w:r>
      <w:r>
        <w:rPr>
          <w:rFonts w:hint="eastAsia"/>
        </w:rPr>
        <w:t xml:space="preserve">session </w:t>
      </w:r>
      <w:r>
        <w:rPr>
          <w:rFonts w:hint="eastAsia"/>
        </w:rPr>
        <w:t>的类型的，只要变换</w:t>
      </w:r>
      <w:proofErr w:type="spellStart"/>
      <w:r>
        <w:rPr>
          <w:rFonts w:hint="eastAsia"/>
        </w:rPr>
        <w:t>sessionType</w:t>
      </w:r>
      <w:proofErr w:type="spellEnd"/>
      <w:r>
        <w:rPr>
          <w:rFonts w:hint="eastAsia"/>
        </w:rPr>
        <w:t xml:space="preserve"> </w:t>
      </w:r>
      <w:r>
        <w:rPr>
          <w:rFonts w:hint="eastAsia"/>
        </w:rPr>
        <w:t>就能实现两种</w:t>
      </w:r>
      <w:r>
        <w:rPr>
          <w:rFonts w:hint="eastAsia"/>
        </w:rPr>
        <w:t xml:space="preserve">session </w:t>
      </w:r>
      <w:r>
        <w:rPr>
          <w:rFonts w:hint="eastAsia"/>
        </w:rPr>
        <w:t>共享方式的切换，但是</w:t>
      </w:r>
      <w:proofErr w:type="spellStart"/>
      <w:r>
        <w:rPr>
          <w:rFonts w:hint="eastAsia"/>
        </w:rPr>
        <w:t>sessionType</w:t>
      </w:r>
      <w:proofErr w:type="spellEnd"/>
      <w:r>
        <w:rPr>
          <w:rFonts w:hint="eastAsia"/>
        </w:rPr>
        <w:t xml:space="preserve"> </w:t>
      </w:r>
      <w:r>
        <w:rPr>
          <w:rFonts w:hint="eastAsia"/>
        </w:rPr>
        <w:t>必须对所有的服务器都是一致的，如果不一致那将会出现比较严重的问题，我们目前是将</w:t>
      </w:r>
      <w:r>
        <w:rPr>
          <w:rFonts w:hint="eastAsia"/>
        </w:rPr>
        <w:t xml:space="preserve"> </w:t>
      </w:r>
      <w:proofErr w:type="spellStart"/>
      <w:r>
        <w:rPr>
          <w:rFonts w:hint="eastAsia"/>
        </w:rPr>
        <w:t>sessionType</w:t>
      </w:r>
      <w:proofErr w:type="spellEnd"/>
      <w:r>
        <w:rPr>
          <w:rFonts w:hint="eastAsia"/>
        </w:rPr>
        <w:t xml:space="preserve"> </w:t>
      </w:r>
      <w:r>
        <w:rPr>
          <w:rFonts w:hint="eastAsia"/>
        </w:rPr>
        <w:t>维护在环境变量里，如果要切换</w:t>
      </w:r>
      <w:r>
        <w:rPr>
          <w:rFonts w:hint="eastAsia"/>
        </w:rPr>
        <w:t xml:space="preserve"> </w:t>
      </w:r>
      <w:proofErr w:type="spellStart"/>
      <w:r>
        <w:rPr>
          <w:rFonts w:hint="eastAsia"/>
        </w:rPr>
        <w:lastRenderedPageBreak/>
        <w:t>sessionType</w:t>
      </w:r>
      <w:proofErr w:type="spellEnd"/>
      <w:r>
        <w:rPr>
          <w:rFonts w:hint="eastAsia"/>
        </w:rPr>
        <w:t xml:space="preserve"> </w:t>
      </w:r>
      <w:r>
        <w:rPr>
          <w:rFonts w:hint="eastAsia"/>
        </w:rPr>
        <w:t>就要</w:t>
      </w:r>
      <w:proofErr w:type="gramStart"/>
      <w:r>
        <w:rPr>
          <w:rFonts w:hint="eastAsia"/>
        </w:rPr>
        <w:t>重启每一台</w:t>
      </w:r>
      <w:proofErr w:type="gramEnd"/>
      <w:r>
        <w:rPr>
          <w:rFonts w:hint="eastAsia"/>
        </w:rPr>
        <w:t>服务器，完成</w:t>
      </w:r>
      <w:r>
        <w:rPr>
          <w:rFonts w:hint="eastAsia"/>
        </w:rPr>
        <w:t xml:space="preserve"> session </w:t>
      </w:r>
      <w:r>
        <w:rPr>
          <w:rFonts w:hint="eastAsia"/>
        </w:rPr>
        <w:t>共享的转换，但是当服务器太多的时候将是一种灾难。而且重</w:t>
      </w:r>
      <w:proofErr w:type="gramStart"/>
      <w:r>
        <w:rPr>
          <w:rFonts w:hint="eastAsia"/>
        </w:rPr>
        <w:t>启服务</w:t>
      </w:r>
      <w:proofErr w:type="gramEnd"/>
      <w:r>
        <w:rPr>
          <w:rFonts w:hint="eastAsia"/>
        </w:rPr>
        <w:t>意味着服务的中断，所以这样的方式只适合服务器规模比较小，而且用户量比较少的情况，当服务器太多的时候，务必需要一种协调技术，能够让服务器能够及时获取切换的通知。基于这样的原因，我们选用</w:t>
      </w:r>
    </w:p>
    <w:p w:rsidR="002238F1" w:rsidRDefault="002238F1" w:rsidP="001823F4">
      <w:pPr>
        <w:pStyle w:val="a7"/>
        <w:ind w:left="1260" w:firstLineChars="0" w:firstLine="0"/>
      </w:pPr>
      <w:r>
        <w:rPr>
          <w:rFonts w:hint="eastAsia"/>
        </w:rPr>
        <w:t xml:space="preserve">zookeeper </w:t>
      </w:r>
      <w:r>
        <w:rPr>
          <w:rFonts w:hint="eastAsia"/>
        </w:rPr>
        <w:t>作为配置平台，每一台服务器都会订阅</w:t>
      </w:r>
      <w:r>
        <w:rPr>
          <w:rFonts w:hint="eastAsia"/>
        </w:rPr>
        <w:t xml:space="preserve"> zookeeper </w:t>
      </w:r>
      <w:r>
        <w:rPr>
          <w:rFonts w:hint="eastAsia"/>
        </w:rPr>
        <w:t>上的配置，当我们切换</w:t>
      </w:r>
      <w:r>
        <w:rPr>
          <w:rFonts w:hint="eastAsia"/>
        </w:rPr>
        <w:t xml:space="preserve"> </w:t>
      </w:r>
      <w:proofErr w:type="spellStart"/>
      <w:r>
        <w:rPr>
          <w:rFonts w:hint="eastAsia"/>
        </w:rPr>
        <w:t>sessionType</w:t>
      </w:r>
      <w:proofErr w:type="spellEnd"/>
      <w:r>
        <w:rPr>
          <w:rFonts w:hint="eastAsia"/>
        </w:rPr>
        <w:t xml:space="preserve"> </w:t>
      </w:r>
      <w:r>
        <w:rPr>
          <w:rFonts w:hint="eastAsia"/>
        </w:rPr>
        <w:t>之后，所有服务器都会订阅到修改之后的配置，那么切换就会立即生效，当然可能会有短暂的时间延迟，但这是可以接受的。</w:t>
      </w:r>
    </w:p>
    <w:p w:rsidR="002238F1" w:rsidRDefault="002238F1" w:rsidP="00A40CCE">
      <w:pPr>
        <w:pStyle w:val="a7"/>
        <w:numPr>
          <w:ilvl w:val="0"/>
          <w:numId w:val="33"/>
        </w:numPr>
        <w:ind w:firstLineChars="0"/>
        <w:outlineLvl w:val="2"/>
      </w:pPr>
      <w:r w:rsidRPr="002238F1">
        <w:rPr>
          <w:rFonts w:hint="eastAsia"/>
        </w:rPr>
        <w:t>在单点登录中，如果</w:t>
      </w:r>
      <w:r w:rsidRPr="002238F1">
        <w:rPr>
          <w:rFonts w:hint="eastAsia"/>
        </w:rPr>
        <w:t xml:space="preserve"> cookie </w:t>
      </w:r>
      <w:r w:rsidRPr="002238F1">
        <w:rPr>
          <w:rFonts w:hint="eastAsia"/>
        </w:rPr>
        <w:t>被禁用了怎么办？</w:t>
      </w:r>
    </w:p>
    <w:p w:rsidR="002238F1" w:rsidRDefault="002238F1" w:rsidP="002238F1">
      <w:pPr>
        <w:pStyle w:val="a7"/>
        <w:ind w:left="1260"/>
      </w:pPr>
      <w:r>
        <w:rPr>
          <w:rFonts w:hint="eastAsia"/>
        </w:rPr>
        <w:t>单点登录的原理是后端生成一个</w:t>
      </w:r>
      <w:r>
        <w:rPr>
          <w:rFonts w:hint="eastAsia"/>
        </w:rPr>
        <w:t xml:space="preserve"> session ID</w:t>
      </w:r>
      <w:r>
        <w:rPr>
          <w:rFonts w:hint="eastAsia"/>
        </w:rPr>
        <w:t>，然后设置到</w:t>
      </w:r>
      <w:r>
        <w:rPr>
          <w:rFonts w:hint="eastAsia"/>
        </w:rPr>
        <w:t xml:space="preserve"> cookie</w:t>
      </w:r>
      <w:r>
        <w:rPr>
          <w:rFonts w:hint="eastAsia"/>
        </w:rPr>
        <w:t>，后面的所有请求浏览器都会带上</w:t>
      </w:r>
      <w:r>
        <w:rPr>
          <w:rFonts w:hint="eastAsia"/>
        </w:rPr>
        <w:t xml:space="preserve"> cookie</w:t>
      </w:r>
      <w:r>
        <w:rPr>
          <w:rFonts w:hint="eastAsia"/>
        </w:rPr>
        <w:t>，</w:t>
      </w:r>
      <w:r>
        <w:rPr>
          <w:rFonts w:hint="eastAsia"/>
        </w:rPr>
        <w:t xml:space="preserve"> </w:t>
      </w:r>
      <w:r>
        <w:rPr>
          <w:rFonts w:hint="eastAsia"/>
        </w:rPr>
        <w:t>然后服务端从</w:t>
      </w:r>
      <w:r>
        <w:rPr>
          <w:rFonts w:hint="eastAsia"/>
        </w:rPr>
        <w:t xml:space="preserve"> cookie </w:t>
      </w:r>
      <w:r>
        <w:rPr>
          <w:rFonts w:hint="eastAsia"/>
        </w:rPr>
        <w:t>里获取</w:t>
      </w:r>
      <w:r>
        <w:rPr>
          <w:rFonts w:hint="eastAsia"/>
        </w:rPr>
        <w:t xml:space="preserve"> session ID</w:t>
      </w:r>
      <w:r w:rsidR="001823F4">
        <w:rPr>
          <w:rFonts w:hint="eastAsia"/>
        </w:rPr>
        <w:t>，再查询到用户信息。所以</w:t>
      </w:r>
      <w:r>
        <w:rPr>
          <w:rFonts w:hint="eastAsia"/>
        </w:rPr>
        <w:t>保持登录的关键不是</w:t>
      </w:r>
      <w:r>
        <w:rPr>
          <w:rFonts w:hint="eastAsia"/>
        </w:rPr>
        <w:t xml:space="preserve"> cookie</w:t>
      </w:r>
      <w:r>
        <w:rPr>
          <w:rFonts w:hint="eastAsia"/>
        </w:rPr>
        <w:t>，而是通过</w:t>
      </w:r>
    </w:p>
    <w:p w:rsidR="002238F1" w:rsidRDefault="002238F1" w:rsidP="002238F1">
      <w:pPr>
        <w:pStyle w:val="a7"/>
        <w:ind w:left="1260" w:firstLineChars="0" w:firstLine="0"/>
      </w:pPr>
      <w:r>
        <w:rPr>
          <w:rFonts w:hint="eastAsia"/>
        </w:rPr>
        <w:t xml:space="preserve">cookie </w:t>
      </w:r>
      <w:r>
        <w:rPr>
          <w:rFonts w:hint="eastAsia"/>
        </w:rPr>
        <w:t>保存和传输的</w:t>
      </w:r>
      <w:r>
        <w:rPr>
          <w:rFonts w:hint="eastAsia"/>
        </w:rPr>
        <w:t xml:space="preserve"> session ID</w:t>
      </w:r>
      <w:r>
        <w:rPr>
          <w:rFonts w:hint="eastAsia"/>
        </w:rPr>
        <w:t>，其本质是能获取用户信息的数据。除了</w:t>
      </w:r>
      <w:r>
        <w:rPr>
          <w:rFonts w:hint="eastAsia"/>
        </w:rPr>
        <w:t xml:space="preserve"> cookie</w:t>
      </w:r>
      <w:r>
        <w:rPr>
          <w:rFonts w:hint="eastAsia"/>
        </w:rPr>
        <w:t>，还通常使用</w:t>
      </w:r>
      <w:r>
        <w:rPr>
          <w:rFonts w:hint="eastAsia"/>
        </w:rPr>
        <w:t xml:space="preserve"> HTTP </w:t>
      </w:r>
      <w:r>
        <w:rPr>
          <w:rFonts w:hint="eastAsia"/>
        </w:rPr>
        <w:t>请求头来传输。</w:t>
      </w:r>
      <w:r w:rsidR="00DE3328" w:rsidRPr="00DE3328">
        <w:rPr>
          <w:rFonts w:hint="eastAsia"/>
        </w:rPr>
        <w:t>可以尝试放到</w:t>
      </w:r>
      <w:r w:rsidR="00DE3328" w:rsidRPr="00DE3328">
        <w:rPr>
          <w:rFonts w:hint="eastAsia"/>
        </w:rPr>
        <w:t>header</w:t>
      </w:r>
      <w:r w:rsidR="00DE3328" w:rsidRPr="00DE3328">
        <w:rPr>
          <w:rFonts w:hint="eastAsia"/>
        </w:rPr>
        <w:t>里，每次请求都带上</w:t>
      </w:r>
      <w:r w:rsidR="00DE3328" w:rsidRPr="00DE3328">
        <w:rPr>
          <w:rFonts w:hint="eastAsia"/>
        </w:rPr>
        <w:t>token</w:t>
      </w:r>
      <w:r w:rsidR="00DE3328">
        <w:rPr>
          <w:rFonts w:hint="eastAsia"/>
        </w:rPr>
        <w:t xml:space="preserve"> </w:t>
      </w:r>
    </w:p>
    <w:p w:rsidR="001B7E41" w:rsidRDefault="001B7E41" w:rsidP="00DE3328">
      <w:pPr>
        <w:pStyle w:val="a7"/>
        <w:ind w:left="1260"/>
        <w:rPr>
          <w:color w:val="FF0000"/>
        </w:rPr>
      </w:pPr>
      <w:r w:rsidRPr="001B7E41">
        <w:rPr>
          <w:rFonts w:hint="eastAsia"/>
          <w:color w:val="FF0000"/>
        </w:rPr>
        <w:t>不用</w:t>
      </w:r>
      <w:proofErr w:type="gramStart"/>
      <w:r w:rsidRPr="001B7E41">
        <w:rPr>
          <w:rFonts w:hint="eastAsia"/>
          <w:color w:val="FF0000"/>
        </w:rPr>
        <w:t>考虑会禁</w:t>
      </w:r>
      <w:proofErr w:type="gramEnd"/>
      <w:r w:rsidRPr="001B7E41">
        <w:rPr>
          <w:rFonts w:hint="eastAsia"/>
          <w:color w:val="FF0000"/>
        </w:rPr>
        <w:t>cookie</w:t>
      </w:r>
      <w:r w:rsidRPr="001B7E41">
        <w:rPr>
          <w:rFonts w:hint="eastAsia"/>
          <w:color w:val="FF0000"/>
        </w:rPr>
        <w:t>或者</w:t>
      </w:r>
      <w:proofErr w:type="spellStart"/>
      <w:r w:rsidRPr="001B7E41">
        <w:rPr>
          <w:rFonts w:hint="eastAsia"/>
          <w:color w:val="FF0000"/>
        </w:rPr>
        <w:t>js</w:t>
      </w:r>
      <w:proofErr w:type="spellEnd"/>
      <w:r w:rsidRPr="001B7E41">
        <w:rPr>
          <w:rFonts w:hint="eastAsia"/>
          <w:color w:val="FF0000"/>
        </w:rPr>
        <w:t>的用户</w:t>
      </w:r>
      <w:r w:rsidR="00DE3328">
        <w:rPr>
          <w:rFonts w:hint="eastAsia"/>
          <w:color w:val="FF0000"/>
        </w:rPr>
        <w:t>。也可以</w:t>
      </w:r>
      <w:r w:rsidR="00DE3328" w:rsidRPr="00DE3328">
        <w:rPr>
          <w:rFonts w:hint="eastAsia"/>
          <w:color w:val="FF0000"/>
        </w:rPr>
        <w:t>弹出提示，</w:t>
      </w:r>
      <w:r w:rsidR="00DE3328" w:rsidRPr="00DE3328">
        <w:rPr>
          <w:rFonts w:hint="eastAsia"/>
          <w:color w:val="FF0000"/>
        </w:rPr>
        <w:t xml:space="preserve"> </w:t>
      </w:r>
      <w:r w:rsidR="00DE3328" w:rsidRPr="00DE3328">
        <w:rPr>
          <w:rFonts w:hint="eastAsia"/>
          <w:color w:val="FF0000"/>
        </w:rPr>
        <w:t>您禁用了</w:t>
      </w:r>
      <w:r w:rsidR="00DE3328" w:rsidRPr="00DE3328">
        <w:rPr>
          <w:rFonts w:hint="eastAsia"/>
          <w:color w:val="FF0000"/>
        </w:rPr>
        <w:t>cookie</w:t>
      </w:r>
      <w:r w:rsidR="00DE3328" w:rsidRPr="00DE3328">
        <w:rPr>
          <w:rFonts w:hint="eastAsia"/>
          <w:color w:val="FF0000"/>
        </w:rPr>
        <w:t>无法完成登陆</w:t>
      </w:r>
      <w:r w:rsidR="00DE3328" w:rsidRPr="00DE3328">
        <w:rPr>
          <w:rFonts w:hint="eastAsia"/>
          <w:color w:val="FF0000"/>
        </w:rPr>
        <w:t>,</w:t>
      </w:r>
      <w:r w:rsidR="00DE3328" w:rsidRPr="00DE3328">
        <w:rPr>
          <w:rFonts w:hint="eastAsia"/>
          <w:color w:val="FF0000"/>
        </w:rPr>
        <w:t>请参考以下步骤打开</w:t>
      </w:r>
      <w:r w:rsidR="00DE3328" w:rsidRPr="00DE3328">
        <w:rPr>
          <w:rFonts w:hint="eastAsia"/>
          <w:color w:val="FF0000"/>
        </w:rPr>
        <w:t xml:space="preserve">cookie </w:t>
      </w:r>
      <w:r w:rsidR="00DE3328" w:rsidRPr="00DE3328">
        <w:rPr>
          <w:rFonts w:hint="eastAsia"/>
          <w:color w:val="FF0000"/>
        </w:rPr>
        <w:t>后即可正常登陆</w:t>
      </w:r>
      <w:r w:rsidR="00DE3328">
        <w:rPr>
          <w:rFonts w:hint="eastAsia"/>
          <w:color w:val="FF0000"/>
        </w:rPr>
        <w:t>.</w:t>
      </w:r>
      <w:r w:rsidR="00DE3328" w:rsidRPr="00DE3328">
        <w:rPr>
          <w:rFonts w:hint="eastAsia"/>
          <w:color w:val="FF0000"/>
        </w:rPr>
        <w:t>成本最小收益最高的方案</w:t>
      </w:r>
      <w:r w:rsidR="00DE3328" w:rsidRPr="00DE3328">
        <w:rPr>
          <w:rFonts w:hint="eastAsia"/>
          <w:color w:val="FF0000"/>
        </w:rPr>
        <w:t>.</w:t>
      </w:r>
    </w:p>
    <w:p w:rsidR="00F745C8" w:rsidRPr="002B37E7" w:rsidRDefault="00F745C8" w:rsidP="00A40CCE">
      <w:pPr>
        <w:pStyle w:val="a7"/>
        <w:numPr>
          <w:ilvl w:val="0"/>
          <w:numId w:val="33"/>
        </w:numPr>
        <w:ind w:firstLineChars="0"/>
        <w:outlineLvl w:val="2"/>
        <w:rPr>
          <w:color w:val="00B050"/>
        </w:rPr>
      </w:pPr>
      <w:r w:rsidRPr="002B37E7">
        <w:rPr>
          <w:rFonts w:hint="eastAsia"/>
          <w:color w:val="00B050"/>
        </w:rPr>
        <w:t>你的项目中使用过哪些</w:t>
      </w:r>
      <w:r w:rsidRPr="002B37E7">
        <w:rPr>
          <w:rFonts w:hint="eastAsia"/>
          <w:color w:val="00B050"/>
        </w:rPr>
        <w:t>JSTL</w:t>
      </w:r>
      <w:r w:rsidRPr="002B37E7">
        <w:rPr>
          <w:rFonts w:hint="eastAsia"/>
          <w:color w:val="00B050"/>
        </w:rPr>
        <w:t>标签？</w:t>
      </w:r>
    </w:p>
    <w:p w:rsidR="00F745C8" w:rsidRPr="00F745C8" w:rsidRDefault="00F745C8" w:rsidP="00F745C8">
      <w:pPr>
        <w:pStyle w:val="a7"/>
        <w:ind w:left="1260" w:firstLineChars="0" w:firstLine="0"/>
      </w:pPr>
      <w:r w:rsidRPr="00F745C8">
        <w:rPr>
          <w:rFonts w:hint="eastAsia"/>
        </w:rPr>
        <w:t>项目中主要使用了</w:t>
      </w:r>
      <w:r w:rsidRPr="00F745C8">
        <w:rPr>
          <w:rFonts w:hint="eastAsia"/>
        </w:rPr>
        <w:t>JSTL</w:t>
      </w:r>
      <w:r w:rsidRPr="00F745C8">
        <w:rPr>
          <w:rFonts w:hint="eastAsia"/>
        </w:rPr>
        <w:t>的核心标签库，包括</w:t>
      </w:r>
      <w:r w:rsidRPr="00F745C8">
        <w:rPr>
          <w:rFonts w:hint="eastAsia"/>
        </w:rPr>
        <w:t>&lt; c:if&gt;</w:t>
      </w:r>
      <w:r w:rsidRPr="00F745C8">
        <w:rPr>
          <w:rFonts w:hint="eastAsia"/>
        </w:rPr>
        <w:t>、</w:t>
      </w:r>
      <w:r w:rsidRPr="00F745C8">
        <w:rPr>
          <w:rFonts w:hint="eastAsia"/>
        </w:rPr>
        <w:t>&lt; c:choose&gt;</w:t>
      </w:r>
      <w:r w:rsidRPr="00F745C8">
        <w:rPr>
          <w:rFonts w:hint="eastAsia"/>
        </w:rPr>
        <w:t>、</w:t>
      </w:r>
      <w:r w:rsidRPr="00F745C8">
        <w:rPr>
          <w:rFonts w:hint="eastAsia"/>
        </w:rPr>
        <w:t>&lt; c: when&gt;</w:t>
      </w:r>
      <w:r w:rsidRPr="00F745C8">
        <w:rPr>
          <w:rFonts w:hint="eastAsia"/>
        </w:rPr>
        <w:t>、</w:t>
      </w:r>
      <w:r w:rsidRPr="00F745C8">
        <w:rPr>
          <w:rFonts w:hint="eastAsia"/>
        </w:rPr>
        <w:t>&lt; c: otherwise&gt;</w:t>
      </w:r>
      <w:r w:rsidRPr="00F745C8">
        <w:rPr>
          <w:rFonts w:hint="eastAsia"/>
        </w:rPr>
        <w:t>、</w:t>
      </w:r>
      <w:r w:rsidRPr="00F745C8">
        <w:rPr>
          <w:rFonts w:hint="eastAsia"/>
        </w:rPr>
        <w:t>&lt; c:forEach&gt;</w:t>
      </w:r>
      <w:r w:rsidRPr="00F745C8">
        <w:rPr>
          <w:rFonts w:hint="eastAsia"/>
        </w:rPr>
        <w:t>，主要用于构造循环和分支结构以控制显示逻辑。</w:t>
      </w:r>
    </w:p>
    <w:p w:rsidR="00F70E33" w:rsidRDefault="00F70E33" w:rsidP="00F70E33">
      <w:pPr>
        <w:pStyle w:val="a7"/>
        <w:numPr>
          <w:ilvl w:val="0"/>
          <w:numId w:val="3"/>
        </w:numPr>
        <w:ind w:firstLineChars="0"/>
        <w:outlineLvl w:val="1"/>
        <w:rPr>
          <w:b/>
        </w:rPr>
      </w:pPr>
      <w:r>
        <w:rPr>
          <w:rFonts w:hint="eastAsia"/>
          <w:b/>
        </w:rPr>
        <w:t>JDBC</w:t>
      </w:r>
    </w:p>
    <w:p w:rsidR="00A80297" w:rsidRPr="002B37E7" w:rsidRDefault="00A80297" w:rsidP="00A40CCE">
      <w:pPr>
        <w:pStyle w:val="a7"/>
        <w:numPr>
          <w:ilvl w:val="0"/>
          <w:numId w:val="34"/>
        </w:numPr>
        <w:ind w:firstLineChars="0"/>
        <w:outlineLvl w:val="2"/>
        <w:rPr>
          <w:b/>
          <w:color w:val="00B050"/>
        </w:rPr>
      </w:pPr>
      <w:proofErr w:type="spellStart"/>
      <w:r w:rsidRPr="002B37E7">
        <w:rPr>
          <w:rFonts w:hint="eastAsia"/>
          <w:b/>
          <w:color w:val="00B050"/>
        </w:rPr>
        <w:t>Class.forName</w:t>
      </w:r>
      <w:proofErr w:type="spellEnd"/>
      <w:r w:rsidRPr="002B37E7">
        <w:rPr>
          <w:rFonts w:hint="eastAsia"/>
          <w:b/>
          <w:color w:val="00B050"/>
        </w:rPr>
        <w:t>的作用</w:t>
      </w:r>
      <w:r w:rsidRPr="002B37E7">
        <w:rPr>
          <w:rFonts w:hint="eastAsia"/>
          <w:b/>
          <w:color w:val="00B050"/>
        </w:rPr>
        <w:t>?</w:t>
      </w:r>
      <w:r w:rsidRPr="002B37E7">
        <w:rPr>
          <w:rFonts w:hint="eastAsia"/>
          <w:b/>
          <w:color w:val="00B050"/>
        </w:rPr>
        <w:t>为什么要用</w:t>
      </w:r>
      <w:r w:rsidRPr="002B37E7">
        <w:rPr>
          <w:rFonts w:hint="eastAsia"/>
          <w:b/>
          <w:color w:val="00B050"/>
        </w:rPr>
        <w:t>?</w:t>
      </w:r>
      <w:r w:rsidR="00662EA1">
        <w:rPr>
          <w:rFonts w:hint="eastAsia"/>
          <w:b/>
          <w:color w:val="00B050"/>
        </w:rPr>
        <w:t>（</w:t>
      </w:r>
      <w:r w:rsidR="00662EA1">
        <w:rPr>
          <w:rFonts w:hint="eastAsia"/>
          <w:b/>
          <w:color w:val="00B050"/>
        </w:rPr>
        <w:t>*</w:t>
      </w:r>
      <w:r w:rsidR="00662EA1">
        <w:rPr>
          <w:rFonts w:hint="eastAsia"/>
          <w:b/>
          <w:color w:val="00B050"/>
        </w:rPr>
        <w:t>）</w:t>
      </w:r>
    </w:p>
    <w:p w:rsidR="00A80297" w:rsidRPr="00A70D7D" w:rsidRDefault="00A80297" w:rsidP="00A80297">
      <w:pPr>
        <w:pStyle w:val="a7"/>
        <w:ind w:left="1260" w:firstLineChars="0" w:firstLine="0"/>
      </w:pPr>
      <w:r>
        <w:rPr>
          <w:rFonts w:hint="eastAsia"/>
        </w:rPr>
        <w:t>按参数中指定的字符串形式的类名去搜索并加载相应的类，如果该类字节</w:t>
      </w:r>
      <w:proofErr w:type="gramStart"/>
      <w:r>
        <w:rPr>
          <w:rFonts w:hint="eastAsia"/>
        </w:rPr>
        <w:t>码已经</w:t>
      </w:r>
      <w:proofErr w:type="gramEnd"/>
      <w:r>
        <w:rPr>
          <w:rFonts w:hint="eastAsia"/>
        </w:rPr>
        <w:t>被加载过，则返回代表该字节码的</w:t>
      </w:r>
      <w:r>
        <w:rPr>
          <w:rFonts w:hint="eastAsia"/>
        </w:rPr>
        <w:t>Class</w:t>
      </w:r>
      <w:r>
        <w:rPr>
          <w:rFonts w:hint="eastAsia"/>
        </w:rPr>
        <w:t>实例对象，否则，按类加载器的委托机制去搜索和加载该类，如果所有的类加载器都无法加载到该类，则抛出</w:t>
      </w:r>
      <w:proofErr w:type="spellStart"/>
      <w:r>
        <w:rPr>
          <w:rFonts w:hint="eastAsia"/>
        </w:rPr>
        <w:t>ClassNotFoundException</w:t>
      </w:r>
      <w:proofErr w:type="spellEnd"/>
      <w:r>
        <w:rPr>
          <w:rFonts w:hint="eastAsia"/>
        </w:rPr>
        <w:t>。加载完这个</w:t>
      </w:r>
      <w:r>
        <w:rPr>
          <w:rFonts w:hint="eastAsia"/>
        </w:rPr>
        <w:t>Class</w:t>
      </w:r>
      <w:r>
        <w:rPr>
          <w:rFonts w:hint="eastAsia"/>
        </w:rPr>
        <w:t>字节码后，接着就可以使用</w:t>
      </w:r>
      <w:r>
        <w:rPr>
          <w:rFonts w:hint="eastAsia"/>
        </w:rPr>
        <w:t>Class</w:t>
      </w:r>
      <w:r>
        <w:rPr>
          <w:rFonts w:hint="eastAsia"/>
        </w:rPr>
        <w:t>字节码的</w:t>
      </w:r>
      <w:proofErr w:type="spellStart"/>
      <w:r>
        <w:rPr>
          <w:rFonts w:hint="eastAsia"/>
        </w:rPr>
        <w:t>newInstance</w:t>
      </w:r>
      <w:proofErr w:type="spellEnd"/>
      <w:r w:rsidR="00992860">
        <w:rPr>
          <w:rFonts w:hint="eastAsia"/>
        </w:rPr>
        <w:t>方法去创建该类的实例对象</w:t>
      </w:r>
      <w:r>
        <w:rPr>
          <w:rFonts w:hint="eastAsia"/>
        </w:rPr>
        <w:t>。有时候，我们程序中所有使用的具体类名在设计时（即开发时）无法确定，只有程序运行时才能确定，这时候就需要使用</w:t>
      </w:r>
      <w:proofErr w:type="spellStart"/>
      <w:r>
        <w:rPr>
          <w:rFonts w:hint="eastAsia"/>
        </w:rPr>
        <w:t>Class.forName</w:t>
      </w:r>
      <w:proofErr w:type="spellEnd"/>
      <w:r>
        <w:rPr>
          <w:rFonts w:hint="eastAsia"/>
        </w:rPr>
        <w:t>去动态加载该类，这个类名通常是在配置文件中配置的，例如，</w:t>
      </w:r>
      <w:r>
        <w:rPr>
          <w:rFonts w:hint="eastAsia"/>
        </w:rPr>
        <w:t>spring</w:t>
      </w:r>
      <w:r>
        <w:rPr>
          <w:rFonts w:hint="eastAsia"/>
        </w:rPr>
        <w:t>的</w:t>
      </w:r>
      <w:proofErr w:type="spellStart"/>
      <w:r>
        <w:rPr>
          <w:rFonts w:hint="eastAsia"/>
        </w:rPr>
        <w:t>ioc</w:t>
      </w:r>
      <w:proofErr w:type="spellEnd"/>
      <w:r>
        <w:rPr>
          <w:rFonts w:hint="eastAsia"/>
        </w:rPr>
        <w:t>中每次依赖注入的具体类就是这样配置的，</w:t>
      </w:r>
      <w:proofErr w:type="spellStart"/>
      <w:r>
        <w:rPr>
          <w:rFonts w:hint="eastAsia"/>
        </w:rPr>
        <w:t>jdbc</w:t>
      </w:r>
      <w:proofErr w:type="spellEnd"/>
      <w:r>
        <w:rPr>
          <w:rFonts w:hint="eastAsia"/>
        </w:rPr>
        <w:t>的驱动类名通常也是通过配置文件来配置的，以便在产品交付使用后不用修改源程序就可以更换驱动类名。</w:t>
      </w:r>
    </w:p>
    <w:p w:rsidR="00A80297" w:rsidRPr="008647CC" w:rsidRDefault="00A80297" w:rsidP="00A40CCE">
      <w:pPr>
        <w:pStyle w:val="a7"/>
        <w:numPr>
          <w:ilvl w:val="0"/>
          <w:numId w:val="34"/>
        </w:numPr>
        <w:ind w:firstLineChars="0"/>
        <w:outlineLvl w:val="2"/>
        <w:rPr>
          <w:b/>
        </w:rPr>
      </w:pPr>
      <w:r w:rsidRPr="008647CC">
        <w:rPr>
          <w:rFonts w:hint="eastAsia"/>
          <w:b/>
        </w:rPr>
        <w:t>使用</w:t>
      </w:r>
      <w:r w:rsidRPr="008647CC">
        <w:rPr>
          <w:rFonts w:hint="eastAsia"/>
          <w:b/>
        </w:rPr>
        <w:t>JDBC</w:t>
      </w:r>
      <w:r w:rsidR="008647CC">
        <w:rPr>
          <w:rFonts w:hint="eastAsia"/>
          <w:b/>
        </w:rPr>
        <w:t>操作数据库时，如何提升读取数据的性能？如何提升更新数据的性能</w:t>
      </w:r>
    </w:p>
    <w:p w:rsidR="00A80297" w:rsidRDefault="00A80297" w:rsidP="00A80297">
      <w:pPr>
        <w:pStyle w:val="a7"/>
        <w:ind w:left="1260" w:firstLineChars="0" w:firstLine="0"/>
      </w:pPr>
      <w:r>
        <w:rPr>
          <w:rFonts w:hint="eastAsia"/>
        </w:rPr>
        <w:t>要提升读取数据的性能，可以指定通过结果集（</w:t>
      </w:r>
      <w:proofErr w:type="spellStart"/>
      <w:r>
        <w:rPr>
          <w:rFonts w:hint="eastAsia"/>
        </w:rPr>
        <w:t>ResultSet</w:t>
      </w:r>
      <w:proofErr w:type="spellEnd"/>
      <w:r>
        <w:rPr>
          <w:rFonts w:hint="eastAsia"/>
        </w:rPr>
        <w:t>）对象的</w:t>
      </w:r>
      <w:proofErr w:type="spellStart"/>
      <w:r>
        <w:rPr>
          <w:rFonts w:hint="eastAsia"/>
        </w:rPr>
        <w:t>setFetchSize</w:t>
      </w:r>
      <w:proofErr w:type="spellEnd"/>
      <w:r>
        <w:rPr>
          <w:rFonts w:hint="eastAsia"/>
        </w:rPr>
        <w:t>()</w:t>
      </w:r>
      <w:r>
        <w:rPr>
          <w:rFonts w:hint="eastAsia"/>
        </w:rPr>
        <w:t>方法指定每次抓取的记录数（典型的空间换时间策略）；要提升更新数据的性能可以使用</w:t>
      </w:r>
      <w:proofErr w:type="spellStart"/>
      <w:r>
        <w:rPr>
          <w:rFonts w:hint="eastAsia"/>
        </w:rPr>
        <w:t>PreparedStatement</w:t>
      </w:r>
      <w:proofErr w:type="spellEnd"/>
      <w:r>
        <w:rPr>
          <w:rFonts w:hint="eastAsia"/>
        </w:rPr>
        <w:t>语句构建批处理，将若干</w:t>
      </w:r>
      <w:r>
        <w:rPr>
          <w:rFonts w:hint="eastAsia"/>
        </w:rPr>
        <w:t>SQL</w:t>
      </w:r>
      <w:r>
        <w:rPr>
          <w:rFonts w:hint="eastAsia"/>
        </w:rPr>
        <w:t>语句置于一个批处理中执行。</w:t>
      </w:r>
    </w:p>
    <w:p w:rsidR="00A80297" w:rsidRPr="002B37E7" w:rsidRDefault="00A80297" w:rsidP="00A40CCE">
      <w:pPr>
        <w:pStyle w:val="a7"/>
        <w:numPr>
          <w:ilvl w:val="0"/>
          <w:numId w:val="34"/>
        </w:numPr>
        <w:ind w:firstLineChars="0"/>
        <w:outlineLvl w:val="2"/>
        <w:rPr>
          <w:b/>
          <w:color w:val="00B050"/>
        </w:rPr>
      </w:pPr>
      <w:r w:rsidRPr="002B37E7">
        <w:rPr>
          <w:b/>
          <w:color w:val="00B050"/>
        </w:rPr>
        <w:t>Statement</w:t>
      </w:r>
      <w:r w:rsidRPr="002B37E7">
        <w:rPr>
          <w:rFonts w:hint="eastAsia"/>
          <w:b/>
          <w:color w:val="00B050"/>
        </w:rPr>
        <w:t>接口与</w:t>
      </w:r>
      <w:proofErr w:type="spellStart"/>
      <w:r w:rsidRPr="002B37E7">
        <w:rPr>
          <w:b/>
          <w:color w:val="00B050"/>
        </w:rPr>
        <w:t>PreparedStatement</w:t>
      </w:r>
      <w:proofErr w:type="spellEnd"/>
      <w:r w:rsidRPr="002B37E7">
        <w:rPr>
          <w:rFonts w:hint="eastAsia"/>
          <w:b/>
          <w:color w:val="00B050"/>
        </w:rPr>
        <w:t>接口区别</w:t>
      </w:r>
      <w:r w:rsidR="00662EA1">
        <w:rPr>
          <w:rFonts w:hint="eastAsia"/>
          <w:b/>
          <w:color w:val="00B050"/>
        </w:rPr>
        <w:t>（</w:t>
      </w:r>
      <w:r w:rsidR="00662EA1">
        <w:rPr>
          <w:rFonts w:hint="eastAsia"/>
          <w:b/>
          <w:color w:val="00B050"/>
        </w:rPr>
        <w:t>*</w:t>
      </w:r>
      <w:r w:rsidR="00662EA1">
        <w:rPr>
          <w:rFonts w:hint="eastAsia"/>
          <w:b/>
          <w:color w:val="00B050"/>
        </w:rPr>
        <w:t>）</w:t>
      </w:r>
    </w:p>
    <w:p w:rsidR="00A80297" w:rsidRPr="009A6FE8" w:rsidRDefault="00A80297" w:rsidP="00A40CCE">
      <w:pPr>
        <w:numPr>
          <w:ilvl w:val="0"/>
          <w:numId w:val="31"/>
        </w:numPr>
      </w:pPr>
      <w:r w:rsidRPr="009A6FE8">
        <w:t>Statement</w:t>
      </w:r>
      <w:r w:rsidRPr="009A6FE8">
        <w:rPr>
          <w:rFonts w:hint="eastAsia"/>
        </w:rPr>
        <w:t>类的对象将</w:t>
      </w:r>
      <w:r w:rsidRPr="009A6FE8">
        <w:t>SQL</w:t>
      </w:r>
      <w:r w:rsidRPr="009A6FE8">
        <w:rPr>
          <w:rFonts w:hint="eastAsia"/>
        </w:rPr>
        <w:t>语句发送给数据库，如果</w:t>
      </w:r>
      <w:r w:rsidRPr="009A6FE8">
        <w:t>SQL</w:t>
      </w:r>
      <w:r w:rsidRPr="009A6FE8">
        <w:rPr>
          <w:rFonts w:hint="eastAsia"/>
        </w:rPr>
        <w:t>语句运行后产后结果集，</w:t>
      </w:r>
      <w:r w:rsidRPr="009A6FE8">
        <w:t>Statement</w:t>
      </w:r>
      <w:r w:rsidRPr="009A6FE8">
        <w:rPr>
          <w:rFonts w:hint="eastAsia"/>
        </w:rPr>
        <w:t>对象会将结果集返回给一个</w:t>
      </w:r>
      <w:proofErr w:type="spellStart"/>
      <w:r w:rsidRPr="009A6FE8">
        <w:t>ResultSet</w:t>
      </w:r>
      <w:proofErr w:type="spellEnd"/>
      <w:r w:rsidRPr="009A6FE8">
        <w:rPr>
          <w:rFonts w:hint="eastAsia"/>
        </w:rPr>
        <w:t>对象。</w:t>
      </w:r>
    </w:p>
    <w:p w:rsidR="00A80297" w:rsidRPr="009A6FE8" w:rsidRDefault="00A80297" w:rsidP="00A40CCE">
      <w:pPr>
        <w:numPr>
          <w:ilvl w:val="0"/>
          <w:numId w:val="30"/>
        </w:numPr>
      </w:pPr>
      <w:proofErr w:type="spellStart"/>
      <w:r w:rsidRPr="009A6FE8">
        <w:t>PreparedStatement</w:t>
      </w:r>
      <w:proofErr w:type="spellEnd"/>
      <w:r w:rsidRPr="009A6FE8">
        <w:rPr>
          <w:rFonts w:hint="eastAsia"/>
        </w:rPr>
        <w:t>可以接受一个</w:t>
      </w:r>
      <w:proofErr w:type="gramStart"/>
      <w:r w:rsidRPr="009A6FE8">
        <w:rPr>
          <w:rFonts w:hint="eastAsia"/>
        </w:rPr>
        <w:t>带有占</w:t>
      </w:r>
      <w:proofErr w:type="gramEnd"/>
      <w:r w:rsidRPr="009A6FE8">
        <w:rPr>
          <w:rFonts w:hint="eastAsia"/>
        </w:rPr>
        <w:t>位符</w:t>
      </w:r>
      <w:r w:rsidRPr="009A6FE8">
        <w:t>?</w:t>
      </w:r>
      <w:r w:rsidRPr="009A6FE8">
        <w:rPr>
          <w:rFonts w:hint="eastAsia"/>
        </w:rPr>
        <w:t>的查询语句，并且</w:t>
      </w:r>
      <w:proofErr w:type="spellStart"/>
      <w:r w:rsidRPr="009A6FE8">
        <w:t>PreparedStatement</w:t>
      </w:r>
      <w:proofErr w:type="spellEnd"/>
      <w:r w:rsidRPr="009A6FE8">
        <w:rPr>
          <w:rFonts w:hint="eastAsia"/>
        </w:rPr>
        <w:t>对象会将传入的</w:t>
      </w:r>
      <w:r w:rsidRPr="009A6FE8">
        <w:t>SQL</w:t>
      </w:r>
      <w:r w:rsidRPr="009A6FE8">
        <w:rPr>
          <w:rFonts w:hint="eastAsia"/>
        </w:rPr>
        <w:t>语句进行编译并暂时保存在内存中。</w:t>
      </w:r>
    </w:p>
    <w:p w:rsidR="00A80297" w:rsidRDefault="00A80297" w:rsidP="00A40CCE">
      <w:pPr>
        <w:numPr>
          <w:ilvl w:val="0"/>
          <w:numId w:val="30"/>
        </w:numPr>
      </w:pPr>
      <w:r w:rsidRPr="009A6FE8">
        <w:rPr>
          <w:rFonts w:hint="eastAsia"/>
        </w:rPr>
        <w:t>动态</w:t>
      </w:r>
      <w:r w:rsidRPr="009A6FE8">
        <w:t>SQL</w:t>
      </w:r>
      <w:r w:rsidRPr="009A6FE8">
        <w:rPr>
          <w:rFonts w:hint="eastAsia"/>
        </w:rPr>
        <w:t>语句：就是在</w:t>
      </w:r>
      <w:r w:rsidRPr="009A6FE8">
        <w:t>SQL</w:t>
      </w:r>
      <w:r w:rsidRPr="009A6FE8">
        <w:rPr>
          <w:rFonts w:hint="eastAsia"/>
        </w:rPr>
        <w:t>语句中可以提供参数。</w:t>
      </w:r>
    </w:p>
    <w:p w:rsidR="00A80297" w:rsidRPr="009A6FE8" w:rsidRDefault="00A80297" w:rsidP="00A40CCE">
      <w:pPr>
        <w:numPr>
          <w:ilvl w:val="0"/>
          <w:numId w:val="30"/>
        </w:numPr>
      </w:pPr>
      <w:r w:rsidRPr="009A6FE8">
        <w:t xml:space="preserve">SQL </w:t>
      </w:r>
      <w:r w:rsidRPr="009A6FE8">
        <w:rPr>
          <w:rFonts w:hint="eastAsia"/>
        </w:rPr>
        <w:t>注入是用户利用某些系统没有对输入数据进行充分的检查，从而进行恶意破坏的行为。</w:t>
      </w:r>
    </w:p>
    <w:p w:rsidR="00A80297" w:rsidRDefault="00A80297" w:rsidP="00A40CCE">
      <w:pPr>
        <w:numPr>
          <w:ilvl w:val="0"/>
          <w:numId w:val="30"/>
        </w:numPr>
      </w:pPr>
      <w:proofErr w:type="spellStart"/>
      <w:r w:rsidRPr="00885AF0">
        <w:t>PreparedStatement</w:t>
      </w:r>
      <w:proofErr w:type="spellEnd"/>
      <w:r>
        <w:rPr>
          <w:rFonts w:hint="eastAsia"/>
        </w:rPr>
        <w:t>可防止</w:t>
      </w:r>
      <w:r>
        <w:rPr>
          <w:rFonts w:hint="eastAsia"/>
        </w:rPr>
        <w:t>SQL</w:t>
      </w:r>
      <w:r>
        <w:rPr>
          <w:rFonts w:hint="eastAsia"/>
        </w:rPr>
        <w:t>注入现象发生</w:t>
      </w:r>
    </w:p>
    <w:p w:rsidR="00D934D0" w:rsidRDefault="00D934D0" w:rsidP="00A40CCE">
      <w:pPr>
        <w:pStyle w:val="a7"/>
        <w:numPr>
          <w:ilvl w:val="0"/>
          <w:numId w:val="34"/>
        </w:numPr>
        <w:ind w:firstLineChars="0"/>
        <w:outlineLvl w:val="2"/>
        <w:rPr>
          <w:b/>
        </w:rPr>
      </w:pPr>
      <w:r>
        <w:rPr>
          <w:rFonts w:hint="eastAsia"/>
          <w:b/>
        </w:rPr>
        <w:t>为</w:t>
      </w:r>
      <w:r w:rsidRPr="00D934D0">
        <w:rPr>
          <w:rFonts w:hint="eastAsia"/>
          <w:b/>
        </w:rPr>
        <w:t>什么要使用</w:t>
      </w:r>
      <w:r w:rsidRPr="00D934D0">
        <w:rPr>
          <w:rFonts w:hint="eastAsia"/>
          <w:b/>
        </w:rPr>
        <w:t xml:space="preserve"> </w:t>
      </w:r>
      <w:proofErr w:type="spellStart"/>
      <w:r w:rsidRPr="00D934D0">
        <w:rPr>
          <w:rFonts w:hint="eastAsia"/>
          <w:b/>
        </w:rPr>
        <w:t>PreparedStatement</w:t>
      </w:r>
      <w:proofErr w:type="spellEnd"/>
    </w:p>
    <w:p w:rsidR="009A2DA8" w:rsidRPr="009A2DA8" w:rsidRDefault="009A2DA8" w:rsidP="009A2DA8">
      <w:pPr>
        <w:ind w:left="720"/>
      </w:pPr>
      <w:r w:rsidRPr="009A2DA8">
        <w:rPr>
          <w:rFonts w:hint="eastAsia"/>
        </w:rPr>
        <w:t>1</w:t>
      </w:r>
      <w:r w:rsidRPr="009A2DA8">
        <w:rPr>
          <w:rFonts w:hint="eastAsia"/>
        </w:rPr>
        <w:t>、</w:t>
      </w:r>
      <w:proofErr w:type="spellStart"/>
      <w:r w:rsidRPr="009A2DA8">
        <w:rPr>
          <w:rFonts w:hint="eastAsia"/>
        </w:rPr>
        <w:t>PreparedStatement</w:t>
      </w:r>
      <w:proofErr w:type="spellEnd"/>
      <w:r w:rsidRPr="009A2DA8">
        <w:rPr>
          <w:rFonts w:hint="eastAsia"/>
        </w:rPr>
        <w:t xml:space="preserve"> </w:t>
      </w:r>
      <w:r w:rsidRPr="009A2DA8">
        <w:rPr>
          <w:rFonts w:hint="eastAsia"/>
        </w:rPr>
        <w:t>接口继承</w:t>
      </w:r>
      <w:r w:rsidRPr="009A2DA8">
        <w:rPr>
          <w:rFonts w:hint="eastAsia"/>
        </w:rPr>
        <w:t xml:space="preserve"> Statement</w:t>
      </w:r>
      <w:r w:rsidRPr="009A2DA8">
        <w:rPr>
          <w:rFonts w:hint="eastAsia"/>
        </w:rPr>
        <w:t>，</w:t>
      </w:r>
      <w:r w:rsidRPr="009A2DA8">
        <w:rPr>
          <w:rFonts w:hint="eastAsia"/>
        </w:rPr>
        <w:t xml:space="preserve"> </w:t>
      </w:r>
      <w:proofErr w:type="spellStart"/>
      <w:r w:rsidRPr="009A2DA8">
        <w:rPr>
          <w:rFonts w:hint="eastAsia"/>
        </w:rPr>
        <w:t>PreparedStatement</w:t>
      </w:r>
      <w:proofErr w:type="spellEnd"/>
      <w:r w:rsidRPr="009A2DA8">
        <w:rPr>
          <w:rFonts w:hint="eastAsia"/>
        </w:rPr>
        <w:t xml:space="preserve"> </w:t>
      </w:r>
      <w:r w:rsidRPr="009A2DA8">
        <w:rPr>
          <w:rFonts w:hint="eastAsia"/>
        </w:rPr>
        <w:t>实例包含已编译的</w:t>
      </w:r>
      <w:r w:rsidRPr="009A2DA8">
        <w:rPr>
          <w:rFonts w:hint="eastAsia"/>
        </w:rPr>
        <w:t xml:space="preserve"> SQL </w:t>
      </w:r>
      <w:r w:rsidRPr="009A2DA8">
        <w:rPr>
          <w:rFonts w:hint="eastAsia"/>
        </w:rPr>
        <w:t>语句，所以其执行速度要快于</w:t>
      </w:r>
      <w:r w:rsidR="001A499A">
        <w:rPr>
          <w:rFonts w:hint="eastAsia"/>
        </w:rPr>
        <w:t>Statement</w:t>
      </w:r>
      <w:r w:rsidRPr="009A2DA8">
        <w:rPr>
          <w:rFonts w:hint="eastAsia"/>
        </w:rPr>
        <w:t>对象。</w:t>
      </w:r>
    </w:p>
    <w:p w:rsidR="009A2DA8" w:rsidRPr="009A2DA8" w:rsidRDefault="009A2DA8" w:rsidP="009A2DA8">
      <w:pPr>
        <w:ind w:left="720"/>
      </w:pPr>
      <w:r w:rsidRPr="009A2DA8">
        <w:rPr>
          <w:rFonts w:hint="eastAsia"/>
        </w:rPr>
        <w:t xml:space="preserve">2 </w:t>
      </w:r>
      <w:r w:rsidRPr="009A2DA8">
        <w:rPr>
          <w:rFonts w:hint="eastAsia"/>
        </w:rPr>
        <w:t>、作</w:t>
      </w:r>
      <w:r w:rsidRPr="009A2DA8">
        <w:rPr>
          <w:rFonts w:hint="eastAsia"/>
        </w:rPr>
        <w:t xml:space="preserve"> </w:t>
      </w:r>
      <w:r w:rsidRPr="009A2DA8">
        <w:rPr>
          <w:rFonts w:hint="eastAsia"/>
        </w:rPr>
        <w:t>为</w:t>
      </w:r>
      <w:r w:rsidR="001A499A">
        <w:rPr>
          <w:rFonts w:hint="eastAsia"/>
        </w:rPr>
        <w:t xml:space="preserve"> Statement </w:t>
      </w:r>
      <w:r w:rsidRPr="009A2DA8">
        <w:rPr>
          <w:rFonts w:hint="eastAsia"/>
        </w:rPr>
        <w:t>的子</w:t>
      </w:r>
      <w:r w:rsidRPr="009A2DA8">
        <w:rPr>
          <w:rFonts w:hint="eastAsia"/>
        </w:rPr>
        <w:t xml:space="preserve"> </w:t>
      </w:r>
      <w:r w:rsidRPr="009A2DA8">
        <w:rPr>
          <w:rFonts w:hint="eastAsia"/>
        </w:rPr>
        <w:t>类</w:t>
      </w:r>
      <w:r w:rsidRPr="009A2DA8">
        <w:rPr>
          <w:rFonts w:hint="eastAsia"/>
        </w:rPr>
        <w:t xml:space="preserve"> </w:t>
      </w:r>
      <w:r w:rsidRPr="009A2DA8">
        <w:rPr>
          <w:rFonts w:hint="eastAsia"/>
        </w:rPr>
        <w:t>，</w:t>
      </w:r>
      <w:proofErr w:type="spellStart"/>
      <w:r w:rsidR="001A499A">
        <w:rPr>
          <w:rFonts w:hint="eastAsia"/>
        </w:rPr>
        <w:t>PreparedStatement</w:t>
      </w:r>
      <w:proofErr w:type="spellEnd"/>
      <w:r w:rsidR="001A499A">
        <w:rPr>
          <w:rFonts w:hint="eastAsia"/>
        </w:rPr>
        <w:t xml:space="preserve"> </w:t>
      </w:r>
      <w:r w:rsidRPr="009A2DA8">
        <w:rPr>
          <w:rFonts w:hint="eastAsia"/>
        </w:rPr>
        <w:t>继</w:t>
      </w:r>
      <w:r w:rsidRPr="009A2DA8">
        <w:rPr>
          <w:rFonts w:hint="eastAsia"/>
        </w:rPr>
        <w:t xml:space="preserve"> </w:t>
      </w:r>
      <w:r w:rsidRPr="009A2DA8">
        <w:rPr>
          <w:rFonts w:hint="eastAsia"/>
        </w:rPr>
        <w:t>承</w:t>
      </w:r>
      <w:r w:rsidRPr="009A2DA8">
        <w:rPr>
          <w:rFonts w:hint="eastAsia"/>
        </w:rPr>
        <w:t xml:space="preserve"> </w:t>
      </w:r>
      <w:r w:rsidRPr="009A2DA8">
        <w:rPr>
          <w:rFonts w:hint="eastAsia"/>
        </w:rPr>
        <w:t>了</w:t>
      </w:r>
      <w:r w:rsidR="001A499A">
        <w:rPr>
          <w:rFonts w:hint="eastAsia"/>
        </w:rPr>
        <w:t xml:space="preserve"> </w:t>
      </w:r>
      <w:r w:rsidRPr="009A2DA8">
        <w:rPr>
          <w:rFonts w:hint="eastAsia"/>
        </w:rPr>
        <w:t xml:space="preserve">Statement </w:t>
      </w:r>
      <w:r w:rsidRPr="009A2DA8">
        <w:rPr>
          <w:rFonts w:hint="eastAsia"/>
        </w:rPr>
        <w:t>的所有功</w:t>
      </w:r>
      <w:r w:rsidRPr="009A2DA8">
        <w:rPr>
          <w:rFonts w:hint="eastAsia"/>
        </w:rPr>
        <w:t xml:space="preserve"> </w:t>
      </w:r>
      <w:r w:rsidRPr="009A2DA8">
        <w:rPr>
          <w:rFonts w:hint="eastAsia"/>
        </w:rPr>
        <w:t>能</w:t>
      </w:r>
      <w:r w:rsidRPr="009A2DA8">
        <w:rPr>
          <w:rFonts w:hint="eastAsia"/>
        </w:rPr>
        <w:t xml:space="preserve"> </w:t>
      </w:r>
      <w:r w:rsidRPr="009A2DA8">
        <w:rPr>
          <w:rFonts w:hint="eastAsia"/>
        </w:rPr>
        <w:t>。</w:t>
      </w:r>
      <w:r w:rsidRPr="009A2DA8">
        <w:rPr>
          <w:rFonts w:hint="eastAsia"/>
        </w:rPr>
        <w:t xml:space="preserve">  </w:t>
      </w:r>
      <w:r w:rsidRPr="009A2DA8">
        <w:rPr>
          <w:rFonts w:hint="eastAsia"/>
        </w:rPr>
        <w:t>三</w:t>
      </w:r>
      <w:r w:rsidRPr="009A2DA8">
        <w:rPr>
          <w:rFonts w:hint="eastAsia"/>
        </w:rPr>
        <w:t xml:space="preserve"> </w:t>
      </w:r>
      <w:r w:rsidRPr="009A2DA8">
        <w:rPr>
          <w:rFonts w:hint="eastAsia"/>
        </w:rPr>
        <w:t>种</w:t>
      </w:r>
      <w:r w:rsidRPr="009A2DA8">
        <w:rPr>
          <w:rFonts w:hint="eastAsia"/>
        </w:rPr>
        <w:t xml:space="preserve"> </w:t>
      </w:r>
      <w:r w:rsidRPr="009A2DA8">
        <w:rPr>
          <w:rFonts w:hint="eastAsia"/>
        </w:rPr>
        <w:t>方</w:t>
      </w:r>
      <w:r w:rsidRPr="009A2DA8">
        <w:rPr>
          <w:rFonts w:hint="eastAsia"/>
        </w:rPr>
        <w:lastRenderedPageBreak/>
        <w:t>法</w:t>
      </w:r>
      <w:r w:rsidRPr="009A2DA8">
        <w:rPr>
          <w:rFonts w:hint="eastAsia"/>
        </w:rPr>
        <w:t xml:space="preserve"> execute</w:t>
      </w:r>
      <w:r w:rsidRPr="009A2DA8">
        <w:rPr>
          <w:rFonts w:hint="eastAsia"/>
        </w:rPr>
        <w:t>、</w:t>
      </w:r>
      <w:r w:rsidRPr="009A2DA8">
        <w:rPr>
          <w:rFonts w:hint="eastAsia"/>
        </w:rPr>
        <w:t xml:space="preserve"> </w:t>
      </w:r>
      <w:proofErr w:type="spellStart"/>
      <w:r w:rsidRPr="009A2DA8">
        <w:rPr>
          <w:rFonts w:hint="eastAsia"/>
        </w:rPr>
        <w:t>executeQuery</w:t>
      </w:r>
      <w:proofErr w:type="spellEnd"/>
      <w:r w:rsidRPr="009A2DA8">
        <w:rPr>
          <w:rFonts w:hint="eastAsia"/>
        </w:rPr>
        <w:t xml:space="preserve"> </w:t>
      </w:r>
      <w:r w:rsidRPr="009A2DA8">
        <w:rPr>
          <w:rFonts w:hint="eastAsia"/>
        </w:rPr>
        <w:t>和</w:t>
      </w:r>
      <w:r w:rsidRPr="009A2DA8">
        <w:rPr>
          <w:rFonts w:hint="eastAsia"/>
        </w:rPr>
        <w:t xml:space="preserve"> </w:t>
      </w:r>
      <w:proofErr w:type="spellStart"/>
      <w:r w:rsidRPr="009A2DA8">
        <w:rPr>
          <w:rFonts w:hint="eastAsia"/>
        </w:rPr>
        <w:t>executeUpdate</w:t>
      </w:r>
      <w:proofErr w:type="spellEnd"/>
      <w:r w:rsidRPr="009A2DA8">
        <w:rPr>
          <w:rFonts w:hint="eastAsia"/>
        </w:rPr>
        <w:t xml:space="preserve"> </w:t>
      </w:r>
      <w:r w:rsidRPr="009A2DA8">
        <w:rPr>
          <w:rFonts w:hint="eastAsia"/>
        </w:rPr>
        <w:t>已被更改以使之不再需要参数</w:t>
      </w:r>
    </w:p>
    <w:p w:rsidR="009A2DA8" w:rsidRPr="009A2DA8" w:rsidRDefault="009A2DA8" w:rsidP="009A2DA8">
      <w:pPr>
        <w:ind w:left="720"/>
      </w:pPr>
      <w:r w:rsidRPr="009A2DA8">
        <w:rPr>
          <w:rFonts w:hint="eastAsia"/>
        </w:rPr>
        <w:t>3</w:t>
      </w:r>
      <w:r w:rsidRPr="009A2DA8">
        <w:rPr>
          <w:rFonts w:hint="eastAsia"/>
        </w:rPr>
        <w:t>、在</w:t>
      </w:r>
      <w:r w:rsidRPr="009A2DA8">
        <w:rPr>
          <w:rFonts w:hint="eastAsia"/>
        </w:rPr>
        <w:t xml:space="preserve"> JDBC </w:t>
      </w:r>
      <w:r w:rsidRPr="009A2DA8">
        <w:rPr>
          <w:rFonts w:hint="eastAsia"/>
        </w:rPr>
        <w:t>应用中</w:t>
      </w:r>
      <w:r w:rsidRPr="009A2DA8">
        <w:rPr>
          <w:rFonts w:hint="eastAsia"/>
        </w:rPr>
        <w:t>,</w:t>
      </w:r>
      <w:r w:rsidRPr="009A2DA8">
        <w:rPr>
          <w:rFonts w:hint="eastAsia"/>
        </w:rPr>
        <w:t>在任何时候都不要使用</w:t>
      </w:r>
      <w:r w:rsidRPr="009A2DA8">
        <w:rPr>
          <w:rFonts w:hint="eastAsia"/>
        </w:rPr>
        <w:t xml:space="preserve"> Statement</w:t>
      </w:r>
      <w:r w:rsidRPr="009A2DA8">
        <w:rPr>
          <w:rFonts w:hint="eastAsia"/>
        </w:rPr>
        <w:t>，原因如下：</w:t>
      </w:r>
    </w:p>
    <w:p w:rsidR="009A2DA8" w:rsidRPr="009A2DA8" w:rsidRDefault="009A2DA8" w:rsidP="009A2DA8">
      <w:pPr>
        <w:ind w:left="720"/>
      </w:pPr>
      <w:r w:rsidRPr="009A2DA8">
        <w:rPr>
          <w:rFonts w:hint="eastAsia"/>
        </w:rPr>
        <w:t>一、代码的可读性和可维护性</w:t>
      </w:r>
      <w:r w:rsidRPr="009A2DA8">
        <w:rPr>
          <w:rFonts w:hint="eastAsia"/>
        </w:rPr>
        <w:t xml:space="preserve">.Statement </w:t>
      </w:r>
      <w:r w:rsidR="001A499A">
        <w:rPr>
          <w:rFonts w:hint="eastAsia"/>
        </w:rPr>
        <w:t>要不断地拼接，</w:t>
      </w:r>
      <w:r w:rsidRPr="009A2DA8">
        <w:rPr>
          <w:rFonts w:hint="eastAsia"/>
        </w:rPr>
        <w:t xml:space="preserve"> </w:t>
      </w:r>
      <w:proofErr w:type="spellStart"/>
      <w:r w:rsidRPr="009A2DA8">
        <w:rPr>
          <w:rFonts w:hint="eastAsia"/>
        </w:rPr>
        <w:t>PreparedStatement</w:t>
      </w:r>
      <w:proofErr w:type="spellEnd"/>
      <w:r w:rsidRPr="009A2DA8">
        <w:rPr>
          <w:rFonts w:hint="eastAsia"/>
        </w:rPr>
        <w:t xml:space="preserve"> </w:t>
      </w:r>
      <w:r w:rsidRPr="009A2DA8">
        <w:rPr>
          <w:rFonts w:hint="eastAsia"/>
        </w:rPr>
        <w:t>不会。</w:t>
      </w:r>
    </w:p>
    <w:p w:rsidR="009A2DA8" w:rsidRPr="009A2DA8" w:rsidRDefault="009A2DA8" w:rsidP="009A2DA8">
      <w:pPr>
        <w:ind w:left="720"/>
      </w:pPr>
      <w:r w:rsidRPr="009A2DA8">
        <w:rPr>
          <w:rFonts w:hint="eastAsia"/>
        </w:rPr>
        <w:t>二、</w:t>
      </w:r>
      <w:proofErr w:type="spellStart"/>
      <w:r w:rsidRPr="009A2DA8">
        <w:rPr>
          <w:rFonts w:hint="eastAsia"/>
        </w:rPr>
        <w:t>PreparedStatement</w:t>
      </w:r>
      <w:proofErr w:type="spellEnd"/>
      <w:r w:rsidRPr="009A2DA8">
        <w:rPr>
          <w:rFonts w:hint="eastAsia"/>
        </w:rPr>
        <w:t xml:space="preserve"> </w:t>
      </w:r>
      <w:r w:rsidRPr="009A2DA8">
        <w:rPr>
          <w:rFonts w:hint="eastAsia"/>
        </w:rPr>
        <w:t>尽最大可能提高性能</w:t>
      </w:r>
      <w:r w:rsidRPr="009A2DA8">
        <w:rPr>
          <w:rFonts w:hint="eastAsia"/>
        </w:rPr>
        <w:t xml:space="preserve">.DB </w:t>
      </w:r>
      <w:r w:rsidRPr="009A2DA8">
        <w:rPr>
          <w:rFonts w:hint="eastAsia"/>
        </w:rPr>
        <w:t>有缓存机制，相同的预编译语句再次被调用不会再次需要编译。</w:t>
      </w:r>
    </w:p>
    <w:p w:rsidR="00D934D0" w:rsidRPr="009A2DA8" w:rsidRDefault="009A2DA8" w:rsidP="009A2DA8">
      <w:pPr>
        <w:ind w:left="720"/>
      </w:pPr>
      <w:r w:rsidRPr="009A2DA8">
        <w:rPr>
          <w:rFonts w:hint="eastAsia"/>
        </w:rPr>
        <w:t>三、最重要的一点是极大地提高了安全性</w:t>
      </w:r>
      <w:r w:rsidRPr="009A2DA8">
        <w:rPr>
          <w:rFonts w:hint="eastAsia"/>
        </w:rPr>
        <w:t xml:space="preserve">.Statement </w:t>
      </w:r>
      <w:r w:rsidRPr="009A2DA8">
        <w:rPr>
          <w:rFonts w:hint="eastAsia"/>
        </w:rPr>
        <w:t>容易被</w:t>
      </w:r>
      <w:r w:rsidRPr="009A2DA8">
        <w:rPr>
          <w:rFonts w:hint="eastAsia"/>
        </w:rPr>
        <w:t xml:space="preserve"> SQL </w:t>
      </w:r>
      <w:r w:rsidRPr="009A2DA8">
        <w:rPr>
          <w:rFonts w:hint="eastAsia"/>
        </w:rPr>
        <w:t>注入，而</w:t>
      </w:r>
      <w:r w:rsidRPr="009A2DA8">
        <w:rPr>
          <w:rFonts w:hint="eastAsia"/>
        </w:rPr>
        <w:t xml:space="preserve"> </w:t>
      </w:r>
      <w:proofErr w:type="spellStart"/>
      <w:r w:rsidRPr="009A2DA8">
        <w:rPr>
          <w:rFonts w:hint="eastAsia"/>
        </w:rPr>
        <w:t>PreparedStatementc</w:t>
      </w:r>
      <w:proofErr w:type="spellEnd"/>
      <w:r w:rsidRPr="009A2DA8">
        <w:rPr>
          <w:rFonts w:hint="eastAsia"/>
        </w:rPr>
        <w:t xml:space="preserve"> </w:t>
      </w:r>
      <w:r w:rsidRPr="009A2DA8">
        <w:rPr>
          <w:rFonts w:hint="eastAsia"/>
        </w:rPr>
        <w:t>传入的内容不会和</w:t>
      </w:r>
      <w:r w:rsidRPr="009A2DA8">
        <w:rPr>
          <w:rFonts w:hint="eastAsia"/>
        </w:rPr>
        <w:t xml:space="preserve"> </w:t>
      </w:r>
      <w:proofErr w:type="spellStart"/>
      <w:r w:rsidRPr="009A2DA8">
        <w:rPr>
          <w:rFonts w:hint="eastAsia"/>
        </w:rPr>
        <w:t>sql</w:t>
      </w:r>
      <w:proofErr w:type="spellEnd"/>
      <w:r w:rsidRPr="009A2DA8">
        <w:rPr>
          <w:rFonts w:hint="eastAsia"/>
        </w:rPr>
        <w:t xml:space="preserve"> </w:t>
      </w:r>
      <w:r w:rsidRPr="009A2DA8">
        <w:rPr>
          <w:rFonts w:hint="eastAsia"/>
        </w:rPr>
        <w:t>语句发生任何匹配关系。</w:t>
      </w:r>
    </w:p>
    <w:p w:rsidR="00A80297" w:rsidRPr="002B37E7" w:rsidRDefault="00A80297" w:rsidP="00A40CCE">
      <w:pPr>
        <w:pStyle w:val="a7"/>
        <w:numPr>
          <w:ilvl w:val="0"/>
          <w:numId w:val="34"/>
        </w:numPr>
        <w:ind w:firstLineChars="0"/>
        <w:outlineLvl w:val="2"/>
        <w:rPr>
          <w:b/>
          <w:color w:val="00B050"/>
        </w:rPr>
      </w:pPr>
      <w:proofErr w:type="spellStart"/>
      <w:r w:rsidRPr="002B37E7">
        <w:rPr>
          <w:b/>
          <w:color w:val="00B050"/>
        </w:rPr>
        <w:t>SexecuteQuery</w:t>
      </w:r>
      <w:proofErr w:type="spellEnd"/>
      <w:r w:rsidRPr="002B37E7">
        <w:rPr>
          <w:b/>
          <w:color w:val="00B050"/>
        </w:rPr>
        <w:t>()</w:t>
      </w:r>
      <w:r w:rsidRPr="002B37E7">
        <w:rPr>
          <w:rFonts w:hint="eastAsia"/>
          <w:b/>
          <w:color w:val="00B050"/>
        </w:rPr>
        <w:t>和</w:t>
      </w:r>
      <w:proofErr w:type="spellStart"/>
      <w:r w:rsidRPr="002B37E7">
        <w:rPr>
          <w:b/>
          <w:color w:val="00B050"/>
        </w:rPr>
        <w:t>executeUpdate</w:t>
      </w:r>
      <w:proofErr w:type="spellEnd"/>
      <w:r w:rsidRPr="002B37E7">
        <w:rPr>
          <w:b/>
          <w:color w:val="00B050"/>
        </w:rPr>
        <w:t>()</w:t>
      </w:r>
      <w:r w:rsidRPr="002B37E7">
        <w:rPr>
          <w:rFonts w:hint="eastAsia"/>
          <w:b/>
          <w:color w:val="00B050"/>
        </w:rPr>
        <w:t>区别</w:t>
      </w:r>
      <w:r w:rsidR="00662EA1">
        <w:rPr>
          <w:rFonts w:hint="eastAsia"/>
          <w:b/>
          <w:color w:val="00B050"/>
        </w:rPr>
        <w:t>（</w:t>
      </w:r>
      <w:r w:rsidR="00662EA1">
        <w:rPr>
          <w:rFonts w:hint="eastAsia"/>
          <w:b/>
          <w:color w:val="00B050"/>
        </w:rPr>
        <w:t>*</w:t>
      </w:r>
      <w:r w:rsidR="00662EA1">
        <w:rPr>
          <w:rFonts w:hint="eastAsia"/>
          <w:b/>
          <w:color w:val="00B050"/>
        </w:rPr>
        <w:t>）</w:t>
      </w:r>
    </w:p>
    <w:p w:rsidR="00A80297" w:rsidRDefault="00A80297" w:rsidP="00A80297">
      <w:pPr>
        <w:ind w:left="720"/>
        <w:rPr>
          <w:lang w:val="en-GB"/>
        </w:rPr>
      </w:pPr>
      <w:proofErr w:type="spellStart"/>
      <w:r w:rsidRPr="005D32B9">
        <w:t>executeQuery</w:t>
      </w:r>
      <w:proofErr w:type="spellEnd"/>
      <w:r w:rsidRPr="005D32B9">
        <w:t>()</w:t>
      </w:r>
      <w:r w:rsidRPr="005D32B9">
        <w:rPr>
          <w:rFonts w:hint="eastAsia"/>
        </w:rPr>
        <w:t>方法是处理查询操作，当用</w:t>
      </w:r>
      <w:r w:rsidRPr="005D32B9">
        <w:t>select</w:t>
      </w:r>
      <w:r w:rsidRPr="005D32B9">
        <w:rPr>
          <w:rFonts w:hint="eastAsia"/>
        </w:rPr>
        <w:t>对数据库做查询时，用该方法。且</w:t>
      </w:r>
      <w:proofErr w:type="spellStart"/>
      <w:r w:rsidRPr="005D32B9">
        <w:t>executeQuery</w:t>
      </w:r>
      <w:proofErr w:type="spellEnd"/>
      <w:r w:rsidRPr="005D32B9">
        <w:t>()</w:t>
      </w:r>
      <w:r w:rsidRPr="005D32B9">
        <w:rPr>
          <w:rFonts w:hint="eastAsia"/>
        </w:rPr>
        <w:t>方法会建立一个</w:t>
      </w:r>
      <w:proofErr w:type="spellStart"/>
      <w:r w:rsidRPr="005D32B9">
        <w:t>ResultSet</w:t>
      </w:r>
      <w:proofErr w:type="spellEnd"/>
      <w:r w:rsidRPr="005D32B9">
        <w:rPr>
          <w:rFonts w:hint="eastAsia"/>
        </w:rPr>
        <w:t>的对象保存查询的结果。</w:t>
      </w:r>
    </w:p>
    <w:p w:rsidR="00A80297" w:rsidRPr="004A4EFA" w:rsidRDefault="00A80297" w:rsidP="00A80297">
      <w:pPr>
        <w:ind w:left="720"/>
      </w:pPr>
      <w:r w:rsidRPr="005D32B9">
        <w:t>Insert</w:t>
      </w:r>
      <w:r w:rsidRPr="005D32B9">
        <w:rPr>
          <w:rFonts w:hint="eastAsia"/>
        </w:rPr>
        <w:t>、</w:t>
      </w:r>
      <w:r w:rsidRPr="005D32B9">
        <w:t>Update</w:t>
      </w:r>
      <w:r w:rsidRPr="005D32B9">
        <w:rPr>
          <w:rFonts w:hint="eastAsia"/>
        </w:rPr>
        <w:t>、</w:t>
      </w:r>
      <w:r w:rsidRPr="005D32B9">
        <w:t>delete</w:t>
      </w:r>
      <w:r w:rsidRPr="005D32B9">
        <w:rPr>
          <w:rFonts w:hint="eastAsia"/>
        </w:rPr>
        <w:t>等操作，可用</w:t>
      </w:r>
      <w:proofErr w:type="spellStart"/>
      <w:r w:rsidRPr="005D32B9">
        <w:t>executeUpdate</w:t>
      </w:r>
      <w:proofErr w:type="spellEnd"/>
      <w:r w:rsidRPr="005D32B9">
        <w:t>()</w:t>
      </w:r>
      <w:r w:rsidRPr="005D32B9">
        <w:rPr>
          <w:rFonts w:hint="eastAsia"/>
        </w:rPr>
        <w:t>方法执行。</w:t>
      </w:r>
    </w:p>
    <w:p w:rsidR="008647CC" w:rsidRPr="002B37E7" w:rsidRDefault="008647CC" w:rsidP="00A40CCE">
      <w:pPr>
        <w:pStyle w:val="a7"/>
        <w:numPr>
          <w:ilvl w:val="0"/>
          <w:numId w:val="34"/>
        </w:numPr>
        <w:ind w:firstLineChars="0"/>
        <w:outlineLvl w:val="2"/>
        <w:rPr>
          <w:b/>
          <w:color w:val="00B050"/>
        </w:rPr>
      </w:pPr>
      <w:r w:rsidRPr="002B37E7">
        <w:rPr>
          <w:rFonts w:hint="eastAsia"/>
          <w:b/>
          <w:color w:val="00B050"/>
        </w:rPr>
        <w:t>用</w:t>
      </w:r>
      <w:r w:rsidRPr="002B37E7">
        <w:rPr>
          <w:rFonts w:hint="eastAsia"/>
          <w:b/>
          <w:color w:val="00B050"/>
        </w:rPr>
        <w:t>JDBC</w:t>
      </w:r>
      <w:r w:rsidRPr="002B37E7">
        <w:rPr>
          <w:rFonts w:hint="eastAsia"/>
          <w:b/>
          <w:color w:val="00B050"/>
        </w:rPr>
        <w:t>来实现访问数据库记录可以采用下面的几个步骤</w:t>
      </w:r>
      <w:r w:rsidR="00662EA1">
        <w:rPr>
          <w:rFonts w:hint="eastAsia"/>
          <w:b/>
          <w:color w:val="00B050"/>
        </w:rPr>
        <w:t>（</w:t>
      </w:r>
      <w:r w:rsidR="00662EA1">
        <w:rPr>
          <w:rFonts w:hint="eastAsia"/>
          <w:b/>
          <w:color w:val="00B050"/>
        </w:rPr>
        <w:t>**</w:t>
      </w:r>
      <w:r w:rsidR="00662EA1">
        <w:rPr>
          <w:rFonts w:hint="eastAsia"/>
          <w:b/>
          <w:color w:val="00B050"/>
        </w:rPr>
        <w:t>）</w:t>
      </w:r>
    </w:p>
    <w:p w:rsidR="00E0587F" w:rsidRDefault="00E0587F" w:rsidP="00E0587F">
      <w:pPr>
        <w:pStyle w:val="a7"/>
        <w:ind w:left="1680" w:firstLineChars="0" w:firstLine="0"/>
      </w:pPr>
      <w:r>
        <w:rPr>
          <w:rFonts w:hint="eastAsia"/>
        </w:rPr>
        <w:t>第一步：</w:t>
      </w:r>
      <w:proofErr w:type="spellStart"/>
      <w:r>
        <w:rPr>
          <w:rFonts w:hint="eastAsia"/>
        </w:rPr>
        <w:t>Class.forName</w:t>
      </w:r>
      <w:proofErr w:type="spellEnd"/>
      <w:r>
        <w:rPr>
          <w:rFonts w:hint="eastAsia"/>
        </w:rPr>
        <w:t>()</w:t>
      </w:r>
      <w:r>
        <w:rPr>
          <w:rFonts w:hint="eastAsia"/>
        </w:rPr>
        <w:t>加载数据库连接驱动；</w:t>
      </w:r>
    </w:p>
    <w:p w:rsidR="00E0587F" w:rsidRDefault="00E0587F" w:rsidP="00E0587F">
      <w:pPr>
        <w:pStyle w:val="a7"/>
        <w:ind w:left="1680" w:firstLineChars="0" w:firstLine="0"/>
      </w:pPr>
      <w:r>
        <w:rPr>
          <w:rFonts w:hint="eastAsia"/>
        </w:rPr>
        <w:t>第二步：</w:t>
      </w:r>
      <w:proofErr w:type="spellStart"/>
      <w:r>
        <w:rPr>
          <w:rFonts w:hint="eastAsia"/>
        </w:rPr>
        <w:t>DriverManager.getConnection</w:t>
      </w:r>
      <w:proofErr w:type="spellEnd"/>
      <w:r>
        <w:rPr>
          <w:rFonts w:hint="eastAsia"/>
        </w:rPr>
        <w:t>()</w:t>
      </w:r>
      <w:r>
        <w:rPr>
          <w:rFonts w:hint="eastAsia"/>
        </w:rPr>
        <w:t>获取数据连接对象</w:t>
      </w:r>
      <w:r>
        <w:rPr>
          <w:rFonts w:hint="eastAsia"/>
        </w:rPr>
        <w:t>;</w:t>
      </w:r>
    </w:p>
    <w:p w:rsidR="00E0587F" w:rsidRDefault="00E0587F" w:rsidP="00E0587F">
      <w:pPr>
        <w:pStyle w:val="a7"/>
        <w:ind w:left="1680" w:firstLineChars="0" w:firstLine="0"/>
      </w:pPr>
      <w:r>
        <w:rPr>
          <w:rFonts w:hint="eastAsia"/>
        </w:rPr>
        <w:t>第三步：根据</w:t>
      </w:r>
      <w:r>
        <w:rPr>
          <w:rFonts w:hint="eastAsia"/>
        </w:rPr>
        <w:t xml:space="preserve"> SQL </w:t>
      </w:r>
      <w:r>
        <w:rPr>
          <w:rFonts w:hint="eastAsia"/>
        </w:rPr>
        <w:t>获取</w:t>
      </w:r>
      <w:r>
        <w:rPr>
          <w:rFonts w:hint="eastAsia"/>
        </w:rPr>
        <w:t xml:space="preserve"> </w:t>
      </w:r>
      <w:proofErr w:type="spellStart"/>
      <w:r>
        <w:rPr>
          <w:rFonts w:hint="eastAsia"/>
        </w:rPr>
        <w:t>sql</w:t>
      </w:r>
      <w:proofErr w:type="spellEnd"/>
      <w:r>
        <w:rPr>
          <w:rFonts w:hint="eastAsia"/>
        </w:rPr>
        <w:t xml:space="preserve"> </w:t>
      </w:r>
      <w:r>
        <w:rPr>
          <w:rFonts w:hint="eastAsia"/>
        </w:rPr>
        <w:t>会话对象，有</w:t>
      </w:r>
      <w:r>
        <w:rPr>
          <w:rFonts w:hint="eastAsia"/>
        </w:rPr>
        <w:t xml:space="preserve"> 2 </w:t>
      </w:r>
      <w:r>
        <w:rPr>
          <w:rFonts w:hint="eastAsia"/>
        </w:rPr>
        <w:t>种方式</w:t>
      </w:r>
      <w:r>
        <w:rPr>
          <w:rFonts w:hint="eastAsia"/>
        </w:rPr>
        <w:t xml:space="preserve"> Statement</w:t>
      </w:r>
      <w:r>
        <w:rPr>
          <w:rFonts w:hint="eastAsia"/>
        </w:rPr>
        <w:t>、</w:t>
      </w:r>
      <w:proofErr w:type="spellStart"/>
      <w:r>
        <w:rPr>
          <w:rFonts w:hint="eastAsia"/>
        </w:rPr>
        <w:t>PreparedStatement</w:t>
      </w:r>
      <w:proofErr w:type="spellEnd"/>
      <w:r>
        <w:rPr>
          <w:rFonts w:hint="eastAsia"/>
        </w:rPr>
        <w:t xml:space="preserve"> ;</w:t>
      </w:r>
    </w:p>
    <w:p w:rsidR="00E0587F" w:rsidRDefault="00E0587F" w:rsidP="00E0587F">
      <w:pPr>
        <w:pStyle w:val="a7"/>
        <w:ind w:left="1680" w:firstLineChars="0" w:firstLine="0"/>
      </w:pPr>
      <w:r>
        <w:rPr>
          <w:rFonts w:hint="eastAsia"/>
        </w:rPr>
        <w:t>第四步：执行</w:t>
      </w:r>
      <w:r>
        <w:rPr>
          <w:rFonts w:hint="eastAsia"/>
        </w:rPr>
        <w:t xml:space="preserve"> SQL </w:t>
      </w:r>
      <w:r>
        <w:rPr>
          <w:rFonts w:hint="eastAsia"/>
        </w:rPr>
        <w:t>处理结果集，执行</w:t>
      </w:r>
      <w:r>
        <w:rPr>
          <w:rFonts w:hint="eastAsia"/>
        </w:rPr>
        <w:t xml:space="preserve"> SQL </w:t>
      </w:r>
      <w:r>
        <w:rPr>
          <w:rFonts w:hint="eastAsia"/>
        </w:rPr>
        <w:t>前如果有参数值就设置参数值</w:t>
      </w:r>
      <w:r>
        <w:rPr>
          <w:rFonts w:hint="eastAsia"/>
        </w:rPr>
        <w:t xml:space="preserve"> </w:t>
      </w:r>
      <w:proofErr w:type="spellStart"/>
      <w:r>
        <w:rPr>
          <w:rFonts w:hint="eastAsia"/>
        </w:rPr>
        <w:t>setXXX</w:t>
      </w:r>
      <w:proofErr w:type="spellEnd"/>
      <w:r>
        <w:rPr>
          <w:rFonts w:hint="eastAsia"/>
        </w:rPr>
        <w:t>();</w:t>
      </w:r>
    </w:p>
    <w:p w:rsidR="0004566A" w:rsidRDefault="00E0587F" w:rsidP="0004566A">
      <w:pPr>
        <w:pStyle w:val="a7"/>
        <w:ind w:left="1680" w:firstLineChars="0" w:firstLine="0"/>
      </w:pPr>
      <w:r>
        <w:rPr>
          <w:rFonts w:hint="eastAsia"/>
        </w:rPr>
        <w:t>第五步：关闭结果集、关闭会话、关闭连接。</w:t>
      </w:r>
    </w:p>
    <w:p w:rsidR="00A80297" w:rsidRDefault="00A80297" w:rsidP="0004566A">
      <w:pPr>
        <w:ind w:left="720"/>
        <w:rPr>
          <w:b/>
        </w:rPr>
      </w:pPr>
      <w:r w:rsidRPr="0004566A">
        <w:rPr>
          <w:b/>
        </w:rPr>
        <w:t>用</w:t>
      </w:r>
      <w:r w:rsidRPr="0004566A">
        <w:rPr>
          <w:b/>
        </w:rPr>
        <w:t xml:space="preserve"> JDBC </w:t>
      </w:r>
      <w:r w:rsidRPr="0004566A">
        <w:rPr>
          <w:b/>
        </w:rPr>
        <w:t>查询</w:t>
      </w:r>
      <w:r w:rsidR="00B3372C">
        <w:rPr>
          <w:rFonts w:hint="eastAsia"/>
          <w:b/>
        </w:rPr>
        <w:t>,</w:t>
      </w:r>
      <w:r w:rsidRPr="0004566A">
        <w:rPr>
          <w:b/>
        </w:rPr>
        <w:t>把主要代码写出来</w:t>
      </w:r>
      <w:r w:rsidRPr="0004566A">
        <w:rPr>
          <w:b/>
        </w:rPr>
        <w:t xml:space="preserve"> </w:t>
      </w:r>
    </w:p>
    <w:tbl>
      <w:tblPr>
        <w:tblW w:w="8522" w:type="dxa"/>
        <w:tblInd w:w="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8749C" w:rsidRPr="005846B0" w:rsidTr="0038749C">
        <w:tc>
          <w:tcPr>
            <w:tcW w:w="8522" w:type="dxa"/>
          </w:tcPr>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import</w:t>
            </w: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java.sql.Connection</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import</w:t>
            </w: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java.sql.DriverManager</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import</w:t>
            </w: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java.sql.ResultSet</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import</w:t>
            </w: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java.sql.SQLException</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import</w:t>
            </w: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java.sql.Statement</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b/>
                <w:bCs/>
                <w:color w:val="7F0055"/>
                <w:kern w:val="0"/>
                <w:sz w:val="24"/>
                <w:szCs w:val="32"/>
              </w:rPr>
              <w:t>public</w:t>
            </w: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class</w:t>
            </w:r>
            <w:r w:rsidRPr="005846B0">
              <w:rPr>
                <w:rFonts w:ascii="Consolas" w:hAnsi="Consolas" w:cs="Consolas"/>
                <w:color w:val="000000"/>
                <w:kern w:val="0"/>
                <w:sz w:val="24"/>
                <w:szCs w:val="32"/>
              </w:rPr>
              <w:t xml:space="preserve"> main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public</w:t>
            </w: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static</w:t>
            </w: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void</w:t>
            </w:r>
            <w:r w:rsidRPr="005846B0">
              <w:rPr>
                <w:rFonts w:ascii="Consolas" w:hAnsi="Consolas" w:cs="Consolas"/>
                <w:color w:val="000000"/>
                <w:kern w:val="0"/>
                <w:sz w:val="24"/>
                <w:szCs w:val="32"/>
              </w:rPr>
              <w:t xml:space="preserve"> main(String[] </w:t>
            </w:r>
            <w:proofErr w:type="spellStart"/>
            <w:r w:rsidRPr="005846B0">
              <w:rPr>
                <w:rFonts w:ascii="Consolas" w:hAnsi="Consolas" w:cs="Consolas"/>
                <w:color w:val="6A3E3E"/>
                <w:kern w:val="0"/>
                <w:sz w:val="24"/>
                <w:szCs w:val="32"/>
              </w:rPr>
              <w:t>args</w:t>
            </w:r>
            <w:proofErr w:type="spellEnd"/>
            <w:r w:rsidRPr="005846B0">
              <w:rPr>
                <w:rFonts w:ascii="Consolas" w:hAnsi="Consolas" w:cs="Consolas"/>
                <w:color w:val="000000"/>
                <w:kern w:val="0"/>
                <w:sz w:val="24"/>
                <w:szCs w:val="32"/>
              </w:rPr>
              <w:t>)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声明</w:t>
            </w:r>
            <w:r w:rsidRPr="005846B0">
              <w:rPr>
                <w:rFonts w:ascii="Consolas" w:hAnsi="Consolas" w:cs="Consolas"/>
                <w:color w:val="3F7F5F"/>
                <w:kern w:val="0"/>
                <w:sz w:val="24"/>
                <w:szCs w:val="32"/>
              </w:rPr>
              <w:t>Connection</w:t>
            </w:r>
            <w:r w:rsidRPr="005846B0">
              <w:rPr>
                <w:rFonts w:ascii="Consolas" w:hAnsi="Consolas" w:cs="Consolas"/>
                <w:color w:val="3F7F5F"/>
                <w:kern w:val="0"/>
                <w:sz w:val="24"/>
                <w:szCs w:val="32"/>
              </w:rPr>
              <w:t>对象</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Connection </w:t>
            </w:r>
            <w:r w:rsidRPr="005846B0">
              <w:rPr>
                <w:rFonts w:ascii="Consolas" w:hAnsi="Consolas" w:cs="Consolas"/>
                <w:color w:val="6A3E3E"/>
                <w:kern w:val="0"/>
                <w:sz w:val="24"/>
                <w:szCs w:val="32"/>
              </w:rPr>
              <w:t>con</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驱动程序名</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r w:rsidRPr="005846B0">
              <w:rPr>
                <w:rFonts w:ascii="Consolas" w:hAnsi="Consolas" w:cs="Consolas"/>
                <w:color w:val="6A3E3E"/>
                <w:kern w:val="0"/>
                <w:sz w:val="24"/>
                <w:szCs w:val="32"/>
              </w:rPr>
              <w:t>driver</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w:t>
            </w:r>
            <w:proofErr w:type="spellStart"/>
            <w:r w:rsidRPr="005846B0">
              <w:rPr>
                <w:rFonts w:ascii="Consolas" w:hAnsi="Consolas" w:cs="Consolas"/>
                <w:color w:val="2A00FF"/>
                <w:kern w:val="0"/>
                <w:sz w:val="24"/>
                <w:szCs w:val="32"/>
              </w:rPr>
              <w:t>com.mysql.jdbc.Driver</w:t>
            </w:r>
            <w:proofErr w:type="spellEnd"/>
            <w:r w:rsidRPr="005846B0">
              <w:rPr>
                <w:rFonts w:ascii="Consolas" w:hAnsi="Consolas" w:cs="Consolas"/>
                <w:color w:val="2A00FF"/>
                <w:kern w:val="0"/>
                <w:sz w:val="24"/>
                <w:szCs w:val="32"/>
              </w:rPr>
              <w: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//URL</w:t>
            </w:r>
            <w:r w:rsidRPr="005846B0">
              <w:rPr>
                <w:rFonts w:ascii="Consolas" w:hAnsi="Consolas" w:cs="Consolas"/>
                <w:color w:val="3F7F5F"/>
                <w:kern w:val="0"/>
                <w:sz w:val="24"/>
                <w:szCs w:val="32"/>
              </w:rPr>
              <w:t>指向要访问的数据库名</w:t>
            </w:r>
            <w:proofErr w:type="spellStart"/>
            <w:r w:rsidRPr="005846B0">
              <w:rPr>
                <w:rFonts w:ascii="Consolas" w:hAnsi="Consolas" w:cs="Consolas"/>
                <w:color w:val="3F7F5F"/>
                <w:kern w:val="0"/>
                <w:sz w:val="24"/>
                <w:szCs w:val="32"/>
              </w:rPr>
              <w:t>mydata</w:t>
            </w:r>
            <w:proofErr w:type="spellEnd"/>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proofErr w:type="spellStart"/>
            <w:r w:rsidRPr="005846B0">
              <w:rPr>
                <w:rFonts w:ascii="Consolas" w:hAnsi="Consolas" w:cs="Consolas"/>
                <w:color w:val="6A3E3E"/>
                <w:kern w:val="0"/>
                <w:sz w:val="24"/>
                <w:szCs w:val="32"/>
              </w:rPr>
              <w:t>url</w:t>
            </w:r>
            <w:proofErr w:type="spellEnd"/>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w:t>
            </w:r>
            <w:proofErr w:type="spellStart"/>
            <w:r w:rsidRPr="005846B0">
              <w:rPr>
                <w:rFonts w:ascii="Consolas" w:hAnsi="Consolas" w:cs="Consolas"/>
                <w:color w:val="2A00FF"/>
                <w:kern w:val="0"/>
                <w:sz w:val="24"/>
                <w:szCs w:val="32"/>
              </w:rPr>
              <w:t>jdbc:mysql</w:t>
            </w:r>
            <w:proofErr w:type="spellEnd"/>
            <w:r w:rsidRPr="005846B0">
              <w:rPr>
                <w:rFonts w:ascii="Consolas" w:hAnsi="Consolas" w:cs="Consolas"/>
                <w:color w:val="2A00FF"/>
                <w:kern w:val="0"/>
                <w:sz w:val="24"/>
                <w:szCs w:val="32"/>
              </w:rPr>
              <w:t>://localhost:3306/</w:t>
            </w:r>
            <w:proofErr w:type="spellStart"/>
            <w:r w:rsidRPr="005846B0">
              <w:rPr>
                <w:rFonts w:ascii="Consolas" w:hAnsi="Consolas" w:cs="Consolas"/>
                <w:color w:val="2A00FF"/>
                <w:kern w:val="0"/>
                <w:sz w:val="24"/>
                <w:szCs w:val="32"/>
              </w:rPr>
              <w:t>sqltestdb</w:t>
            </w:r>
            <w:proofErr w:type="spellEnd"/>
            <w:r w:rsidRPr="005846B0">
              <w:rPr>
                <w:rFonts w:ascii="Consolas" w:hAnsi="Consolas" w:cs="Consolas"/>
                <w:color w:val="2A00FF"/>
                <w:kern w:val="0"/>
                <w:sz w:val="24"/>
                <w:szCs w:val="32"/>
              </w:rPr>
              <w: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//MySQL</w:t>
            </w:r>
            <w:r w:rsidRPr="005846B0">
              <w:rPr>
                <w:rFonts w:ascii="Consolas" w:hAnsi="Consolas" w:cs="Consolas"/>
                <w:color w:val="3F7F5F"/>
                <w:kern w:val="0"/>
                <w:sz w:val="24"/>
                <w:szCs w:val="32"/>
              </w:rPr>
              <w:t>配置时的用户名</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r w:rsidRPr="005846B0">
              <w:rPr>
                <w:rFonts w:ascii="Consolas" w:hAnsi="Consolas" w:cs="Consolas"/>
                <w:color w:val="6A3E3E"/>
                <w:kern w:val="0"/>
                <w:sz w:val="24"/>
                <w:szCs w:val="32"/>
              </w:rPr>
              <w:t>user</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"root"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//MySQL</w:t>
            </w:r>
            <w:r w:rsidRPr="005846B0">
              <w:rPr>
                <w:rFonts w:ascii="Consolas" w:hAnsi="Consolas" w:cs="Consolas"/>
                <w:color w:val="3F7F5F"/>
                <w:kern w:val="0"/>
                <w:sz w:val="24"/>
                <w:szCs w:val="32"/>
              </w:rPr>
              <w:t>配置时的密码</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r w:rsidRPr="005846B0">
              <w:rPr>
                <w:rFonts w:ascii="Consolas" w:hAnsi="Consolas" w:cs="Consolas"/>
                <w:color w:val="6A3E3E"/>
                <w:kern w:val="0"/>
                <w:sz w:val="24"/>
                <w:szCs w:val="32"/>
              </w:rPr>
              <w:t>password</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"123456"</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遍历查询结果集</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try</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加载驱动程序</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Class.</w:t>
            </w:r>
            <w:r w:rsidRPr="005846B0">
              <w:rPr>
                <w:rFonts w:ascii="Consolas" w:hAnsi="Consolas" w:cs="Consolas"/>
                <w:i/>
                <w:iCs/>
                <w:color w:val="000000"/>
                <w:kern w:val="0"/>
                <w:sz w:val="24"/>
                <w:szCs w:val="32"/>
              </w:rPr>
              <w:t>forName</w:t>
            </w:r>
            <w:proofErr w:type="spellEnd"/>
            <w:r w:rsidRPr="005846B0">
              <w:rPr>
                <w:rFonts w:ascii="Consolas" w:hAnsi="Consolas" w:cs="Consolas"/>
                <w:color w:val="000000"/>
                <w:kern w:val="0"/>
                <w:sz w:val="24"/>
                <w:szCs w:val="32"/>
              </w:rPr>
              <w:t>(</w:t>
            </w:r>
            <w:r w:rsidRPr="005846B0">
              <w:rPr>
                <w:rFonts w:ascii="Consolas" w:hAnsi="Consolas" w:cs="Consolas"/>
                <w:color w:val="6A3E3E"/>
                <w:kern w:val="0"/>
                <w:sz w:val="24"/>
                <w:szCs w:val="32"/>
              </w:rPr>
              <w:t>driver</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//1.getConnection()</w:t>
            </w:r>
            <w:r w:rsidRPr="005846B0">
              <w:rPr>
                <w:rFonts w:ascii="Consolas" w:hAnsi="Consolas" w:cs="Consolas"/>
                <w:color w:val="3F7F5F"/>
                <w:kern w:val="0"/>
                <w:sz w:val="24"/>
                <w:szCs w:val="32"/>
              </w:rPr>
              <w:t>方法，连接</w:t>
            </w:r>
            <w:r w:rsidRPr="005846B0">
              <w:rPr>
                <w:rFonts w:ascii="Consolas" w:hAnsi="Consolas" w:cs="Consolas"/>
                <w:color w:val="3F7F5F"/>
                <w:kern w:val="0"/>
                <w:sz w:val="24"/>
                <w:szCs w:val="32"/>
              </w:rPr>
              <w:t>MySQL</w:t>
            </w:r>
            <w:r w:rsidRPr="005846B0">
              <w:rPr>
                <w:rFonts w:ascii="Consolas" w:hAnsi="Consolas" w:cs="Consolas"/>
                <w:color w:val="3F7F5F"/>
                <w:kern w:val="0"/>
                <w:sz w:val="24"/>
                <w:szCs w:val="32"/>
              </w:rPr>
              <w:t>数据库！！</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6A3E3E"/>
                <w:kern w:val="0"/>
                <w:sz w:val="24"/>
                <w:szCs w:val="32"/>
              </w:rPr>
              <w:t>con</w:t>
            </w:r>
            <w:r w:rsidRPr="005846B0">
              <w:rPr>
                <w:rFonts w:ascii="Consolas" w:hAnsi="Consolas" w:cs="Consolas"/>
                <w:color w:val="000000"/>
                <w:kern w:val="0"/>
                <w:sz w:val="24"/>
                <w:szCs w:val="32"/>
              </w:rPr>
              <w:t xml:space="preserve"> = </w:t>
            </w:r>
            <w:proofErr w:type="spellStart"/>
            <w:r w:rsidRPr="005846B0">
              <w:rPr>
                <w:rFonts w:ascii="Consolas" w:hAnsi="Consolas" w:cs="Consolas"/>
                <w:color w:val="000000"/>
                <w:kern w:val="0"/>
                <w:sz w:val="24"/>
                <w:szCs w:val="32"/>
              </w:rPr>
              <w:t>DriverManager.</w:t>
            </w:r>
            <w:r w:rsidRPr="005846B0">
              <w:rPr>
                <w:rFonts w:ascii="Consolas" w:hAnsi="Consolas" w:cs="Consolas"/>
                <w:i/>
                <w:iCs/>
                <w:color w:val="000000"/>
                <w:kern w:val="0"/>
                <w:sz w:val="24"/>
                <w:szCs w:val="32"/>
              </w:rPr>
              <w:t>getConnection</w:t>
            </w:r>
            <w:proofErr w:type="spellEnd"/>
            <w:r w:rsidRPr="005846B0">
              <w:rPr>
                <w:rFonts w:ascii="Consolas" w:hAnsi="Consolas" w:cs="Consolas"/>
                <w:color w:val="000000"/>
                <w:kern w:val="0"/>
                <w:sz w:val="24"/>
                <w:szCs w:val="32"/>
              </w:rPr>
              <w:t>(</w:t>
            </w:r>
            <w:proofErr w:type="spellStart"/>
            <w:r w:rsidRPr="005846B0">
              <w:rPr>
                <w:rFonts w:ascii="Consolas" w:hAnsi="Consolas" w:cs="Consolas"/>
                <w:color w:val="6A3E3E"/>
                <w:kern w:val="0"/>
                <w:sz w:val="24"/>
                <w:szCs w:val="32"/>
              </w:rPr>
              <w:t>url</w:t>
            </w:r>
            <w:r w:rsidRPr="005846B0">
              <w:rPr>
                <w:rFonts w:ascii="Consolas" w:hAnsi="Consolas" w:cs="Consolas"/>
                <w:color w:val="000000"/>
                <w:kern w:val="0"/>
                <w:sz w:val="24"/>
                <w:szCs w:val="32"/>
              </w:rPr>
              <w:t>,</w:t>
            </w:r>
            <w:r w:rsidRPr="005846B0">
              <w:rPr>
                <w:rFonts w:ascii="Consolas" w:hAnsi="Consolas" w:cs="Consolas"/>
                <w:color w:val="6A3E3E"/>
                <w:kern w:val="0"/>
                <w:sz w:val="24"/>
                <w:szCs w:val="32"/>
              </w:rPr>
              <w:t>user</w:t>
            </w:r>
            <w:r w:rsidRPr="005846B0">
              <w:rPr>
                <w:rFonts w:ascii="Consolas" w:hAnsi="Consolas" w:cs="Consolas"/>
                <w:color w:val="000000"/>
                <w:kern w:val="0"/>
                <w:sz w:val="24"/>
                <w:szCs w:val="32"/>
              </w:rPr>
              <w:t>,</w:t>
            </w:r>
            <w:r w:rsidRPr="005846B0">
              <w:rPr>
                <w:rFonts w:ascii="Consolas" w:hAnsi="Consolas" w:cs="Consolas"/>
                <w:color w:val="6A3E3E"/>
                <w:kern w:val="0"/>
                <w:sz w:val="24"/>
                <w:szCs w:val="32"/>
              </w:rPr>
              <w:t>password</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if</w:t>
            </w:r>
            <w:r w:rsidRPr="005846B0">
              <w:rPr>
                <w:rFonts w:ascii="Consolas" w:hAnsi="Consolas" w:cs="Consolas"/>
                <w:color w:val="000000"/>
                <w:kern w:val="0"/>
                <w:sz w:val="24"/>
                <w:szCs w:val="32"/>
              </w:rPr>
              <w:t>(!</w:t>
            </w:r>
            <w:proofErr w:type="spellStart"/>
            <w:r w:rsidRPr="005846B0">
              <w:rPr>
                <w:rFonts w:ascii="Consolas" w:hAnsi="Consolas" w:cs="Consolas"/>
                <w:color w:val="6A3E3E"/>
                <w:kern w:val="0"/>
                <w:sz w:val="24"/>
                <w:szCs w:val="32"/>
              </w:rPr>
              <w:t>con</w:t>
            </w:r>
            <w:r w:rsidRPr="005846B0">
              <w:rPr>
                <w:rFonts w:ascii="Consolas" w:hAnsi="Consolas" w:cs="Consolas"/>
                <w:color w:val="000000"/>
                <w:kern w:val="0"/>
                <w:sz w:val="24"/>
                <w:szCs w:val="32"/>
              </w:rPr>
              <w:t>.isClosed</w:t>
            </w:r>
            <w:proofErr w:type="spellEnd"/>
            <w:r w:rsidRPr="005846B0">
              <w:rPr>
                <w:rFonts w:ascii="Consolas" w:hAnsi="Consolas" w:cs="Consolas"/>
                <w:color w:val="000000"/>
                <w:kern w:val="0"/>
                <w:sz w:val="24"/>
                <w:szCs w:val="32"/>
              </w:rPr>
              <w:t>())</w:t>
            </w:r>
          </w:p>
          <w:p w:rsidR="005846B0" w:rsidRPr="005846B0" w:rsidRDefault="00430E36" w:rsidP="005846B0">
            <w:pPr>
              <w:autoSpaceDE w:val="0"/>
              <w:autoSpaceDN w:val="0"/>
              <w:adjustRightInd w:val="0"/>
              <w:jc w:val="left"/>
              <w:rPr>
                <w:rFonts w:ascii="Consolas" w:hAnsi="Consolas" w:cs="Consolas"/>
                <w:kern w:val="0"/>
                <w:sz w:val="24"/>
                <w:szCs w:val="32"/>
              </w:rPr>
            </w:pPr>
            <w:r>
              <w:rPr>
                <w:rFonts w:ascii="Consolas" w:hAnsi="Consolas" w:cs="Consolas"/>
                <w:color w:val="000000"/>
                <w:kern w:val="0"/>
                <w:sz w:val="24"/>
                <w:szCs w:val="32"/>
              </w:rPr>
              <w:t xml:space="preserve">   </w:t>
            </w:r>
            <w:r w:rsidR="005846B0" w:rsidRPr="005846B0">
              <w:rPr>
                <w:rFonts w:ascii="Consolas" w:hAnsi="Consolas" w:cs="Consolas"/>
                <w:color w:val="000000"/>
                <w:kern w:val="0"/>
                <w:sz w:val="24"/>
                <w:szCs w:val="32"/>
              </w:rPr>
              <w:t xml:space="preserve"> </w:t>
            </w:r>
            <w:proofErr w:type="spellStart"/>
            <w:r w:rsidR="005846B0" w:rsidRPr="005846B0">
              <w:rPr>
                <w:rFonts w:ascii="Consolas" w:hAnsi="Consolas" w:cs="Consolas"/>
                <w:color w:val="000000"/>
                <w:kern w:val="0"/>
                <w:sz w:val="24"/>
                <w:szCs w:val="32"/>
              </w:rPr>
              <w:t>System.</w:t>
            </w:r>
            <w:r w:rsidR="005846B0" w:rsidRPr="005846B0">
              <w:rPr>
                <w:rFonts w:ascii="Consolas" w:hAnsi="Consolas" w:cs="Consolas"/>
                <w:b/>
                <w:bCs/>
                <w:i/>
                <w:iCs/>
                <w:color w:val="0000C0"/>
                <w:kern w:val="0"/>
                <w:sz w:val="24"/>
                <w:szCs w:val="32"/>
              </w:rPr>
              <w:t>out</w:t>
            </w:r>
            <w:r w:rsidR="005846B0" w:rsidRPr="005846B0">
              <w:rPr>
                <w:rFonts w:ascii="Consolas" w:hAnsi="Consolas" w:cs="Consolas"/>
                <w:color w:val="000000"/>
                <w:kern w:val="0"/>
                <w:sz w:val="24"/>
                <w:szCs w:val="32"/>
              </w:rPr>
              <w:t>.println</w:t>
            </w:r>
            <w:proofErr w:type="spellEnd"/>
            <w:r w:rsidR="005846B0" w:rsidRPr="005846B0">
              <w:rPr>
                <w:rFonts w:ascii="Consolas" w:hAnsi="Consolas" w:cs="Consolas"/>
                <w:color w:val="000000"/>
                <w:kern w:val="0"/>
                <w:sz w:val="24"/>
                <w:szCs w:val="32"/>
              </w:rPr>
              <w:t>(</w:t>
            </w:r>
            <w:r w:rsidR="005846B0" w:rsidRPr="005846B0">
              <w:rPr>
                <w:rFonts w:ascii="Consolas" w:hAnsi="Consolas" w:cs="Consolas"/>
                <w:color w:val="2A00FF"/>
                <w:kern w:val="0"/>
                <w:sz w:val="24"/>
                <w:szCs w:val="32"/>
              </w:rPr>
              <w:t>"Succeeded connecting to the Database!"</w:t>
            </w:r>
            <w:r w:rsidR="005846B0"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lastRenderedPageBreak/>
              <w:t xml:space="preserve">            </w:t>
            </w:r>
            <w:r w:rsidRPr="005846B0">
              <w:rPr>
                <w:rFonts w:ascii="Consolas" w:hAnsi="Consolas" w:cs="Consolas"/>
                <w:color w:val="3F7F5F"/>
                <w:kern w:val="0"/>
                <w:sz w:val="24"/>
                <w:szCs w:val="32"/>
              </w:rPr>
              <w:t>//2.</w:t>
            </w:r>
            <w:r w:rsidRPr="005846B0">
              <w:rPr>
                <w:rFonts w:ascii="Consolas" w:hAnsi="Consolas" w:cs="Consolas"/>
                <w:color w:val="3F7F5F"/>
                <w:kern w:val="0"/>
                <w:sz w:val="24"/>
                <w:szCs w:val="32"/>
              </w:rPr>
              <w:t>创建</w:t>
            </w:r>
            <w:r w:rsidRPr="005846B0">
              <w:rPr>
                <w:rFonts w:ascii="Consolas" w:hAnsi="Consolas" w:cs="Consolas"/>
                <w:color w:val="3F7F5F"/>
                <w:kern w:val="0"/>
                <w:sz w:val="24"/>
                <w:szCs w:val="32"/>
              </w:rPr>
              <w:t>statement</w:t>
            </w:r>
            <w:r w:rsidRPr="005846B0">
              <w:rPr>
                <w:rFonts w:ascii="Consolas" w:hAnsi="Consolas" w:cs="Consolas"/>
                <w:color w:val="3F7F5F"/>
                <w:kern w:val="0"/>
                <w:sz w:val="24"/>
                <w:szCs w:val="32"/>
              </w:rPr>
              <w:t>类对象，用来执行</w:t>
            </w:r>
            <w:r w:rsidRPr="005846B0">
              <w:rPr>
                <w:rFonts w:ascii="Consolas" w:hAnsi="Consolas" w:cs="Consolas"/>
                <w:color w:val="3F7F5F"/>
                <w:kern w:val="0"/>
                <w:sz w:val="24"/>
                <w:szCs w:val="32"/>
              </w:rPr>
              <w:t>SQL</w:t>
            </w:r>
            <w:r w:rsidRPr="005846B0">
              <w:rPr>
                <w:rFonts w:ascii="Consolas" w:hAnsi="Consolas" w:cs="Consolas"/>
                <w:color w:val="3F7F5F"/>
                <w:kern w:val="0"/>
                <w:sz w:val="24"/>
                <w:szCs w:val="32"/>
              </w:rPr>
              <w:t>语句！！</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Statement </w:t>
            </w:r>
            <w:proofErr w:type="spellStart"/>
            <w:r w:rsidRPr="005846B0">
              <w:rPr>
                <w:rFonts w:ascii="Consolas" w:hAnsi="Consolas" w:cs="Consolas"/>
                <w:color w:val="6A3E3E"/>
                <w:kern w:val="0"/>
                <w:sz w:val="24"/>
                <w:szCs w:val="32"/>
              </w:rPr>
              <w:t>statement</w:t>
            </w:r>
            <w:proofErr w:type="spellEnd"/>
            <w:r w:rsidRPr="005846B0">
              <w:rPr>
                <w:rFonts w:ascii="Consolas" w:hAnsi="Consolas" w:cs="Consolas"/>
                <w:color w:val="000000"/>
                <w:kern w:val="0"/>
                <w:sz w:val="24"/>
                <w:szCs w:val="32"/>
              </w:rPr>
              <w:t xml:space="preserve"> = </w:t>
            </w:r>
            <w:proofErr w:type="spellStart"/>
            <w:r w:rsidRPr="005846B0">
              <w:rPr>
                <w:rFonts w:ascii="Consolas" w:hAnsi="Consolas" w:cs="Consolas"/>
                <w:color w:val="6A3E3E"/>
                <w:kern w:val="0"/>
                <w:sz w:val="24"/>
                <w:szCs w:val="32"/>
              </w:rPr>
              <w:t>con</w:t>
            </w:r>
            <w:r w:rsidRPr="005846B0">
              <w:rPr>
                <w:rFonts w:ascii="Consolas" w:hAnsi="Consolas" w:cs="Consolas"/>
                <w:color w:val="000000"/>
                <w:kern w:val="0"/>
                <w:sz w:val="24"/>
                <w:szCs w:val="32"/>
              </w:rPr>
              <w:t>.createStatement</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要执行的</w:t>
            </w:r>
            <w:r w:rsidRPr="005846B0">
              <w:rPr>
                <w:rFonts w:ascii="Consolas" w:hAnsi="Consolas" w:cs="Consolas"/>
                <w:color w:val="3F7F5F"/>
                <w:kern w:val="0"/>
                <w:sz w:val="24"/>
                <w:szCs w:val="32"/>
              </w:rPr>
              <w:t>SQL</w:t>
            </w:r>
            <w:r w:rsidRPr="005846B0">
              <w:rPr>
                <w:rFonts w:ascii="Consolas" w:hAnsi="Consolas" w:cs="Consolas"/>
                <w:color w:val="3F7F5F"/>
                <w:kern w:val="0"/>
                <w:sz w:val="24"/>
                <w:szCs w:val="32"/>
              </w:rPr>
              <w:t>语句</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proofErr w:type="spellStart"/>
            <w:r w:rsidRPr="005846B0">
              <w:rPr>
                <w:rFonts w:ascii="Consolas" w:hAnsi="Consolas" w:cs="Consolas"/>
                <w:color w:val="6A3E3E"/>
                <w:kern w:val="0"/>
                <w:sz w:val="24"/>
                <w:szCs w:val="32"/>
              </w:rPr>
              <w:t>sql</w:t>
            </w:r>
            <w:proofErr w:type="spellEnd"/>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"select * from emp"</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//3.ResultSet</w:t>
            </w:r>
            <w:r w:rsidRPr="005846B0">
              <w:rPr>
                <w:rFonts w:ascii="Consolas" w:hAnsi="Consolas" w:cs="Consolas"/>
                <w:color w:val="3F7F5F"/>
                <w:kern w:val="0"/>
                <w:sz w:val="24"/>
                <w:szCs w:val="32"/>
              </w:rPr>
              <w:t>类，用来存放获取的结果集！！</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ResultSet</w:t>
            </w:r>
            <w:proofErr w:type="spellEnd"/>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rs</w:t>
            </w:r>
            <w:proofErr w:type="spellEnd"/>
            <w:r w:rsidRPr="005846B0">
              <w:rPr>
                <w:rFonts w:ascii="Consolas" w:hAnsi="Consolas" w:cs="Consolas"/>
                <w:color w:val="000000"/>
                <w:kern w:val="0"/>
                <w:sz w:val="24"/>
                <w:szCs w:val="32"/>
              </w:rPr>
              <w:t xml:space="preserve"> = </w:t>
            </w:r>
            <w:proofErr w:type="spellStart"/>
            <w:r w:rsidRPr="005846B0">
              <w:rPr>
                <w:rFonts w:ascii="Consolas" w:hAnsi="Consolas" w:cs="Consolas"/>
                <w:color w:val="6A3E3E"/>
                <w:kern w:val="0"/>
                <w:sz w:val="24"/>
                <w:szCs w:val="32"/>
              </w:rPr>
              <w:t>statement</w:t>
            </w:r>
            <w:r w:rsidRPr="005846B0">
              <w:rPr>
                <w:rFonts w:ascii="Consolas" w:hAnsi="Consolas" w:cs="Consolas"/>
                <w:color w:val="000000"/>
                <w:kern w:val="0"/>
                <w:sz w:val="24"/>
                <w:szCs w:val="32"/>
              </w:rPr>
              <w:t>.executeQuery</w:t>
            </w:r>
            <w:proofErr w:type="spellEnd"/>
            <w:r w:rsidRPr="005846B0">
              <w:rPr>
                <w:rFonts w:ascii="Consolas" w:hAnsi="Consolas" w:cs="Consolas"/>
                <w:color w:val="000000"/>
                <w:kern w:val="0"/>
                <w:sz w:val="24"/>
                <w:szCs w:val="32"/>
              </w:rPr>
              <w:t>(</w:t>
            </w:r>
            <w:proofErr w:type="spellStart"/>
            <w:r w:rsidRPr="005846B0">
              <w:rPr>
                <w:rFonts w:ascii="Consolas" w:hAnsi="Consolas" w:cs="Consolas"/>
                <w:color w:val="6A3E3E"/>
                <w:kern w:val="0"/>
                <w:sz w:val="24"/>
                <w:szCs w:val="32"/>
              </w:rPr>
              <w:t>sql</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2A00FF"/>
                <w:kern w:val="0"/>
                <w:sz w:val="24"/>
                <w:szCs w:val="32"/>
              </w:rPr>
              <w:t>执行结果如下所示</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2A00FF"/>
                <w:kern w:val="0"/>
                <w:sz w:val="24"/>
                <w:szCs w:val="32"/>
              </w:rPr>
              <w:t>姓名</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"\t"</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w:t>
            </w:r>
            <w:r w:rsidRPr="005846B0">
              <w:rPr>
                <w:rFonts w:ascii="Consolas" w:hAnsi="Consolas" w:cs="Consolas"/>
                <w:color w:val="2A00FF"/>
                <w:kern w:val="0"/>
                <w:sz w:val="24"/>
                <w:szCs w:val="32"/>
              </w:rPr>
              <w:t>职称</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r w:rsidRPr="005846B0">
              <w:rPr>
                <w:rFonts w:ascii="Consolas" w:hAnsi="Consolas" w:cs="Consolas"/>
                <w:color w:val="6A3E3E"/>
                <w:kern w:val="0"/>
                <w:sz w:val="24"/>
                <w:szCs w:val="32"/>
              </w:rPr>
              <w:t>job</w:t>
            </w:r>
            <w:r w:rsidRPr="005846B0">
              <w:rPr>
                <w:rFonts w:ascii="Consolas" w:hAnsi="Consolas" w:cs="Consolas"/>
                <w:color w:val="000000"/>
                <w:kern w:val="0"/>
                <w:sz w:val="24"/>
                <w:szCs w:val="32"/>
              </w:rPr>
              <w:t xml:space="preserve"> = </w:t>
            </w:r>
            <w:r w:rsidRPr="005846B0">
              <w:rPr>
                <w:rFonts w:ascii="Consolas" w:hAnsi="Consolas" w:cs="Consolas"/>
                <w:b/>
                <w:bCs/>
                <w:color w:val="7F0055"/>
                <w:kern w:val="0"/>
                <w:sz w:val="24"/>
                <w:szCs w:val="32"/>
              </w:rPr>
              <w:t>null</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String </w:t>
            </w:r>
            <w:r w:rsidRPr="005846B0">
              <w:rPr>
                <w:rFonts w:ascii="Consolas" w:hAnsi="Consolas" w:cs="Consolas"/>
                <w:color w:val="6A3E3E"/>
                <w:kern w:val="0"/>
                <w:sz w:val="24"/>
                <w:szCs w:val="32"/>
              </w:rPr>
              <w:t>id</w:t>
            </w:r>
            <w:r w:rsidRPr="005846B0">
              <w:rPr>
                <w:rFonts w:ascii="Consolas" w:hAnsi="Consolas" w:cs="Consolas"/>
                <w:color w:val="000000"/>
                <w:kern w:val="0"/>
                <w:sz w:val="24"/>
                <w:szCs w:val="32"/>
              </w:rPr>
              <w:t xml:space="preserve"> = </w:t>
            </w:r>
            <w:r w:rsidRPr="005846B0">
              <w:rPr>
                <w:rFonts w:ascii="Consolas" w:hAnsi="Consolas" w:cs="Consolas"/>
                <w:b/>
                <w:bCs/>
                <w:color w:val="7F0055"/>
                <w:kern w:val="0"/>
                <w:sz w:val="24"/>
                <w:szCs w:val="32"/>
              </w:rPr>
              <w:t>null</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while</w:t>
            </w:r>
            <w:r w:rsidRPr="005846B0">
              <w:rPr>
                <w:rFonts w:ascii="Consolas" w:hAnsi="Consolas" w:cs="Consolas"/>
                <w:color w:val="000000"/>
                <w:kern w:val="0"/>
                <w:sz w:val="24"/>
                <w:szCs w:val="32"/>
              </w:rPr>
              <w:t>(</w:t>
            </w:r>
            <w:proofErr w:type="spellStart"/>
            <w:r w:rsidRPr="005846B0">
              <w:rPr>
                <w:rFonts w:ascii="Consolas" w:hAnsi="Consolas" w:cs="Consolas"/>
                <w:color w:val="6A3E3E"/>
                <w:kern w:val="0"/>
                <w:sz w:val="24"/>
                <w:szCs w:val="32"/>
              </w:rPr>
              <w:t>rs</w:t>
            </w:r>
            <w:r w:rsidRPr="005846B0">
              <w:rPr>
                <w:rFonts w:ascii="Consolas" w:hAnsi="Consolas" w:cs="Consolas"/>
                <w:color w:val="000000"/>
                <w:kern w:val="0"/>
                <w:sz w:val="24"/>
                <w:szCs w:val="32"/>
              </w:rPr>
              <w:t>.next</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获取</w:t>
            </w:r>
            <w:proofErr w:type="spellStart"/>
            <w:r w:rsidRPr="005846B0">
              <w:rPr>
                <w:rFonts w:ascii="Consolas" w:hAnsi="Consolas" w:cs="Consolas"/>
                <w:color w:val="3F7F5F"/>
                <w:kern w:val="0"/>
                <w:sz w:val="24"/>
                <w:szCs w:val="32"/>
              </w:rPr>
              <w:t>stuname</w:t>
            </w:r>
            <w:proofErr w:type="spellEnd"/>
            <w:r w:rsidRPr="005846B0">
              <w:rPr>
                <w:rFonts w:ascii="Consolas" w:hAnsi="Consolas" w:cs="Consolas"/>
                <w:color w:val="3F7F5F"/>
                <w:kern w:val="0"/>
                <w:sz w:val="24"/>
                <w:szCs w:val="32"/>
              </w:rPr>
              <w:t>这列数据</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6A3E3E"/>
                <w:kern w:val="0"/>
                <w:sz w:val="24"/>
                <w:szCs w:val="32"/>
              </w:rPr>
              <w:t>job</w:t>
            </w:r>
            <w:r w:rsidRPr="005846B0">
              <w:rPr>
                <w:rFonts w:ascii="Consolas" w:hAnsi="Consolas" w:cs="Consolas"/>
                <w:color w:val="000000"/>
                <w:kern w:val="0"/>
                <w:sz w:val="24"/>
                <w:szCs w:val="32"/>
              </w:rPr>
              <w:t xml:space="preserve"> = </w:t>
            </w:r>
            <w:proofErr w:type="spellStart"/>
            <w:r w:rsidRPr="005846B0">
              <w:rPr>
                <w:rFonts w:ascii="Consolas" w:hAnsi="Consolas" w:cs="Consolas"/>
                <w:color w:val="6A3E3E"/>
                <w:kern w:val="0"/>
                <w:sz w:val="24"/>
                <w:szCs w:val="32"/>
              </w:rPr>
              <w:t>rs</w:t>
            </w:r>
            <w:r w:rsidRPr="005846B0">
              <w:rPr>
                <w:rFonts w:ascii="Consolas" w:hAnsi="Consolas" w:cs="Consolas"/>
                <w:color w:val="000000"/>
                <w:kern w:val="0"/>
                <w:sz w:val="24"/>
                <w:szCs w:val="32"/>
              </w:rPr>
              <w:t>.getString</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"job"</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获取</w:t>
            </w:r>
            <w:proofErr w:type="spellStart"/>
            <w:r w:rsidRPr="005846B0">
              <w:rPr>
                <w:rFonts w:ascii="Consolas" w:hAnsi="Consolas" w:cs="Consolas"/>
                <w:color w:val="3F7F5F"/>
                <w:kern w:val="0"/>
                <w:sz w:val="24"/>
                <w:szCs w:val="32"/>
              </w:rPr>
              <w:t>stuid</w:t>
            </w:r>
            <w:proofErr w:type="spellEnd"/>
            <w:r w:rsidRPr="005846B0">
              <w:rPr>
                <w:rFonts w:ascii="Consolas" w:hAnsi="Consolas" w:cs="Consolas"/>
                <w:color w:val="3F7F5F"/>
                <w:kern w:val="0"/>
                <w:sz w:val="24"/>
                <w:szCs w:val="32"/>
              </w:rPr>
              <w:t>这列数据</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6A3E3E"/>
                <w:kern w:val="0"/>
                <w:sz w:val="24"/>
                <w:szCs w:val="32"/>
              </w:rPr>
              <w:t>id</w:t>
            </w:r>
            <w:r w:rsidRPr="005846B0">
              <w:rPr>
                <w:rFonts w:ascii="Consolas" w:hAnsi="Consolas" w:cs="Consolas"/>
                <w:color w:val="000000"/>
                <w:kern w:val="0"/>
                <w:sz w:val="24"/>
                <w:szCs w:val="32"/>
              </w:rPr>
              <w:t xml:space="preserve"> = </w:t>
            </w:r>
            <w:proofErr w:type="spellStart"/>
            <w:r w:rsidRPr="005846B0">
              <w:rPr>
                <w:rFonts w:ascii="Consolas" w:hAnsi="Consolas" w:cs="Consolas"/>
                <w:color w:val="6A3E3E"/>
                <w:kern w:val="0"/>
                <w:sz w:val="24"/>
                <w:szCs w:val="32"/>
              </w:rPr>
              <w:t>rs</w:t>
            </w:r>
            <w:r w:rsidRPr="005846B0">
              <w:rPr>
                <w:rFonts w:ascii="Consolas" w:hAnsi="Consolas" w:cs="Consolas"/>
                <w:color w:val="000000"/>
                <w:kern w:val="0"/>
                <w:sz w:val="24"/>
                <w:szCs w:val="32"/>
              </w:rPr>
              <w:t>.getString</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proofErr w:type="spellStart"/>
            <w:r w:rsidRPr="005846B0">
              <w:rPr>
                <w:rFonts w:ascii="Consolas" w:hAnsi="Consolas" w:cs="Consolas"/>
                <w:color w:val="2A00FF"/>
                <w:kern w:val="0"/>
                <w:sz w:val="24"/>
                <w:szCs w:val="32"/>
              </w:rPr>
              <w:t>ename</w:t>
            </w:r>
            <w:proofErr w:type="spellEnd"/>
            <w:r w:rsidRPr="005846B0">
              <w:rPr>
                <w:rFonts w:ascii="Consolas" w:hAnsi="Consolas" w:cs="Consolas"/>
                <w:color w:val="2A00FF"/>
                <w:kern w:val="0"/>
                <w:sz w:val="24"/>
                <w:szCs w:val="32"/>
              </w:rPr>
              <w: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输出结果</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6A3E3E"/>
                <w:kern w:val="0"/>
                <w:sz w:val="24"/>
                <w:szCs w:val="32"/>
              </w:rPr>
              <w:t>id</w:t>
            </w:r>
            <w:r w:rsidRPr="005846B0">
              <w:rPr>
                <w:rFonts w:ascii="Consolas" w:hAnsi="Consolas" w:cs="Consolas"/>
                <w:color w:val="000000"/>
                <w:kern w:val="0"/>
                <w:sz w:val="24"/>
                <w:szCs w:val="32"/>
              </w:rPr>
              <w:t xml:space="preserve"> + </w:t>
            </w:r>
            <w:r w:rsidRPr="005846B0">
              <w:rPr>
                <w:rFonts w:ascii="Consolas" w:hAnsi="Consolas" w:cs="Consolas"/>
                <w:color w:val="2A00FF"/>
                <w:kern w:val="0"/>
                <w:sz w:val="24"/>
                <w:szCs w:val="32"/>
              </w:rPr>
              <w:t>"\t"</w:t>
            </w:r>
            <w:r w:rsidRPr="005846B0">
              <w:rPr>
                <w:rFonts w:ascii="Consolas" w:hAnsi="Consolas" w:cs="Consolas"/>
                <w:color w:val="000000"/>
                <w:kern w:val="0"/>
                <w:sz w:val="24"/>
                <w:szCs w:val="32"/>
              </w:rPr>
              <w:t xml:space="preserve"> + </w:t>
            </w:r>
            <w:r w:rsidRPr="005846B0">
              <w:rPr>
                <w:rFonts w:ascii="Consolas" w:hAnsi="Consolas" w:cs="Consolas"/>
                <w:color w:val="6A3E3E"/>
                <w:kern w:val="0"/>
                <w:sz w:val="24"/>
                <w:szCs w:val="32"/>
              </w:rPr>
              <w:t>job</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rs</w:t>
            </w:r>
            <w:r w:rsidRPr="005846B0">
              <w:rPr>
                <w:rFonts w:ascii="Consolas" w:hAnsi="Consolas" w:cs="Consolas"/>
                <w:color w:val="000000"/>
                <w:kern w:val="0"/>
                <w:sz w:val="24"/>
                <w:szCs w:val="32"/>
              </w:rPr>
              <w:t>.close</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con</w:t>
            </w:r>
            <w:r w:rsidRPr="005846B0">
              <w:rPr>
                <w:rFonts w:ascii="Consolas" w:hAnsi="Consolas" w:cs="Consolas"/>
                <w:color w:val="000000"/>
                <w:kern w:val="0"/>
                <w:sz w:val="24"/>
                <w:szCs w:val="32"/>
              </w:rPr>
              <w:t>.close</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 </w:t>
            </w:r>
            <w:r w:rsidRPr="005846B0">
              <w:rPr>
                <w:rFonts w:ascii="Consolas" w:hAnsi="Consolas" w:cs="Consolas"/>
                <w:b/>
                <w:bCs/>
                <w:color w:val="7F0055"/>
                <w:kern w:val="0"/>
                <w:sz w:val="24"/>
                <w:szCs w:val="32"/>
              </w:rPr>
              <w:t>catch</w:t>
            </w:r>
            <w:r w:rsidRPr="005846B0">
              <w:rPr>
                <w:rFonts w:ascii="Consolas" w:hAnsi="Consolas" w:cs="Consolas"/>
                <w:color w:val="000000"/>
                <w:kern w:val="0"/>
                <w:sz w:val="24"/>
                <w:szCs w:val="32"/>
              </w:rPr>
              <w:t>(</w:t>
            </w:r>
            <w:proofErr w:type="spellStart"/>
            <w:r w:rsidRPr="005846B0">
              <w:rPr>
                <w:rFonts w:ascii="Consolas" w:hAnsi="Consolas" w:cs="Consolas"/>
                <w:color w:val="000000"/>
                <w:kern w:val="0"/>
                <w:sz w:val="24"/>
                <w:szCs w:val="32"/>
              </w:rPr>
              <w:t>ClassNotFoundException</w:t>
            </w:r>
            <w:proofErr w:type="spellEnd"/>
            <w:r w:rsidRPr="005846B0">
              <w:rPr>
                <w:rFonts w:ascii="Consolas" w:hAnsi="Consolas" w:cs="Consolas"/>
                <w:color w:val="000000"/>
                <w:kern w:val="0"/>
                <w:sz w:val="24"/>
                <w:szCs w:val="32"/>
              </w:rPr>
              <w:t xml:space="preserve"> </w:t>
            </w:r>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 xml:space="preserve">) {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数据库驱动类异常处理</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proofErr w:type="spellStart"/>
            <w:proofErr w:type="gramStart"/>
            <w:r w:rsidRPr="005846B0">
              <w:rPr>
                <w:rFonts w:ascii="Consolas" w:hAnsi="Consolas" w:cs="Consolas"/>
                <w:color w:val="2A00FF"/>
                <w:kern w:val="0"/>
                <w:sz w:val="24"/>
                <w:szCs w:val="32"/>
              </w:rPr>
              <w:t>Sorry,can</w:t>
            </w:r>
            <w:proofErr w:type="gramEnd"/>
            <w:r w:rsidRPr="005846B0">
              <w:rPr>
                <w:rFonts w:ascii="Consolas" w:hAnsi="Consolas" w:cs="Consolas"/>
                <w:color w:val="2A00FF"/>
                <w:kern w:val="0"/>
                <w:sz w:val="24"/>
                <w:szCs w:val="32"/>
              </w:rPr>
              <w:t>`t</w:t>
            </w:r>
            <w:proofErr w:type="spellEnd"/>
            <w:r w:rsidRPr="005846B0">
              <w:rPr>
                <w:rFonts w:ascii="Consolas" w:hAnsi="Consolas" w:cs="Consolas"/>
                <w:color w:val="2A00FF"/>
                <w:kern w:val="0"/>
                <w:sz w:val="24"/>
                <w:szCs w:val="32"/>
              </w:rPr>
              <w:t xml:space="preserve"> find the Driver!"</w:t>
            </w: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.printStackTrace</w:t>
            </w:r>
            <w:proofErr w:type="spellEnd"/>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 </w:t>
            </w:r>
            <w:r w:rsidRPr="005846B0">
              <w:rPr>
                <w:rFonts w:ascii="Consolas" w:hAnsi="Consolas" w:cs="Consolas"/>
                <w:b/>
                <w:bCs/>
                <w:color w:val="7F0055"/>
                <w:kern w:val="0"/>
                <w:sz w:val="24"/>
                <w:szCs w:val="32"/>
              </w:rPr>
              <w:t>catch</w:t>
            </w:r>
            <w:r w:rsidRPr="005846B0">
              <w:rPr>
                <w:rFonts w:ascii="Consolas" w:hAnsi="Consolas" w:cs="Consolas"/>
                <w:color w:val="000000"/>
                <w:kern w:val="0"/>
                <w:sz w:val="24"/>
                <w:szCs w:val="32"/>
              </w:rPr>
              <w:t>(</w:t>
            </w:r>
            <w:proofErr w:type="spellStart"/>
            <w:r w:rsidRPr="005846B0">
              <w:rPr>
                <w:rFonts w:ascii="Consolas" w:hAnsi="Consolas" w:cs="Consolas"/>
                <w:color w:val="000000"/>
                <w:kern w:val="0"/>
                <w:sz w:val="24"/>
                <w:szCs w:val="32"/>
              </w:rPr>
              <w:t>SQLException</w:t>
            </w:r>
            <w:proofErr w:type="spellEnd"/>
            <w:r w:rsidRPr="005846B0">
              <w:rPr>
                <w:rFonts w:ascii="Consolas" w:hAnsi="Consolas" w:cs="Consolas"/>
                <w:color w:val="000000"/>
                <w:kern w:val="0"/>
                <w:sz w:val="24"/>
                <w:szCs w:val="32"/>
              </w:rPr>
              <w:t xml:space="preserve"> </w:t>
            </w:r>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w:t>
            </w:r>
            <w:r w:rsidRPr="005846B0">
              <w:rPr>
                <w:rFonts w:ascii="Consolas" w:hAnsi="Consolas" w:cs="Consolas"/>
                <w:color w:val="3F7F5F"/>
                <w:kern w:val="0"/>
                <w:sz w:val="24"/>
                <w:szCs w:val="32"/>
              </w:rPr>
              <w:t>数据库连接失败异常处理</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.printStackTrace</w:t>
            </w:r>
            <w:proofErr w:type="spellEnd"/>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catch</w:t>
            </w:r>
            <w:r w:rsidRPr="005846B0">
              <w:rPr>
                <w:rFonts w:ascii="Consolas" w:hAnsi="Consolas" w:cs="Consolas"/>
                <w:color w:val="000000"/>
                <w:kern w:val="0"/>
                <w:sz w:val="24"/>
                <w:szCs w:val="32"/>
              </w:rPr>
              <w:t xml:space="preserve"> (Exception </w:t>
            </w:r>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color w:val="3F7F5F"/>
                <w:kern w:val="0"/>
                <w:sz w:val="24"/>
                <w:szCs w:val="32"/>
              </w:rPr>
              <w:t xml:space="preserve">// </w:t>
            </w:r>
            <w:r w:rsidRPr="005846B0">
              <w:rPr>
                <w:rFonts w:ascii="Consolas" w:hAnsi="Consolas" w:cs="Consolas"/>
                <w:b/>
                <w:bCs/>
                <w:color w:val="7F9FBF"/>
                <w:kern w:val="0"/>
                <w:sz w:val="24"/>
                <w:szCs w:val="32"/>
              </w:rPr>
              <w:t>TODO</w:t>
            </w:r>
            <w:r w:rsidRPr="005846B0">
              <w:rPr>
                <w:rFonts w:ascii="Consolas" w:hAnsi="Consolas" w:cs="Consolas"/>
                <w:color w:val="3F7F5F"/>
                <w:kern w:val="0"/>
                <w:sz w:val="24"/>
                <w:szCs w:val="32"/>
              </w:rPr>
              <w:t>: handle exception</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6A3E3E"/>
                <w:kern w:val="0"/>
                <w:sz w:val="24"/>
                <w:szCs w:val="32"/>
              </w:rPr>
              <w:t>e</w:t>
            </w:r>
            <w:r w:rsidRPr="005846B0">
              <w:rPr>
                <w:rFonts w:ascii="Consolas" w:hAnsi="Consolas" w:cs="Consolas"/>
                <w:color w:val="000000"/>
                <w:kern w:val="0"/>
                <w:sz w:val="24"/>
                <w:szCs w:val="32"/>
              </w:rPr>
              <w:t>.printStackTrace</w:t>
            </w:r>
            <w:proofErr w:type="spellEnd"/>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r w:rsidRPr="005846B0">
              <w:rPr>
                <w:rFonts w:ascii="Consolas" w:hAnsi="Consolas" w:cs="Consolas"/>
                <w:b/>
                <w:bCs/>
                <w:color w:val="7F0055"/>
                <w:kern w:val="0"/>
                <w:sz w:val="24"/>
                <w:szCs w:val="32"/>
              </w:rPr>
              <w:t>finally</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roofErr w:type="spellStart"/>
            <w:r w:rsidRPr="005846B0">
              <w:rPr>
                <w:rFonts w:ascii="Consolas" w:hAnsi="Consolas" w:cs="Consolas"/>
                <w:color w:val="000000"/>
                <w:kern w:val="0"/>
                <w:sz w:val="24"/>
                <w:szCs w:val="32"/>
              </w:rPr>
              <w:t>System.</w:t>
            </w:r>
            <w:r w:rsidRPr="005846B0">
              <w:rPr>
                <w:rFonts w:ascii="Consolas" w:hAnsi="Consolas" w:cs="Consolas"/>
                <w:b/>
                <w:bCs/>
                <w:i/>
                <w:iCs/>
                <w:color w:val="0000C0"/>
                <w:kern w:val="0"/>
                <w:sz w:val="24"/>
                <w:szCs w:val="32"/>
              </w:rPr>
              <w:t>out</w:t>
            </w:r>
            <w:r w:rsidRPr="005846B0">
              <w:rPr>
                <w:rFonts w:ascii="Consolas" w:hAnsi="Consolas" w:cs="Consolas"/>
                <w:color w:val="000000"/>
                <w:kern w:val="0"/>
                <w:sz w:val="24"/>
                <w:szCs w:val="32"/>
              </w:rPr>
              <w:t>.println</w:t>
            </w:r>
            <w:proofErr w:type="spellEnd"/>
            <w:r w:rsidRPr="005846B0">
              <w:rPr>
                <w:rFonts w:ascii="Consolas" w:hAnsi="Consolas" w:cs="Consolas"/>
                <w:color w:val="000000"/>
                <w:kern w:val="0"/>
                <w:sz w:val="24"/>
                <w:szCs w:val="32"/>
              </w:rPr>
              <w:t>(</w:t>
            </w:r>
            <w:r w:rsidRPr="005846B0">
              <w:rPr>
                <w:rFonts w:ascii="Consolas" w:hAnsi="Consolas" w:cs="Consolas"/>
                <w:color w:val="2A00FF"/>
                <w:kern w:val="0"/>
                <w:sz w:val="24"/>
                <w:szCs w:val="32"/>
              </w:rPr>
              <w:t>"</w:t>
            </w:r>
            <w:r w:rsidRPr="005846B0">
              <w:rPr>
                <w:rFonts w:ascii="Consolas" w:hAnsi="Consolas" w:cs="Consolas"/>
                <w:color w:val="2A00FF"/>
                <w:kern w:val="0"/>
                <w:sz w:val="24"/>
                <w:szCs w:val="32"/>
              </w:rPr>
              <w:t>数据库数据成功获取！！</w:t>
            </w:r>
            <w:r w:rsidRPr="005846B0">
              <w:rPr>
                <w:rFonts w:ascii="Consolas" w:hAnsi="Consolas" w:cs="Consolas"/>
                <w:color w:val="2A00FF"/>
                <w:kern w:val="0"/>
                <w:sz w:val="24"/>
                <w:szCs w:val="32"/>
              </w:rPr>
              <w:t>"</w:t>
            </w:r>
            <w:r w:rsidRPr="005846B0">
              <w:rPr>
                <w:rFonts w:ascii="Consolas" w:hAnsi="Consolas" w:cs="Consolas"/>
                <w:color w:val="000000"/>
                <w:kern w:val="0"/>
                <w:sz w:val="24"/>
                <w:szCs w:val="32"/>
              </w:rPr>
              <w:t>);</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 xml:space="preserve">    }</w:t>
            </w:r>
          </w:p>
          <w:p w:rsidR="005846B0" w:rsidRPr="005846B0" w:rsidRDefault="005846B0" w:rsidP="005846B0">
            <w:pPr>
              <w:autoSpaceDE w:val="0"/>
              <w:autoSpaceDN w:val="0"/>
              <w:adjustRightInd w:val="0"/>
              <w:jc w:val="left"/>
              <w:rPr>
                <w:rFonts w:ascii="Consolas" w:hAnsi="Consolas" w:cs="Consolas"/>
                <w:kern w:val="0"/>
                <w:sz w:val="24"/>
                <w:szCs w:val="32"/>
              </w:rPr>
            </w:pPr>
          </w:p>
          <w:p w:rsidR="0038749C" w:rsidRPr="005846B0" w:rsidRDefault="005846B0" w:rsidP="005846B0">
            <w:pPr>
              <w:autoSpaceDE w:val="0"/>
              <w:autoSpaceDN w:val="0"/>
              <w:adjustRightInd w:val="0"/>
              <w:jc w:val="left"/>
              <w:rPr>
                <w:rFonts w:ascii="Consolas" w:hAnsi="Consolas" w:cs="Consolas"/>
                <w:kern w:val="0"/>
                <w:sz w:val="24"/>
                <w:szCs w:val="32"/>
              </w:rPr>
            </w:pPr>
            <w:r w:rsidRPr="005846B0">
              <w:rPr>
                <w:rFonts w:ascii="Consolas" w:hAnsi="Consolas" w:cs="Consolas"/>
                <w:color w:val="000000"/>
                <w:kern w:val="0"/>
                <w:sz w:val="24"/>
                <w:szCs w:val="32"/>
              </w:rPr>
              <w:t>}</w:t>
            </w:r>
          </w:p>
        </w:tc>
      </w:tr>
    </w:tbl>
    <w:p w:rsidR="00992860" w:rsidRPr="00D9051B" w:rsidRDefault="00992860" w:rsidP="00A40CCE">
      <w:pPr>
        <w:pStyle w:val="a7"/>
        <w:numPr>
          <w:ilvl w:val="0"/>
          <w:numId w:val="34"/>
        </w:numPr>
        <w:ind w:firstLineChars="0"/>
        <w:outlineLvl w:val="2"/>
        <w:rPr>
          <w:b/>
        </w:rPr>
      </w:pPr>
      <w:r w:rsidRPr="00D9051B">
        <w:rPr>
          <w:rFonts w:hint="eastAsia"/>
          <w:b/>
        </w:rPr>
        <w:lastRenderedPageBreak/>
        <w:t>用</w:t>
      </w:r>
      <w:r w:rsidRPr="00D9051B">
        <w:rPr>
          <w:rFonts w:hint="eastAsia"/>
          <w:b/>
        </w:rPr>
        <w:t>JDBC</w:t>
      </w:r>
      <w:r w:rsidRPr="00D9051B">
        <w:rPr>
          <w:rFonts w:hint="eastAsia"/>
          <w:b/>
        </w:rPr>
        <w:t>如何调用存储过程</w:t>
      </w:r>
    </w:p>
    <w:p w:rsidR="00992860" w:rsidRDefault="00992860" w:rsidP="00992860">
      <w:pPr>
        <w:pStyle w:val="a7"/>
        <w:ind w:left="1260" w:firstLineChars="0" w:firstLine="0"/>
      </w:pPr>
      <w:proofErr w:type="spellStart"/>
      <w:r>
        <w:rPr>
          <w:rFonts w:hint="eastAsia"/>
        </w:rPr>
        <w:t>CallableStatement</w:t>
      </w:r>
      <w:proofErr w:type="spellEnd"/>
      <w:r>
        <w:rPr>
          <w:rFonts w:hint="eastAsia"/>
        </w:rPr>
        <w:t xml:space="preserve"> </w:t>
      </w:r>
      <w:r>
        <w:rPr>
          <w:rFonts w:hint="eastAsia"/>
        </w:rPr>
        <w:t>用来执行存储过程。存储过程是由数据库存储和提供的。存储过程可以接受输入参数，也可以有返回结果。非常鼓励使用存储过程，因为它提供了安全性和模块化。准备</w:t>
      </w:r>
      <w:r>
        <w:rPr>
          <w:rFonts w:hint="eastAsia"/>
        </w:rPr>
        <w:lastRenderedPageBreak/>
        <w:t>一个</w:t>
      </w:r>
      <w:proofErr w:type="spellStart"/>
      <w:r>
        <w:rPr>
          <w:rFonts w:hint="eastAsia"/>
        </w:rPr>
        <w:t>CallableStatement</w:t>
      </w:r>
      <w:proofErr w:type="spellEnd"/>
      <w:r>
        <w:rPr>
          <w:rFonts w:hint="eastAsia"/>
        </w:rPr>
        <w:t xml:space="preserve"> </w:t>
      </w:r>
      <w:r>
        <w:rPr>
          <w:rFonts w:hint="eastAsia"/>
        </w:rPr>
        <w:t>的方法是：</w:t>
      </w:r>
      <w:proofErr w:type="spellStart"/>
      <w:r>
        <w:t>CallableStament.prepareCall</w:t>
      </w:r>
      <w:proofErr w:type="spellEnd"/>
      <w:r>
        <w:t>();</w:t>
      </w:r>
    </w:p>
    <w:p w:rsidR="00992860" w:rsidRPr="00F82C22" w:rsidRDefault="00992860" w:rsidP="00992860">
      <w:pPr>
        <w:pStyle w:val="a7"/>
        <w:ind w:left="1260" w:firstLineChars="0" w:firstLine="0"/>
      </w:pPr>
      <w:bookmarkStart w:id="31" w:name="_Toc266110654"/>
      <w:proofErr w:type="spellStart"/>
      <w:r w:rsidRPr="00F82C22">
        <w:rPr>
          <w:rFonts w:hint="eastAsia"/>
        </w:rPr>
        <w:t>Class.forName</w:t>
      </w:r>
      <w:proofErr w:type="spellEnd"/>
      <w:r w:rsidRPr="00F82C22">
        <w:rPr>
          <w:rFonts w:hint="eastAsia"/>
        </w:rPr>
        <w:t>("</w:t>
      </w:r>
      <w:proofErr w:type="spellStart"/>
      <w:proofErr w:type="gramStart"/>
      <w:r w:rsidRPr="00F82C22">
        <w:rPr>
          <w:rFonts w:hint="eastAsia"/>
        </w:rPr>
        <w:t>com.mysql</w:t>
      </w:r>
      <w:proofErr w:type="gramEnd"/>
      <w:r w:rsidRPr="00F82C22">
        <w:rPr>
          <w:rFonts w:hint="eastAsia"/>
        </w:rPr>
        <w:t>.jdbc.Driver</w:t>
      </w:r>
      <w:proofErr w:type="spellEnd"/>
      <w:r w:rsidRPr="00F82C22">
        <w:rPr>
          <w:rFonts w:hint="eastAsia"/>
        </w:rPr>
        <w:t>");</w:t>
      </w:r>
    </w:p>
    <w:p w:rsidR="00992860" w:rsidRPr="00F82C22" w:rsidRDefault="00992860" w:rsidP="00992860">
      <w:pPr>
        <w:pStyle w:val="a7"/>
        <w:ind w:left="1260" w:firstLineChars="0" w:firstLine="0"/>
      </w:pPr>
      <w:r w:rsidRPr="00F82C22">
        <w:rPr>
          <w:rFonts w:hint="eastAsia"/>
        </w:rPr>
        <w:t xml:space="preserve">String </w:t>
      </w:r>
      <w:proofErr w:type="spellStart"/>
      <w:r w:rsidRPr="00F82C22">
        <w:rPr>
          <w:rFonts w:hint="eastAsia"/>
        </w:rPr>
        <w:t>url</w:t>
      </w:r>
      <w:proofErr w:type="spellEnd"/>
      <w:r w:rsidRPr="00F82C22">
        <w:rPr>
          <w:rFonts w:hint="eastAsia"/>
        </w:rPr>
        <w:t xml:space="preserve"> = "</w:t>
      </w:r>
      <w:proofErr w:type="spellStart"/>
      <w:proofErr w:type="gramStart"/>
      <w:r w:rsidRPr="00F82C22">
        <w:rPr>
          <w:rFonts w:hint="eastAsia"/>
        </w:rPr>
        <w:t>jdbc:mysql</w:t>
      </w:r>
      <w:proofErr w:type="spellEnd"/>
      <w:r w:rsidRPr="00F82C22">
        <w:rPr>
          <w:rFonts w:hint="eastAsia"/>
        </w:rPr>
        <w:t>:///test</w:t>
      </w:r>
      <w:proofErr w:type="gramEnd"/>
      <w:r w:rsidRPr="00F82C22">
        <w:rPr>
          <w:rFonts w:hint="eastAsia"/>
        </w:rPr>
        <w:t>";</w:t>
      </w:r>
    </w:p>
    <w:p w:rsidR="00992860" w:rsidRPr="00F82C22" w:rsidRDefault="00992860" w:rsidP="00992860">
      <w:pPr>
        <w:pStyle w:val="a7"/>
        <w:ind w:left="1260" w:firstLineChars="0" w:firstLine="0"/>
      </w:pPr>
      <w:r w:rsidRPr="00F82C22">
        <w:rPr>
          <w:rFonts w:hint="eastAsia"/>
        </w:rPr>
        <w:t xml:space="preserve">Connection </w:t>
      </w:r>
      <w:proofErr w:type="spellStart"/>
      <w:r w:rsidRPr="00F82C22">
        <w:rPr>
          <w:rFonts w:hint="eastAsia"/>
        </w:rPr>
        <w:t>cn</w:t>
      </w:r>
      <w:proofErr w:type="spellEnd"/>
      <w:r w:rsidRPr="00F82C22">
        <w:rPr>
          <w:rFonts w:hint="eastAsia"/>
        </w:rPr>
        <w:t xml:space="preserve"> = </w:t>
      </w:r>
      <w:proofErr w:type="spellStart"/>
      <w:r w:rsidRPr="00F82C22">
        <w:rPr>
          <w:rFonts w:hint="eastAsia"/>
        </w:rPr>
        <w:t>DriverManager.getConnection</w:t>
      </w:r>
      <w:proofErr w:type="spellEnd"/>
      <w:r w:rsidRPr="00F82C22">
        <w:rPr>
          <w:rFonts w:hint="eastAsia"/>
        </w:rPr>
        <w:t>(</w:t>
      </w:r>
      <w:proofErr w:type="spellStart"/>
      <w:r w:rsidRPr="00F82C22">
        <w:rPr>
          <w:rFonts w:hint="eastAsia"/>
        </w:rPr>
        <w:t>url</w:t>
      </w:r>
      <w:proofErr w:type="spellEnd"/>
      <w:r w:rsidRPr="00F82C22">
        <w:rPr>
          <w:rFonts w:hint="eastAsia"/>
        </w:rPr>
        <w:t>, "root", "root");</w:t>
      </w:r>
    </w:p>
    <w:p w:rsidR="00992860" w:rsidRPr="00F82C22" w:rsidRDefault="00992860" w:rsidP="00992860">
      <w:pPr>
        <w:pStyle w:val="a7"/>
        <w:ind w:left="1260" w:firstLineChars="0" w:firstLine="0"/>
      </w:pPr>
      <w:r w:rsidRPr="00F82C22">
        <w:rPr>
          <w:rFonts w:hint="eastAsia"/>
        </w:rPr>
        <w:t xml:space="preserve">String </w:t>
      </w:r>
      <w:proofErr w:type="spellStart"/>
      <w:r w:rsidRPr="00F82C22">
        <w:rPr>
          <w:rFonts w:hint="eastAsia"/>
        </w:rPr>
        <w:t>sql</w:t>
      </w:r>
      <w:proofErr w:type="spellEnd"/>
      <w:r w:rsidRPr="00F82C22">
        <w:rPr>
          <w:rFonts w:hint="eastAsia"/>
        </w:rPr>
        <w:t xml:space="preserve"> = "{call </w:t>
      </w:r>
      <w:proofErr w:type="spellStart"/>
      <w:r w:rsidRPr="00F82C22">
        <w:rPr>
          <w:rFonts w:hint="eastAsia"/>
        </w:rPr>
        <w:t>insert_student</w:t>
      </w:r>
      <w:proofErr w:type="spellEnd"/>
      <w:proofErr w:type="gramStart"/>
      <w:r w:rsidRPr="00F82C22">
        <w:rPr>
          <w:rFonts w:hint="eastAsia"/>
        </w:rPr>
        <w:t>(?,?,?</w:t>
      </w:r>
      <w:proofErr w:type="gramEnd"/>
      <w:r w:rsidRPr="00F82C22">
        <w:rPr>
          <w:rFonts w:hint="eastAsia"/>
        </w:rPr>
        <w:t>)}";</w:t>
      </w:r>
    </w:p>
    <w:p w:rsidR="00992860" w:rsidRPr="00F82C22" w:rsidRDefault="00992860" w:rsidP="00992860">
      <w:pPr>
        <w:pStyle w:val="a7"/>
        <w:ind w:left="1260" w:firstLineChars="0" w:firstLine="0"/>
      </w:pPr>
      <w:proofErr w:type="spellStart"/>
      <w:r w:rsidRPr="00F82C22">
        <w:rPr>
          <w:rFonts w:hint="eastAsia"/>
        </w:rPr>
        <w:t>CallableStatement</w:t>
      </w:r>
      <w:proofErr w:type="spellEnd"/>
      <w:r w:rsidRPr="00F82C22">
        <w:rPr>
          <w:rFonts w:hint="eastAsia"/>
        </w:rPr>
        <w:t xml:space="preserve"> </w:t>
      </w:r>
      <w:proofErr w:type="spellStart"/>
      <w:r w:rsidRPr="00F82C22">
        <w:rPr>
          <w:rFonts w:hint="eastAsia"/>
        </w:rPr>
        <w:t>cstmt</w:t>
      </w:r>
      <w:proofErr w:type="spellEnd"/>
      <w:r w:rsidRPr="00F82C22">
        <w:rPr>
          <w:rFonts w:hint="eastAsia"/>
        </w:rPr>
        <w:t xml:space="preserve"> = </w:t>
      </w:r>
      <w:proofErr w:type="spellStart"/>
      <w:proofErr w:type="gramStart"/>
      <w:r w:rsidRPr="00F82C22">
        <w:rPr>
          <w:rFonts w:hint="eastAsia"/>
        </w:rPr>
        <w:t>cn.prepareCall</w:t>
      </w:r>
      <w:proofErr w:type="spellEnd"/>
      <w:proofErr w:type="gramEnd"/>
      <w:r w:rsidRPr="00F82C22">
        <w:rPr>
          <w:rFonts w:hint="eastAsia"/>
        </w:rPr>
        <w:t>(</w:t>
      </w:r>
      <w:proofErr w:type="spellStart"/>
      <w:r w:rsidRPr="00F82C22">
        <w:rPr>
          <w:rFonts w:hint="eastAsia"/>
        </w:rPr>
        <w:t>sql</w:t>
      </w:r>
      <w:proofErr w:type="spellEnd"/>
      <w:r w:rsidRPr="00F82C22">
        <w:rPr>
          <w:rFonts w:hint="eastAsia"/>
        </w:rPr>
        <w:t>);</w:t>
      </w:r>
    </w:p>
    <w:p w:rsidR="00992860" w:rsidRPr="00F82C22" w:rsidRDefault="00992860" w:rsidP="00992860">
      <w:pPr>
        <w:pStyle w:val="a7"/>
        <w:ind w:left="1260" w:firstLineChars="0" w:firstLine="0"/>
      </w:pPr>
      <w:proofErr w:type="spellStart"/>
      <w:proofErr w:type="gramStart"/>
      <w:r w:rsidRPr="00F82C22">
        <w:rPr>
          <w:rFonts w:hint="eastAsia"/>
        </w:rPr>
        <w:t>cstmt.registerOutParameter</w:t>
      </w:r>
      <w:proofErr w:type="spellEnd"/>
      <w:proofErr w:type="gramEnd"/>
      <w:r w:rsidRPr="00F82C22">
        <w:rPr>
          <w:rFonts w:hint="eastAsia"/>
        </w:rPr>
        <w:t xml:space="preserve">(3, </w:t>
      </w:r>
      <w:proofErr w:type="spellStart"/>
      <w:r w:rsidRPr="00F82C22">
        <w:rPr>
          <w:rFonts w:hint="eastAsia"/>
        </w:rPr>
        <w:t>Types.INTEGER</w:t>
      </w:r>
      <w:proofErr w:type="spellEnd"/>
      <w:r w:rsidRPr="00F82C22">
        <w:rPr>
          <w:rFonts w:hint="eastAsia"/>
        </w:rPr>
        <w:t>);</w:t>
      </w:r>
    </w:p>
    <w:p w:rsidR="00992860" w:rsidRPr="00F82C22" w:rsidRDefault="00992860" w:rsidP="00992860">
      <w:pPr>
        <w:pStyle w:val="a7"/>
        <w:ind w:left="1260" w:firstLineChars="0" w:firstLine="0"/>
      </w:pPr>
      <w:proofErr w:type="spellStart"/>
      <w:proofErr w:type="gramStart"/>
      <w:r w:rsidRPr="00F82C22">
        <w:rPr>
          <w:rFonts w:hint="eastAsia"/>
        </w:rPr>
        <w:t>cstmt.setString</w:t>
      </w:r>
      <w:proofErr w:type="spellEnd"/>
      <w:proofErr w:type="gramEnd"/>
      <w:r w:rsidRPr="00F82C22">
        <w:rPr>
          <w:rFonts w:hint="eastAsia"/>
        </w:rPr>
        <w:t>(1, "</w:t>
      </w:r>
      <w:proofErr w:type="spellStart"/>
      <w:r w:rsidRPr="00F82C22">
        <w:rPr>
          <w:rFonts w:hint="eastAsia"/>
        </w:rPr>
        <w:t>wangwu</w:t>
      </w:r>
      <w:proofErr w:type="spellEnd"/>
      <w:r w:rsidRPr="00F82C22">
        <w:rPr>
          <w:rFonts w:hint="eastAsia"/>
        </w:rPr>
        <w:t>");</w:t>
      </w:r>
    </w:p>
    <w:p w:rsidR="00992860" w:rsidRPr="00F82C22" w:rsidRDefault="00992860" w:rsidP="00992860">
      <w:pPr>
        <w:pStyle w:val="a7"/>
        <w:ind w:left="1260" w:firstLineChars="0" w:firstLine="0"/>
      </w:pPr>
      <w:proofErr w:type="spellStart"/>
      <w:proofErr w:type="gramStart"/>
      <w:r w:rsidRPr="00F82C22">
        <w:rPr>
          <w:rFonts w:hint="eastAsia"/>
        </w:rPr>
        <w:t>cstmt.setInt</w:t>
      </w:r>
      <w:proofErr w:type="spellEnd"/>
      <w:proofErr w:type="gramEnd"/>
      <w:r w:rsidRPr="00F82C22">
        <w:rPr>
          <w:rFonts w:hint="eastAsia"/>
        </w:rPr>
        <w:t>(2, 25);</w:t>
      </w:r>
    </w:p>
    <w:p w:rsidR="00992860" w:rsidRPr="00F82C22" w:rsidRDefault="00992860" w:rsidP="00992860">
      <w:pPr>
        <w:pStyle w:val="a7"/>
        <w:ind w:left="1260" w:firstLineChars="0" w:firstLine="0"/>
      </w:pPr>
      <w:proofErr w:type="spellStart"/>
      <w:proofErr w:type="gramStart"/>
      <w:r w:rsidRPr="00F82C22">
        <w:rPr>
          <w:rFonts w:hint="eastAsia"/>
        </w:rPr>
        <w:t>cstmt.execute</w:t>
      </w:r>
      <w:proofErr w:type="spellEnd"/>
      <w:proofErr w:type="gramEnd"/>
      <w:r w:rsidRPr="00F82C22">
        <w:rPr>
          <w:rFonts w:hint="eastAsia"/>
        </w:rPr>
        <w:t>();</w:t>
      </w:r>
    </w:p>
    <w:p w:rsidR="00992860" w:rsidRPr="00F82C22" w:rsidRDefault="00992860" w:rsidP="00992860">
      <w:pPr>
        <w:pStyle w:val="a7"/>
        <w:ind w:left="1260" w:firstLineChars="0" w:firstLine="0"/>
      </w:pPr>
      <w:r w:rsidRPr="00F82C22">
        <w:rPr>
          <w:rFonts w:hint="eastAsia"/>
        </w:rPr>
        <w:t>// get</w:t>
      </w:r>
      <w:r w:rsidRPr="00F82C22">
        <w:rPr>
          <w:rFonts w:hint="eastAsia"/>
        </w:rPr>
        <w:t>第几个，不同的数据库不一样，建议不写</w:t>
      </w:r>
    </w:p>
    <w:p w:rsidR="00992860" w:rsidRPr="00F82C22" w:rsidRDefault="00992860" w:rsidP="00992860">
      <w:pPr>
        <w:pStyle w:val="a7"/>
        <w:ind w:left="1260" w:firstLineChars="0" w:firstLine="0"/>
      </w:pPr>
      <w:proofErr w:type="spellStart"/>
      <w:r w:rsidRPr="00F82C22">
        <w:rPr>
          <w:rFonts w:hint="eastAsia"/>
        </w:rPr>
        <w:t>System.out.println</w:t>
      </w:r>
      <w:proofErr w:type="spellEnd"/>
      <w:r w:rsidRPr="00F82C22">
        <w:rPr>
          <w:rFonts w:hint="eastAsia"/>
        </w:rPr>
        <w:t>(</w:t>
      </w:r>
      <w:proofErr w:type="spellStart"/>
      <w:proofErr w:type="gramStart"/>
      <w:r w:rsidRPr="00F82C22">
        <w:rPr>
          <w:rFonts w:hint="eastAsia"/>
        </w:rPr>
        <w:t>cstmt.getString</w:t>
      </w:r>
      <w:proofErr w:type="spellEnd"/>
      <w:proofErr w:type="gramEnd"/>
      <w:r w:rsidRPr="00F82C22">
        <w:rPr>
          <w:rFonts w:hint="eastAsia"/>
        </w:rPr>
        <w:t>(3));</w:t>
      </w:r>
    </w:p>
    <w:bookmarkEnd w:id="31"/>
    <w:p w:rsidR="00137A8C" w:rsidRPr="002B37E7" w:rsidRDefault="00137A8C" w:rsidP="00A40CCE">
      <w:pPr>
        <w:pStyle w:val="a7"/>
        <w:numPr>
          <w:ilvl w:val="0"/>
          <w:numId w:val="34"/>
        </w:numPr>
        <w:ind w:firstLineChars="0"/>
        <w:outlineLvl w:val="2"/>
        <w:rPr>
          <w:b/>
          <w:color w:val="00B050"/>
        </w:rPr>
      </w:pPr>
      <w:r w:rsidRPr="002B37E7">
        <w:rPr>
          <w:rFonts w:hint="eastAsia"/>
          <w:b/>
          <w:color w:val="00B050"/>
        </w:rPr>
        <w:t>为什么要使用连接池？</w:t>
      </w:r>
      <w:r w:rsidR="005B5579">
        <w:rPr>
          <w:rFonts w:hint="eastAsia"/>
          <w:b/>
          <w:color w:val="00B050"/>
        </w:rPr>
        <w:t>（</w:t>
      </w:r>
      <w:r w:rsidR="005B5579">
        <w:rPr>
          <w:rFonts w:hint="eastAsia"/>
          <w:b/>
          <w:color w:val="00B050"/>
        </w:rPr>
        <w:t>*</w:t>
      </w:r>
      <w:r w:rsidR="005B5579">
        <w:rPr>
          <w:rFonts w:hint="eastAsia"/>
          <w:b/>
          <w:color w:val="00B050"/>
        </w:rPr>
        <w:t>）</w:t>
      </w:r>
    </w:p>
    <w:p w:rsidR="00137A8C" w:rsidRPr="00137A8C" w:rsidRDefault="00137A8C" w:rsidP="00137A8C">
      <w:pPr>
        <w:pStyle w:val="a7"/>
        <w:ind w:left="1260" w:firstLineChars="0" w:firstLine="0"/>
      </w:pPr>
      <w:r w:rsidRPr="00137A8C">
        <w:rPr>
          <w:rFonts w:hint="eastAsia"/>
        </w:rPr>
        <w:t>•传统的数据库连接方式</w:t>
      </w:r>
    </w:p>
    <w:p w:rsidR="00137A8C" w:rsidRPr="00137A8C" w:rsidRDefault="00137A8C" w:rsidP="00137A8C">
      <w:pPr>
        <w:pStyle w:val="a7"/>
        <w:ind w:left="1260" w:firstLineChars="0" w:firstLine="0"/>
      </w:pPr>
      <w:r w:rsidRPr="00137A8C">
        <w:rPr>
          <w:rFonts w:hint="eastAsia"/>
        </w:rPr>
        <w:t>一个连接对象对应一个物理连接</w:t>
      </w:r>
    </w:p>
    <w:p w:rsidR="00137A8C" w:rsidRPr="00137A8C" w:rsidRDefault="00137A8C" w:rsidP="00137A8C">
      <w:pPr>
        <w:pStyle w:val="a7"/>
        <w:ind w:left="1260" w:firstLineChars="0" w:firstLine="0"/>
      </w:pPr>
      <w:r w:rsidRPr="00137A8C">
        <w:rPr>
          <w:rFonts w:hint="eastAsia"/>
        </w:rPr>
        <w:t>每次操作都打开一个物理连接，</w:t>
      </w:r>
    </w:p>
    <w:p w:rsidR="00137A8C" w:rsidRPr="00137A8C" w:rsidRDefault="00137A8C" w:rsidP="00137A8C">
      <w:pPr>
        <w:pStyle w:val="a7"/>
        <w:ind w:left="1260" w:firstLineChars="0" w:firstLine="0"/>
      </w:pPr>
      <w:r w:rsidRPr="00137A8C">
        <w:rPr>
          <w:rFonts w:hint="eastAsia"/>
        </w:rPr>
        <w:t>使用完都关闭连接，造成系统性能低下。</w:t>
      </w:r>
    </w:p>
    <w:p w:rsidR="00137A8C" w:rsidRPr="00137A8C" w:rsidRDefault="00137A8C" w:rsidP="00137A8C">
      <w:pPr>
        <w:pStyle w:val="a7"/>
        <w:ind w:left="1260" w:firstLineChars="0" w:firstLine="0"/>
      </w:pPr>
      <w:r w:rsidRPr="00137A8C">
        <w:rPr>
          <w:rFonts w:hint="eastAsia"/>
        </w:rPr>
        <w:t>•连接池技术</w:t>
      </w:r>
    </w:p>
    <w:p w:rsidR="00137A8C" w:rsidRPr="00137A8C" w:rsidRDefault="00137A8C" w:rsidP="00137A8C">
      <w:pPr>
        <w:pStyle w:val="a7"/>
        <w:ind w:left="1260" w:firstLineChars="0" w:firstLine="0"/>
      </w:pPr>
      <w:r w:rsidRPr="00137A8C">
        <w:rPr>
          <w:rFonts w:hint="eastAsia"/>
        </w:rPr>
        <w:t>客户程序得到的连接对象是连接池中物理连接的一个句柄，调用连接对象的</w:t>
      </w:r>
      <w:r w:rsidRPr="00137A8C">
        <w:rPr>
          <w:rFonts w:hint="eastAsia"/>
        </w:rPr>
        <w:t>close()</w:t>
      </w:r>
      <w:r w:rsidRPr="00137A8C">
        <w:rPr>
          <w:rFonts w:hint="eastAsia"/>
        </w:rPr>
        <w:t>方法</w:t>
      </w:r>
      <w:r w:rsidRPr="00137A8C">
        <w:rPr>
          <w:rFonts w:hint="eastAsia"/>
        </w:rPr>
        <w:t>,</w:t>
      </w:r>
      <w:r w:rsidRPr="00137A8C">
        <w:rPr>
          <w:rFonts w:hint="eastAsia"/>
        </w:rPr>
        <w:t>物理连接并没有关闭</w:t>
      </w:r>
      <w:r w:rsidRPr="00137A8C">
        <w:rPr>
          <w:rFonts w:hint="eastAsia"/>
        </w:rPr>
        <w:t>,</w:t>
      </w:r>
      <w:r w:rsidRPr="00137A8C">
        <w:rPr>
          <w:rFonts w:hint="eastAsia"/>
        </w:rPr>
        <w:t>数据源的实现只是删除了客户程序中的连接对象和池中的连接对象之间的联系</w:t>
      </w:r>
      <w:r>
        <w:rPr>
          <w:rFonts w:hint="eastAsia"/>
        </w:rPr>
        <w:t>.</w:t>
      </w:r>
    </w:p>
    <w:p w:rsidR="00137A8C" w:rsidRPr="00137A8C" w:rsidRDefault="00137A8C" w:rsidP="00137A8C">
      <w:pPr>
        <w:pStyle w:val="a7"/>
        <w:ind w:left="1260" w:firstLineChars="0" w:firstLine="0"/>
      </w:pPr>
      <w:r w:rsidRPr="00137A8C">
        <w:rPr>
          <w:rFonts w:hint="eastAsia"/>
        </w:rPr>
        <w:t>•数据库连接的建立及关闭是耗费系统资源的操作，在大型应用中对系统的性能影响尤为明显。为了能重复利用数据库连接对象</w:t>
      </w:r>
      <w:r w:rsidRPr="00137A8C">
        <w:rPr>
          <w:rFonts w:hint="eastAsia"/>
        </w:rPr>
        <w:t>,</w:t>
      </w:r>
      <w:r w:rsidRPr="00137A8C">
        <w:rPr>
          <w:rFonts w:hint="eastAsia"/>
        </w:rPr>
        <w:t>缩短请求的响应时间和提高服务器的性能</w:t>
      </w:r>
      <w:r w:rsidRPr="00137A8C">
        <w:rPr>
          <w:rFonts w:hint="eastAsia"/>
        </w:rPr>
        <w:t>,</w:t>
      </w:r>
      <w:r w:rsidRPr="00137A8C">
        <w:rPr>
          <w:rFonts w:hint="eastAsia"/>
        </w:rPr>
        <w:t>支持更多的客户，应采用连接</w:t>
      </w:r>
      <w:proofErr w:type="gramStart"/>
      <w:r w:rsidRPr="00137A8C">
        <w:rPr>
          <w:rFonts w:hint="eastAsia"/>
        </w:rPr>
        <w:t>池技术</w:t>
      </w:r>
      <w:proofErr w:type="gramEnd"/>
      <w:r w:rsidRPr="00137A8C">
        <w:rPr>
          <w:rFonts w:hint="eastAsia"/>
        </w:rPr>
        <w:t>.</w:t>
      </w:r>
    </w:p>
    <w:p w:rsidR="00CF21E9" w:rsidRPr="00B52D20" w:rsidRDefault="00222680" w:rsidP="00A40CCE">
      <w:pPr>
        <w:pStyle w:val="a7"/>
        <w:numPr>
          <w:ilvl w:val="0"/>
          <w:numId w:val="34"/>
        </w:numPr>
        <w:ind w:firstLineChars="0"/>
        <w:outlineLvl w:val="2"/>
        <w:rPr>
          <w:b/>
          <w:color w:val="00B050"/>
        </w:rPr>
      </w:pPr>
      <w:r w:rsidRPr="00B52D20">
        <w:rPr>
          <w:rFonts w:hint="eastAsia"/>
          <w:color w:val="00B050"/>
        </w:rPr>
        <w:t>连接池的</w:t>
      </w:r>
      <w:r w:rsidR="0091163B" w:rsidRPr="00B52D20">
        <w:rPr>
          <w:rFonts w:hint="eastAsia"/>
          <w:color w:val="00B050"/>
        </w:rPr>
        <w:t>原理</w:t>
      </w:r>
    </w:p>
    <w:p w:rsidR="00222680" w:rsidRDefault="0091163B" w:rsidP="00D85C60">
      <w:pPr>
        <w:pStyle w:val="a7"/>
        <w:ind w:left="1260" w:firstLineChars="0" w:firstLine="0"/>
      </w:pPr>
      <w:r>
        <w:rPr>
          <w:rFonts w:hint="eastAsia"/>
        </w:rPr>
        <w:t xml:space="preserve"> </w:t>
      </w:r>
      <w:r>
        <w:rPr>
          <w:noProof/>
        </w:rPr>
        <w:drawing>
          <wp:inline distT="0" distB="0" distL="0" distR="0" wp14:anchorId="2F881C28" wp14:editId="6E45D0ED">
            <wp:extent cx="4765230" cy="2449902"/>
            <wp:effectExtent l="0" t="0" r="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70395" cy="2452557"/>
                    </a:xfrm>
                    <a:prstGeom prst="rect">
                      <a:avLst/>
                    </a:prstGeom>
                  </pic:spPr>
                </pic:pic>
              </a:graphicData>
            </a:graphic>
          </wp:inline>
        </w:drawing>
      </w:r>
    </w:p>
    <w:p w:rsidR="0091163B" w:rsidRPr="0091163B" w:rsidRDefault="0091163B" w:rsidP="0091163B">
      <w:pPr>
        <w:pStyle w:val="a7"/>
        <w:ind w:left="1260" w:firstLineChars="0" w:firstLine="0"/>
      </w:pPr>
      <w:r w:rsidRPr="0091163B">
        <w:rPr>
          <w:rFonts w:hint="eastAsia"/>
        </w:rPr>
        <w:t>传统连接方式</w:t>
      </w:r>
      <w:r>
        <w:rPr>
          <w:rFonts w:hint="eastAsia"/>
        </w:rPr>
        <w:t>:</w:t>
      </w:r>
    </w:p>
    <w:p w:rsidR="0091163B" w:rsidRPr="0091163B" w:rsidRDefault="0091163B" w:rsidP="0091163B">
      <w:pPr>
        <w:pStyle w:val="a7"/>
        <w:ind w:left="1260" w:firstLineChars="0" w:firstLine="0"/>
      </w:pPr>
      <w:r w:rsidRPr="0091163B">
        <w:rPr>
          <w:rFonts w:hint="eastAsia"/>
        </w:rPr>
        <w:t>首先调用</w:t>
      </w:r>
      <w:proofErr w:type="spellStart"/>
      <w:r w:rsidRPr="0091163B">
        <w:rPr>
          <w:rFonts w:hint="eastAsia"/>
        </w:rPr>
        <w:t>Class.forName</w:t>
      </w:r>
      <w:proofErr w:type="spellEnd"/>
      <w:r w:rsidRPr="0091163B">
        <w:rPr>
          <w:rFonts w:hint="eastAsia"/>
        </w:rPr>
        <w:t>()</w:t>
      </w:r>
      <w:r w:rsidRPr="0091163B">
        <w:rPr>
          <w:rFonts w:hint="eastAsia"/>
        </w:rPr>
        <w:t>方法加载数据库驱动，</w:t>
      </w:r>
    </w:p>
    <w:p w:rsidR="0091163B" w:rsidRPr="0091163B" w:rsidRDefault="0091163B" w:rsidP="0091163B">
      <w:pPr>
        <w:pStyle w:val="a7"/>
        <w:ind w:left="1260" w:firstLineChars="0" w:firstLine="0"/>
      </w:pPr>
      <w:r w:rsidRPr="0091163B">
        <w:rPr>
          <w:rFonts w:hint="eastAsia"/>
        </w:rPr>
        <w:t>然后调用</w:t>
      </w:r>
      <w:proofErr w:type="spellStart"/>
      <w:r w:rsidRPr="0091163B">
        <w:rPr>
          <w:rFonts w:hint="eastAsia"/>
        </w:rPr>
        <w:t>DriverManager.getConnection</w:t>
      </w:r>
      <w:proofErr w:type="spellEnd"/>
      <w:r w:rsidRPr="0091163B">
        <w:rPr>
          <w:rFonts w:hint="eastAsia"/>
        </w:rPr>
        <w:t>()</w:t>
      </w:r>
      <w:r w:rsidRPr="0091163B">
        <w:rPr>
          <w:rFonts w:hint="eastAsia"/>
        </w:rPr>
        <w:t>方法建立连接</w:t>
      </w:r>
      <w:r>
        <w:rPr>
          <w:rFonts w:hint="eastAsia"/>
        </w:rPr>
        <w:t>.</w:t>
      </w:r>
    </w:p>
    <w:p w:rsidR="0091163B" w:rsidRPr="0091163B" w:rsidRDefault="0091163B" w:rsidP="0091163B">
      <w:pPr>
        <w:pStyle w:val="a7"/>
        <w:ind w:left="1260" w:firstLineChars="0" w:firstLine="0"/>
      </w:pPr>
      <w:r w:rsidRPr="0091163B">
        <w:rPr>
          <w:rFonts w:hint="eastAsia"/>
        </w:rPr>
        <w:t>连接</w:t>
      </w:r>
      <w:proofErr w:type="gramStart"/>
      <w:r w:rsidRPr="0091163B">
        <w:rPr>
          <w:rFonts w:hint="eastAsia"/>
        </w:rPr>
        <w:t>池技术</w:t>
      </w:r>
      <w:proofErr w:type="gramEnd"/>
      <w:r>
        <w:rPr>
          <w:rFonts w:hint="eastAsia"/>
        </w:rPr>
        <w:t>:</w:t>
      </w:r>
    </w:p>
    <w:p w:rsidR="0091163B" w:rsidRPr="0091163B" w:rsidRDefault="0091163B" w:rsidP="0091163B">
      <w:pPr>
        <w:pStyle w:val="a7"/>
        <w:ind w:left="1260" w:firstLineChars="0" w:firstLine="0"/>
      </w:pPr>
      <w:r w:rsidRPr="0091163B">
        <w:rPr>
          <w:rFonts w:hint="eastAsia"/>
        </w:rPr>
        <w:t>连接</w:t>
      </w:r>
      <w:proofErr w:type="gramStart"/>
      <w:r w:rsidRPr="0091163B">
        <w:rPr>
          <w:rFonts w:hint="eastAsia"/>
        </w:rPr>
        <w:t>池解决</w:t>
      </w:r>
      <w:proofErr w:type="gramEnd"/>
      <w:r w:rsidRPr="0091163B">
        <w:rPr>
          <w:rFonts w:hint="eastAsia"/>
        </w:rPr>
        <w:t>方案是在应用程序启动时就预先建立多个数据库连接对象</w:t>
      </w:r>
      <w:r w:rsidRPr="0091163B">
        <w:rPr>
          <w:rFonts w:hint="eastAsia"/>
        </w:rPr>
        <w:t>,</w:t>
      </w:r>
      <w:r w:rsidRPr="0091163B">
        <w:rPr>
          <w:rFonts w:hint="eastAsia"/>
        </w:rPr>
        <w:t>然后将连接对象保存到连接池中。</w:t>
      </w:r>
    </w:p>
    <w:p w:rsidR="0091163B" w:rsidRPr="0091163B" w:rsidRDefault="0091163B" w:rsidP="0091163B">
      <w:pPr>
        <w:pStyle w:val="a7"/>
        <w:ind w:left="1260" w:firstLineChars="0" w:firstLine="0"/>
      </w:pPr>
      <w:r w:rsidRPr="0091163B">
        <w:rPr>
          <w:rFonts w:hint="eastAsia"/>
        </w:rPr>
        <w:lastRenderedPageBreak/>
        <w:t>当客户请求到来时</w:t>
      </w:r>
      <w:r w:rsidRPr="0091163B">
        <w:rPr>
          <w:rFonts w:hint="eastAsia"/>
        </w:rPr>
        <w:t>,</w:t>
      </w:r>
      <w:r w:rsidRPr="0091163B">
        <w:rPr>
          <w:rFonts w:hint="eastAsia"/>
        </w:rPr>
        <w:t>从池中取出一个连接对象为客户服务。</w:t>
      </w:r>
    </w:p>
    <w:p w:rsidR="0091163B" w:rsidRPr="0091163B" w:rsidRDefault="0091163B" w:rsidP="0091163B">
      <w:pPr>
        <w:pStyle w:val="a7"/>
        <w:ind w:left="1260" w:firstLineChars="0" w:firstLine="0"/>
      </w:pPr>
      <w:r w:rsidRPr="0091163B">
        <w:rPr>
          <w:rFonts w:hint="eastAsia"/>
        </w:rPr>
        <w:t>当请求完成时</w:t>
      </w:r>
      <w:r w:rsidRPr="0091163B">
        <w:rPr>
          <w:rFonts w:hint="eastAsia"/>
        </w:rPr>
        <w:t>,</w:t>
      </w:r>
      <w:r w:rsidRPr="0091163B">
        <w:rPr>
          <w:rFonts w:hint="eastAsia"/>
        </w:rPr>
        <w:t>客户程序调用</w:t>
      </w:r>
      <w:r w:rsidRPr="0091163B">
        <w:rPr>
          <w:rFonts w:hint="eastAsia"/>
        </w:rPr>
        <w:t>close()</w:t>
      </w:r>
      <w:r w:rsidRPr="0091163B">
        <w:rPr>
          <w:rFonts w:hint="eastAsia"/>
        </w:rPr>
        <w:t>方法</w:t>
      </w:r>
      <w:r w:rsidRPr="0091163B">
        <w:rPr>
          <w:rFonts w:hint="eastAsia"/>
        </w:rPr>
        <w:t>,</w:t>
      </w:r>
      <w:r w:rsidRPr="0091163B">
        <w:rPr>
          <w:rFonts w:hint="eastAsia"/>
        </w:rPr>
        <w:t>将连接对象放回池中</w:t>
      </w:r>
      <w:r>
        <w:rPr>
          <w:rFonts w:hint="eastAsia"/>
        </w:rPr>
        <w:t>.</w:t>
      </w:r>
    </w:p>
    <w:p w:rsidR="0091163B" w:rsidRPr="0091163B" w:rsidRDefault="0091163B" w:rsidP="0091163B">
      <w:pPr>
        <w:pStyle w:val="a7"/>
        <w:ind w:left="1260" w:firstLineChars="0" w:firstLine="0"/>
      </w:pPr>
      <w:r w:rsidRPr="0091163B">
        <w:rPr>
          <w:rFonts w:hint="eastAsia"/>
        </w:rPr>
        <w:t>对于多于连接池中连接数的请求，排队等待。</w:t>
      </w:r>
    </w:p>
    <w:p w:rsidR="0091163B" w:rsidRDefault="0091163B" w:rsidP="0091163B">
      <w:pPr>
        <w:pStyle w:val="a7"/>
        <w:ind w:left="1260" w:firstLineChars="0" w:firstLine="0"/>
      </w:pPr>
      <w:r w:rsidRPr="0091163B">
        <w:rPr>
          <w:rFonts w:hint="eastAsia"/>
        </w:rPr>
        <w:t>应用程序还可根据连接池中连接的使用率，动态增加或减少池中的连接数。</w:t>
      </w:r>
    </w:p>
    <w:p w:rsidR="0091163B" w:rsidRPr="0091163B" w:rsidRDefault="0091163B" w:rsidP="0091163B">
      <w:pPr>
        <w:pStyle w:val="a7"/>
        <w:ind w:left="1260" w:firstLineChars="0" w:firstLine="0"/>
      </w:pPr>
      <w:r>
        <w:rPr>
          <w:rFonts w:hint="eastAsia"/>
        </w:rPr>
        <w:t>常见数据库连接池：</w:t>
      </w:r>
      <w:r>
        <w:rPr>
          <w:rFonts w:hint="eastAsia"/>
        </w:rPr>
        <w:t>DBCP</w:t>
      </w:r>
      <w:r>
        <w:rPr>
          <w:rFonts w:hint="eastAsia"/>
        </w:rPr>
        <w:t>、</w:t>
      </w:r>
      <w:r>
        <w:rPr>
          <w:rFonts w:hint="eastAsia"/>
        </w:rPr>
        <w:t>C3P0</w:t>
      </w:r>
      <w:r>
        <w:rPr>
          <w:rFonts w:hint="eastAsia"/>
        </w:rPr>
        <w:t>、</w:t>
      </w:r>
      <w:r>
        <w:rPr>
          <w:rFonts w:hint="eastAsia"/>
        </w:rPr>
        <w:t>Druid(</w:t>
      </w:r>
      <w:r>
        <w:rPr>
          <w:rFonts w:hint="eastAsia"/>
        </w:rPr>
        <w:t>最常用</w:t>
      </w:r>
      <w:r>
        <w:rPr>
          <w:rFonts w:hint="eastAsia"/>
        </w:rPr>
        <w:t>)</w:t>
      </w:r>
    </w:p>
    <w:p w:rsidR="00A80297" w:rsidRPr="00747B66" w:rsidRDefault="00A80297" w:rsidP="00A40CCE">
      <w:pPr>
        <w:pStyle w:val="a7"/>
        <w:numPr>
          <w:ilvl w:val="0"/>
          <w:numId w:val="34"/>
        </w:numPr>
        <w:ind w:firstLineChars="0"/>
        <w:outlineLvl w:val="2"/>
        <w:rPr>
          <w:b/>
          <w:color w:val="FF0000"/>
        </w:rPr>
      </w:pPr>
      <w:r w:rsidRPr="00747B66">
        <w:rPr>
          <w:rFonts w:hint="eastAsia"/>
          <w:b/>
          <w:color w:val="FF0000"/>
        </w:rPr>
        <w:t>什么是</w:t>
      </w:r>
      <w:r w:rsidRPr="00747B66">
        <w:rPr>
          <w:rFonts w:hint="eastAsia"/>
          <w:b/>
          <w:color w:val="FF0000"/>
        </w:rPr>
        <w:t>DAO</w:t>
      </w:r>
      <w:r w:rsidR="00301AFB" w:rsidRPr="00747B66">
        <w:rPr>
          <w:rFonts w:hint="eastAsia"/>
          <w:b/>
          <w:color w:val="FF0000"/>
        </w:rPr>
        <w:t>模式</w:t>
      </w:r>
    </w:p>
    <w:p w:rsidR="00A80297" w:rsidRDefault="00A80297" w:rsidP="00A80297">
      <w:pPr>
        <w:pStyle w:val="a7"/>
        <w:ind w:left="1260" w:firstLineChars="0" w:firstLine="0"/>
      </w:pPr>
      <w:r>
        <w:rPr>
          <w:rFonts w:hint="eastAsia"/>
        </w:rPr>
        <w:t>答：</w:t>
      </w:r>
      <w:r>
        <w:rPr>
          <w:rFonts w:hint="eastAsia"/>
        </w:rPr>
        <w:t>DAO</w:t>
      </w:r>
      <w:r>
        <w:rPr>
          <w:rFonts w:hint="eastAsia"/>
        </w:rPr>
        <w:t>（</w:t>
      </w:r>
      <w:r>
        <w:rPr>
          <w:rFonts w:hint="eastAsia"/>
        </w:rPr>
        <w:t>Data Access Object</w:t>
      </w:r>
      <w:r w:rsidR="00F70E33">
        <w:rPr>
          <w:rFonts w:hint="eastAsia"/>
        </w:rPr>
        <w:t>）</w:t>
      </w:r>
      <w:r>
        <w:rPr>
          <w:rFonts w:hint="eastAsia"/>
        </w:rPr>
        <w:t>是一个为数据库或其他持久化机制提供了抽象接口的对象，在不暴露底层持久化方案实现细节的前提下提供了各种数据访问操作。在实际的开发中，应该将所有对数据源的访问操作进行抽象化后封装在一个公共</w:t>
      </w:r>
      <w:r>
        <w:rPr>
          <w:rFonts w:hint="eastAsia"/>
        </w:rPr>
        <w:t>API</w:t>
      </w:r>
      <w:r>
        <w:rPr>
          <w:rFonts w:hint="eastAsia"/>
        </w:rPr>
        <w:t>中。用程序设计语言来说，就是建立一个接口，接口中定义了此应用程序中将会用到的所有事务方法。在这个应用程序中，当需要和数据源进行交互的时候则使用这个接口，并且编写一个单独的类来实现这个接口，在逻辑上该类对应一个特定的数据存储。</w:t>
      </w:r>
      <w:r>
        <w:rPr>
          <w:rFonts w:hint="eastAsia"/>
        </w:rPr>
        <w:t>DAO</w:t>
      </w:r>
      <w:r>
        <w:rPr>
          <w:rFonts w:hint="eastAsia"/>
        </w:rPr>
        <w:t>模式实际上包含了两个模式，一是</w:t>
      </w:r>
      <w:r>
        <w:rPr>
          <w:rFonts w:hint="eastAsia"/>
        </w:rPr>
        <w:t>Data Accessor</w:t>
      </w:r>
      <w:r>
        <w:rPr>
          <w:rFonts w:hint="eastAsia"/>
        </w:rPr>
        <w:t>（数据访问器），二是</w:t>
      </w:r>
      <w:r>
        <w:rPr>
          <w:rFonts w:hint="eastAsia"/>
        </w:rPr>
        <w:t>Data Object</w:t>
      </w:r>
      <w:r>
        <w:rPr>
          <w:rFonts w:hint="eastAsia"/>
        </w:rPr>
        <w:t>（数据对象），前者要解决如何访问数据的问题，而后者要解决的是如何用对象封装数据。</w:t>
      </w:r>
    </w:p>
    <w:p w:rsidR="00A80297" w:rsidRPr="00B52D20" w:rsidRDefault="00A80297" w:rsidP="00A40CCE">
      <w:pPr>
        <w:pStyle w:val="a7"/>
        <w:numPr>
          <w:ilvl w:val="0"/>
          <w:numId w:val="34"/>
        </w:numPr>
        <w:ind w:firstLineChars="0"/>
        <w:outlineLvl w:val="2"/>
        <w:rPr>
          <w:b/>
          <w:color w:val="00B050"/>
        </w:rPr>
      </w:pPr>
      <w:r w:rsidRPr="00B52D20">
        <w:rPr>
          <w:rFonts w:hint="eastAsia"/>
          <w:b/>
          <w:color w:val="00B050"/>
        </w:rPr>
        <w:t>事务的</w:t>
      </w:r>
      <w:r w:rsidRPr="00B52D20">
        <w:rPr>
          <w:rFonts w:hint="eastAsia"/>
          <w:b/>
          <w:color w:val="00B050"/>
        </w:rPr>
        <w:t>ACID</w:t>
      </w:r>
      <w:r w:rsidRPr="00B52D20">
        <w:rPr>
          <w:rFonts w:hint="eastAsia"/>
          <w:b/>
          <w:color w:val="00B050"/>
        </w:rPr>
        <w:t>是指什么？</w:t>
      </w:r>
    </w:p>
    <w:p w:rsidR="00A80297" w:rsidRDefault="00A80297" w:rsidP="00A80297">
      <w:pPr>
        <w:pStyle w:val="a7"/>
        <w:ind w:left="1260"/>
      </w:pPr>
      <w:r>
        <w:rPr>
          <w:rFonts w:hint="eastAsia"/>
        </w:rPr>
        <w:t xml:space="preserve">- </w:t>
      </w:r>
      <w:r>
        <w:rPr>
          <w:rFonts w:hint="eastAsia"/>
        </w:rPr>
        <w:t>原子性</w:t>
      </w:r>
      <w:r>
        <w:rPr>
          <w:rFonts w:hint="eastAsia"/>
        </w:rPr>
        <w:t>(Atomic)</w:t>
      </w:r>
      <w:r>
        <w:rPr>
          <w:rFonts w:hint="eastAsia"/>
        </w:rPr>
        <w:t>：事务中各项操作，要么全做要么全不做，任何一项操作的失败都会导致整个事务的失败；</w:t>
      </w:r>
    </w:p>
    <w:p w:rsidR="00A80297" w:rsidRDefault="00A80297" w:rsidP="00A80297">
      <w:pPr>
        <w:pStyle w:val="a7"/>
        <w:ind w:left="1260"/>
      </w:pPr>
      <w:r>
        <w:rPr>
          <w:rFonts w:hint="eastAsia"/>
        </w:rPr>
        <w:t xml:space="preserve">- </w:t>
      </w:r>
      <w:r>
        <w:rPr>
          <w:rFonts w:hint="eastAsia"/>
        </w:rPr>
        <w:t>一致性</w:t>
      </w:r>
      <w:r>
        <w:rPr>
          <w:rFonts w:hint="eastAsia"/>
        </w:rPr>
        <w:t>(Consistent)</w:t>
      </w:r>
      <w:r>
        <w:rPr>
          <w:rFonts w:hint="eastAsia"/>
        </w:rPr>
        <w:t>：事务结束后系统状态是一致的；</w:t>
      </w:r>
    </w:p>
    <w:p w:rsidR="00A80297" w:rsidRDefault="00A80297" w:rsidP="00A80297">
      <w:pPr>
        <w:pStyle w:val="a7"/>
        <w:ind w:left="1260"/>
      </w:pPr>
      <w:r>
        <w:rPr>
          <w:rFonts w:hint="eastAsia"/>
        </w:rPr>
        <w:t xml:space="preserve">- </w:t>
      </w:r>
      <w:r>
        <w:rPr>
          <w:rFonts w:hint="eastAsia"/>
        </w:rPr>
        <w:t>隔离性</w:t>
      </w:r>
      <w:r>
        <w:rPr>
          <w:rFonts w:hint="eastAsia"/>
        </w:rPr>
        <w:t>(Isolated)</w:t>
      </w:r>
      <w:r>
        <w:rPr>
          <w:rFonts w:hint="eastAsia"/>
        </w:rPr>
        <w:t>：并发执行的事务彼此无法看到对方的中间状态；</w:t>
      </w:r>
    </w:p>
    <w:p w:rsidR="00A80297" w:rsidRDefault="00A80297" w:rsidP="00A80297">
      <w:pPr>
        <w:pStyle w:val="a7"/>
        <w:ind w:left="1260"/>
      </w:pPr>
      <w:r>
        <w:rPr>
          <w:rFonts w:hint="eastAsia"/>
        </w:rPr>
        <w:t xml:space="preserve">- </w:t>
      </w:r>
      <w:r>
        <w:rPr>
          <w:rFonts w:hint="eastAsia"/>
        </w:rPr>
        <w:t>持久性</w:t>
      </w:r>
      <w:r>
        <w:rPr>
          <w:rFonts w:hint="eastAsia"/>
        </w:rPr>
        <w:t>(Durable)</w:t>
      </w:r>
      <w:r>
        <w:rPr>
          <w:rFonts w:hint="eastAsia"/>
        </w:rPr>
        <w:t>：事务完成后所做的改动都会被持久化，即使发生灾难性的失败。通过日志和同步备份可以在故障发生后重建数据。</w:t>
      </w:r>
    </w:p>
    <w:p w:rsidR="00A80297" w:rsidRDefault="00A80297" w:rsidP="00A80297">
      <w:pPr>
        <w:pStyle w:val="a7"/>
        <w:ind w:left="1260"/>
      </w:pPr>
      <w:r>
        <w:rPr>
          <w:rFonts w:hint="eastAsia"/>
        </w:rPr>
        <w:t>关于事务，在面试中被问到的概率是很高的，可以问的问题也是很多的。首先需要知道的是，只有存在并发数据访问时才需要事务。当多个事务访问同一数据时，可能会存在</w:t>
      </w:r>
      <w:r>
        <w:rPr>
          <w:rFonts w:hint="eastAsia"/>
        </w:rPr>
        <w:t>5</w:t>
      </w:r>
      <w:r>
        <w:rPr>
          <w:rFonts w:hint="eastAsia"/>
        </w:rPr>
        <w:t>类问题，包括</w:t>
      </w:r>
      <w:r>
        <w:rPr>
          <w:rFonts w:hint="eastAsia"/>
        </w:rPr>
        <w:t>3</w:t>
      </w:r>
      <w:r>
        <w:rPr>
          <w:rFonts w:hint="eastAsia"/>
        </w:rPr>
        <w:t>类数据读取问题（脏读、不可重复读和</w:t>
      </w:r>
      <w:proofErr w:type="gramStart"/>
      <w:r>
        <w:rPr>
          <w:rFonts w:hint="eastAsia"/>
        </w:rPr>
        <w:t>幻读</w:t>
      </w:r>
      <w:proofErr w:type="gramEnd"/>
      <w:r>
        <w:rPr>
          <w:rFonts w:hint="eastAsia"/>
        </w:rPr>
        <w:t>）和</w:t>
      </w:r>
      <w:r>
        <w:rPr>
          <w:rFonts w:hint="eastAsia"/>
        </w:rPr>
        <w:t>2</w:t>
      </w:r>
      <w:r>
        <w:rPr>
          <w:rFonts w:hint="eastAsia"/>
        </w:rPr>
        <w:t>类数据更新问题（第</w:t>
      </w:r>
      <w:r>
        <w:rPr>
          <w:rFonts w:hint="eastAsia"/>
        </w:rPr>
        <w:t>1</w:t>
      </w:r>
      <w:r>
        <w:rPr>
          <w:rFonts w:hint="eastAsia"/>
        </w:rPr>
        <w:t>类丢失更新和第</w:t>
      </w:r>
      <w:r>
        <w:rPr>
          <w:rFonts w:hint="eastAsia"/>
        </w:rPr>
        <w:t>2</w:t>
      </w:r>
      <w:r>
        <w:rPr>
          <w:rFonts w:hint="eastAsia"/>
        </w:rPr>
        <w:t>类丢失更新）。</w:t>
      </w:r>
    </w:p>
    <w:p w:rsidR="00A80297" w:rsidRDefault="00A80297" w:rsidP="00A80297">
      <w:pPr>
        <w:pStyle w:val="a7"/>
        <w:ind w:left="1260" w:firstLineChars="0" w:firstLine="0"/>
      </w:pPr>
      <w:r>
        <w:rPr>
          <w:rFonts w:hint="eastAsia"/>
        </w:rPr>
        <w:t>脏读（</w:t>
      </w:r>
      <w:r>
        <w:rPr>
          <w:rFonts w:hint="eastAsia"/>
        </w:rPr>
        <w:t>Dirty Read</w:t>
      </w:r>
      <w:r>
        <w:rPr>
          <w:rFonts w:hint="eastAsia"/>
        </w:rPr>
        <w:t>）：</w:t>
      </w:r>
      <w:r>
        <w:rPr>
          <w:rFonts w:hint="eastAsia"/>
        </w:rPr>
        <w:t>A</w:t>
      </w:r>
      <w:r>
        <w:rPr>
          <w:rFonts w:hint="eastAsia"/>
        </w:rPr>
        <w:t>事务读取</w:t>
      </w:r>
      <w:r>
        <w:rPr>
          <w:rFonts w:hint="eastAsia"/>
        </w:rPr>
        <w:t>B</w:t>
      </w:r>
      <w:r>
        <w:rPr>
          <w:rFonts w:hint="eastAsia"/>
        </w:rPr>
        <w:t>事务尚未提交的数据并在此基础上操作，而</w:t>
      </w:r>
      <w:r>
        <w:rPr>
          <w:rFonts w:hint="eastAsia"/>
        </w:rPr>
        <w:t>B</w:t>
      </w:r>
      <w:r>
        <w:rPr>
          <w:rFonts w:hint="eastAsia"/>
        </w:rPr>
        <w:t>事务执行回滚，那么</w:t>
      </w:r>
      <w:r>
        <w:rPr>
          <w:rFonts w:hint="eastAsia"/>
        </w:rPr>
        <w:t>A</w:t>
      </w:r>
      <w:r>
        <w:rPr>
          <w:rFonts w:hint="eastAsia"/>
        </w:rPr>
        <w:t>读取到的数据就是脏数据。</w:t>
      </w:r>
    </w:p>
    <w:p w:rsidR="00A80297" w:rsidRDefault="00A80297" w:rsidP="00A80297">
      <w:pPr>
        <w:pStyle w:val="a7"/>
        <w:ind w:left="1260" w:firstLineChars="0" w:firstLine="0"/>
      </w:pPr>
      <w:r w:rsidRPr="00876AEE">
        <w:rPr>
          <w:rFonts w:hint="eastAsia"/>
        </w:rPr>
        <w:t>不可重复读（</w:t>
      </w:r>
      <w:r w:rsidRPr="00876AEE">
        <w:rPr>
          <w:rFonts w:hint="eastAsia"/>
        </w:rPr>
        <w:t>Unrepeatable Read</w:t>
      </w:r>
      <w:r w:rsidRPr="00876AEE">
        <w:rPr>
          <w:rFonts w:hint="eastAsia"/>
        </w:rPr>
        <w:t>）：事务</w:t>
      </w:r>
      <w:r w:rsidRPr="00876AEE">
        <w:rPr>
          <w:rFonts w:hint="eastAsia"/>
        </w:rPr>
        <w:t>A</w:t>
      </w:r>
      <w:r w:rsidRPr="00876AEE">
        <w:rPr>
          <w:rFonts w:hint="eastAsia"/>
        </w:rPr>
        <w:t>重新读取前面读取过的数据，发现该数据已经被另一个已提交的事务</w:t>
      </w:r>
      <w:r w:rsidRPr="00876AEE">
        <w:rPr>
          <w:rFonts w:hint="eastAsia"/>
        </w:rPr>
        <w:t>B</w:t>
      </w:r>
      <w:r w:rsidRPr="00876AEE">
        <w:rPr>
          <w:rFonts w:hint="eastAsia"/>
        </w:rPr>
        <w:t>修改过了。</w:t>
      </w:r>
    </w:p>
    <w:p w:rsidR="00A80297" w:rsidRDefault="00A80297" w:rsidP="00A80297">
      <w:pPr>
        <w:pStyle w:val="a7"/>
        <w:ind w:left="1260" w:firstLineChars="0" w:firstLine="0"/>
      </w:pPr>
      <w:r w:rsidRPr="00876AEE">
        <w:rPr>
          <w:rFonts w:hint="eastAsia"/>
        </w:rPr>
        <w:t>幻读（</w:t>
      </w:r>
      <w:r w:rsidRPr="00876AEE">
        <w:rPr>
          <w:rFonts w:hint="eastAsia"/>
        </w:rPr>
        <w:t>Phantom Read</w:t>
      </w:r>
      <w:r w:rsidRPr="00876AEE">
        <w:rPr>
          <w:rFonts w:hint="eastAsia"/>
        </w:rPr>
        <w:t>）：事务</w:t>
      </w:r>
      <w:r w:rsidRPr="00876AEE">
        <w:rPr>
          <w:rFonts w:hint="eastAsia"/>
        </w:rPr>
        <w:t>A</w:t>
      </w:r>
      <w:r w:rsidRPr="00876AEE">
        <w:rPr>
          <w:rFonts w:hint="eastAsia"/>
        </w:rPr>
        <w:t>重新执行一个查询，返回一系列符合查询条件的行，发现其中插入了被事务</w:t>
      </w:r>
      <w:r w:rsidRPr="00876AEE">
        <w:rPr>
          <w:rFonts w:hint="eastAsia"/>
        </w:rPr>
        <w:t>B</w:t>
      </w:r>
      <w:r w:rsidRPr="00876AEE">
        <w:rPr>
          <w:rFonts w:hint="eastAsia"/>
        </w:rPr>
        <w:t>提交的行</w:t>
      </w:r>
    </w:p>
    <w:p w:rsidR="00A80297" w:rsidRPr="00B52D20" w:rsidRDefault="00A80297" w:rsidP="00A40CCE">
      <w:pPr>
        <w:pStyle w:val="a7"/>
        <w:numPr>
          <w:ilvl w:val="0"/>
          <w:numId w:val="34"/>
        </w:numPr>
        <w:ind w:firstLineChars="0"/>
        <w:outlineLvl w:val="2"/>
        <w:rPr>
          <w:b/>
          <w:color w:val="00B050"/>
        </w:rPr>
      </w:pPr>
      <w:r w:rsidRPr="00B52D20">
        <w:rPr>
          <w:rFonts w:hint="eastAsia"/>
          <w:b/>
          <w:color w:val="00B050"/>
        </w:rPr>
        <w:t>JDBC</w:t>
      </w:r>
      <w:r w:rsidRPr="00B52D20">
        <w:rPr>
          <w:rFonts w:hint="eastAsia"/>
          <w:b/>
          <w:color w:val="00B050"/>
        </w:rPr>
        <w:t>中如何进行事务处理？</w:t>
      </w:r>
    </w:p>
    <w:p w:rsidR="00A80297" w:rsidRDefault="00A80297" w:rsidP="00A80297">
      <w:pPr>
        <w:pStyle w:val="a7"/>
        <w:ind w:left="1260" w:firstLineChars="0" w:firstLine="0"/>
      </w:pPr>
      <w:r>
        <w:rPr>
          <w:rFonts w:hint="eastAsia"/>
        </w:rPr>
        <w:t>答：</w:t>
      </w:r>
      <w:r>
        <w:rPr>
          <w:rFonts w:hint="eastAsia"/>
        </w:rPr>
        <w:t>Connection</w:t>
      </w:r>
      <w:r>
        <w:rPr>
          <w:rFonts w:hint="eastAsia"/>
        </w:rPr>
        <w:t>提供了事务处理的方法，通过调用</w:t>
      </w:r>
      <w:proofErr w:type="spellStart"/>
      <w:r>
        <w:rPr>
          <w:rFonts w:hint="eastAsia"/>
        </w:rPr>
        <w:t>setAutoCommit</w:t>
      </w:r>
      <w:proofErr w:type="spellEnd"/>
      <w:r>
        <w:rPr>
          <w:rFonts w:hint="eastAsia"/>
        </w:rPr>
        <w:t>(false)</w:t>
      </w:r>
      <w:r>
        <w:rPr>
          <w:rFonts w:hint="eastAsia"/>
        </w:rPr>
        <w:t>可以设置手动提交事务；当事务完成后用</w:t>
      </w:r>
      <w:r>
        <w:rPr>
          <w:rFonts w:hint="eastAsia"/>
        </w:rPr>
        <w:t>commit()</w:t>
      </w:r>
      <w:r>
        <w:rPr>
          <w:rFonts w:hint="eastAsia"/>
        </w:rPr>
        <w:t>显式提交事务；如果在事务处理过程中发生异常则通过</w:t>
      </w:r>
      <w:r>
        <w:rPr>
          <w:rFonts w:hint="eastAsia"/>
        </w:rPr>
        <w:t>rollback()</w:t>
      </w:r>
      <w:r w:rsidR="002650A5">
        <w:rPr>
          <w:rFonts w:hint="eastAsia"/>
        </w:rPr>
        <w:t>进行事务回滚。除此之外</w:t>
      </w:r>
      <w:r>
        <w:rPr>
          <w:rFonts w:hint="eastAsia"/>
        </w:rPr>
        <w:t>还引入了</w:t>
      </w:r>
      <w:proofErr w:type="spellStart"/>
      <w:r>
        <w:rPr>
          <w:rFonts w:hint="eastAsia"/>
        </w:rPr>
        <w:t>Savepoint</w:t>
      </w:r>
      <w:proofErr w:type="spellEnd"/>
      <w:r>
        <w:rPr>
          <w:rFonts w:hint="eastAsia"/>
        </w:rPr>
        <w:t>（保存点）的概念，允许通过代码设置保存点并让事务回滚到指定的保存点。</w:t>
      </w:r>
    </w:p>
    <w:p w:rsidR="00A80297" w:rsidRPr="002650A5" w:rsidRDefault="00A80297" w:rsidP="00A40CCE">
      <w:pPr>
        <w:pStyle w:val="a7"/>
        <w:numPr>
          <w:ilvl w:val="0"/>
          <w:numId w:val="34"/>
        </w:numPr>
        <w:ind w:firstLineChars="0"/>
        <w:outlineLvl w:val="2"/>
        <w:rPr>
          <w:b/>
        </w:rPr>
      </w:pPr>
      <w:r w:rsidRPr="002650A5">
        <w:rPr>
          <w:rFonts w:hint="eastAsia"/>
          <w:b/>
        </w:rPr>
        <w:t>JDBC</w:t>
      </w:r>
      <w:r w:rsidRPr="002650A5">
        <w:rPr>
          <w:rFonts w:hint="eastAsia"/>
          <w:b/>
        </w:rPr>
        <w:t>能否处理</w:t>
      </w:r>
      <w:r w:rsidRPr="002650A5">
        <w:rPr>
          <w:rFonts w:hint="eastAsia"/>
          <w:b/>
        </w:rPr>
        <w:t>Blob</w:t>
      </w:r>
      <w:r w:rsidRPr="002650A5">
        <w:rPr>
          <w:rFonts w:hint="eastAsia"/>
          <w:b/>
        </w:rPr>
        <w:t>和</w:t>
      </w:r>
      <w:proofErr w:type="spellStart"/>
      <w:r w:rsidRPr="002650A5">
        <w:rPr>
          <w:rFonts w:hint="eastAsia"/>
          <w:b/>
        </w:rPr>
        <w:t>Clob</w:t>
      </w:r>
      <w:proofErr w:type="spellEnd"/>
      <w:r w:rsidRPr="002650A5">
        <w:rPr>
          <w:rFonts w:hint="eastAsia"/>
          <w:b/>
        </w:rPr>
        <w:t>？</w:t>
      </w:r>
    </w:p>
    <w:p w:rsidR="00A80297" w:rsidRDefault="00A80297" w:rsidP="00A80297">
      <w:pPr>
        <w:pStyle w:val="a7"/>
        <w:ind w:left="1260" w:firstLineChars="0" w:firstLine="0"/>
      </w:pPr>
      <w:r>
        <w:rPr>
          <w:rFonts w:hint="eastAsia"/>
        </w:rPr>
        <w:t>答：</w:t>
      </w:r>
      <w:r>
        <w:rPr>
          <w:rFonts w:hint="eastAsia"/>
        </w:rPr>
        <w:t xml:space="preserve"> Blob</w:t>
      </w:r>
      <w:r>
        <w:rPr>
          <w:rFonts w:hint="eastAsia"/>
        </w:rPr>
        <w:t>是指二进制大对象（</w:t>
      </w:r>
      <w:r>
        <w:rPr>
          <w:rFonts w:hint="eastAsia"/>
        </w:rPr>
        <w:t>Binary Large Object</w:t>
      </w:r>
      <w:r>
        <w:rPr>
          <w:rFonts w:hint="eastAsia"/>
        </w:rPr>
        <w:t>），而</w:t>
      </w:r>
      <w:proofErr w:type="spellStart"/>
      <w:r>
        <w:rPr>
          <w:rFonts w:hint="eastAsia"/>
        </w:rPr>
        <w:t>Clob</w:t>
      </w:r>
      <w:proofErr w:type="spellEnd"/>
      <w:r>
        <w:rPr>
          <w:rFonts w:hint="eastAsia"/>
        </w:rPr>
        <w:t>是指大字符对象（</w:t>
      </w:r>
      <w:r>
        <w:rPr>
          <w:rFonts w:hint="eastAsia"/>
        </w:rPr>
        <w:t xml:space="preserve">Character Large </w:t>
      </w:r>
      <w:proofErr w:type="spellStart"/>
      <w:r>
        <w:rPr>
          <w:rFonts w:hint="eastAsia"/>
        </w:rPr>
        <w:t>Objec</w:t>
      </w:r>
      <w:proofErr w:type="spellEnd"/>
      <w:r>
        <w:rPr>
          <w:rFonts w:hint="eastAsia"/>
        </w:rPr>
        <w:t>），因此其中</w:t>
      </w:r>
      <w:r>
        <w:rPr>
          <w:rFonts w:hint="eastAsia"/>
        </w:rPr>
        <w:t>Blob</w:t>
      </w:r>
      <w:r>
        <w:rPr>
          <w:rFonts w:hint="eastAsia"/>
        </w:rPr>
        <w:t>是为存储大的二进制数据而设计的，而</w:t>
      </w:r>
      <w:proofErr w:type="spellStart"/>
      <w:r>
        <w:rPr>
          <w:rFonts w:hint="eastAsia"/>
        </w:rPr>
        <w:t>Clob</w:t>
      </w:r>
      <w:proofErr w:type="spellEnd"/>
      <w:r>
        <w:rPr>
          <w:rFonts w:hint="eastAsia"/>
        </w:rPr>
        <w:t>是为存储大的文本数据而设计的。</w:t>
      </w:r>
      <w:r>
        <w:rPr>
          <w:rFonts w:hint="eastAsia"/>
        </w:rPr>
        <w:t>JDBC</w:t>
      </w:r>
      <w:r>
        <w:rPr>
          <w:rFonts w:hint="eastAsia"/>
        </w:rPr>
        <w:t>的</w:t>
      </w:r>
      <w:proofErr w:type="spellStart"/>
      <w:r>
        <w:rPr>
          <w:rFonts w:hint="eastAsia"/>
        </w:rPr>
        <w:t>PreparedStatement</w:t>
      </w:r>
      <w:proofErr w:type="spellEnd"/>
      <w:r>
        <w:rPr>
          <w:rFonts w:hint="eastAsia"/>
        </w:rPr>
        <w:t>和</w:t>
      </w:r>
      <w:proofErr w:type="spellStart"/>
      <w:r>
        <w:rPr>
          <w:rFonts w:hint="eastAsia"/>
        </w:rPr>
        <w:t>ResultSet</w:t>
      </w:r>
      <w:proofErr w:type="spellEnd"/>
      <w:r>
        <w:rPr>
          <w:rFonts w:hint="eastAsia"/>
        </w:rPr>
        <w:t>都提供了相应的方法来支持</w:t>
      </w:r>
      <w:r>
        <w:rPr>
          <w:rFonts w:hint="eastAsia"/>
        </w:rPr>
        <w:t>Blob</w:t>
      </w:r>
      <w:r>
        <w:rPr>
          <w:rFonts w:hint="eastAsia"/>
        </w:rPr>
        <w:t>和</w:t>
      </w:r>
      <w:proofErr w:type="spellStart"/>
      <w:r>
        <w:rPr>
          <w:rFonts w:hint="eastAsia"/>
        </w:rPr>
        <w:t>Clob</w:t>
      </w:r>
      <w:proofErr w:type="spellEnd"/>
      <w:r>
        <w:rPr>
          <w:rFonts w:hint="eastAsia"/>
        </w:rPr>
        <w:t>操作。</w:t>
      </w:r>
    </w:p>
    <w:p w:rsidR="00EE320B" w:rsidRPr="008F10EF" w:rsidRDefault="00EE320B" w:rsidP="00A40CCE">
      <w:pPr>
        <w:pStyle w:val="a7"/>
        <w:numPr>
          <w:ilvl w:val="0"/>
          <w:numId w:val="34"/>
        </w:numPr>
        <w:ind w:firstLineChars="0"/>
        <w:outlineLvl w:val="2"/>
        <w:rPr>
          <w:color w:val="FF0000"/>
        </w:rPr>
      </w:pPr>
      <w:proofErr w:type="spellStart"/>
      <w:r w:rsidRPr="008F10EF">
        <w:rPr>
          <w:rFonts w:hint="eastAsia"/>
          <w:color w:val="FF0000"/>
        </w:rPr>
        <w:t>jdbc</w:t>
      </w:r>
      <w:proofErr w:type="spellEnd"/>
      <w:r w:rsidRPr="008F10EF">
        <w:rPr>
          <w:rFonts w:hint="eastAsia"/>
          <w:color w:val="FF0000"/>
        </w:rPr>
        <w:t>批量插入几百万数据怎么实现</w:t>
      </w:r>
    </w:p>
    <w:p w:rsidR="00EE320B" w:rsidRPr="00EE320B" w:rsidRDefault="00EE320B" w:rsidP="00EE320B">
      <w:pPr>
        <w:pStyle w:val="a7"/>
        <w:ind w:left="1560" w:firstLineChars="0" w:firstLine="0"/>
      </w:pPr>
      <w:r>
        <w:rPr>
          <w:rFonts w:hint="eastAsia"/>
        </w:rPr>
        <w:t>使用批量操作</w:t>
      </w:r>
      <w:r>
        <w:rPr>
          <w:rFonts w:hint="eastAsia"/>
        </w:rPr>
        <w:t>,</w:t>
      </w:r>
      <w:r w:rsidRPr="00EE320B">
        <w:rPr>
          <w:rFonts w:hint="eastAsia"/>
        </w:rPr>
        <w:t xml:space="preserve"> </w:t>
      </w:r>
      <w:proofErr w:type="gramStart"/>
      <w:r>
        <w:rPr>
          <w:rFonts w:hint="eastAsia"/>
        </w:rPr>
        <w:t>变多次</w:t>
      </w:r>
      <w:proofErr w:type="gramEnd"/>
      <w:r>
        <w:rPr>
          <w:rFonts w:hint="eastAsia"/>
        </w:rPr>
        <w:t>提交为一次。</w:t>
      </w:r>
      <w:r w:rsidR="00881B5D" w:rsidRPr="00881B5D">
        <w:rPr>
          <w:rFonts w:hint="eastAsia"/>
        </w:rPr>
        <w:t>像这样的批量插入操作能不使用代码操作就不使用，可以使用存储过程来实现。</w:t>
      </w:r>
    </w:p>
    <w:p w:rsidR="00EE320B" w:rsidRDefault="00EE320B" w:rsidP="00EE320B">
      <w:pPr>
        <w:pStyle w:val="a7"/>
        <w:ind w:left="1560" w:firstLineChars="0" w:firstLine="0"/>
      </w:pPr>
      <w:r>
        <w:rPr>
          <w:noProof/>
        </w:rPr>
        <w:lastRenderedPageBreak/>
        <w:drawing>
          <wp:inline distT="0" distB="0" distL="114300" distR="114300" wp14:anchorId="1180C0CE" wp14:editId="1371626D">
            <wp:extent cx="5269865" cy="3902710"/>
            <wp:effectExtent l="0" t="0" r="6985" b="254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67"/>
                    <a:stretch>
                      <a:fillRect/>
                    </a:stretch>
                  </pic:blipFill>
                  <pic:spPr>
                    <a:xfrm>
                      <a:off x="0" y="0"/>
                      <a:ext cx="5269865" cy="3902710"/>
                    </a:xfrm>
                    <a:prstGeom prst="rect">
                      <a:avLst/>
                    </a:prstGeom>
                    <a:noFill/>
                    <a:ln w="9525">
                      <a:noFill/>
                      <a:miter/>
                    </a:ln>
                  </pic:spPr>
                </pic:pic>
              </a:graphicData>
            </a:graphic>
          </wp:inline>
        </w:drawing>
      </w:r>
    </w:p>
    <w:p w:rsidR="002650A5" w:rsidRPr="002650A5" w:rsidRDefault="002650A5" w:rsidP="002650A5">
      <w:pPr>
        <w:pStyle w:val="a7"/>
        <w:numPr>
          <w:ilvl w:val="0"/>
          <w:numId w:val="3"/>
        </w:numPr>
        <w:ind w:firstLineChars="0"/>
        <w:outlineLvl w:val="1"/>
        <w:rPr>
          <w:b/>
        </w:rPr>
      </w:pPr>
      <w:r w:rsidRPr="002650A5">
        <w:rPr>
          <w:rFonts w:hint="eastAsia"/>
          <w:b/>
        </w:rPr>
        <w:t>servlet</w:t>
      </w:r>
    </w:p>
    <w:p w:rsidR="006B0468" w:rsidRDefault="006B0468" w:rsidP="00A40CCE">
      <w:pPr>
        <w:pStyle w:val="a7"/>
        <w:numPr>
          <w:ilvl w:val="0"/>
          <w:numId w:val="35"/>
        </w:numPr>
        <w:ind w:firstLineChars="0"/>
        <w:outlineLvl w:val="2"/>
        <w:rPr>
          <w:b/>
        </w:rPr>
      </w:pPr>
      <w:r w:rsidRPr="006B0468">
        <w:rPr>
          <w:rFonts w:hint="eastAsia"/>
          <w:b/>
        </w:rPr>
        <w:t>什么是</w:t>
      </w:r>
      <w:proofErr w:type="spellStart"/>
      <w:r w:rsidRPr="006B0468">
        <w:rPr>
          <w:rFonts w:hint="eastAsia"/>
          <w:b/>
        </w:rPr>
        <w:t>jsp</w:t>
      </w:r>
      <w:proofErr w:type="spellEnd"/>
      <w:r w:rsidRPr="006B0468">
        <w:rPr>
          <w:rFonts w:hint="eastAsia"/>
          <w:b/>
        </w:rPr>
        <w:t>，什么是</w:t>
      </w:r>
      <w:r w:rsidRPr="006B0468">
        <w:rPr>
          <w:rFonts w:hint="eastAsia"/>
          <w:b/>
        </w:rPr>
        <w:t>Servlet</w:t>
      </w:r>
      <w:r w:rsidRPr="006B0468">
        <w:rPr>
          <w:rFonts w:hint="eastAsia"/>
          <w:b/>
        </w:rPr>
        <w:t>？</w:t>
      </w:r>
      <w:proofErr w:type="spellStart"/>
      <w:r w:rsidRPr="006B0468">
        <w:rPr>
          <w:rFonts w:hint="eastAsia"/>
          <w:b/>
        </w:rPr>
        <w:t>jsp</w:t>
      </w:r>
      <w:proofErr w:type="spellEnd"/>
      <w:r w:rsidRPr="006B0468">
        <w:rPr>
          <w:rFonts w:hint="eastAsia"/>
          <w:b/>
        </w:rPr>
        <w:t xml:space="preserve"> </w:t>
      </w:r>
      <w:r w:rsidRPr="006B0468">
        <w:rPr>
          <w:rFonts w:hint="eastAsia"/>
          <w:b/>
        </w:rPr>
        <w:t>和</w:t>
      </w:r>
      <w:r w:rsidRPr="006B0468">
        <w:rPr>
          <w:rFonts w:hint="eastAsia"/>
          <w:b/>
        </w:rPr>
        <w:t xml:space="preserve">Servlet </w:t>
      </w:r>
      <w:r>
        <w:rPr>
          <w:rFonts w:hint="eastAsia"/>
          <w:b/>
        </w:rPr>
        <w:t>有什么区别？</w:t>
      </w:r>
    </w:p>
    <w:p w:rsidR="00332035" w:rsidRPr="00332035" w:rsidRDefault="00332035" w:rsidP="00332035">
      <w:pPr>
        <w:pStyle w:val="a7"/>
        <w:ind w:left="1260" w:firstLineChars="0" w:firstLine="0"/>
      </w:pPr>
      <w:proofErr w:type="spellStart"/>
      <w:r w:rsidRPr="00332035">
        <w:rPr>
          <w:rFonts w:hint="eastAsia"/>
        </w:rPr>
        <w:t>jsp</w:t>
      </w:r>
      <w:proofErr w:type="spellEnd"/>
      <w:r w:rsidRPr="00332035">
        <w:rPr>
          <w:rFonts w:hint="eastAsia"/>
        </w:rPr>
        <w:t xml:space="preserve"> </w:t>
      </w:r>
      <w:r w:rsidRPr="00332035">
        <w:rPr>
          <w:rFonts w:hint="eastAsia"/>
        </w:rPr>
        <w:t>本质上就是一个</w:t>
      </w:r>
      <w:r w:rsidRPr="00332035">
        <w:rPr>
          <w:rFonts w:hint="eastAsia"/>
        </w:rPr>
        <w:t xml:space="preserve"> Servlet</w:t>
      </w:r>
      <w:r w:rsidRPr="00332035">
        <w:rPr>
          <w:rFonts w:hint="eastAsia"/>
        </w:rPr>
        <w:t>，它是</w:t>
      </w:r>
      <w:r w:rsidRPr="00332035">
        <w:rPr>
          <w:rFonts w:hint="eastAsia"/>
        </w:rPr>
        <w:t xml:space="preserve"> Servlet </w:t>
      </w:r>
      <w:r w:rsidR="00033713">
        <w:rPr>
          <w:rFonts w:hint="eastAsia"/>
        </w:rPr>
        <w:t>的一种特殊形式</w:t>
      </w:r>
      <w:r w:rsidRPr="00332035">
        <w:rPr>
          <w:rFonts w:hint="eastAsia"/>
        </w:rPr>
        <w:t>，每个</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页面都是一个</w:t>
      </w:r>
      <w:r w:rsidR="00033713">
        <w:rPr>
          <w:rFonts w:hint="eastAsia"/>
        </w:rPr>
        <w:t xml:space="preserve"> servlet</w:t>
      </w:r>
      <w:r w:rsidRPr="00332035">
        <w:rPr>
          <w:rFonts w:hint="eastAsia"/>
        </w:rPr>
        <w:t>实例。</w:t>
      </w:r>
    </w:p>
    <w:p w:rsidR="00332035" w:rsidRPr="00332035" w:rsidRDefault="00332035" w:rsidP="00332035">
      <w:pPr>
        <w:pStyle w:val="a7"/>
        <w:ind w:left="1260" w:firstLineChars="0" w:firstLine="0"/>
      </w:pPr>
      <w:r w:rsidRPr="00332035">
        <w:rPr>
          <w:rFonts w:hint="eastAsia"/>
        </w:rPr>
        <w:t xml:space="preserve">Servlet </w:t>
      </w:r>
      <w:r w:rsidRPr="00332035">
        <w:rPr>
          <w:rFonts w:hint="eastAsia"/>
        </w:rPr>
        <w:t>是由</w:t>
      </w:r>
      <w:r w:rsidRPr="00332035">
        <w:rPr>
          <w:rFonts w:hint="eastAsia"/>
        </w:rPr>
        <w:t xml:space="preserve"> Java </w:t>
      </w:r>
      <w:r w:rsidRPr="00332035">
        <w:rPr>
          <w:rFonts w:hint="eastAsia"/>
        </w:rPr>
        <w:t>提供用于开发</w:t>
      </w:r>
      <w:r w:rsidRPr="00332035">
        <w:rPr>
          <w:rFonts w:hint="eastAsia"/>
        </w:rPr>
        <w:t xml:space="preserve"> web </w:t>
      </w:r>
      <w:r w:rsidRPr="00332035">
        <w:rPr>
          <w:rFonts w:hint="eastAsia"/>
        </w:rPr>
        <w:t>服务器应用程序的一个组件，运行在服务端，由</w:t>
      </w:r>
      <w:r w:rsidRPr="00332035">
        <w:rPr>
          <w:rFonts w:hint="eastAsia"/>
        </w:rPr>
        <w:t xml:space="preserve"> servlet </w:t>
      </w:r>
      <w:r w:rsidRPr="00332035">
        <w:rPr>
          <w:rFonts w:hint="eastAsia"/>
        </w:rPr>
        <w:t>容器管理，用来生成动态内容。一个</w:t>
      </w:r>
      <w:r w:rsidRPr="00332035">
        <w:rPr>
          <w:rFonts w:hint="eastAsia"/>
        </w:rPr>
        <w:t xml:space="preserve"> servlet </w:t>
      </w:r>
      <w:r w:rsidRPr="00332035">
        <w:rPr>
          <w:rFonts w:hint="eastAsia"/>
        </w:rPr>
        <w:t>实例是实现了特殊接口</w:t>
      </w:r>
      <w:r w:rsidRPr="00332035">
        <w:rPr>
          <w:rFonts w:hint="eastAsia"/>
        </w:rPr>
        <w:t xml:space="preserve"> Servlet </w:t>
      </w:r>
      <w:r w:rsidRPr="00332035">
        <w:rPr>
          <w:rFonts w:hint="eastAsia"/>
        </w:rPr>
        <w:t>的</w:t>
      </w:r>
      <w:r w:rsidRPr="00332035">
        <w:rPr>
          <w:rFonts w:hint="eastAsia"/>
        </w:rPr>
        <w:t xml:space="preserve"> Java </w:t>
      </w:r>
      <w:r w:rsidRPr="00332035">
        <w:rPr>
          <w:rFonts w:hint="eastAsia"/>
        </w:rPr>
        <w:t>类，所有自定义的</w:t>
      </w:r>
      <w:r w:rsidRPr="00332035">
        <w:rPr>
          <w:rFonts w:hint="eastAsia"/>
        </w:rPr>
        <w:t xml:space="preserve"> servlet </w:t>
      </w:r>
      <w:r w:rsidRPr="00332035">
        <w:rPr>
          <w:rFonts w:hint="eastAsia"/>
        </w:rPr>
        <w:t>必须实现</w:t>
      </w:r>
      <w:r w:rsidRPr="00332035">
        <w:rPr>
          <w:rFonts w:hint="eastAsia"/>
        </w:rPr>
        <w:t xml:space="preserve"> Servlet </w:t>
      </w:r>
      <w:r w:rsidRPr="00332035">
        <w:rPr>
          <w:rFonts w:hint="eastAsia"/>
        </w:rPr>
        <w:t>接口。</w:t>
      </w:r>
    </w:p>
    <w:p w:rsidR="00332035" w:rsidRPr="00332035" w:rsidRDefault="00332035" w:rsidP="00332035">
      <w:pPr>
        <w:pStyle w:val="a7"/>
        <w:ind w:left="1260" w:firstLineChars="0" w:firstLine="0"/>
      </w:pPr>
      <w:r w:rsidRPr="00332035">
        <w:rPr>
          <w:rFonts w:hint="eastAsia"/>
        </w:rPr>
        <w:t>区别：</w:t>
      </w:r>
    </w:p>
    <w:p w:rsidR="00332035" w:rsidRPr="00332035" w:rsidRDefault="00332035" w:rsidP="00332035">
      <w:pPr>
        <w:pStyle w:val="a7"/>
        <w:ind w:left="1260" w:firstLineChars="0" w:firstLine="0"/>
      </w:pPr>
      <w:proofErr w:type="spellStart"/>
      <w:r w:rsidRPr="00332035">
        <w:rPr>
          <w:rFonts w:hint="eastAsia"/>
        </w:rPr>
        <w:t>jsp</w:t>
      </w:r>
      <w:proofErr w:type="spellEnd"/>
      <w:r w:rsidRPr="00332035">
        <w:rPr>
          <w:rFonts w:hint="eastAsia"/>
        </w:rPr>
        <w:t xml:space="preserve"> </w:t>
      </w:r>
      <w:r w:rsidRPr="00332035">
        <w:rPr>
          <w:rFonts w:hint="eastAsia"/>
        </w:rPr>
        <w:t>是</w:t>
      </w:r>
      <w:r w:rsidRPr="00332035">
        <w:rPr>
          <w:rFonts w:hint="eastAsia"/>
        </w:rPr>
        <w:t xml:space="preserve"> html </w:t>
      </w:r>
      <w:r w:rsidRPr="00332035">
        <w:rPr>
          <w:rFonts w:hint="eastAsia"/>
        </w:rPr>
        <w:t>页面中内嵌的</w:t>
      </w:r>
      <w:r w:rsidRPr="00332035">
        <w:rPr>
          <w:rFonts w:hint="eastAsia"/>
        </w:rPr>
        <w:t xml:space="preserve"> Java </w:t>
      </w:r>
      <w:r w:rsidRPr="00332035">
        <w:rPr>
          <w:rFonts w:hint="eastAsia"/>
        </w:rPr>
        <w:t>代码，侧重页面显示；</w:t>
      </w:r>
    </w:p>
    <w:p w:rsidR="00332035" w:rsidRPr="00332035" w:rsidRDefault="00332035" w:rsidP="00332035">
      <w:pPr>
        <w:pStyle w:val="a7"/>
        <w:ind w:left="1260" w:firstLineChars="0" w:firstLine="0"/>
      </w:pPr>
      <w:r w:rsidRPr="00332035">
        <w:rPr>
          <w:rFonts w:hint="eastAsia"/>
        </w:rPr>
        <w:t xml:space="preserve">Servlet </w:t>
      </w:r>
      <w:r w:rsidRPr="00332035">
        <w:rPr>
          <w:rFonts w:hint="eastAsia"/>
        </w:rPr>
        <w:t>是</w:t>
      </w:r>
      <w:r w:rsidRPr="00332035">
        <w:rPr>
          <w:rFonts w:hint="eastAsia"/>
        </w:rPr>
        <w:t xml:space="preserve"> html </w:t>
      </w:r>
      <w:r w:rsidRPr="00332035">
        <w:rPr>
          <w:rFonts w:hint="eastAsia"/>
        </w:rPr>
        <w:t>代码和</w:t>
      </w:r>
      <w:r w:rsidRPr="00332035">
        <w:rPr>
          <w:rFonts w:hint="eastAsia"/>
        </w:rPr>
        <w:t xml:space="preserve"> Java </w:t>
      </w:r>
      <w:r w:rsidRPr="00332035">
        <w:rPr>
          <w:rFonts w:hint="eastAsia"/>
        </w:rPr>
        <w:t>代码分离，侧重逻辑控制，</w:t>
      </w:r>
      <w:proofErr w:type="spellStart"/>
      <w:r w:rsidRPr="00332035">
        <w:rPr>
          <w:rFonts w:hint="eastAsia"/>
        </w:rPr>
        <w:t>mvc</w:t>
      </w:r>
      <w:proofErr w:type="spellEnd"/>
      <w:r w:rsidRPr="00332035">
        <w:rPr>
          <w:rFonts w:hint="eastAsia"/>
        </w:rPr>
        <w:t xml:space="preserve"> </w:t>
      </w:r>
      <w:r w:rsidRPr="00332035">
        <w:rPr>
          <w:rFonts w:hint="eastAsia"/>
        </w:rPr>
        <w:t>设计思想中</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位于视图层，</w:t>
      </w:r>
      <w:r w:rsidRPr="00332035">
        <w:rPr>
          <w:rFonts w:hint="eastAsia"/>
        </w:rPr>
        <w:t xml:space="preserve">servlet </w:t>
      </w:r>
      <w:r w:rsidRPr="00332035">
        <w:rPr>
          <w:rFonts w:hint="eastAsia"/>
        </w:rPr>
        <w:t>位于控制层</w:t>
      </w:r>
    </w:p>
    <w:p w:rsidR="006B0468" w:rsidRPr="00332035" w:rsidRDefault="00332035" w:rsidP="00332035">
      <w:pPr>
        <w:pStyle w:val="a7"/>
        <w:ind w:left="1260" w:firstLineChars="0" w:firstLine="0"/>
      </w:pPr>
      <w:proofErr w:type="spellStart"/>
      <w:r w:rsidRPr="00332035">
        <w:rPr>
          <w:rFonts w:hint="eastAsia"/>
        </w:rPr>
        <w:t>Jsp</w:t>
      </w:r>
      <w:proofErr w:type="spellEnd"/>
      <w:r w:rsidRPr="00332035">
        <w:rPr>
          <w:rFonts w:hint="eastAsia"/>
        </w:rPr>
        <w:t xml:space="preserve"> </w:t>
      </w:r>
      <w:r w:rsidRPr="00332035">
        <w:rPr>
          <w:rFonts w:hint="eastAsia"/>
        </w:rPr>
        <w:t>运行机制：如下图</w:t>
      </w:r>
    </w:p>
    <w:p w:rsidR="00332035" w:rsidRDefault="00332035" w:rsidP="00332035">
      <w:pPr>
        <w:pStyle w:val="a7"/>
        <w:ind w:left="1560" w:firstLineChars="0" w:firstLine="0"/>
        <w:rPr>
          <w:b/>
        </w:rPr>
      </w:pPr>
      <w:r>
        <w:rPr>
          <w:noProof/>
          <w:sz w:val="20"/>
        </w:rPr>
        <w:drawing>
          <wp:inline distT="0" distB="0" distL="0" distR="0" wp14:anchorId="0B02CEF4" wp14:editId="05CA2762">
            <wp:extent cx="4228906" cy="2428875"/>
            <wp:effectExtent l="0" t="0" r="0" b="0"/>
            <wp:docPr id="519"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16.jpeg"/>
                    <pic:cNvPicPr/>
                  </pic:nvPicPr>
                  <pic:blipFill>
                    <a:blip r:embed="rId68" cstate="print"/>
                    <a:stretch>
                      <a:fillRect/>
                    </a:stretch>
                  </pic:blipFill>
                  <pic:spPr>
                    <a:xfrm>
                      <a:off x="0" y="0"/>
                      <a:ext cx="4228906" cy="2428875"/>
                    </a:xfrm>
                    <a:prstGeom prst="rect">
                      <a:avLst/>
                    </a:prstGeom>
                  </pic:spPr>
                </pic:pic>
              </a:graphicData>
            </a:graphic>
          </wp:inline>
        </w:drawing>
      </w:r>
    </w:p>
    <w:p w:rsidR="00332035" w:rsidRPr="00332035" w:rsidRDefault="00332035" w:rsidP="00332035">
      <w:pPr>
        <w:pStyle w:val="a7"/>
        <w:ind w:left="1260" w:firstLineChars="0" w:firstLine="0"/>
      </w:pPr>
      <w:r w:rsidRPr="00332035">
        <w:rPr>
          <w:rFonts w:hint="eastAsia"/>
        </w:rPr>
        <w:lastRenderedPageBreak/>
        <w:t xml:space="preserve">JVM </w:t>
      </w:r>
      <w:r w:rsidRPr="00332035">
        <w:rPr>
          <w:rFonts w:hint="eastAsia"/>
        </w:rPr>
        <w:t>只能识别</w:t>
      </w:r>
      <w:r w:rsidRPr="00332035">
        <w:rPr>
          <w:rFonts w:hint="eastAsia"/>
        </w:rPr>
        <w:t xml:space="preserve"> Java </w:t>
      </w:r>
      <w:r w:rsidRPr="00332035">
        <w:rPr>
          <w:rFonts w:hint="eastAsia"/>
        </w:rPr>
        <w:t>类，并不能识别</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代码！</w:t>
      </w:r>
      <w:r w:rsidRPr="00332035">
        <w:rPr>
          <w:rFonts w:hint="eastAsia"/>
        </w:rPr>
        <w:t xml:space="preserve">web </w:t>
      </w:r>
      <w:r w:rsidRPr="00332035">
        <w:rPr>
          <w:rFonts w:hint="eastAsia"/>
        </w:rPr>
        <w:t>容器收到以</w:t>
      </w:r>
      <w:r w:rsidRPr="00332035">
        <w:rPr>
          <w:rFonts w:hint="eastAsia"/>
        </w:rPr>
        <w:t>.</w:t>
      </w:r>
      <w:proofErr w:type="spellStart"/>
      <w:r w:rsidRPr="00332035">
        <w:rPr>
          <w:rFonts w:hint="eastAsia"/>
        </w:rPr>
        <w:t>jsp</w:t>
      </w:r>
      <w:proofErr w:type="spellEnd"/>
      <w:r w:rsidRPr="00332035">
        <w:rPr>
          <w:rFonts w:hint="eastAsia"/>
        </w:rPr>
        <w:t xml:space="preserve"> </w:t>
      </w:r>
      <w:r w:rsidRPr="00332035">
        <w:rPr>
          <w:rFonts w:hint="eastAsia"/>
        </w:rPr>
        <w:t>为扩展名的</w:t>
      </w:r>
      <w:r w:rsidRPr="00332035">
        <w:rPr>
          <w:rFonts w:hint="eastAsia"/>
        </w:rPr>
        <w:t xml:space="preserve"> </w:t>
      </w:r>
      <w:proofErr w:type="spellStart"/>
      <w:r w:rsidRPr="00332035">
        <w:rPr>
          <w:rFonts w:hint="eastAsia"/>
        </w:rPr>
        <w:t>url</w:t>
      </w:r>
      <w:proofErr w:type="spellEnd"/>
      <w:r w:rsidRPr="00332035">
        <w:rPr>
          <w:rFonts w:hint="eastAsia"/>
        </w:rPr>
        <w:t xml:space="preserve"> </w:t>
      </w:r>
      <w:r w:rsidRPr="00332035">
        <w:rPr>
          <w:rFonts w:hint="eastAsia"/>
        </w:rPr>
        <w:t>请求时，会将访问请求交给</w:t>
      </w:r>
    </w:p>
    <w:p w:rsidR="00332035" w:rsidRPr="00332035" w:rsidRDefault="00332035" w:rsidP="00332035">
      <w:pPr>
        <w:pStyle w:val="a7"/>
        <w:ind w:left="1260" w:firstLineChars="0" w:firstLine="0"/>
      </w:pPr>
      <w:r w:rsidRPr="00332035">
        <w:rPr>
          <w:rFonts w:hint="eastAsia"/>
        </w:rPr>
        <w:t xml:space="preserve">tomcat </w:t>
      </w:r>
      <w:r w:rsidRPr="00332035">
        <w:rPr>
          <w:rFonts w:hint="eastAsia"/>
        </w:rPr>
        <w:t>中</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引擎处理，每个</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页面第一次被访问时，</w:t>
      </w:r>
      <w:proofErr w:type="spellStart"/>
      <w:r w:rsidRPr="00332035">
        <w:rPr>
          <w:rFonts w:hint="eastAsia"/>
        </w:rPr>
        <w:t>jsp</w:t>
      </w:r>
      <w:proofErr w:type="spellEnd"/>
      <w:r w:rsidRPr="00332035">
        <w:rPr>
          <w:rFonts w:hint="eastAsia"/>
        </w:rPr>
        <w:t xml:space="preserve"> </w:t>
      </w:r>
      <w:r w:rsidRPr="00332035">
        <w:rPr>
          <w:rFonts w:hint="eastAsia"/>
        </w:rPr>
        <w:t>引擎将</w:t>
      </w:r>
      <w:r w:rsidRPr="00332035">
        <w:rPr>
          <w:rFonts w:hint="eastAsia"/>
        </w:rPr>
        <w:t xml:space="preserve"> </w:t>
      </w:r>
      <w:proofErr w:type="spellStart"/>
      <w:r w:rsidRPr="00332035">
        <w:rPr>
          <w:rFonts w:hint="eastAsia"/>
        </w:rPr>
        <w:t>jsp</w:t>
      </w:r>
      <w:proofErr w:type="spellEnd"/>
      <w:r w:rsidRPr="00332035">
        <w:rPr>
          <w:rFonts w:hint="eastAsia"/>
        </w:rPr>
        <w:t xml:space="preserve"> </w:t>
      </w:r>
      <w:r w:rsidRPr="00332035">
        <w:rPr>
          <w:rFonts w:hint="eastAsia"/>
        </w:rPr>
        <w:t>代码解释为一个</w:t>
      </w:r>
      <w:r w:rsidRPr="00332035">
        <w:rPr>
          <w:rFonts w:hint="eastAsia"/>
        </w:rPr>
        <w:t xml:space="preserve"> servlet </w:t>
      </w:r>
      <w:r w:rsidRPr="00332035">
        <w:rPr>
          <w:rFonts w:hint="eastAsia"/>
        </w:rPr>
        <w:t>源程序，接着编译</w:t>
      </w:r>
    </w:p>
    <w:p w:rsidR="00332035" w:rsidRPr="00332035" w:rsidRDefault="00332035" w:rsidP="00332035">
      <w:pPr>
        <w:pStyle w:val="a7"/>
        <w:ind w:left="1260" w:firstLineChars="0" w:firstLine="0"/>
      </w:pPr>
      <w:r w:rsidRPr="00332035">
        <w:rPr>
          <w:rFonts w:hint="eastAsia"/>
        </w:rPr>
        <w:t xml:space="preserve">servlet </w:t>
      </w:r>
      <w:r w:rsidRPr="00332035">
        <w:rPr>
          <w:rFonts w:hint="eastAsia"/>
        </w:rPr>
        <w:t>源程序生成</w:t>
      </w:r>
      <w:r w:rsidRPr="00332035">
        <w:rPr>
          <w:rFonts w:hint="eastAsia"/>
        </w:rPr>
        <w:t xml:space="preserve">.class </w:t>
      </w:r>
      <w:r w:rsidRPr="00332035">
        <w:rPr>
          <w:rFonts w:hint="eastAsia"/>
        </w:rPr>
        <w:t>文件，再有</w:t>
      </w:r>
      <w:r w:rsidRPr="00332035">
        <w:rPr>
          <w:rFonts w:hint="eastAsia"/>
        </w:rPr>
        <w:t xml:space="preserve"> web </w:t>
      </w:r>
      <w:r w:rsidRPr="00332035">
        <w:rPr>
          <w:rFonts w:hint="eastAsia"/>
        </w:rPr>
        <w:t>容器</w:t>
      </w:r>
      <w:r w:rsidRPr="00332035">
        <w:rPr>
          <w:rFonts w:hint="eastAsia"/>
        </w:rPr>
        <w:t xml:space="preserve"> servlet </w:t>
      </w:r>
      <w:r w:rsidRPr="00332035">
        <w:rPr>
          <w:rFonts w:hint="eastAsia"/>
        </w:rPr>
        <w:t>引擎去装载执行</w:t>
      </w:r>
      <w:r w:rsidRPr="00332035">
        <w:rPr>
          <w:rFonts w:hint="eastAsia"/>
        </w:rPr>
        <w:t xml:space="preserve"> servlet </w:t>
      </w:r>
      <w:r w:rsidRPr="00332035">
        <w:rPr>
          <w:rFonts w:hint="eastAsia"/>
        </w:rPr>
        <w:t>程序，实现页面交互。</w:t>
      </w:r>
    </w:p>
    <w:p w:rsidR="00FC1739" w:rsidRPr="00FC1739" w:rsidRDefault="00FC1739" w:rsidP="00A40CCE">
      <w:pPr>
        <w:pStyle w:val="a7"/>
        <w:numPr>
          <w:ilvl w:val="0"/>
          <w:numId w:val="35"/>
        </w:numPr>
        <w:ind w:firstLineChars="0"/>
        <w:outlineLvl w:val="2"/>
        <w:rPr>
          <w:b/>
        </w:rPr>
      </w:pPr>
      <w:r w:rsidRPr="00FC1739">
        <w:rPr>
          <w:b/>
        </w:rPr>
        <w:t>Servlet</w:t>
      </w:r>
      <w:r w:rsidRPr="00FC1739">
        <w:rPr>
          <w:b/>
        </w:rPr>
        <w:t>的基本架构</w:t>
      </w:r>
    </w:p>
    <w:p w:rsidR="00FC1739" w:rsidRPr="00FC1739" w:rsidRDefault="00FC1739" w:rsidP="00FC1739">
      <w:pPr>
        <w:pStyle w:val="a7"/>
        <w:ind w:left="1260" w:firstLineChars="0" w:firstLine="0"/>
      </w:pPr>
      <w:r w:rsidRPr="00FC1739">
        <w:rPr>
          <w:rFonts w:hint="eastAsia"/>
        </w:rPr>
        <w:t xml:space="preserve">1. </w:t>
      </w:r>
      <w:r w:rsidRPr="00FC1739">
        <w:rPr>
          <w:rFonts w:hint="eastAsia"/>
        </w:rPr>
        <w:t>定义一个</w:t>
      </w:r>
      <w:r w:rsidRPr="00FC1739">
        <w:rPr>
          <w:rFonts w:hint="eastAsia"/>
        </w:rPr>
        <w:t>Servlet</w:t>
      </w:r>
      <w:r w:rsidRPr="00FC1739">
        <w:rPr>
          <w:rFonts w:hint="eastAsia"/>
        </w:rPr>
        <w:t>类，继承</w:t>
      </w:r>
      <w:proofErr w:type="spellStart"/>
      <w:r w:rsidRPr="00FC1739">
        <w:rPr>
          <w:rFonts w:hint="eastAsia"/>
        </w:rPr>
        <w:t>HttpServlet</w:t>
      </w:r>
      <w:proofErr w:type="spellEnd"/>
      <w:r w:rsidRPr="00FC1739">
        <w:rPr>
          <w:rFonts w:hint="eastAsia"/>
        </w:rPr>
        <w:t>抽象类</w:t>
      </w:r>
    </w:p>
    <w:p w:rsidR="00FC1739" w:rsidRPr="00FC1739" w:rsidRDefault="00FC1739" w:rsidP="00FC1739">
      <w:pPr>
        <w:pStyle w:val="a7"/>
        <w:ind w:left="1260" w:firstLineChars="0" w:firstLine="0"/>
      </w:pPr>
      <w:r w:rsidRPr="00FC1739">
        <w:rPr>
          <w:rFonts w:hint="eastAsia"/>
        </w:rPr>
        <w:t xml:space="preserve">2. </w:t>
      </w:r>
      <w:r w:rsidRPr="00FC1739">
        <w:rPr>
          <w:rFonts w:hint="eastAsia"/>
        </w:rPr>
        <w:t>在</w:t>
      </w:r>
      <w:r w:rsidRPr="00FC1739">
        <w:rPr>
          <w:rFonts w:hint="eastAsia"/>
        </w:rPr>
        <w:t>web.xml</w:t>
      </w:r>
      <w:r w:rsidRPr="00FC1739">
        <w:rPr>
          <w:rFonts w:hint="eastAsia"/>
        </w:rPr>
        <w:t>中定义一个</w:t>
      </w:r>
      <w:r w:rsidRPr="00FC1739">
        <w:rPr>
          <w:rFonts w:hint="eastAsia"/>
        </w:rPr>
        <w:t>servlet</w:t>
      </w:r>
      <w:r w:rsidRPr="00FC1739">
        <w:rPr>
          <w:rFonts w:hint="eastAsia"/>
        </w:rPr>
        <w:t>标签，配置类名和</w:t>
      </w:r>
      <w:r w:rsidRPr="00FC1739">
        <w:rPr>
          <w:rFonts w:hint="eastAsia"/>
        </w:rPr>
        <w:t>servlet</w:t>
      </w:r>
      <w:r w:rsidRPr="00FC1739">
        <w:rPr>
          <w:rFonts w:hint="eastAsia"/>
        </w:rPr>
        <w:t>名</w:t>
      </w:r>
    </w:p>
    <w:p w:rsidR="00FC1739" w:rsidRPr="00FC1739" w:rsidRDefault="00FC1739" w:rsidP="00FC1739">
      <w:pPr>
        <w:pStyle w:val="a7"/>
        <w:ind w:left="1260" w:firstLineChars="0" w:firstLine="0"/>
      </w:pPr>
      <w:r w:rsidRPr="00FC1739">
        <w:rPr>
          <w:rFonts w:hint="eastAsia"/>
        </w:rPr>
        <w:t xml:space="preserve">3. </w:t>
      </w:r>
      <w:r w:rsidRPr="00FC1739">
        <w:rPr>
          <w:rFonts w:hint="eastAsia"/>
        </w:rPr>
        <w:t>配置</w:t>
      </w:r>
      <w:r w:rsidRPr="00FC1739">
        <w:rPr>
          <w:rFonts w:hint="eastAsia"/>
        </w:rPr>
        <w:t>servlet</w:t>
      </w:r>
      <w:r w:rsidRPr="00FC1739">
        <w:rPr>
          <w:rFonts w:hint="eastAsia"/>
        </w:rPr>
        <w:t>处理的</w:t>
      </w:r>
      <w:r w:rsidRPr="00FC1739">
        <w:rPr>
          <w:rFonts w:hint="eastAsia"/>
        </w:rPr>
        <w:t>URL</w:t>
      </w:r>
      <w:r w:rsidRPr="00FC1739">
        <w:rPr>
          <w:rFonts w:hint="eastAsia"/>
        </w:rPr>
        <w:t>请求连接，可以用模糊匹配</w:t>
      </w:r>
    </w:p>
    <w:p w:rsidR="00FC1739" w:rsidRPr="00FC1739" w:rsidRDefault="00FC1739" w:rsidP="00FC1739">
      <w:pPr>
        <w:pStyle w:val="a7"/>
        <w:ind w:left="1260" w:firstLineChars="0" w:firstLine="0"/>
      </w:pPr>
      <w:r w:rsidRPr="00FC1739">
        <w:rPr>
          <w:rFonts w:hint="eastAsia"/>
        </w:rPr>
        <w:t xml:space="preserve">4. </w:t>
      </w:r>
      <w:r w:rsidRPr="00FC1739">
        <w:rPr>
          <w:rFonts w:hint="eastAsia"/>
        </w:rPr>
        <w:t>在</w:t>
      </w:r>
      <w:r w:rsidRPr="00FC1739">
        <w:rPr>
          <w:rFonts w:hint="eastAsia"/>
        </w:rPr>
        <w:t>J2EE</w:t>
      </w:r>
      <w:r w:rsidRPr="00FC1739">
        <w:rPr>
          <w:rFonts w:hint="eastAsia"/>
        </w:rPr>
        <w:t>生命周期中，一个</w:t>
      </w:r>
      <w:r w:rsidRPr="00FC1739">
        <w:rPr>
          <w:rFonts w:hint="eastAsia"/>
        </w:rPr>
        <w:t>Servlet</w:t>
      </w:r>
      <w:r w:rsidRPr="00FC1739">
        <w:rPr>
          <w:rFonts w:hint="eastAsia"/>
        </w:rPr>
        <w:t>只有一个实例</w:t>
      </w:r>
    </w:p>
    <w:p w:rsidR="00FC1739" w:rsidRPr="00FC1739" w:rsidRDefault="00FC1739" w:rsidP="00FC1739">
      <w:pPr>
        <w:pStyle w:val="a7"/>
        <w:ind w:left="1260" w:firstLineChars="0" w:firstLine="0"/>
      </w:pPr>
      <w:r w:rsidRPr="00FC1739">
        <w:rPr>
          <w:rFonts w:hint="eastAsia"/>
        </w:rPr>
        <w:t xml:space="preserve">5. </w:t>
      </w:r>
      <w:r w:rsidRPr="00FC1739">
        <w:rPr>
          <w:rFonts w:hint="eastAsia"/>
        </w:rPr>
        <w:t>一个</w:t>
      </w:r>
      <w:r w:rsidRPr="00FC1739">
        <w:rPr>
          <w:rFonts w:hint="eastAsia"/>
        </w:rPr>
        <w:t>Servlet</w:t>
      </w:r>
      <w:r w:rsidRPr="00FC1739">
        <w:rPr>
          <w:rFonts w:hint="eastAsia"/>
        </w:rPr>
        <w:t>可以为多个请求服务，每个请求在独立的线程中执行</w:t>
      </w:r>
    </w:p>
    <w:p w:rsidR="00A80297" w:rsidRPr="00AB1095" w:rsidRDefault="00A80297" w:rsidP="00A40CCE">
      <w:pPr>
        <w:pStyle w:val="a7"/>
        <w:numPr>
          <w:ilvl w:val="0"/>
          <w:numId w:val="35"/>
        </w:numPr>
        <w:ind w:firstLineChars="0"/>
        <w:outlineLvl w:val="2"/>
        <w:rPr>
          <w:b/>
          <w:color w:val="00B050"/>
        </w:rPr>
      </w:pPr>
      <w:proofErr w:type="spellStart"/>
      <w:r w:rsidRPr="00AB1095">
        <w:rPr>
          <w:b/>
          <w:color w:val="00B050"/>
        </w:rPr>
        <w:t>HttpServlet</w:t>
      </w:r>
      <w:proofErr w:type="spellEnd"/>
      <w:r w:rsidRPr="00AB1095">
        <w:rPr>
          <w:rFonts w:hint="eastAsia"/>
          <w:b/>
          <w:color w:val="00B050"/>
        </w:rPr>
        <w:t>中的方法</w:t>
      </w:r>
    </w:p>
    <w:p w:rsidR="00A80297" w:rsidRPr="00F13565" w:rsidRDefault="00A80297" w:rsidP="00F13565">
      <w:pPr>
        <w:pStyle w:val="a7"/>
        <w:ind w:left="1260" w:firstLineChars="0" w:firstLine="0"/>
        <w:rPr>
          <w:b/>
        </w:rPr>
      </w:pPr>
      <w:proofErr w:type="spellStart"/>
      <w:r w:rsidRPr="00F13565">
        <w:rPr>
          <w:b/>
        </w:rPr>
        <w:t>doGet</w:t>
      </w:r>
      <w:proofErr w:type="spellEnd"/>
      <w:r w:rsidRPr="00F13565">
        <w:rPr>
          <w:b/>
        </w:rPr>
        <w:t>()/</w:t>
      </w:r>
      <w:proofErr w:type="spellStart"/>
      <w:r w:rsidRPr="00F13565">
        <w:rPr>
          <w:b/>
        </w:rPr>
        <w:t>doPost</w:t>
      </w:r>
      <w:proofErr w:type="spellEnd"/>
      <w:r w:rsidRPr="00F13565">
        <w:rPr>
          <w:b/>
        </w:rPr>
        <w:t>()</w:t>
      </w:r>
      <w:r w:rsidRPr="00F13565">
        <w:rPr>
          <w:rFonts w:hint="eastAsia"/>
          <w:b/>
        </w:rPr>
        <w:t>方法</w:t>
      </w:r>
    </w:p>
    <w:p w:rsidR="00A80297" w:rsidRPr="00FC6257" w:rsidRDefault="00A80297" w:rsidP="00F13565">
      <w:pPr>
        <w:pStyle w:val="a7"/>
        <w:ind w:left="1260" w:firstLineChars="0" w:firstLine="0"/>
      </w:pPr>
      <w:r w:rsidRPr="00FC6257">
        <w:rPr>
          <w:rFonts w:hint="eastAsia"/>
        </w:rPr>
        <w:t>通过覆盖</w:t>
      </w:r>
      <w:proofErr w:type="spellStart"/>
      <w:r w:rsidRPr="00FC6257">
        <w:t>HttpServlet</w:t>
      </w:r>
      <w:proofErr w:type="spellEnd"/>
      <w:r w:rsidRPr="00FC6257">
        <w:rPr>
          <w:rFonts w:hint="eastAsia"/>
        </w:rPr>
        <w:t>类中的</w:t>
      </w:r>
      <w:proofErr w:type="spellStart"/>
      <w:r w:rsidRPr="00FC6257">
        <w:t>doGet</w:t>
      </w:r>
      <w:proofErr w:type="spellEnd"/>
      <w:r w:rsidRPr="00FC6257">
        <w:t>()</w:t>
      </w:r>
      <w:r w:rsidRPr="00FC6257">
        <w:rPr>
          <w:rFonts w:hint="eastAsia"/>
        </w:rPr>
        <w:t>方法，可以处理浏览器端发送过来的</w:t>
      </w:r>
      <w:r w:rsidRPr="00FC6257">
        <w:t>GET</w:t>
      </w:r>
      <w:r w:rsidRPr="00FC6257">
        <w:rPr>
          <w:rFonts w:hint="eastAsia"/>
        </w:rPr>
        <w:t>请求</w:t>
      </w:r>
    </w:p>
    <w:p w:rsidR="00A80297" w:rsidRPr="00FC6257" w:rsidRDefault="00A80297" w:rsidP="00F13565">
      <w:pPr>
        <w:pStyle w:val="a7"/>
        <w:ind w:left="1260" w:firstLineChars="0" w:firstLine="0"/>
      </w:pPr>
      <w:r w:rsidRPr="00FC6257">
        <w:t>post</w:t>
      </w:r>
      <w:r w:rsidRPr="00FC6257">
        <w:rPr>
          <w:rFonts w:hint="eastAsia"/>
        </w:rPr>
        <w:t>是一种邮寄的方式，在浏览器的地址栏不显示提交的信息，但是这种方式传送的数据是没有限制的；</w:t>
      </w:r>
    </w:p>
    <w:p w:rsidR="00A80297" w:rsidRPr="00FC6257" w:rsidRDefault="00A80297" w:rsidP="00F13565">
      <w:pPr>
        <w:pStyle w:val="a7"/>
        <w:ind w:left="1260" w:firstLineChars="0" w:firstLine="0"/>
      </w:pPr>
      <w:r w:rsidRPr="00FC6257">
        <w:t>get</w:t>
      </w:r>
      <w:r w:rsidRPr="00FC6257">
        <w:rPr>
          <w:rFonts w:hint="eastAsia"/>
        </w:rPr>
        <w:t>是一种手把手的提交到服务器上，最大的信息量是</w:t>
      </w:r>
      <w:r w:rsidRPr="00FC6257">
        <w:t>1K</w:t>
      </w:r>
      <w:r w:rsidRPr="00FC6257">
        <w:rPr>
          <w:rFonts w:hint="eastAsia"/>
        </w:rPr>
        <w:t>，而且提交的信息显示在浏览器上。</w:t>
      </w:r>
    </w:p>
    <w:p w:rsidR="00A80297" w:rsidRPr="00F13565" w:rsidRDefault="00A80297" w:rsidP="00F13565">
      <w:pPr>
        <w:pStyle w:val="a7"/>
        <w:ind w:left="1260" w:firstLineChars="0" w:firstLine="0"/>
        <w:rPr>
          <w:b/>
        </w:rPr>
      </w:pPr>
      <w:proofErr w:type="spellStart"/>
      <w:proofErr w:type="gramStart"/>
      <w:r w:rsidRPr="00F13565">
        <w:rPr>
          <w:b/>
        </w:rPr>
        <w:t>init</w:t>
      </w:r>
      <w:proofErr w:type="spellEnd"/>
      <w:r w:rsidRPr="00F13565">
        <w:rPr>
          <w:b/>
        </w:rPr>
        <w:t>(</w:t>
      </w:r>
      <w:proofErr w:type="gramEnd"/>
      <w:r w:rsidRPr="00F13565">
        <w:rPr>
          <w:b/>
        </w:rPr>
        <w:t>)</w:t>
      </w:r>
    </w:p>
    <w:p w:rsidR="00A80297" w:rsidRPr="0053084B" w:rsidRDefault="00A80297" w:rsidP="00F13565">
      <w:pPr>
        <w:pStyle w:val="a7"/>
        <w:ind w:left="1260" w:firstLineChars="0" w:firstLine="0"/>
      </w:pPr>
      <w:r w:rsidRPr="0053084B">
        <w:rPr>
          <w:rFonts w:hint="eastAsia"/>
        </w:rPr>
        <w:t>在第一次调用</w:t>
      </w:r>
      <w:r w:rsidRPr="0053084B">
        <w:t>servlet</w:t>
      </w:r>
      <w:r w:rsidRPr="0053084B">
        <w:rPr>
          <w:rFonts w:hint="eastAsia"/>
        </w:rPr>
        <w:t>时，会创建</w:t>
      </w:r>
      <w:r w:rsidRPr="0053084B">
        <w:t>servlet</w:t>
      </w:r>
      <w:r w:rsidRPr="0053084B">
        <w:rPr>
          <w:rFonts w:hint="eastAsia"/>
        </w:rPr>
        <w:t>实例，在创建这个实例时，会调用</w:t>
      </w:r>
      <w:proofErr w:type="spellStart"/>
      <w:r w:rsidRPr="0053084B">
        <w:t>HttpServlet</w:t>
      </w:r>
      <w:proofErr w:type="spellEnd"/>
      <w:r w:rsidRPr="0053084B">
        <w:rPr>
          <w:rFonts w:hint="eastAsia"/>
        </w:rPr>
        <w:t>中的</w:t>
      </w:r>
      <w:proofErr w:type="spellStart"/>
      <w:r w:rsidRPr="0053084B">
        <w:t>init</w:t>
      </w:r>
      <w:proofErr w:type="spellEnd"/>
      <w:r w:rsidRPr="0053084B">
        <w:t>()</w:t>
      </w:r>
      <w:r w:rsidRPr="0053084B">
        <w:rPr>
          <w:rFonts w:hint="eastAsia"/>
        </w:rPr>
        <w:t>方法（这个方法只会被调用一次）</w:t>
      </w:r>
    </w:p>
    <w:p w:rsidR="00A80297" w:rsidRPr="00F13565" w:rsidRDefault="00A80297" w:rsidP="00F13565">
      <w:pPr>
        <w:pStyle w:val="a7"/>
        <w:ind w:left="1260" w:firstLineChars="0" w:firstLine="0"/>
        <w:rPr>
          <w:b/>
        </w:rPr>
      </w:pPr>
      <w:proofErr w:type="gramStart"/>
      <w:r w:rsidRPr="00F13565">
        <w:rPr>
          <w:b/>
        </w:rPr>
        <w:t>service(</w:t>
      </w:r>
      <w:proofErr w:type="gramEnd"/>
      <w:r w:rsidRPr="00F13565">
        <w:rPr>
          <w:b/>
        </w:rPr>
        <w:t>)</w:t>
      </w:r>
    </w:p>
    <w:p w:rsidR="00A80297" w:rsidRPr="0053084B" w:rsidRDefault="00A80297" w:rsidP="00F13565">
      <w:pPr>
        <w:pStyle w:val="a7"/>
        <w:ind w:left="1260" w:firstLineChars="0" w:firstLine="0"/>
      </w:pPr>
      <w:r w:rsidRPr="0053084B">
        <w:rPr>
          <w:rFonts w:hint="eastAsia"/>
        </w:rPr>
        <w:t>当客户端有一个对</w:t>
      </w:r>
      <w:r w:rsidRPr="0053084B">
        <w:t>servlet</w:t>
      </w:r>
      <w:r w:rsidRPr="0053084B">
        <w:rPr>
          <w:rFonts w:hint="eastAsia"/>
        </w:rPr>
        <w:t>的请求发送过来，则服务器会产生一个新的线程，并让它调用</w:t>
      </w:r>
      <w:r w:rsidRPr="0053084B">
        <w:t>servlet</w:t>
      </w:r>
      <w:r w:rsidRPr="0053084B">
        <w:rPr>
          <w:rFonts w:hint="eastAsia"/>
        </w:rPr>
        <w:t>的</w:t>
      </w:r>
      <w:r w:rsidRPr="0053084B">
        <w:t>service()</w:t>
      </w:r>
      <w:r w:rsidRPr="0053084B">
        <w:rPr>
          <w:rFonts w:hint="eastAsia"/>
        </w:rPr>
        <w:t>方法，</w:t>
      </w:r>
      <w:r w:rsidRPr="0053084B">
        <w:t>service()</w:t>
      </w:r>
      <w:r w:rsidRPr="0053084B">
        <w:rPr>
          <w:rFonts w:hint="eastAsia"/>
        </w:rPr>
        <w:t>会根据收到的客户端请求类型，决定调用</w:t>
      </w:r>
      <w:proofErr w:type="spellStart"/>
      <w:r w:rsidRPr="0053084B">
        <w:t>doGet</w:t>
      </w:r>
      <w:proofErr w:type="spellEnd"/>
      <w:r w:rsidRPr="0053084B">
        <w:t>()</w:t>
      </w:r>
      <w:r w:rsidRPr="0053084B">
        <w:rPr>
          <w:rFonts w:hint="eastAsia"/>
        </w:rPr>
        <w:t>还是</w:t>
      </w:r>
      <w:proofErr w:type="spellStart"/>
      <w:r w:rsidRPr="0053084B">
        <w:t>doPost</w:t>
      </w:r>
      <w:proofErr w:type="spellEnd"/>
      <w:r w:rsidRPr="0053084B">
        <w:t>()</w:t>
      </w:r>
      <w:r w:rsidRPr="0053084B">
        <w:rPr>
          <w:rFonts w:hint="eastAsia"/>
        </w:rPr>
        <w:t>方法</w:t>
      </w:r>
    </w:p>
    <w:p w:rsidR="00A80297" w:rsidRPr="00F13565" w:rsidRDefault="00A80297" w:rsidP="00F13565">
      <w:pPr>
        <w:pStyle w:val="a7"/>
        <w:ind w:left="1260" w:firstLineChars="0" w:firstLine="0"/>
        <w:rPr>
          <w:b/>
        </w:rPr>
      </w:pPr>
      <w:proofErr w:type="gramStart"/>
      <w:r w:rsidRPr="00F13565">
        <w:rPr>
          <w:b/>
        </w:rPr>
        <w:t>destroy(</w:t>
      </w:r>
      <w:proofErr w:type="gramEnd"/>
      <w:r w:rsidRPr="00F13565">
        <w:rPr>
          <w:b/>
        </w:rPr>
        <w:t>)</w:t>
      </w:r>
    </w:p>
    <w:p w:rsidR="00A80297" w:rsidRPr="0053084B" w:rsidRDefault="00A80297" w:rsidP="00F13565">
      <w:pPr>
        <w:pStyle w:val="a7"/>
        <w:ind w:left="1260" w:firstLineChars="0" w:firstLine="0"/>
      </w:pPr>
      <w:r w:rsidRPr="0053084B">
        <w:rPr>
          <w:rFonts w:hint="eastAsia"/>
        </w:rPr>
        <w:t>在删除</w:t>
      </w:r>
      <w:r w:rsidRPr="0053084B">
        <w:t>servlet</w:t>
      </w:r>
      <w:r w:rsidRPr="0053084B">
        <w:rPr>
          <w:rFonts w:hint="eastAsia"/>
        </w:rPr>
        <w:t>实例之前，服务器会先调用</w:t>
      </w:r>
      <w:r w:rsidRPr="0053084B">
        <w:t>destroy()</w:t>
      </w:r>
      <w:r w:rsidRPr="0053084B">
        <w:rPr>
          <w:rFonts w:hint="eastAsia"/>
        </w:rPr>
        <w:t>方法</w:t>
      </w:r>
    </w:p>
    <w:p w:rsidR="00A80297" w:rsidRPr="00F13565" w:rsidRDefault="00A80297" w:rsidP="00A40CCE">
      <w:pPr>
        <w:pStyle w:val="a7"/>
        <w:numPr>
          <w:ilvl w:val="0"/>
          <w:numId w:val="35"/>
        </w:numPr>
        <w:ind w:firstLineChars="0"/>
        <w:outlineLvl w:val="2"/>
        <w:rPr>
          <w:b/>
        </w:rPr>
      </w:pPr>
      <w:r w:rsidRPr="00F13565">
        <w:rPr>
          <w:rFonts w:hint="eastAsia"/>
          <w:b/>
        </w:rPr>
        <w:t>什么是</w:t>
      </w:r>
      <w:proofErr w:type="spellStart"/>
      <w:r w:rsidRPr="00F13565">
        <w:rPr>
          <w:rFonts w:hint="eastAsia"/>
          <w:b/>
        </w:rPr>
        <w:t>ServletContext</w:t>
      </w:r>
      <w:proofErr w:type="spellEnd"/>
      <w:r w:rsidRPr="00F13565">
        <w:rPr>
          <w:rFonts w:hint="eastAsia"/>
          <w:b/>
        </w:rPr>
        <w:t>？它由谁创建？</w:t>
      </w:r>
    </w:p>
    <w:p w:rsidR="00A80297" w:rsidRDefault="00A80297" w:rsidP="00A80297">
      <w:pPr>
        <w:pStyle w:val="a7"/>
        <w:ind w:left="1260"/>
      </w:pPr>
      <w:r>
        <w:rPr>
          <w:rFonts w:hint="eastAsia"/>
        </w:rPr>
        <w:t>当</w:t>
      </w:r>
      <w:r>
        <w:rPr>
          <w:rFonts w:hint="eastAsia"/>
        </w:rPr>
        <w:t>Servlet</w:t>
      </w:r>
      <w:r>
        <w:rPr>
          <w:rFonts w:hint="eastAsia"/>
        </w:rPr>
        <w:t>容器启动时，它会部署并加载所有的</w:t>
      </w:r>
      <w:r>
        <w:rPr>
          <w:rFonts w:hint="eastAsia"/>
        </w:rPr>
        <w:t>web</w:t>
      </w:r>
      <w:r>
        <w:rPr>
          <w:rFonts w:hint="eastAsia"/>
        </w:rPr>
        <w:t>应用。当</w:t>
      </w:r>
      <w:r>
        <w:rPr>
          <w:rFonts w:hint="eastAsia"/>
        </w:rPr>
        <w:t>web</w:t>
      </w:r>
      <w:r>
        <w:rPr>
          <w:rFonts w:hint="eastAsia"/>
        </w:rPr>
        <w:t>应用被加载时，</w:t>
      </w:r>
      <w:r>
        <w:rPr>
          <w:rFonts w:hint="eastAsia"/>
        </w:rPr>
        <w:t>Servlet</w:t>
      </w:r>
      <w:r>
        <w:rPr>
          <w:rFonts w:hint="eastAsia"/>
        </w:rPr>
        <w:t>容器会一次性为每个应用创建</w:t>
      </w:r>
      <w:r>
        <w:rPr>
          <w:rFonts w:hint="eastAsia"/>
        </w:rPr>
        <w:t>Servlet</w:t>
      </w:r>
      <w:r>
        <w:rPr>
          <w:rFonts w:hint="eastAsia"/>
        </w:rPr>
        <w:t>上下文（</w:t>
      </w:r>
      <w:proofErr w:type="spellStart"/>
      <w:r>
        <w:rPr>
          <w:rFonts w:hint="eastAsia"/>
        </w:rPr>
        <w:t>ServletContext</w:t>
      </w:r>
      <w:proofErr w:type="spellEnd"/>
      <w:r>
        <w:rPr>
          <w:rFonts w:hint="eastAsia"/>
        </w:rPr>
        <w:t>）并把它保存在内存里。</w:t>
      </w:r>
      <w:r>
        <w:rPr>
          <w:rFonts w:hint="eastAsia"/>
        </w:rPr>
        <w:t>Servlet</w:t>
      </w:r>
      <w:r>
        <w:rPr>
          <w:rFonts w:hint="eastAsia"/>
        </w:rPr>
        <w:t>容器会处理</w:t>
      </w:r>
      <w:r>
        <w:rPr>
          <w:rFonts w:hint="eastAsia"/>
        </w:rPr>
        <w:t>web</w:t>
      </w:r>
      <w:r>
        <w:rPr>
          <w:rFonts w:hint="eastAsia"/>
        </w:rPr>
        <w:t>应用的</w:t>
      </w:r>
      <w:r>
        <w:rPr>
          <w:rFonts w:hint="eastAsia"/>
        </w:rPr>
        <w:t>web.xml</w:t>
      </w:r>
      <w:r>
        <w:rPr>
          <w:rFonts w:hint="eastAsia"/>
        </w:rPr>
        <w:t>文件，并且一次性创建在</w:t>
      </w:r>
      <w:r>
        <w:rPr>
          <w:rFonts w:hint="eastAsia"/>
        </w:rPr>
        <w:t>web.xml</w:t>
      </w:r>
      <w:r>
        <w:rPr>
          <w:rFonts w:hint="eastAsia"/>
        </w:rPr>
        <w:t>里定义的</w:t>
      </w:r>
      <w:r>
        <w:rPr>
          <w:rFonts w:hint="eastAsia"/>
        </w:rPr>
        <w:t>Servlet</w:t>
      </w:r>
      <w:r>
        <w:rPr>
          <w:rFonts w:hint="eastAsia"/>
        </w:rPr>
        <w:t>、</w:t>
      </w:r>
      <w:r>
        <w:rPr>
          <w:rFonts w:hint="eastAsia"/>
        </w:rPr>
        <w:t>Filter</w:t>
      </w:r>
      <w:r>
        <w:rPr>
          <w:rFonts w:hint="eastAsia"/>
        </w:rPr>
        <w:t>和</w:t>
      </w:r>
      <w:r>
        <w:rPr>
          <w:rFonts w:hint="eastAsia"/>
        </w:rPr>
        <w:t>Listener</w:t>
      </w:r>
      <w:r>
        <w:rPr>
          <w:rFonts w:hint="eastAsia"/>
        </w:rPr>
        <w:t>，同样也会把它们保存在内存里。当</w:t>
      </w:r>
      <w:r>
        <w:rPr>
          <w:rFonts w:hint="eastAsia"/>
        </w:rPr>
        <w:t>Servlet</w:t>
      </w:r>
      <w:r>
        <w:rPr>
          <w:rFonts w:hint="eastAsia"/>
        </w:rPr>
        <w:t>容器关闭时，它会卸载所有的</w:t>
      </w:r>
      <w:r>
        <w:rPr>
          <w:rFonts w:hint="eastAsia"/>
        </w:rPr>
        <w:t>web</w:t>
      </w:r>
      <w:r>
        <w:rPr>
          <w:rFonts w:hint="eastAsia"/>
        </w:rPr>
        <w:t>应用和</w:t>
      </w:r>
      <w:proofErr w:type="spellStart"/>
      <w:r>
        <w:rPr>
          <w:rFonts w:hint="eastAsia"/>
        </w:rPr>
        <w:t>ServletContext</w:t>
      </w:r>
      <w:proofErr w:type="spellEnd"/>
      <w:r>
        <w:rPr>
          <w:rFonts w:hint="eastAsia"/>
        </w:rPr>
        <w:t>，所有的</w:t>
      </w:r>
      <w:r>
        <w:rPr>
          <w:rFonts w:hint="eastAsia"/>
        </w:rPr>
        <w:t>Servlet</w:t>
      </w:r>
      <w:r>
        <w:rPr>
          <w:rFonts w:hint="eastAsia"/>
        </w:rPr>
        <w:t>、</w:t>
      </w:r>
      <w:r>
        <w:rPr>
          <w:rFonts w:hint="eastAsia"/>
        </w:rPr>
        <w:t>Filter</w:t>
      </w:r>
      <w:r>
        <w:rPr>
          <w:rFonts w:hint="eastAsia"/>
        </w:rPr>
        <w:t>和</w:t>
      </w:r>
      <w:proofErr w:type="spellStart"/>
      <w:r>
        <w:rPr>
          <w:rFonts w:hint="eastAsia"/>
        </w:rPr>
        <w:t>Listner</w:t>
      </w:r>
      <w:proofErr w:type="spellEnd"/>
      <w:r>
        <w:rPr>
          <w:rFonts w:hint="eastAsia"/>
        </w:rPr>
        <w:t>实例都会被销毁。</w:t>
      </w:r>
    </w:p>
    <w:p w:rsidR="00F13565" w:rsidRDefault="00A80297" w:rsidP="00A80297">
      <w:pPr>
        <w:pStyle w:val="a7"/>
        <w:ind w:left="1260" w:firstLineChars="0" w:firstLine="0"/>
      </w:pPr>
      <w:r>
        <w:rPr>
          <w:rFonts w:hint="eastAsia"/>
        </w:rPr>
        <w:t>从</w:t>
      </w:r>
      <w:r>
        <w:rPr>
          <w:rFonts w:hint="eastAsia"/>
        </w:rPr>
        <w:t>Java</w:t>
      </w:r>
      <w:r>
        <w:rPr>
          <w:rFonts w:hint="eastAsia"/>
        </w:rPr>
        <w:t>文档可知，</w:t>
      </w:r>
      <w:proofErr w:type="spellStart"/>
      <w:r>
        <w:rPr>
          <w:rFonts w:hint="eastAsia"/>
        </w:rPr>
        <w:t>ServletContext</w:t>
      </w:r>
      <w:proofErr w:type="spellEnd"/>
      <w:r>
        <w:rPr>
          <w:rFonts w:hint="eastAsia"/>
        </w:rPr>
        <w:t>定义了一组方法，</w:t>
      </w:r>
      <w:r>
        <w:rPr>
          <w:rFonts w:hint="eastAsia"/>
        </w:rPr>
        <w:t>Servlet</w:t>
      </w:r>
      <w:r>
        <w:rPr>
          <w:rFonts w:hint="eastAsia"/>
        </w:rPr>
        <w:t>使用这些方法来与它的</w:t>
      </w:r>
      <w:r>
        <w:rPr>
          <w:rFonts w:hint="eastAsia"/>
        </w:rPr>
        <w:t>Servlet</w:t>
      </w:r>
      <w:r>
        <w:rPr>
          <w:rFonts w:hint="eastAsia"/>
        </w:rPr>
        <w:t>容器进行通信。</w:t>
      </w:r>
    </w:p>
    <w:p w:rsidR="00A80297" w:rsidRPr="00AB1095" w:rsidRDefault="00A80297" w:rsidP="00A40CCE">
      <w:pPr>
        <w:pStyle w:val="a7"/>
        <w:numPr>
          <w:ilvl w:val="0"/>
          <w:numId w:val="35"/>
        </w:numPr>
        <w:ind w:firstLineChars="0"/>
        <w:outlineLvl w:val="2"/>
        <w:rPr>
          <w:b/>
          <w:color w:val="00B050"/>
        </w:rPr>
      </w:pPr>
      <w:r w:rsidRPr="00AB1095">
        <w:rPr>
          <w:rFonts w:hint="eastAsia"/>
          <w:b/>
          <w:color w:val="00B050"/>
        </w:rPr>
        <w:t>Servlet</w:t>
      </w:r>
      <w:r w:rsidRPr="00AB1095">
        <w:rPr>
          <w:rFonts w:hint="eastAsia"/>
          <w:b/>
          <w:color w:val="00B050"/>
        </w:rPr>
        <w:t>生命周期</w:t>
      </w:r>
    </w:p>
    <w:p w:rsidR="00F92F35" w:rsidRDefault="00F92F35" w:rsidP="00F92F35">
      <w:pPr>
        <w:pStyle w:val="a7"/>
        <w:ind w:left="1260" w:firstLineChars="0" w:firstLine="0"/>
      </w:pPr>
      <w:r>
        <w:rPr>
          <w:rFonts w:hint="eastAsia"/>
        </w:rPr>
        <w:t>1</w:t>
      </w:r>
      <w:r>
        <w:rPr>
          <w:rFonts w:hint="eastAsia"/>
        </w:rPr>
        <w:t>、加载：在下列时刻加载</w:t>
      </w:r>
      <w:r>
        <w:rPr>
          <w:rFonts w:hint="eastAsia"/>
        </w:rPr>
        <w:t xml:space="preserve"> Servlet</w:t>
      </w:r>
      <w:r>
        <w:rPr>
          <w:rFonts w:hint="eastAsia"/>
        </w:rPr>
        <w:t>：（</w:t>
      </w:r>
      <w:r>
        <w:rPr>
          <w:rFonts w:hint="eastAsia"/>
        </w:rPr>
        <w:t>1</w:t>
      </w:r>
      <w:r>
        <w:rPr>
          <w:rFonts w:hint="eastAsia"/>
        </w:rPr>
        <w:t>）如果已配置自动加载选项，则在启动服务器时自动</w:t>
      </w:r>
    </w:p>
    <w:p w:rsidR="00F92F35" w:rsidRPr="00F92F35" w:rsidRDefault="00F92F35" w:rsidP="00F92F35">
      <w:pPr>
        <w:pStyle w:val="a7"/>
        <w:ind w:left="1260" w:firstLineChars="0" w:firstLine="0"/>
      </w:pPr>
      <w:r>
        <w:rPr>
          <w:rFonts w:hint="eastAsia"/>
        </w:rPr>
        <w:t>2</w:t>
      </w:r>
      <w:r>
        <w:rPr>
          <w:rFonts w:hint="eastAsia"/>
        </w:rPr>
        <w:t>、加载</w:t>
      </w:r>
      <w:r>
        <w:rPr>
          <w:rFonts w:hint="eastAsia"/>
        </w:rPr>
        <w:t xml:space="preserve"> (web.xml</w:t>
      </w:r>
      <w:r>
        <w:rPr>
          <w:rFonts w:hint="eastAsia"/>
        </w:rPr>
        <w:t>中设置</w:t>
      </w:r>
      <w:r>
        <w:rPr>
          <w:rFonts w:hint="eastAsia"/>
        </w:rPr>
        <w:t>&lt; load-on-start&gt;)</w:t>
      </w:r>
      <w:r>
        <w:rPr>
          <w:rFonts w:hint="eastAsia"/>
        </w:rPr>
        <w:t>；（</w:t>
      </w:r>
      <w:r>
        <w:rPr>
          <w:rFonts w:hint="eastAsia"/>
        </w:rPr>
        <w:t>2</w:t>
      </w:r>
      <w:r>
        <w:rPr>
          <w:rFonts w:hint="eastAsia"/>
        </w:rPr>
        <w:t>）在服务器启动后，客户机首次向</w:t>
      </w:r>
      <w:r>
        <w:rPr>
          <w:rFonts w:hint="eastAsia"/>
        </w:rPr>
        <w:t xml:space="preserve"> Servlet </w:t>
      </w:r>
      <w:r>
        <w:rPr>
          <w:rFonts w:hint="eastAsia"/>
        </w:rPr>
        <w:t>发出请求时</w:t>
      </w:r>
      <w:r>
        <w:rPr>
          <w:rFonts w:hint="eastAsia"/>
        </w:rPr>
        <w:t>;</w:t>
      </w:r>
      <w:r>
        <w:rPr>
          <w:rFonts w:hint="eastAsia"/>
        </w:rPr>
        <w:t>（</w:t>
      </w:r>
      <w:r>
        <w:rPr>
          <w:rFonts w:hint="eastAsia"/>
        </w:rPr>
        <w:t>3</w:t>
      </w:r>
      <w:r>
        <w:rPr>
          <w:rFonts w:hint="eastAsia"/>
        </w:rPr>
        <w:t>）重新加载</w:t>
      </w:r>
      <w:r>
        <w:rPr>
          <w:rFonts w:hint="eastAsia"/>
        </w:rPr>
        <w:t xml:space="preserve"> Servlet </w:t>
      </w:r>
      <w:r>
        <w:rPr>
          <w:rFonts w:hint="eastAsia"/>
        </w:rPr>
        <w:t>时（只执行一次）</w:t>
      </w:r>
    </w:p>
    <w:p w:rsidR="00F92F35" w:rsidRDefault="00F92F35" w:rsidP="00F92F35">
      <w:pPr>
        <w:pStyle w:val="a7"/>
        <w:ind w:left="1260" w:firstLineChars="0" w:firstLine="0"/>
      </w:pPr>
      <w:r>
        <w:rPr>
          <w:rFonts w:hint="eastAsia"/>
        </w:rPr>
        <w:t>3</w:t>
      </w:r>
      <w:r>
        <w:rPr>
          <w:rFonts w:hint="eastAsia"/>
        </w:rPr>
        <w:t>、实例化：加载</w:t>
      </w:r>
      <w:r>
        <w:rPr>
          <w:rFonts w:hint="eastAsia"/>
        </w:rPr>
        <w:t xml:space="preserve"> Servlet </w:t>
      </w:r>
      <w:r>
        <w:rPr>
          <w:rFonts w:hint="eastAsia"/>
        </w:rPr>
        <w:t>后，服务器创建一个</w:t>
      </w:r>
      <w:r>
        <w:rPr>
          <w:rFonts w:hint="eastAsia"/>
        </w:rPr>
        <w:t xml:space="preserve"> </w:t>
      </w:r>
      <w:bookmarkStart w:id="32" w:name="_GoBack"/>
      <w:r>
        <w:rPr>
          <w:rFonts w:hint="eastAsia"/>
        </w:rPr>
        <w:t xml:space="preserve">Servlet </w:t>
      </w:r>
      <w:bookmarkEnd w:id="32"/>
      <w:r>
        <w:rPr>
          <w:rFonts w:hint="eastAsia"/>
        </w:rPr>
        <w:t>实例。（只执行一次）</w:t>
      </w:r>
    </w:p>
    <w:p w:rsidR="00F92F35" w:rsidRDefault="00F92F35" w:rsidP="00F92F35">
      <w:pPr>
        <w:pStyle w:val="a7"/>
        <w:ind w:left="1260" w:firstLineChars="0" w:firstLine="0"/>
      </w:pPr>
      <w:r>
        <w:rPr>
          <w:rFonts w:hint="eastAsia"/>
        </w:rPr>
        <w:t>4</w:t>
      </w:r>
      <w:r>
        <w:rPr>
          <w:rFonts w:hint="eastAsia"/>
        </w:rPr>
        <w:t>、初始化：调用</w:t>
      </w:r>
      <w:r>
        <w:rPr>
          <w:rFonts w:hint="eastAsia"/>
        </w:rPr>
        <w:t xml:space="preserve"> Servlet </w:t>
      </w:r>
      <w:r>
        <w:rPr>
          <w:rFonts w:hint="eastAsia"/>
        </w:rPr>
        <w:t>的</w:t>
      </w:r>
      <w:r>
        <w:rPr>
          <w:rFonts w:hint="eastAsia"/>
        </w:rPr>
        <w:t xml:space="preserve"> </w:t>
      </w:r>
      <w:proofErr w:type="spellStart"/>
      <w:r>
        <w:rPr>
          <w:rFonts w:hint="eastAsia"/>
        </w:rPr>
        <w:t>init</w:t>
      </w:r>
      <w:proofErr w:type="spellEnd"/>
      <w:r>
        <w:rPr>
          <w:rFonts w:hint="eastAsia"/>
        </w:rPr>
        <w:t xml:space="preserve">() </w:t>
      </w:r>
      <w:r>
        <w:rPr>
          <w:rFonts w:hint="eastAsia"/>
        </w:rPr>
        <w:t>方法。在初始化阶段，</w:t>
      </w:r>
      <w:r>
        <w:rPr>
          <w:rFonts w:hint="eastAsia"/>
        </w:rPr>
        <w:t xml:space="preserve">Servlet </w:t>
      </w:r>
      <w:r>
        <w:rPr>
          <w:rFonts w:hint="eastAsia"/>
        </w:rPr>
        <w:t>初始化参数被传递给</w:t>
      </w:r>
      <w:r>
        <w:rPr>
          <w:rFonts w:hint="eastAsia"/>
        </w:rPr>
        <w:t xml:space="preserve"> Servlet </w:t>
      </w:r>
      <w:r>
        <w:rPr>
          <w:rFonts w:hint="eastAsia"/>
        </w:rPr>
        <w:t>配置对象</w:t>
      </w:r>
      <w:proofErr w:type="spellStart"/>
      <w:r>
        <w:rPr>
          <w:rFonts w:hint="eastAsia"/>
        </w:rPr>
        <w:t>ServletConfig</w:t>
      </w:r>
      <w:proofErr w:type="spellEnd"/>
      <w:r>
        <w:rPr>
          <w:rFonts w:hint="eastAsia"/>
        </w:rPr>
        <w:t>。</w:t>
      </w:r>
      <w:r>
        <w:rPr>
          <w:rFonts w:hint="eastAsia"/>
        </w:rPr>
        <w:t xml:space="preserve"> </w:t>
      </w:r>
      <w:r>
        <w:rPr>
          <w:rFonts w:hint="eastAsia"/>
        </w:rPr>
        <w:t>（只执行一次）</w:t>
      </w:r>
    </w:p>
    <w:p w:rsidR="00F92F35" w:rsidRDefault="00F92F35" w:rsidP="00F92F35">
      <w:pPr>
        <w:pStyle w:val="a7"/>
        <w:ind w:left="1260" w:firstLineChars="0" w:firstLine="0"/>
      </w:pPr>
      <w:r>
        <w:rPr>
          <w:rFonts w:hint="eastAsia"/>
        </w:rPr>
        <w:t>5</w:t>
      </w:r>
      <w:r>
        <w:rPr>
          <w:rFonts w:hint="eastAsia"/>
        </w:rPr>
        <w:t>、请求处理：对于到达服务器的客户机请求，服务器创建针对此次请求的一个“请求”对象和一个“响应”对象。服务器调用</w:t>
      </w:r>
      <w:r>
        <w:rPr>
          <w:rFonts w:hint="eastAsia"/>
        </w:rPr>
        <w:t xml:space="preserve"> Servlet </w:t>
      </w:r>
      <w:r>
        <w:rPr>
          <w:rFonts w:hint="eastAsia"/>
        </w:rPr>
        <w:t>的</w:t>
      </w:r>
      <w:r>
        <w:rPr>
          <w:rFonts w:hint="eastAsia"/>
        </w:rPr>
        <w:t xml:space="preserve"> service() </w:t>
      </w:r>
      <w:r>
        <w:rPr>
          <w:rFonts w:hint="eastAsia"/>
        </w:rPr>
        <w:t>方法，该方法用于传递“请求”和“响应”对象。</w:t>
      </w:r>
      <w:r>
        <w:rPr>
          <w:rFonts w:hint="eastAsia"/>
        </w:rPr>
        <w:t xml:space="preserve">service() </w:t>
      </w:r>
      <w:r>
        <w:rPr>
          <w:rFonts w:hint="eastAsia"/>
        </w:rPr>
        <w:t>方法从“请求”对象获得请求信息、处理该请求并用“响应”对象的方法</w:t>
      </w:r>
      <w:r>
        <w:rPr>
          <w:rFonts w:hint="eastAsia"/>
        </w:rPr>
        <w:lastRenderedPageBreak/>
        <w:t>以将响应传回客户机。</w:t>
      </w:r>
      <w:r>
        <w:rPr>
          <w:rFonts w:hint="eastAsia"/>
        </w:rPr>
        <w:t xml:space="preserve">service() </w:t>
      </w:r>
      <w:r>
        <w:rPr>
          <w:rFonts w:hint="eastAsia"/>
        </w:rPr>
        <w:t>方法可以调用其它方法来处理请求，例如</w:t>
      </w:r>
      <w:r>
        <w:rPr>
          <w:rFonts w:hint="eastAsia"/>
        </w:rPr>
        <w:t xml:space="preserve"> </w:t>
      </w:r>
      <w:proofErr w:type="spellStart"/>
      <w:r>
        <w:rPr>
          <w:rFonts w:hint="eastAsia"/>
        </w:rPr>
        <w:t>doGet</w:t>
      </w:r>
      <w:proofErr w:type="spellEnd"/>
      <w:r>
        <w:rPr>
          <w:rFonts w:hint="eastAsia"/>
        </w:rPr>
        <w:t>()</w:t>
      </w:r>
      <w:r>
        <w:rPr>
          <w:rFonts w:hint="eastAsia"/>
        </w:rPr>
        <w:t>、</w:t>
      </w:r>
      <w:proofErr w:type="spellStart"/>
      <w:r>
        <w:rPr>
          <w:rFonts w:hint="eastAsia"/>
        </w:rPr>
        <w:t>doPost</w:t>
      </w:r>
      <w:proofErr w:type="spellEnd"/>
      <w:r>
        <w:rPr>
          <w:rFonts w:hint="eastAsia"/>
        </w:rPr>
        <w:t xml:space="preserve">() </w:t>
      </w:r>
      <w:r>
        <w:rPr>
          <w:rFonts w:hint="eastAsia"/>
        </w:rPr>
        <w:t>或其它的方法。（每次请求都执行该步骤）</w:t>
      </w:r>
    </w:p>
    <w:p w:rsidR="008721A3" w:rsidRPr="008721A3" w:rsidRDefault="00F92F35" w:rsidP="00F92F35">
      <w:pPr>
        <w:pStyle w:val="a7"/>
        <w:ind w:left="1260" w:firstLineChars="0" w:firstLine="0"/>
      </w:pPr>
      <w:r>
        <w:rPr>
          <w:rFonts w:hint="eastAsia"/>
        </w:rPr>
        <w:t>6</w:t>
      </w:r>
      <w:r>
        <w:rPr>
          <w:rFonts w:hint="eastAsia"/>
        </w:rPr>
        <w:t>、销毁：当服务器不再需要</w:t>
      </w:r>
      <w:r>
        <w:rPr>
          <w:rFonts w:hint="eastAsia"/>
        </w:rPr>
        <w:t xml:space="preserve"> Servlet, </w:t>
      </w:r>
      <w:r>
        <w:rPr>
          <w:rFonts w:hint="eastAsia"/>
        </w:rPr>
        <w:t>或重新装入</w:t>
      </w:r>
      <w:r>
        <w:rPr>
          <w:rFonts w:hint="eastAsia"/>
        </w:rPr>
        <w:t xml:space="preserve"> Servlet </w:t>
      </w:r>
      <w:r>
        <w:rPr>
          <w:rFonts w:hint="eastAsia"/>
        </w:rPr>
        <w:t>的新实例时，服务器会调用</w:t>
      </w:r>
      <w:r>
        <w:rPr>
          <w:rFonts w:hint="eastAsia"/>
        </w:rPr>
        <w:t xml:space="preserve"> Servlet </w:t>
      </w:r>
      <w:r>
        <w:rPr>
          <w:rFonts w:hint="eastAsia"/>
        </w:rPr>
        <w:t>的</w:t>
      </w:r>
      <w:r>
        <w:rPr>
          <w:rFonts w:hint="eastAsia"/>
        </w:rPr>
        <w:t xml:space="preserve"> destroy() </w:t>
      </w:r>
      <w:r>
        <w:rPr>
          <w:rFonts w:hint="eastAsia"/>
        </w:rPr>
        <w:t>方法。（只执行一次）</w:t>
      </w:r>
    </w:p>
    <w:p w:rsidR="00A80297" w:rsidRPr="00AB1095" w:rsidRDefault="002717A2" w:rsidP="00A40CCE">
      <w:pPr>
        <w:pStyle w:val="a7"/>
        <w:numPr>
          <w:ilvl w:val="0"/>
          <w:numId w:val="35"/>
        </w:numPr>
        <w:ind w:firstLineChars="0"/>
        <w:outlineLvl w:val="2"/>
        <w:rPr>
          <w:b/>
          <w:color w:val="00B050"/>
        </w:rPr>
      </w:pPr>
      <w:r w:rsidRPr="00AB1095">
        <w:rPr>
          <w:rFonts w:hint="eastAsia"/>
          <w:b/>
          <w:color w:val="00B050"/>
        </w:rPr>
        <w:t xml:space="preserve">http </w:t>
      </w:r>
      <w:r w:rsidRPr="00AB1095">
        <w:rPr>
          <w:rFonts w:hint="eastAsia"/>
          <w:b/>
          <w:color w:val="00B050"/>
        </w:rPr>
        <w:t>中重定向和请求转发的区别？</w:t>
      </w:r>
      <w:r w:rsidR="00AB1095">
        <w:rPr>
          <w:rFonts w:hint="eastAsia"/>
          <w:b/>
          <w:color w:val="00B050"/>
        </w:rPr>
        <w:t>（</w:t>
      </w:r>
      <w:r w:rsidR="00AB1095">
        <w:rPr>
          <w:rFonts w:hint="eastAsia"/>
          <w:b/>
          <w:color w:val="00B050"/>
        </w:rPr>
        <w:t>*</w:t>
      </w:r>
      <w:r w:rsidR="005B5579">
        <w:rPr>
          <w:rFonts w:hint="eastAsia"/>
          <w:b/>
          <w:color w:val="00B050"/>
        </w:rPr>
        <w:t>*</w:t>
      </w:r>
      <w:r w:rsidR="00AB1095">
        <w:rPr>
          <w:rFonts w:hint="eastAsia"/>
          <w:b/>
          <w:color w:val="00B050"/>
        </w:rPr>
        <w:t>）</w:t>
      </w:r>
    </w:p>
    <w:p w:rsidR="00AB3FB3" w:rsidRDefault="00AB3FB3" w:rsidP="00AB3FB3">
      <w:pPr>
        <w:pStyle w:val="a7"/>
        <w:ind w:left="1260" w:firstLineChars="0" w:firstLine="0"/>
      </w:pPr>
      <w:r>
        <w:rPr>
          <w:rFonts w:hint="eastAsia"/>
        </w:rPr>
        <w:t>本质区别：转发是服务器行为，重定向是客户端行为。</w:t>
      </w:r>
    </w:p>
    <w:p w:rsidR="00AB3FB3" w:rsidRDefault="00AB3FB3" w:rsidP="00AB3FB3">
      <w:pPr>
        <w:pStyle w:val="a7"/>
        <w:ind w:left="1260" w:firstLineChars="0" w:firstLine="0"/>
      </w:pPr>
      <w:r>
        <w:rPr>
          <w:rFonts w:hint="eastAsia"/>
        </w:rPr>
        <w:t>重定向特点：两次请求，浏览器地址发生变化，可以访问自己</w:t>
      </w:r>
      <w:r>
        <w:rPr>
          <w:rFonts w:hint="eastAsia"/>
        </w:rPr>
        <w:t xml:space="preserve"> web </w:t>
      </w:r>
      <w:r>
        <w:rPr>
          <w:rFonts w:hint="eastAsia"/>
        </w:rPr>
        <w:t>之外的资源，传输的数据会丢失。</w:t>
      </w:r>
    </w:p>
    <w:p w:rsidR="00670449" w:rsidRPr="00670449" w:rsidRDefault="00532E1A" w:rsidP="00AB3FB3">
      <w:pPr>
        <w:pStyle w:val="a7"/>
        <w:ind w:left="1260" w:firstLineChars="0" w:firstLine="0"/>
      </w:pPr>
      <w:r>
        <w:rPr>
          <w:rFonts w:hint="eastAsia"/>
        </w:rPr>
        <w:t>请求转发特点：一次请</w:t>
      </w:r>
      <w:r w:rsidR="00AB3FB3">
        <w:rPr>
          <w:rFonts w:hint="eastAsia"/>
        </w:rPr>
        <w:t>求，浏览器地址不变，访问的是自己本身的</w:t>
      </w:r>
      <w:r w:rsidR="00AB3FB3">
        <w:rPr>
          <w:rFonts w:hint="eastAsia"/>
        </w:rPr>
        <w:t xml:space="preserve"> web </w:t>
      </w:r>
      <w:r w:rsidR="00AB3FB3">
        <w:rPr>
          <w:rFonts w:hint="eastAsia"/>
        </w:rPr>
        <w:t>资源，传输的数据不会丢失。</w:t>
      </w:r>
    </w:p>
    <w:p w:rsidR="00D3169E" w:rsidRPr="00603615" w:rsidRDefault="00D3169E" w:rsidP="00A40CCE">
      <w:pPr>
        <w:pStyle w:val="a7"/>
        <w:numPr>
          <w:ilvl w:val="0"/>
          <w:numId w:val="35"/>
        </w:numPr>
        <w:ind w:firstLineChars="0"/>
        <w:outlineLvl w:val="2"/>
        <w:rPr>
          <w:b/>
          <w:color w:val="00B050"/>
        </w:rPr>
      </w:pPr>
      <w:r w:rsidRPr="00603615">
        <w:rPr>
          <w:rFonts w:hint="eastAsia"/>
          <w:b/>
          <w:color w:val="00B050"/>
        </w:rPr>
        <w:t>MVC</w:t>
      </w:r>
      <w:r w:rsidRPr="00603615">
        <w:rPr>
          <w:rFonts w:hint="eastAsia"/>
          <w:b/>
          <w:color w:val="00B050"/>
        </w:rPr>
        <w:t>设计模式</w:t>
      </w:r>
      <w:r w:rsidR="00603615">
        <w:rPr>
          <w:rFonts w:hint="eastAsia"/>
          <w:b/>
          <w:color w:val="00B050"/>
        </w:rPr>
        <w:t>（</w:t>
      </w:r>
      <w:r w:rsidR="005B5579">
        <w:rPr>
          <w:rFonts w:hint="eastAsia"/>
          <w:b/>
          <w:color w:val="00B050"/>
        </w:rPr>
        <w:t>*</w:t>
      </w:r>
      <w:r w:rsidR="00603615">
        <w:rPr>
          <w:rFonts w:hint="eastAsia"/>
          <w:b/>
          <w:color w:val="00B050"/>
        </w:rPr>
        <w:t>*</w:t>
      </w:r>
      <w:r w:rsidR="00603615">
        <w:rPr>
          <w:rFonts w:hint="eastAsia"/>
          <w:b/>
          <w:color w:val="00B050"/>
        </w:rPr>
        <w:t>）</w:t>
      </w:r>
    </w:p>
    <w:p w:rsidR="00D3169E" w:rsidRPr="00D3169E" w:rsidRDefault="00D3169E" w:rsidP="00D3169E">
      <w:pPr>
        <w:pStyle w:val="a7"/>
        <w:ind w:left="1260" w:firstLineChars="0" w:firstLine="0"/>
      </w:pPr>
      <w:r>
        <w:rPr>
          <w:rFonts w:ascii="Arial" w:eastAsia="宋体" w:hAnsi="Arial" w:cs="Arial" w:hint="eastAsia"/>
          <w:color w:val="333333"/>
          <w:szCs w:val="21"/>
          <w:shd w:val="clear" w:color="auto" w:fill="FFFFFF"/>
        </w:rPr>
        <w:t xml:space="preserve">   </w:t>
      </w:r>
      <w:r w:rsidRPr="00D3169E">
        <w:rPr>
          <w:rFonts w:hint="eastAsia"/>
        </w:rPr>
        <w:t>MVC</w:t>
      </w:r>
      <w:r w:rsidRPr="00D3169E">
        <w:rPr>
          <w:rFonts w:hint="eastAsia"/>
        </w:rPr>
        <w:t>全名是</w:t>
      </w:r>
      <w:r w:rsidRPr="00D3169E">
        <w:rPr>
          <w:rFonts w:hint="eastAsia"/>
        </w:rPr>
        <w:t>Model View Controller</w:t>
      </w:r>
      <w:r w:rsidRPr="00D3169E">
        <w:rPr>
          <w:rFonts w:hint="eastAsia"/>
        </w:rPr>
        <w:t>，是模型</w:t>
      </w:r>
      <w:r w:rsidRPr="00D3169E">
        <w:rPr>
          <w:rFonts w:hint="eastAsia"/>
        </w:rPr>
        <w:t>(model)</w:t>
      </w:r>
      <w:r w:rsidRPr="00D3169E">
        <w:rPr>
          <w:rFonts w:hint="eastAsia"/>
        </w:rPr>
        <w:t>－视图</w:t>
      </w:r>
      <w:r w:rsidRPr="00D3169E">
        <w:rPr>
          <w:rFonts w:hint="eastAsia"/>
        </w:rPr>
        <w:t>(view)</w:t>
      </w:r>
      <w:r w:rsidRPr="00D3169E">
        <w:rPr>
          <w:rFonts w:hint="eastAsia"/>
        </w:rPr>
        <w:t>－控制器</w:t>
      </w:r>
      <w:r w:rsidRPr="00D3169E">
        <w:rPr>
          <w:rFonts w:hint="eastAsia"/>
        </w:rPr>
        <w:t>(controller)</w:t>
      </w:r>
      <w:r w:rsidRPr="00D3169E">
        <w:rPr>
          <w:rFonts w:hint="eastAsia"/>
        </w:rPr>
        <w:t>的缩写，一种软件设计典范，用一种业务逻辑、数据、界面显示分离的方法组织代码，将业务逻辑聚集到一个部件里面，在改进和个性化定制界面及用户交互的同时，不需要重新编写业务逻辑。</w:t>
      </w:r>
    </w:p>
    <w:p w:rsidR="00D3169E" w:rsidRPr="00D3169E" w:rsidRDefault="00D3169E" w:rsidP="00D3169E">
      <w:pPr>
        <w:pStyle w:val="a7"/>
        <w:ind w:left="1260" w:firstLineChars="0" w:firstLine="0"/>
      </w:pPr>
      <w:r w:rsidRPr="00D3169E">
        <w:rPr>
          <w:rFonts w:hint="eastAsia"/>
        </w:rPr>
        <w:t>最简单的、</w:t>
      </w:r>
      <w:proofErr w:type="gramStart"/>
      <w:r w:rsidRPr="00D3169E">
        <w:rPr>
          <w:rFonts w:hint="eastAsia"/>
        </w:rPr>
        <w:t>最</w:t>
      </w:r>
      <w:proofErr w:type="gramEnd"/>
      <w:r w:rsidRPr="00D3169E">
        <w:rPr>
          <w:rFonts w:hint="eastAsia"/>
        </w:rPr>
        <w:t>经典就是</w:t>
      </w:r>
      <w:proofErr w:type="spellStart"/>
      <w:r w:rsidRPr="00D3169E">
        <w:rPr>
          <w:rFonts w:hint="eastAsia"/>
        </w:rPr>
        <w:t>Jsp</w:t>
      </w:r>
      <w:proofErr w:type="spellEnd"/>
      <w:r w:rsidRPr="00D3169E">
        <w:rPr>
          <w:rFonts w:hint="eastAsia"/>
        </w:rPr>
        <w:t>(view) +Servlet(controller) + JavaBean(model)</w:t>
      </w:r>
    </w:p>
    <w:p w:rsidR="00D3169E" w:rsidRDefault="00D3169E" w:rsidP="00D3169E">
      <w:pPr>
        <w:rPr>
          <w:rFonts w:ascii="Arial" w:eastAsia="宋体" w:hAnsi="Arial" w:cs="Arial"/>
          <w:color w:val="333333"/>
          <w:szCs w:val="21"/>
          <w:shd w:val="clear" w:color="auto" w:fill="FFFFFF"/>
        </w:rPr>
      </w:pPr>
    </w:p>
    <w:p w:rsidR="00D3169E" w:rsidRDefault="00D3169E" w:rsidP="00D3169E">
      <w:pPr>
        <w:jc w:val="center"/>
      </w:pPr>
      <w:r>
        <w:rPr>
          <w:noProof/>
        </w:rPr>
        <w:drawing>
          <wp:inline distT="0" distB="0" distL="114300" distR="114300" wp14:anchorId="2447E3CA" wp14:editId="74FA8DC1">
            <wp:extent cx="4276558" cy="2235708"/>
            <wp:effectExtent l="0" t="0" r="0" b="0"/>
            <wp:docPr id="6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69"/>
                    <a:stretch>
                      <a:fillRect/>
                    </a:stretch>
                  </pic:blipFill>
                  <pic:spPr>
                    <a:xfrm>
                      <a:off x="0" y="0"/>
                      <a:ext cx="4280979" cy="2238019"/>
                    </a:xfrm>
                    <a:prstGeom prst="rect">
                      <a:avLst/>
                    </a:prstGeom>
                    <a:noFill/>
                    <a:ln w="9525">
                      <a:noFill/>
                      <a:miter/>
                    </a:ln>
                  </pic:spPr>
                </pic:pic>
              </a:graphicData>
            </a:graphic>
          </wp:inline>
        </w:drawing>
      </w:r>
    </w:p>
    <w:p w:rsidR="00D3169E" w:rsidRDefault="00D3169E" w:rsidP="00D3169E">
      <w:pPr>
        <w:pStyle w:val="a7"/>
        <w:ind w:left="1260" w:firstLineChars="0" w:firstLine="0"/>
      </w:pPr>
      <w:r>
        <w:rPr>
          <w:rFonts w:hint="eastAsia"/>
        </w:rPr>
        <w:t>1</w:t>
      </w:r>
      <w:r w:rsidR="003A312C">
        <w:rPr>
          <w:rFonts w:hint="eastAsia"/>
        </w:rPr>
        <w:t>、</w:t>
      </w:r>
      <w:r>
        <w:rPr>
          <w:rFonts w:hint="eastAsia"/>
        </w:rPr>
        <w:t>当控制器收到来自用户的请求</w:t>
      </w:r>
    </w:p>
    <w:p w:rsidR="00D3169E" w:rsidRDefault="00D3169E" w:rsidP="00D3169E">
      <w:pPr>
        <w:pStyle w:val="a7"/>
        <w:ind w:left="1260" w:firstLineChars="0" w:firstLine="0"/>
      </w:pPr>
      <w:r>
        <w:rPr>
          <w:rFonts w:hint="eastAsia"/>
        </w:rPr>
        <w:t>2</w:t>
      </w:r>
      <w:r w:rsidR="003A312C">
        <w:rPr>
          <w:rFonts w:hint="eastAsia"/>
        </w:rPr>
        <w:t>、</w:t>
      </w:r>
      <w:r>
        <w:rPr>
          <w:rFonts w:hint="eastAsia"/>
        </w:rPr>
        <w:t>控制器调用</w:t>
      </w:r>
      <w:r>
        <w:rPr>
          <w:rFonts w:hint="eastAsia"/>
        </w:rPr>
        <w:t>JavaBean</w:t>
      </w:r>
      <w:r>
        <w:rPr>
          <w:rFonts w:hint="eastAsia"/>
        </w:rPr>
        <w:t>完成业务</w:t>
      </w:r>
    </w:p>
    <w:p w:rsidR="00D3169E" w:rsidRDefault="00D3169E" w:rsidP="00D3169E">
      <w:pPr>
        <w:pStyle w:val="a7"/>
        <w:ind w:left="1260" w:firstLineChars="0" w:firstLine="0"/>
      </w:pPr>
      <w:r>
        <w:rPr>
          <w:rFonts w:hint="eastAsia"/>
        </w:rPr>
        <w:t>3</w:t>
      </w:r>
      <w:r w:rsidR="003A312C">
        <w:rPr>
          <w:rFonts w:hint="eastAsia"/>
        </w:rPr>
        <w:t>、</w:t>
      </w:r>
      <w:r>
        <w:rPr>
          <w:rFonts w:hint="eastAsia"/>
        </w:rPr>
        <w:t>完成业务后通过控制器跳转</w:t>
      </w:r>
      <w:r>
        <w:rPr>
          <w:rFonts w:hint="eastAsia"/>
        </w:rPr>
        <w:t>JSP</w:t>
      </w:r>
      <w:r>
        <w:rPr>
          <w:rFonts w:hint="eastAsia"/>
        </w:rPr>
        <w:t>页面的方式给用户反馈信息</w:t>
      </w:r>
    </w:p>
    <w:p w:rsidR="003A312C" w:rsidRPr="003A312C" w:rsidRDefault="003A312C" w:rsidP="003A312C">
      <w:pPr>
        <w:pStyle w:val="a7"/>
        <w:ind w:left="1260" w:firstLineChars="0" w:firstLine="0"/>
        <w:rPr>
          <w:b/>
        </w:rPr>
      </w:pPr>
      <w:r w:rsidRPr="003A312C">
        <w:rPr>
          <w:rFonts w:hint="eastAsia"/>
          <w:b/>
        </w:rPr>
        <w:t>传统</w:t>
      </w:r>
      <w:r w:rsidRPr="003A312C">
        <w:rPr>
          <w:rFonts w:hint="eastAsia"/>
          <w:b/>
        </w:rPr>
        <w:t>MVC</w:t>
      </w:r>
      <w:r w:rsidRPr="003A312C">
        <w:rPr>
          <w:rFonts w:hint="eastAsia"/>
          <w:b/>
        </w:rPr>
        <w:t>模式问题</w:t>
      </w:r>
    </w:p>
    <w:p w:rsidR="003A312C" w:rsidRDefault="003A312C" w:rsidP="003A312C">
      <w:pPr>
        <w:pStyle w:val="a7"/>
        <w:ind w:left="1260" w:firstLineChars="0" w:firstLine="0"/>
      </w:pPr>
      <w:r>
        <w:rPr>
          <w:rFonts w:hint="eastAsia"/>
        </w:rPr>
        <w:t>1</w:t>
      </w:r>
      <w:r>
        <w:rPr>
          <w:rFonts w:hint="eastAsia"/>
        </w:rPr>
        <w:t>、所有的</w:t>
      </w:r>
      <w:r>
        <w:rPr>
          <w:rFonts w:hint="eastAsia"/>
        </w:rPr>
        <w:t>Servlet</w:t>
      </w:r>
      <w:r>
        <w:rPr>
          <w:rFonts w:hint="eastAsia"/>
        </w:rPr>
        <w:t>和</w:t>
      </w:r>
      <w:r>
        <w:rPr>
          <w:rFonts w:hint="eastAsia"/>
        </w:rPr>
        <w:t>Servlet</w:t>
      </w:r>
      <w:r>
        <w:rPr>
          <w:rFonts w:hint="eastAsia"/>
        </w:rPr>
        <w:t>映射都要配置在</w:t>
      </w:r>
      <w:r>
        <w:rPr>
          <w:rFonts w:hint="eastAsia"/>
        </w:rPr>
        <w:t>web.xml</w:t>
      </w:r>
      <w:r>
        <w:rPr>
          <w:rFonts w:hint="eastAsia"/>
        </w:rPr>
        <w:t>中，如果项目太大，</w:t>
      </w:r>
      <w:r>
        <w:rPr>
          <w:rFonts w:hint="eastAsia"/>
        </w:rPr>
        <w:t>web.xml</w:t>
      </w:r>
      <w:r>
        <w:rPr>
          <w:rFonts w:hint="eastAsia"/>
        </w:rPr>
        <w:t>就太庞大，并且不能实现模块化管理。</w:t>
      </w:r>
    </w:p>
    <w:p w:rsidR="003A312C" w:rsidRDefault="003A312C" w:rsidP="003A312C">
      <w:pPr>
        <w:pStyle w:val="a7"/>
        <w:ind w:left="1260" w:firstLineChars="0" w:firstLine="0"/>
      </w:pPr>
      <w:r>
        <w:rPr>
          <w:rFonts w:hint="eastAsia"/>
        </w:rPr>
        <w:t>2</w:t>
      </w:r>
      <w:r>
        <w:rPr>
          <w:rFonts w:hint="eastAsia"/>
        </w:rPr>
        <w:t>、</w:t>
      </w:r>
      <w:r>
        <w:rPr>
          <w:rFonts w:hint="eastAsia"/>
        </w:rPr>
        <w:t>Servlet</w:t>
      </w:r>
      <w:r>
        <w:rPr>
          <w:rFonts w:hint="eastAsia"/>
        </w:rPr>
        <w:t>的主要功能就是</w:t>
      </w:r>
      <w:r w:rsidRPr="003A312C">
        <w:rPr>
          <w:rFonts w:hint="eastAsia"/>
        </w:rPr>
        <w:t>接受参数</w:t>
      </w:r>
      <w:r>
        <w:rPr>
          <w:rFonts w:hint="eastAsia"/>
        </w:rPr>
        <w:t>、</w:t>
      </w:r>
      <w:r w:rsidRPr="003A312C">
        <w:rPr>
          <w:rFonts w:hint="eastAsia"/>
        </w:rPr>
        <w:t>调用逻辑</w:t>
      </w:r>
      <w:r>
        <w:rPr>
          <w:rFonts w:hint="eastAsia"/>
        </w:rPr>
        <w:t>、</w:t>
      </w:r>
      <w:r w:rsidRPr="003A312C">
        <w:rPr>
          <w:rFonts w:hint="eastAsia"/>
        </w:rPr>
        <w:t>跳转页面</w:t>
      </w:r>
      <w:r>
        <w:rPr>
          <w:rFonts w:hint="eastAsia"/>
        </w:rPr>
        <w:t>，比如像其他字符编码、文件上传等功能也要写在</w:t>
      </w:r>
      <w:r>
        <w:rPr>
          <w:rFonts w:hint="eastAsia"/>
        </w:rPr>
        <w:t>Servlet</w:t>
      </w:r>
      <w:r>
        <w:rPr>
          <w:rFonts w:hint="eastAsia"/>
        </w:rPr>
        <w:t>中，</w:t>
      </w:r>
      <w:r>
        <w:rPr>
          <w:rFonts w:hint="eastAsia"/>
        </w:rPr>
        <w:t xml:space="preserve"> </w:t>
      </w:r>
      <w:r>
        <w:rPr>
          <w:rFonts w:hint="eastAsia"/>
        </w:rPr>
        <w:t>不适合。</w:t>
      </w:r>
    </w:p>
    <w:p w:rsidR="003A312C" w:rsidRDefault="003A312C" w:rsidP="003A312C">
      <w:pPr>
        <w:pStyle w:val="a7"/>
        <w:ind w:left="1260" w:firstLineChars="0" w:firstLine="0"/>
      </w:pPr>
      <w:r>
        <w:rPr>
          <w:rFonts w:hint="eastAsia"/>
        </w:rPr>
        <w:t>3</w:t>
      </w:r>
      <w:r>
        <w:rPr>
          <w:rFonts w:hint="eastAsia"/>
        </w:rPr>
        <w:t>、接受参数比较麻烦</w:t>
      </w:r>
      <w:r>
        <w:rPr>
          <w:rFonts w:hint="eastAsia"/>
        </w:rPr>
        <w:t xml:space="preserve">(String name = </w:t>
      </w:r>
      <w:proofErr w:type="spellStart"/>
      <w:r>
        <w:rPr>
          <w:rFonts w:hint="eastAsia"/>
        </w:rPr>
        <w:t>request.getParameter</w:t>
      </w:r>
      <w:proofErr w:type="spellEnd"/>
      <w:r>
        <w:rPr>
          <w:rFonts w:hint="eastAsia"/>
        </w:rPr>
        <w:t>(</w:t>
      </w:r>
      <w:r>
        <w:t>“</w:t>
      </w:r>
      <w:r>
        <w:rPr>
          <w:rFonts w:hint="eastAsia"/>
        </w:rPr>
        <w:t>name</w:t>
      </w:r>
      <w:r>
        <w:t>”</w:t>
      </w:r>
      <w:r>
        <w:rPr>
          <w:rFonts w:hint="eastAsia"/>
        </w:rPr>
        <w:t xml:space="preserve">),User user=new User </w:t>
      </w:r>
      <w:proofErr w:type="spellStart"/>
      <w:r>
        <w:rPr>
          <w:rFonts w:hint="eastAsia"/>
        </w:rPr>
        <w:t>user.setName</w:t>
      </w:r>
      <w:proofErr w:type="spellEnd"/>
      <w:r>
        <w:rPr>
          <w:rFonts w:hint="eastAsia"/>
        </w:rPr>
        <w:t>(name))</w:t>
      </w:r>
      <w:r>
        <w:rPr>
          <w:rFonts w:hint="eastAsia"/>
        </w:rPr>
        <w:t>，不能通过</w:t>
      </w:r>
      <w:r>
        <w:rPr>
          <w:rFonts w:hint="eastAsia"/>
        </w:rPr>
        <w:t>model</w:t>
      </w:r>
      <w:r>
        <w:rPr>
          <w:rFonts w:hint="eastAsia"/>
        </w:rPr>
        <w:t>接收，只能单个接收，接收完成后转换封装</w:t>
      </w:r>
      <w:r>
        <w:rPr>
          <w:rFonts w:hint="eastAsia"/>
        </w:rPr>
        <w:t>model.</w:t>
      </w:r>
    </w:p>
    <w:p w:rsidR="003A312C" w:rsidRDefault="003A312C" w:rsidP="003A312C">
      <w:pPr>
        <w:pStyle w:val="a7"/>
        <w:ind w:left="1260" w:firstLineChars="0" w:firstLine="0"/>
      </w:pPr>
      <w:r>
        <w:rPr>
          <w:rFonts w:hint="eastAsia"/>
        </w:rPr>
        <w:t>4</w:t>
      </w:r>
      <w:r>
        <w:rPr>
          <w:rFonts w:hint="eastAsia"/>
        </w:rPr>
        <w:t>、跳转页面方式比较单一</w:t>
      </w:r>
      <w:r>
        <w:rPr>
          <w:rFonts w:hint="eastAsia"/>
        </w:rPr>
        <w:t>(</w:t>
      </w:r>
      <w:proofErr w:type="spellStart"/>
      <w:r>
        <w:rPr>
          <w:rFonts w:hint="eastAsia"/>
        </w:rPr>
        <w:t>forword,redirect</w:t>
      </w:r>
      <w:proofErr w:type="spellEnd"/>
      <w:r>
        <w:rPr>
          <w:rFonts w:hint="eastAsia"/>
        </w:rPr>
        <w:t>),</w:t>
      </w:r>
      <w:r>
        <w:rPr>
          <w:rFonts w:hint="eastAsia"/>
        </w:rPr>
        <w:t>并且当我的页面名称发生改变时需要修改</w:t>
      </w:r>
      <w:r>
        <w:rPr>
          <w:rFonts w:hint="eastAsia"/>
        </w:rPr>
        <w:t>Servlet</w:t>
      </w:r>
      <w:r>
        <w:rPr>
          <w:rFonts w:hint="eastAsia"/>
        </w:rPr>
        <w:t>源代码</w:t>
      </w:r>
      <w:r>
        <w:rPr>
          <w:rFonts w:hint="eastAsia"/>
        </w:rPr>
        <w:t>.</w:t>
      </w:r>
    </w:p>
    <w:p w:rsidR="003A312C" w:rsidRPr="00DD1B07" w:rsidRDefault="003A312C" w:rsidP="003A312C">
      <w:pPr>
        <w:pStyle w:val="a7"/>
        <w:ind w:left="1260" w:firstLineChars="0" w:firstLine="0"/>
        <w:rPr>
          <w:b/>
        </w:rPr>
      </w:pPr>
      <w:r w:rsidRPr="00DD1B07">
        <w:rPr>
          <w:rFonts w:hint="eastAsia"/>
          <w:b/>
        </w:rPr>
        <w:t>现在比较常用的</w:t>
      </w:r>
      <w:r w:rsidRPr="00DD1B07">
        <w:rPr>
          <w:rFonts w:hint="eastAsia"/>
          <w:b/>
        </w:rPr>
        <w:t>MVC</w:t>
      </w:r>
      <w:r w:rsidRPr="00DD1B07">
        <w:rPr>
          <w:rFonts w:hint="eastAsia"/>
          <w:b/>
        </w:rPr>
        <w:t>框架有：</w:t>
      </w:r>
    </w:p>
    <w:p w:rsidR="003A312C" w:rsidRDefault="003A312C" w:rsidP="003A312C">
      <w:pPr>
        <w:pStyle w:val="a7"/>
        <w:ind w:left="1260" w:firstLineChars="0" w:firstLine="0"/>
      </w:pPr>
      <w:r>
        <w:rPr>
          <w:rFonts w:hint="eastAsia"/>
        </w:rPr>
        <w:t xml:space="preserve">  </w:t>
      </w:r>
      <w:r w:rsidR="009B316E">
        <w:rPr>
          <w:rFonts w:hint="eastAsia"/>
        </w:rPr>
        <w:t xml:space="preserve"> </w:t>
      </w:r>
      <w:r w:rsidRPr="003A312C">
        <w:rPr>
          <w:rFonts w:hint="eastAsia"/>
        </w:rPr>
        <w:t>Struts2</w:t>
      </w:r>
    </w:p>
    <w:p w:rsidR="003A312C" w:rsidRDefault="003A312C" w:rsidP="009B316E">
      <w:pPr>
        <w:pStyle w:val="a7"/>
        <w:ind w:left="1260" w:firstLineChars="0" w:firstLine="0"/>
      </w:pPr>
      <w:r>
        <w:rPr>
          <w:rFonts w:hint="eastAsia"/>
        </w:rPr>
        <w:t xml:space="preserve">   </w:t>
      </w:r>
      <w:r w:rsidRPr="003A312C">
        <w:rPr>
          <w:rFonts w:hint="eastAsia"/>
        </w:rPr>
        <w:t>Spring MVC</w:t>
      </w:r>
    </w:p>
    <w:p w:rsidR="0029129E" w:rsidRPr="0029129E" w:rsidRDefault="009B316E" w:rsidP="009B316E">
      <w:pPr>
        <w:pStyle w:val="a7"/>
        <w:ind w:left="1260" w:firstLineChars="0" w:firstLine="0"/>
      </w:pPr>
      <w:r>
        <w:rPr>
          <w:rFonts w:hint="eastAsia"/>
        </w:rPr>
        <w:t xml:space="preserve">   </w:t>
      </w:r>
      <w:proofErr w:type="spellStart"/>
      <w:r>
        <w:t>S</w:t>
      </w:r>
      <w:r>
        <w:rPr>
          <w:rFonts w:hint="eastAsia"/>
        </w:rPr>
        <w:t>pringBoot</w:t>
      </w:r>
      <w:proofErr w:type="spellEnd"/>
      <w:r>
        <w:rPr>
          <w:rFonts w:hint="eastAsia"/>
        </w:rPr>
        <w:t>(</w:t>
      </w:r>
      <w:r>
        <w:rPr>
          <w:rFonts w:hint="eastAsia"/>
        </w:rPr>
        <w:t>推荐</w:t>
      </w:r>
      <w:r>
        <w:rPr>
          <w:rFonts w:hint="eastAsia"/>
        </w:rPr>
        <w:t>)</w:t>
      </w:r>
    </w:p>
    <w:p w:rsidR="006C2A23" w:rsidRPr="001F4FD0" w:rsidRDefault="006C2A23" w:rsidP="00A40CCE">
      <w:pPr>
        <w:pStyle w:val="a7"/>
        <w:numPr>
          <w:ilvl w:val="0"/>
          <w:numId w:val="35"/>
        </w:numPr>
        <w:ind w:firstLineChars="0"/>
        <w:outlineLvl w:val="2"/>
        <w:rPr>
          <w:b/>
          <w:color w:val="00B050"/>
        </w:rPr>
      </w:pPr>
      <w:r w:rsidRPr="001F4FD0">
        <w:rPr>
          <w:rFonts w:hint="eastAsia"/>
          <w:b/>
          <w:color w:val="00B050"/>
        </w:rPr>
        <w:lastRenderedPageBreak/>
        <w:t>MVC</w:t>
      </w:r>
      <w:r w:rsidRPr="001F4FD0">
        <w:rPr>
          <w:rFonts w:hint="eastAsia"/>
          <w:b/>
          <w:color w:val="00B050"/>
        </w:rPr>
        <w:t>模式完成分页功能的基本思路是什么</w:t>
      </w:r>
    </w:p>
    <w:p w:rsidR="006C2A23" w:rsidRPr="006C2A23" w:rsidRDefault="006C2A23" w:rsidP="006C2A23">
      <w:pPr>
        <w:pStyle w:val="a7"/>
        <w:ind w:left="1260" w:firstLineChars="0" w:firstLine="0"/>
      </w:pPr>
      <w:r w:rsidRPr="006C2A23">
        <w:rPr>
          <w:rFonts w:hint="eastAsia"/>
        </w:rPr>
        <w:t>1</w:t>
      </w:r>
      <w:r w:rsidRPr="006C2A23">
        <w:rPr>
          <w:rFonts w:hint="eastAsia"/>
        </w:rPr>
        <w:t>）页面提交页码</w:t>
      </w:r>
      <w:r w:rsidRPr="006C2A23">
        <w:rPr>
          <w:rFonts w:hint="eastAsia"/>
        </w:rPr>
        <w:t>(</w:t>
      </w:r>
      <w:r w:rsidRPr="006C2A23">
        <w:rPr>
          <w:rFonts w:hint="eastAsia"/>
        </w:rPr>
        <w:t>第几页</w:t>
      </w:r>
      <w:r w:rsidRPr="006C2A23">
        <w:rPr>
          <w:rFonts w:hint="eastAsia"/>
        </w:rPr>
        <w:t>)</w:t>
      </w:r>
      <w:r w:rsidRPr="006C2A23">
        <w:rPr>
          <w:rFonts w:hint="eastAsia"/>
        </w:rPr>
        <w:t>到</w:t>
      </w:r>
      <w:r w:rsidRPr="006C2A23">
        <w:rPr>
          <w:rFonts w:hint="eastAsia"/>
        </w:rPr>
        <w:t>Servlet</w:t>
      </w:r>
      <w:r w:rsidRPr="006C2A23">
        <w:rPr>
          <w:rFonts w:hint="eastAsia"/>
        </w:rPr>
        <w:t>中</w:t>
      </w:r>
    </w:p>
    <w:p w:rsidR="006C2A23" w:rsidRPr="006C2A23" w:rsidRDefault="006C2A23" w:rsidP="006C2A23">
      <w:pPr>
        <w:pStyle w:val="a7"/>
        <w:ind w:left="1260" w:firstLineChars="0" w:firstLine="0"/>
      </w:pPr>
      <w:r w:rsidRPr="006C2A23">
        <w:rPr>
          <w:rFonts w:hint="eastAsia"/>
        </w:rPr>
        <w:t>2</w:t>
      </w:r>
      <w:r w:rsidRPr="006C2A23">
        <w:rPr>
          <w:rFonts w:hint="eastAsia"/>
        </w:rPr>
        <w:t>）</w:t>
      </w:r>
      <w:r w:rsidRPr="006C2A23">
        <w:rPr>
          <w:rFonts w:hint="eastAsia"/>
        </w:rPr>
        <w:t>Servlet</w:t>
      </w:r>
      <w:r w:rsidRPr="006C2A23">
        <w:rPr>
          <w:rFonts w:hint="eastAsia"/>
        </w:rPr>
        <w:t>接收到页码后，将页码传递给分</w:t>
      </w:r>
      <w:proofErr w:type="gramStart"/>
      <w:r w:rsidRPr="006C2A23">
        <w:rPr>
          <w:rFonts w:hint="eastAsia"/>
        </w:rPr>
        <w:t>页工具</w:t>
      </w:r>
      <w:proofErr w:type="gramEnd"/>
      <w:r w:rsidRPr="006C2A23">
        <w:rPr>
          <w:rFonts w:hint="eastAsia"/>
        </w:rPr>
        <w:t>类</w:t>
      </w:r>
      <w:r>
        <w:rPr>
          <w:rFonts w:hint="eastAsia"/>
        </w:rPr>
        <w:t>(</w:t>
      </w:r>
      <w:proofErr w:type="spellStart"/>
      <w:r>
        <w:rPr>
          <w:rFonts w:hint="eastAsia"/>
        </w:rPr>
        <w:t>PageBean</w:t>
      </w:r>
      <w:proofErr w:type="spellEnd"/>
      <w:r>
        <w:rPr>
          <w:rFonts w:hint="eastAsia"/>
        </w:rPr>
        <w:t>)</w:t>
      </w:r>
    </w:p>
    <w:p w:rsidR="006C2A23" w:rsidRPr="006C2A23" w:rsidRDefault="006C2A23" w:rsidP="006C2A23">
      <w:pPr>
        <w:pStyle w:val="a7"/>
        <w:ind w:left="1260" w:firstLineChars="0" w:firstLine="0"/>
      </w:pPr>
      <w:r w:rsidRPr="006C2A23">
        <w:rPr>
          <w:rFonts w:hint="eastAsia"/>
        </w:rPr>
        <w:t>3</w:t>
      </w:r>
      <w:r w:rsidRPr="006C2A23">
        <w:rPr>
          <w:rFonts w:hint="eastAsia"/>
        </w:rPr>
        <w:t>）</w:t>
      </w:r>
      <w:r w:rsidRPr="006C2A23">
        <w:rPr>
          <w:rFonts w:hint="eastAsia"/>
        </w:rPr>
        <w:t>Servlet</w:t>
      </w:r>
      <w:r w:rsidRPr="006C2A23">
        <w:rPr>
          <w:rFonts w:hint="eastAsia"/>
        </w:rPr>
        <w:t>中调用</w:t>
      </w:r>
      <w:r w:rsidRPr="006C2A23">
        <w:rPr>
          <w:rFonts w:hint="eastAsia"/>
        </w:rPr>
        <w:t>Service</w:t>
      </w:r>
      <w:r w:rsidRPr="006C2A23">
        <w:rPr>
          <w:rFonts w:hint="eastAsia"/>
        </w:rPr>
        <w:t>层传入</w:t>
      </w:r>
      <w:proofErr w:type="spellStart"/>
      <w:r w:rsidRPr="006C2A23">
        <w:rPr>
          <w:rFonts w:hint="eastAsia"/>
        </w:rPr>
        <w:t>PageBean</w:t>
      </w:r>
      <w:proofErr w:type="spellEnd"/>
      <w:r w:rsidRPr="006C2A23">
        <w:rPr>
          <w:rFonts w:hint="eastAsia"/>
        </w:rPr>
        <w:t>对象</w:t>
      </w:r>
    </w:p>
    <w:p w:rsidR="006C2A23" w:rsidRPr="006C2A23" w:rsidRDefault="006C2A23" w:rsidP="006C2A23">
      <w:pPr>
        <w:pStyle w:val="a7"/>
        <w:ind w:left="1260" w:firstLineChars="0" w:firstLine="0"/>
      </w:pPr>
      <w:r w:rsidRPr="006C2A23">
        <w:rPr>
          <w:rFonts w:hint="eastAsia"/>
        </w:rPr>
        <w:t>4</w:t>
      </w:r>
      <w:r w:rsidRPr="006C2A23">
        <w:rPr>
          <w:rFonts w:hint="eastAsia"/>
        </w:rPr>
        <w:t>）</w:t>
      </w:r>
      <w:r w:rsidRPr="006C2A23">
        <w:rPr>
          <w:rFonts w:hint="eastAsia"/>
        </w:rPr>
        <w:t>Service</w:t>
      </w:r>
      <w:r w:rsidRPr="006C2A23">
        <w:rPr>
          <w:rFonts w:hint="eastAsia"/>
        </w:rPr>
        <w:t>层调用</w:t>
      </w:r>
      <w:r w:rsidRPr="006C2A23">
        <w:rPr>
          <w:rFonts w:hint="eastAsia"/>
        </w:rPr>
        <w:t>DAO</w:t>
      </w:r>
      <w:r w:rsidRPr="006C2A23">
        <w:rPr>
          <w:rFonts w:hint="eastAsia"/>
        </w:rPr>
        <w:t>层传入</w:t>
      </w:r>
      <w:proofErr w:type="spellStart"/>
      <w:r w:rsidRPr="006C2A23">
        <w:rPr>
          <w:rFonts w:hint="eastAsia"/>
        </w:rPr>
        <w:t>PageBean</w:t>
      </w:r>
      <w:proofErr w:type="spellEnd"/>
      <w:r w:rsidRPr="006C2A23">
        <w:rPr>
          <w:rFonts w:hint="eastAsia"/>
        </w:rPr>
        <w:t>对象</w:t>
      </w:r>
    </w:p>
    <w:p w:rsidR="006C2A23" w:rsidRPr="006C2A23" w:rsidRDefault="006C2A23" w:rsidP="006C2A23">
      <w:pPr>
        <w:pStyle w:val="a7"/>
        <w:ind w:left="1260" w:firstLineChars="0" w:firstLine="0"/>
      </w:pPr>
      <w:r w:rsidRPr="006C2A23">
        <w:rPr>
          <w:rFonts w:hint="eastAsia"/>
        </w:rPr>
        <w:t>5</w:t>
      </w:r>
      <w:r w:rsidRPr="006C2A23">
        <w:rPr>
          <w:rFonts w:hint="eastAsia"/>
        </w:rPr>
        <w:t>）</w:t>
      </w:r>
      <w:r w:rsidRPr="006C2A23">
        <w:rPr>
          <w:rFonts w:hint="eastAsia"/>
        </w:rPr>
        <w:t>Servlet</w:t>
      </w:r>
      <w:r w:rsidRPr="006C2A23">
        <w:rPr>
          <w:rFonts w:hint="eastAsia"/>
        </w:rPr>
        <w:t>中得到查询出来的数据，并</w:t>
      </w:r>
      <w:proofErr w:type="spellStart"/>
      <w:r w:rsidRPr="006C2A23">
        <w:rPr>
          <w:rFonts w:hint="eastAsia"/>
        </w:rPr>
        <w:t>setAttrivute</w:t>
      </w:r>
      <w:proofErr w:type="spellEnd"/>
      <w:r w:rsidRPr="006C2A23">
        <w:rPr>
          <w:rFonts w:hint="eastAsia"/>
        </w:rPr>
        <w:t>保存</w:t>
      </w:r>
    </w:p>
    <w:p w:rsidR="006C2A23" w:rsidRPr="006C2A23" w:rsidRDefault="006C2A23" w:rsidP="006C2A23">
      <w:pPr>
        <w:pStyle w:val="a7"/>
        <w:ind w:left="1260" w:firstLineChars="0" w:firstLine="0"/>
      </w:pPr>
      <w:r w:rsidRPr="006C2A23">
        <w:rPr>
          <w:rFonts w:hint="eastAsia"/>
        </w:rPr>
        <w:t>6</w:t>
      </w:r>
      <w:r w:rsidRPr="006C2A23">
        <w:rPr>
          <w:rFonts w:hint="eastAsia"/>
        </w:rPr>
        <w:t>）在页面中得到</w:t>
      </w:r>
      <w:r w:rsidRPr="006C2A23">
        <w:rPr>
          <w:rFonts w:hint="eastAsia"/>
        </w:rPr>
        <w:t>(</w:t>
      </w:r>
      <w:proofErr w:type="spellStart"/>
      <w:r w:rsidRPr="006C2A23">
        <w:rPr>
          <w:rFonts w:hint="eastAsia"/>
        </w:rPr>
        <w:t>getAttribute</w:t>
      </w:r>
      <w:proofErr w:type="spellEnd"/>
      <w:r w:rsidRPr="006C2A23">
        <w:rPr>
          <w:rFonts w:hint="eastAsia"/>
        </w:rPr>
        <w:t>)</w:t>
      </w:r>
      <w:r w:rsidRPr="006C2A23">
        <w:rPr>
          <w:rFonts w:hint="eastAsia"/>
        </w:rPr>
        <w:t>数据，遍历输出</w:t>
      </w:r>
    </w:p>
    <w:p w:rsidR="00F13565" w:rsidRPr="001F4FD0" w:rsidRDefault="00F13565" w:rsidP="00F13565">
      <w:pPr>
        <w:pStyle w:val="a7"/>
        <w:numPr>
          <w:ilvl w:val="0"/>
          <w:numId w:val="3"/>
        </w:numPr>
        <w:ind w:firstLineChars="0"/>
        <w:outlineLvl w:val="1"/>
        <w:rPr>
          <w:b/>
          <w:color w:val="00B050"/>
        </w:rPr>
      </w:pPr>
      <w:r w:rsidRPr="001F4FD0">
        <w:rPr>
          <w:b/>
          <w:color w:val="00B050"/>
        </w:rPr>
        <w:t>F</w:t>
      </w:r>
      <w:r w:rsidRPr="001F4FD0">
        <w:rPr>
          <w:rFonts w:hint="eastAsia"/>
          <w:b/>
          <w:color w:val="00B050"/>
        </w:rPr>
        <w:t>ilter</w:t>
      </w:r>
      <w:r w:rsidRPr="001F4FD0">
        <w:rPr>
          <w:rFonts w:hint="eastAsia"/>
          <w:b/>
          <w:color w:val="00B050"/>
        </w:rPr>
        <w:t>与</w:t>
      </w:r>
      <w:r w:rsidRPr="001F4FD0">
        <w:rPr>
          <w:rFonts w:hint="eastAsia"/>
          <w:b/>
          <w:color w:val="00B050"/>
        </w:rPr>
        <w:t>listener</w:t>
      </w:r>
    </w:p>
    <w:p w:rsidR="00F517D1" w:rsidRDefault="00AF1E64" w:rsidP="00A40CCE">
      <w:pPr>
        <w:pStyle w:val="a7"/>
        <w:numPr>
          <w:ilvl w:val="0"/>
          <w:numId w:val="36"/>
        </w:numPr>
        <w:ind w:firstLineChars="0"/>
        <w:outlineLvl w:val="2"/>
        <w:rPr>
          <w:b/>
        </w:rPr>
      </w:pPr>
      <w:r w:rsidRPr="00AF1E64">
        <w:rPr>
          <w:rFonts w:hint="eastAsia"/>
          <w:b/>
        </w:rPr>
        <w:t>谈谈过滤器原理及其作用</w:t>
      </w:r>
      <w:r w:rsidRPr="00AF1E64">
        <w:rPr>
          <w:rFonts w:hint="eastAsia"/>
          <w:b/>
        </w:rPr>
        <w:t>?</w:t>
      </w:r>
    </w:p>
    <w:p w:rsidR="00F517D1" w:rsidRPr="00F517D1" w:rsidRDefault="00F517D1" w:rsidP="00F517D1">
      <w:pPr>
        <w:pStyle w:val="a7"/>
        <w:ind w:left="1260" w:firstLineChars="0" w:firstLine="0"/>
        <w:rPr>
          <w:b/>
        </w:rPr>
      </w:pPr>
      <w:r w:rsidRPr="00F517D1">
        <w:rPr>
          <w:rFonts w:hint="eastAsia"/>
          <w:b/>
        </w:rPr>
        <w:t>原理</w:t>
      </w:r>
      <w:r w:rsidRPr="00F517D1">
        <w:rPr>
          <w:rFonts w:hint="eastAsia"/>
          <w:b/>
        </w:rPr>
        <w:t>:</w:t>
      </w:r>
    </w:p>
    <w:p w:rsidR="00F517D1" w:rsidRPr="00F517D1" w:rsidRDefault="00F517D1" w:rsidP="00F517D1">
      <w:pPr>
        <w:pStyle w:val="a7"/>
        <w:ind w:left="1260" w:firstLineChars="0" w:firstLine="0"/>
      </w:pPr>
      <w:r w:rsidRPr="00F517D1">
        <w:t></w:t>
      </w:r>
      <w:r w:rsidRPr="00F517D1">
        <w:rPr>
          <w:rFonts w:hint="eastAsia"/>
        </w:rPr>
        <w:t>过滤器是运行在服务器端的一个拦截作用的</w:t>
      </w:r>
      <w:r w:rsidRPr="00F517D1">
        <w:t>web</w:t>
      </w:r>
      <w:r w:rsidRPr="00F517D1">
        <w:rPr>
          <w:rFonts w:hint="eastAsia"/>
        </w:rPr>
        <w:t>组件，一个请求来到时，</w:t>
      </w:r>
      <w:r w:rsidRPr="00F517D1">
        <w:t>web</w:t>
      </w:r>
      <w:r w:rsidRPr="00F517D1">
        <w:rPr>
          <w:rFonts w:hint="eastAsia"/>
        </w:rPr>
        <w:t>容器会判断是否有过滤器与该信息资源相关联，如果有则交给过滤器处理，然后再交给目标资源，响应的时候则以相反的顺序交给过滤器处理，最后再返回给用户浏览器</w:t>
      </w:r>
    </w:p>
    <w:p w:rsidR="00F517D1" w:rsidRPr="00F517D1" w:rsidRDefault="00F517D1" w:rsidP="00F517D1">
      <w:pPr>
        <w:pStyle w:val="a7"/>
        <w:ind w:left="1260" w:firstLineChars="0" w:firstLine="0"/>
      </w:pPr>
      <w:r w:rsidRPr="00F517D1">
        <w:rPr>
          <w:rFonts w:hint="eastAsia"/>
        </w:rPr>
        <w:t>一般用于日志记录、性能、安全、权限管理等公共模块。</w:t>
      </w:r>
    </w:p>
    <w:p w:rsidR="00F517D1" w:rsidRPr="00F517D1" w:rsidRDefault="00F517D1" w:rsidP="00F517D1">
      <w:pPr>
        <w:pStyle w:val="a7"/>
        <w:ind w:left="1260" w:firstLineChars="0" w:firstLine="0"/>
        <w:rPr>
          <w:b/>
        </w:rPr>
      </w:pPr>
      <w:r w:rsidRPr="00F517D1">
        <w:rPr>
          <w:rFonts w:hint="eastAsia"/>
          <w:b/>
        </w:rPr>
        <w:t>过滤器开发</w:t>
      </w:r>
      <w:r>
        <w:rPr>
          <w:rFonts w:hint="eastAsia"/>
          <w:b/>
        </w:rPr>
        <w:t>:</w:t>
      </w:r>
    </w:p>
    <w:p w:rsidR="00F517D1" w:rsidRPr="00F517D1" w:rsidRDefault="00F517D1" w:rsidP="00F517D1">
      <w:pPr>
        <w:pStyle w:val="a7"/>
        <w:ind w:left="1260" w:firstLineChars="0" w:firstLine="0"/>
      </w:pPr>
      <w:r w:rsidRPr="00F517D1">
        <w:t></w:t>
      </w:r>
      <w:r w:rsidRPr="00F517D1">
        <w:rPr>
          <w:rFonts w:hint="eastAsia"/>
        </w:rPr>
        <w:t>过滤器是一个实现了</w:t>
      </w:r>
      <w:proofErr w:type="spellStart"/>
      <w:r w:rsidRPr="00F517D1">
        <w:t>javax.servlet.Filter</w:t>
      </w:r>
      <w:proofErr w:type="spellEnd"/>
      <w:r w:rsidRPr="00F517D1">
        <w:rPr>
          <w:rFonts w:hint="eastAsia"/>
        </w:rPr>
        <w:t>接口的</w:t>
      </w:r>
      <w:r w:rsidRPr="00F517D1">
        <w:t>java</w:t>
      </w:r>
      <w:r w:rsidRPr="00F517D1">
        <w:rPr>
          <w:rFonts w:hint="eastAsia"/>
        </w:rPr>
        <w:t>类</w:t>
      </w:r>
    </w:p>
    <w:p w:rsidR="00F517D1" w:rsidRPr="00F517D1" w:rsidRDefault="00F517D1" w:rsidP="00F517D1">
      <w:pPr>
        <w:pStyle w:val="a7"/>
        <w:ind w:left="1260" w:firstLineChars="0" w:firstLine="0"/>
      </w:pPr>
      <w:r w:rsidRPr="00F517D1">
        <w:t></w:t>
      </w:r>
      <w:r w:rsidRPr="00F517D1">
        <w:rPr>
          <w:rFonts w:hint="eastAsia"/>
        </w:rPr>
        <w:t>主要业务代码放在</w:t>
      </w:r>
      <w:proofErr w:type="spellStart"/>
      <w:r w:rsidRPr="00F517D1">
        <w:t>doFilter</w:t>
      </w:r>
      <w:proofErr w:type="spellEnd"/>
      <w:r w:rsidRPr="00F517D1">
        <w:rPr>
          <w:rFonts w:hint="eastAsia"/>
        </w:rPr>
        <w:t>方法中</w:t>
      </w:r>
    </w:p>
    <w:p w:rsidR="00F517D1" w:rsidRPr="00F517D1" w:rsidRDefault="00F517D1" w:rsidP="00F517D1">
      <w:pPr>
        <w:pStyle w:val="a7"/>
        <w:ind w:left="1260" w:firstLineChars="0" w:firstLine="0"/>
      </w:pPr>
      <w:r w:rsidRPr="00F517D1">
        <w:t></w:t>
      </w:r>
      <w:r w:rsidRPr="00F517D1">
        <w:rPr>
          <w:rFonts w:hint="eastAsia"/>
        </w:rPr>
        <w:t>业务代码完成后要将请求向后传递，即调用</w:t>
      </w:r>
      <w:proofErr w:type="spellStart"/>
      <w:r w:rsidRPr="00F517D1">
        <w:t>FilterChain</w:t>
      </w:r>
      <w:proofErr w:type="spellEnd"/>
      <w:r w:rsidRPr="00F517D1">
        <w:rPr>
          <w:rFonts w:hint="eastAsia"/>
        </w:rPr>
        <w:t>对象的</w:t>
      </w:r>
      <w:proofErr w:type="spellStart"/>
      <w:r w:rsidRPr="00F517D1">
        <w:t>doFilter</w:t>
      </w:r>
      <w:proofErr w:type="spellEnd"/>
      <w:r w:rsidRPr="00F517D1">
        <w:rPr>
          <w:rFonts w:hint="eastAsia"/>
        </w:rPr>
        <w:t>方法</w:t>
      </w:r>
    </w:p>
    <w:p w:rsidR="00F517D1" w:rsidRPr="00F517D1" w:rsidRDefault="00F517D1" w:rsidP="00F517D1">
      <w:pPr>
        <w:pStyle w:val="a7"/>
        <w:ind w:left="1260" w:firstLineChars="0" w:firstLine="0"/>
        <w:rPr>
          <w:b/>
        </w:rPr>
      </w:pPr>
      <w:r w:rsidRPr="00F517D1">
        <w:rPr>
          <w:rFonts w:hint="eastAsia"/>
          <w:b/>
        </w:rPr>
        <w:t>配置</w:t>
      </w:r>
      <w:r w:rsidRPr="00F517D1">
        <w:rPr>
          <w:rFonts w:hint="eastAsia"/>
          <w:b/>
        </w:rPr>
        <w:t>:</w:t>
      </w:r>
    </w:p>
    <w:p w:rsidR="00F517D1" w:rsidRPr="00F517D1" w:rsidRDefault="00F517D1" w:rsidP="00F517D1">
      <w:pPr>
        <w:pStyle w:val="a7"/>
        <w:ind w:left="1260" w:firstLineChars="0" w:firstLine="0"/>
      </w:pPr>
      <w:r w:rsidRPr="00F517D1">
        <w:rPr>
          <w:rFonts w:hint="eastAsia"/>
        </w:rPr>
        <w:t>在</w:t>
      </w:r>
      <w:r w:rsidRPr="00F517D1">
        <w:rPr>
          <w:rFonts w:hint="eastAsia"/>
        </w:rPr>
        <w:t>web.xml</w:t>
      </w:r>
      <w:r w:rsidRPr="00F517D1">
        <w:rPr>
          <w:rFonts w:hint="eastAsia"/>
        </w:rPr>
        <w:t>中增加如下代码</w:t>
      </w:r>
    </w:p>
    <w:p w:rsidR="00F517D1" w:rsidRPr="00F517D1" w:rsidRDefault="00F517D1" w:rsidP="00F517D1">
      <w:pPr>
        <w:pStyle w:val="a7"/>
        <w:ind w:left="1260" w:firstLineChars="0" w:firstLine="0"/>
      </w:pPr>
      <w:r w:rsidRPr="00F517D1">
        <w:t>&lt;filter&gt;</w:t>
      </w:r>
    </w:p>
    <w:p w:rsidR="00F517D1" w:rsidRPr="00F517D1" w:rsidRDefault="00F517D1" w:rsidP="00F517D1">
      <w:pPr>
        <w:pStyle w:val="a7"/>
        <w:ind w:left="1260" w:firstLineChars="0" w:firstLine="0"/>
      </w:pPr>
      <w:r w:rsidRPr="00F517D1">
        <w:t xml:space="preserve">    &lt;filter-name&gt;</w:t>
      </w:r>
      <w:proofErr w:type="spellStart"/>
      <w:r w:rsidRPr="00F517D1">
        <w:t>MyFilter</w:t>
      </w:r>
      <w:proofErr w:type="spellEnd"/>
      <w:r w:rsidRPr="00F517D1">
        <w:t>&lt;/filter-name&gt;</w:t>
      </w:r>
    </w:p>
    <w:p w:rsidR="00F517D1" w:rsidRPr="00F517D1" w:rsidRDefault="00F517D1" w:rsidP="00F517D1">
      <w:pPr>
        <w:pStyle w:val="a7"/>
        <w:ind w:left="1260" w:firstLineChars="0" w:firstLine="0"/>
      </w:pPr>
      <w:r w:rsidRPr="00F517D1">
        <w:rPr>
          <w:rFonts w:hint="eastAsia"/>
        </w:rPr>
        <w:t xml:space="preserve">    &lt;filter-class&gt;Filter</w:t>
      </w:r>
      <w:r w:rsidRPr="00F517D1">
        <w:rPr>
          <w:rFonts w:hint="eastAsia"/>
        </w:rPr>
        <w:t>完整类名</w:t>
      </w:r>
      <w:r w:rsidRPr="00F517D1">
        <w:rPr>
          <w:rFonts w:hint="eastAsia"/>
        </w:rPr>
        <w:t>&lt;/filter-class&gt;</w:t>
      </w:r>
    </w:p>
    <w:p w:rsidR="00F517D1" w:rsidRPr="00F517D1" w:rsidRDefault="00F517D1" w:rsidP="00F517D1">
      <w:pPr>
        <w:pStyle w:val="a7"/>
        <w:ind w:left="1260" w:firstLineChars="0" w:firstLine="0"/>
      </w:pPr>
      <w:r w:rsidRPr="00F517D1">
        <w:t>&lt;/filter&gt;</w:t>
      </w:r>
    </w:p>
    <w:p w:rsidR="00F517D1" w:rsidRPr="00F517D1" w:rsidRDefault="00F517D1" w:rsidP="00F517D1">
      <w:pPr>
        <w:pStyle w:val="a7"/>
        <w:ind w:left="1260" w:firstLineChars="0" w:firstLine="0"/>
      </w:pPr>
      <w:r w:rsidRPr="00F517D1">
        <w:t>&lt;filter-mapping&gt;</w:t>
      </w:r>
    </w:p>
    <w:p w:rsidR="00F517D1" w:rsidRPr="00F517D1" w:rsidRDefault="00F517D1" w:rsidP="00F517D1">
      <w:pPr>
        <w:pStyle w:val="a7"/>
        <w:ind w:left="1260" w:firstLineChars="0" w:firstLine="0"/>
      </w:pPr>
      <w:r w:rsidRPr="00F517D1">
        <w:t xml:space="preserve">    &lt;filter-name&gt;</w:t>
      </w:r>
      <w:proofErr w:type="spellStart"/>
      <w:r w:rsidRPr="00F517D1">
        <w:t>MyFilter</w:t>
      </w:r>
      <w:proofErr w:type="spellEnd"/>
      <w:r w:rsidRPr="00F517D1">
        <w:t>&lt;/filter-name&gt;</w:t>
      </w:r>
    </w:p>
    <w:p w:rsidR="00F517D1" w:rsidRPr="00F517D1" w:rsidRDefault="00F517D1" w:rsidP="00F517D1">
      <w:pPr>
        <w:pStyle w:val="a7"/>
        <w:ind w:left="1260" w:firstLineChars="0" w:firstLine="0"/>
      </w:pPr>
      <w:r w:rsidRPr="00F517D1">
        <w:rPr>
          <w:rFonts w:hint="eastAsia"/>
        </w:rPr>
        <w:t xml:space="preserve">    &lt;</w:t>
      </w:r>
      <w:proofErr w:type="spellStart"/>
      <w:r w:rsidRPr="00F517D1">
        <w:rPr>
          <w:rFonts w:hint="eastAsia"/>
        </w:rPr>
        <w:t>url</w:t>
      </w:r>
      <w:proofErr w:type="spellEnd"/>
      <w:r w:rsidRPr="00F517D1">
        <w:rPr>
          <w:rFonts w:hint="eastAsia"/>
        </w:rPr>
        <w:t>-pattern&gt;/*(</w:t>
      </w:r>
      <w:r w:rsidRPr="00F517D1">
        <w:rPr>
          <w:rFonts w:hint="eastAsia"/>
        </w:rPr>
        <w:t>要过虑的</w:t>
      </w:r>
      <w:proofErr w:type="spellStart"/>
      <w:r w:rsidRPr="00F517D1">
        <w:rPr>
          <w:rFonts w:hint="eastAsia"/>
        </w:rPr>
        <w:t>url</w:t>
      </w:r>
      <w:proofErr w:type="spellEnd"/>
      <w:r w:rsidRPr="00F517D1">
        <w:rPr>
          <w:rFonts w:hint="eastAsia"/>
        </w:rPr>
        <w:t>，此处</w:t>
      </w:r>
      <w:r w:rsidRPr="00F517D1">
        <w:rPr>
          <w:rFonts w:hint="eastAsia"/>
        </w:rPr>
        <w:t>*</w:t>
      </w:r>
      <w:r w:rsidRPr="00F517D1">
        <w:rPr>
          <w:rFonts w:hint="eastAsia"/>
        </w:rPr>
        <w:t>表示过虑所有的</w:t>
      </w:r>
      <w:proofErr w:type="spellStart"/>
      <w:r w:rsidRPr="00F517D1">
        <w:rPr>
          <w:rFonts w:hint="eastAsia"/>
        </w:rPr>
        <w:t>url</w:t>
      </w:r>
      <w:proofErr w:type="spellEnd"/>
      <w:r w:rsidRPr="00F517D1">
        <w:rPr>
          <w:rFonts w:hint="eastAsia"/>
        </w:rPr>
        <w:t>)&lt;/</w:t>
      </w:r>
      <w:proofErr w:type="spellStart"/>
      <w:r w:rsidRPr="00F517D1">
        <w:rPr>
          <w:rFonts w:hint="eastAsia"/>
        </w:rPr>
        <w:t>url</w:t>
      </w:r>
      <w:proofErr w:type="spellEnd"/>
      <w:r w:rsidRPr="00F517D1">
        <w:rPr>
          <w:rFonts w:hint="eastAsia"/>
        </w:rPr>
        <w:t>-pattern&gt;</w:t>
      </w:r>
    </w:p>
    <w:p w:rsidR="00AF1E64" w:rsidRPr="00F517D1" w:rsidRDefault="00F517D1" w:rsidP="00F517D1">
      <w:pPr>
        <w:pStyle w:val="a7"/>
        <w:ind w:left="1260" w:firstLineChars="0" w:firstLine="0"/>
      </w:pPr>
      <w:r w:rsidRPr="00F517D1">
        <w:t>&lt;/filter-mapping&gt;</w:t>
      </w:r>
    </w:p>
    <w:p w:rsidR="00270BA4" w:rsidRPr="00747B66" w:rsidRDefault="00270BA4" w:rsidP="00A40CCE">
      <w:pPr>
        <w:pStyle w:val="a7"/>
        <w:numPr>
          <w:ilvl w:val="0"/>
          <w:numId w:val="36"/>
        </w:numPr>
        <w:ind w:firstLineChars="0"/>
        <w:outlineLvl w:val="2"/>
        <w:rPr>
          <w:b/>
          <w:color w:val="FF0000"/>
        </w:rPr>
      </w:pPr>
      <w:r w:rsidRPr="00747B66">
        <w:rPr>
          <w:b/>
          <w:color w:val="FF0000"/>
        </w:rPr>
        <w:t>Filter</w:t>
      </w:r>
      <w:r w:rsidRPr="00747B66">
        <w:rPr>
          <w:b/>
          <w:color w:val="FF0000"/>
        </w:rPr>
        <w:t>怎么执行的</w:t>
      </w:r>
    </w:p>
    <w:p w:rsidR="00270BA4" w:rsidRPr="00270BA4" w:rsidRDefault="00270BA4" w:rsidP="00270BA4">
      <w:pPr>
        <w:pStyle w:val="a7"/>
        <w:ind w:left="1260" w:firstLineChars="0" w:firstLine="0"/>
      </w:pPr>
      <w:r w:rsidRPr="00270BA4">
        <w:t>首先初始化过滤器，然后服务器组织过滤器链，所有的请求都必须需要先通过过滤器链，</w:t>
      </w:r>
    </w:p>
    <w:p w:rsidR="00270BA4" w:rsidRDefault="00270BA4" w:rsidP="00270BA4">
      <w:pPr>
        <w:pStyle w:val="a7"/>
        <w:ind w:left="1260" w:firstLineChars="0" w:firstLine="0"/>
      </w:pPr>
      <w:r w:rsidRPr="00270BA4">
        <w:t>过滤器链是一个</w:t>
      </w:r>
      <w:proofErr w:type="gramStart"/>
      <w:r w:rsidRPr="00270BA4">
        <w:t>栈</w:t>
      </w:r>
      <w:proofErr w:type="gramEnd"/>
      <w:r w:rsidRPr="00270BA4">
        <w:t>，遵循先进后出的原则</w:t>
      </w:r>
      <w:r w:rsidRPr="00270BA4">
        <w:t xml:space="preserve"> </w:t>
      </w:r>
      <w:r w:rsidRPr="00270BA4">
        <w:t>，所有的请求需要经过一个一个的过滤器，执行顺序要根据</w:t>
      </w:r>
      <w:r w:rsidRPr="00270BA4">
        <w:t>web.xml</w:t>
      </w:r>
      <w:r w:rsidRPr="00270BA4">
        <w:t>里配置的</w:t>
      </w:r>
      <w:r w:rsidRPr="00270BA4">
        <w:t>&lt;filter-mapping&gt;</w:t>
      </w:r>
      <w:r w:rsidRPr="00270BA4">
        <w:t>的位置前后执行，每个过滤器之间通过</w:t>
      </w:r>
      <w:proofErr w:type="spellStart"/>
      <w:r w:rsidRPr="00270BA4">
        <w:t>chain.doFilter</w:t>
      </w:r>
      <w:proofErr w:type="spellEnd"/>
      <w:r w:rsidRPr="00270BA4">
        <w:t>连接，</w:t>
      </w:r>
      <w:r w:rsidRPr="00270BA4">
        <w:t xml:space="preserve"> </w:t>
      </w:r>
      <w:r w:rsidRPr="00270BA4">
        <w:t>最后抵达真正请求的资源，执行完后再从过滤器链退出</w:t>
      </w:r>
    </w:p>
    <w:p w:rsidR="00EB60BF" w:rsidRDefault="00EB60BF" w:rsidP="00A40CCE">
      <w:pPr>
        <w:pStyle w:val="a7"/>
        <w:numPr>
          <w:ilvl w:val="0"/>
          <w:numId w:val="36"/>
        </w:numPr>
        <w:ind w:firstLineChars="0"/>
        <w:outlineLvl w:val="2"/>
        <w:rPr>
          <w:b/>
          <w:color w:val="FF0000"/>
        </w:rPr>
      </w:pPr>
      <w:r w:rsidRPr="00EB60BF">
        <w:rPr>
          <w:rFonts w:hint="eastAsia"/>
          <w:b/>
          <w:color w:val="FF0000"/>
        </w:rPr>
        <w:t>如何解决</w:t>
      </w:r>
      <w:r w:rsidRPr="00EB60BF">
        <w:rPr>
          <w:rFonts w:hint="eastAsia"/>
          <w:b/>
          <w:color w:val="FF0000"/>
        </w:rPr>
        <w:t xml:space="preserve"> get </w:t>
      </w:r>
      <w:r w:rsidRPr="00EB60BF">
        <w:rPr>
          <w:rFonts w:hint="eastAsia"/>
          <w:b/>
          <w:color w:val="FF0000"/>
        </w:rPr>
        <w:t>和</w:t>
      </w:r>
      <w:r w:rsidRPr="00EB60BF">
        <w:rPr>
          <w:rFonts w:hint="eastAsia"/>
          <w:b/>
          <w:color w:val="FF0000"/>
        </w:rPr>
        <w:t xml:space="preserve"> post </w:t>
      </w:r>
      <w:r w:rsidRPr="00EB60BF">
        <w:rPr>
          <w:rFonts w:hint="eastAsia"/>
          <w:b/>
          <w:color w:val="FF0000"/>
        </w:rPr>
        <w:t>乱码问题</w:t>
      </w:r>
    </w:p>
    <w:p w:rsidR="004D1B9D" w:rsidRPr="004D1B9D" w:rsidRDefault="004D1B9D" w:rsidP="004D1B9D">
      <w:pPr>
        <w:pStyle w:val="a7"/>
        <w:ind w:left="1260" w:firstLineChars="0" w:firstLine="0"/>
      </w:pPr>
      <w:r w:rsidRPr="004D1B9D">
        <w:rPr>
          <w:rFonts w:hint="eastAsia"/>
        </w:rPr>
        <w:t>解决</w:t>
      </w:r>
      <w:r w:rsidRPr="004D1B9D">
        <w:rPr>
          <w:rFonts w:hint="eastAsia"/>
        </w:rPr>
        <w:t xml:space="preserve">post </w:t>
      </w:r>
      <w:r w:rsidRPr="004D1B9D">
        <w:rPr>
          <w:rFonts w:hint="eastAsia"/>
        </w:rPr>
        <w:t>请求乱码</w:t>
      </w:r>
      <w:r w:rsidRPr="004D1B9D">
        <w:rPr>
          <w:rFonts w:hint="eastAsia"/>
        </w:rPr>
        <w:t>:</w:t>
      </w:r>
      <w:r w:rsidRPr="004D1B9D">
        <w:rPr>
          <w:rFonts w:hint="eastAsia"/>
        </w:rPr>
        <w:t>可以在</w:t>
      </w:r>
      <w:r w:rsidRPr="004D1B9D">
        <w:rPr>
          <w:rFonts w:hint="eastAsia"/>
        </w:rPr>
        <w:t xml:space="preserve"> web.xml </w:t>
      </w:r>
      <w:r w:rsidRPr="004D1B9D">
        <w:rPr>
          <w:rFonts w:hint="eastAsia"/>
        </w:rPr>
        <w:t>里边配置一个</w:t>
      </w:r>
      <w:r w:rsidRPr="004D1B9D">
        <w:rPr>
          <w:rFonts w:hint="eastAsia"/>
        </w:rPr>
        <w:t xml:space="preserve"> </w:t>
      </w:r>
      <w:proofErr w:type="spellStart"/>
      <w:r w:rsidRPr="004D1B9D">
        <w:rPr>
          <w:rFonts w:hint="eastAsia"/>
        </w:rPr>
        <w:t>CharacterEncodingFilter</w:t>
      </w:r>
      <w:proofErr w:type="spellEnd"/>
      <w:r w:rsidRPr="004D1B9D">
        <w:rPr>
          <w:rFonts w:hint="eastAsia"/>
        </w:rPr>
        <w:t xml:space="preserve"> </w:t>
      </w:r>
      <w:r w:rsidRPr="004D1B9D">
        <w:rPr>
          <w:rFonts w:hint="eastAsia"/>
        </w:rPr>
        <w:t>过滤器。</w:t>
      </w:r>
      <w:r w:rsidRPr="004D1B9D">
        <w:rPr>
          <w:rFonts w:hint="eastAsia"/>
        </w:rPr>
        <w:t xml:space="preserve"> </w:t>
      </w:r>
      <w:r w:rsidRPr="004D1B9D">
        <w:rPr>
          <w:rFonts w:hint="eastAsia"/>
        </w:rPr>
        <w:t>设置为</w:t>
      </w:r>
      <w:r w:rsidRPr="004D1B9D">
        <w:rPr>
          <w:rFonts w:hint="eastAsia"/>
        </w:rPr>
        <w:t xml:space="preserve"> utf-8.</w:t>
      </w:r>
    </w:p>
    <w:p w:rsidR="004D1B9D" w:rsidRDefault="004D1B9D" w:rsidP="004D1B9D">
      <w:pPr>
        <w:pStyle w:val="a7"/>
        <w:ind w:left="1260" w:firstLineChars="0" w:firstLine="0"/>
      </w:pPr>
      <w:r w:rsidRPr="004D1B9D">
        <w:rPr>
          <w:rFonts w:hint="eastAsia"/>
        </w:rPr>
        <w:t>解决</w:t>
      </w:r>
      <w:r w:rsidRPr="004D1B9D">
        <w:rPr>
          <w:rFonts w:hint="eastAsia"/>
        </w:rPr>
        <w:t xml:space="preserve"> get </w:t>
      </w:r>
      <w:r w:rsidRPr="004D1B9D">
        <w:rPr>
          <w:rFonts w:hint="eastAsia"/>
        </w:rPr>
        <w:t>请求的乱码</w:t>
      </w:r>
      <w:r w:rsidRPr="004D1B9D">
        <w:rPr>
          <w:rFonts w:hint="eastAsia"/>
        </w:rPr>
        <w:t>:</w:t>
      </w:r>
      <w:r w:rsidRPr="004D1B9D">
        <w:rPr>
          <w:rFonts w:hint="eastAsia"/>
        </w:rPr>
        <w:t>有两种方法。对于</w:t>
      </w:r>
      <w:r w:rsidRPr="004D1B9D">
        <w:rPr>
          <w:rFonts w:hint="eastAsia"/>
        </w:rPr>
        <w:t xml:space="preserve"> get </w:t>
      </w:r>
      <w:r w:rsidRPr="004D1B9D">
        <w:rPr>
          <w:rFonts w:hint="eastAsia"/>
        </w:rPr>
        <w:t>请求中文参数出现乱码解决方法有两个</w:t>
      </w:r>
      <w:r w:rsidRPr="004D1B9D">
        <w:rPr>
          <w:rFonts w:hint="eastAsia"/>
        </w:rPr>
        <w:t xml:space="preserve">: </w:t>
      </w:r>
    </w:p>
    <w:p w:rsidR="004D1B9D" w:rsidRPr="004D1B9D" w:rsidRDefault="004D1B9D" w:rsidP="004D1B9D">
      <w:pPr>
        <w:pStyle w:val="a7"/>
        <w:ind w:left="1260" w:firstLineChars="0" w:firstLine="0"/>
      </w:pPr>
      <w:r w:rsidRPr="004D1B9D">
        <w:rPr>
          <w:rFonts w:hint="eastAsia"/>
        </w:rPr>
        <w:t>1.</w:t>
      </w:r>
      <w:r w:rsidRPr="004D1B9D">
        <w:rPr>
          <w:rFonts w:hint="eastAsia"/>
        </w:rPr>
        <w:tab/>
      </w:r>
      <w:r w:rsidRPr="004D1B9D">
        <w:rPr>
          <w:rFonts w:hint="eastAsia"/>
        </w:rPr>
        <w:t>修改</w:t>
      </w:r>
      <w:r w:rsidRPr="004D1B9D">
        <w:rPr>
          <w:rFonts w:hint="eastAsia"/>
        </w:rPr>
        <w:t xml:space="preserve"> tomcat </w:t>
      </w:r>
      <w:r w:rsidRPr="004D1B9D">
        <w:rPr>
          <w:rFonts w:hint="eastAsia"/>
        </w:rPr>
        <w:t>配置文件添加编码与工程编码一致。</w:t>
      </w:r>
    </w:p>
    <w:p w:rsidR="004D1B9D" w:rsidRDefault="004D1B9D" w:rsidP="004D1B9D">
      <w:pPr>
        <w:pStyle w:val="a7"/>
        <w:ind w:left="1260" w:firstLineChars="0" w:firstLine="0"/>
      </w:pPr>
      <w:r w:rsidRPr="004D1B9D">
        <w:rPr>
          <w:rFonts w:hint="eastAsia"/>
        </w:rPr>
        <w:t>2.</w:t>
      </w:r>
      <w:r w:rsidRPr="004D1B9D">
        <w:rPr>
          <w:rFonts w:hint="eastAsia"/>
        </w:rPr>
        <w:tab/>
      </w:r>
      <w:r w:rsidRPr="004D1B9D">
        <w:rPr>
          <w:rFonts w:hint="eastAsia"/>
        </w:rPr>
        <w:t>另</w:t>
      </w:r>
      <w:r w:rsidRPr="004D1B9D">
        <w:rPr>
          <w:rFonts w:hint="eastAsia"/>
        </w:rPr>
        <w:tab/>
      </w:r>
      <w:r w:rsidRPr="004D1B9D">
        <w:rPr>
          <w:rFonts w:hint="eastAsia"/>
        </w:rPr>
        <w:t>外</w:t>
      </w:r>
      <w:r w:rsidRPr="004D1B9D">
        <w:rPr>
          <w:rFonts w:hint="eastAsia"/>
        </w:rPr>
        <w:tab/>
      </w:r>
      <w:r w:rsidRPr="004D1B9D">
        <w:rPr>
          <w:rFonts w:hint="eastAsia"/>
        </w:rPr>
        <w:t>一</w:t>
      </w:r>
      <w:r w:rsidRPr="004D1B9D">
        <w:rPr>
          <w:rFonts w:hint="eastAsia"/>
        </w:rPr>
        <w:tab/>
      </w:r>
      <w:r w:rsidRPr="004D1B9D">
        <w:rPr>
          <w:rFonts w:hint="eastAsia"/>
        </w:rPr>
        <w:t>种</w:t>
      </w:r>
      <w:r w:rsidRPr="004D1B9D">
        <w:rPr>
          <w:rFonts w:hint="eastAsia"/>
        </w:rPr>
        <w:tab/>
      </w:r>
      <w:r w:rsidRPr="004D1B9D">
        <w:rPr>
          <w:rFonts w:hint="eastAsia"/>
        </w:rPr>
        <w:t>方</w:t>
      </w:r>
      <w:r w:rsidRPr="004D1B9D">
        <w:rPr>
          <w:rFonts w:hint="eastAsia"/>
        </w:rPr>
        <w:tab/>
      </w:r>
      <w:r w:rsidRPr="004D1B9D">
        <w:rPr>
          <w:rFonts w:hint="eastAsia"/>
        </w:rPr>
        <w:t>法</w:t>
      </w:r>
      <w:r w:rsidRPr="004D1B9D">
        <w:rPr>
          <w:rFonts w:hint="eastAsia"/>
        </w:rPr>
        <w:tab/>
      </w:r>
      <w:r w:rsidRPr="004D1B9D">
        <w:rPr>
          <w:rFonts w:hint="eastAsia"/>
        </w:rPr>
        <w:t>对</w:t>
      </w:r>
      <w:r w:rsidRPr="004D1B9D">
        <w:rPr>
          <w:rFonts w:hint="eastAsia"/>
        </w:rPr>
        <w:tab/>
      </w:r>
      <w:r w:rsidRPr="004D1B9D">
        <w:rPr>
          <w:rFonts w:hint="eastAsia"/>
        </w:rPr>
        <w:t>参</w:t>
      </w:r>
      <w:r w:rsidRPr="004D1B9D">
        <w:rPr>
          <w:rFonts w:hint="eastAsia"/>
        </w:rPr>
        <w:tab/>
      </w:r>
      <w:r w:rsidRPr="004D1B9D">
        <w:rPr>
          <w:rFonts w:hint="eastAsia"/>
        </w:rPr>
        <w:t>数</w:t>
      </w:r>
      <w:r w:rsidRPr="004D1B9D">
        <w:rPr>
          <w:rFonts w:hint="eastAsia"/>
        </w:rPr>
        <w:tab/>
      </w:r>
      <w:r w:rsidRPr="004D1B9D">
        <w:rPr>
          <w:rFonts w:hint="eastAsia"/>
        </w:rPr>
        <w:t>进</w:t>
      </w:r>
      <w:r w:rsidRPr="004D1B9D">
        <w:rPr>
          <w:rFonts w:hint="eastAsia"/>
        </w:rPr>
        <w:tab/>
      </w:r>
      <w:r w:rsidRPr="004D1B9D">
        <w:rPr>
          <w:rFonts w:hint="eastAsia"/>
        </w:rPr>
        <w:t>行</w:t>
      </w:r>
      <w:r w:rsidRPr="004D1B9D">
        <w:rPr>
          <w:rFonts w:hint="eastAsia"/>
        </w:rPr>
        <w:tab/>
      </w:r>
      <w:r w:rsidRPr="004D1B9D">
        <w:rPr>
          <w:rFonts w:hint="eastAsia"/>
        </w:rPr>
        <w:t>重</w:t>
      </w:r>
      <w:r w:rsidRPr="004D1B9D">
        <w:rPr>
          <w:rFonts w:hint="eastAsia"/>
        </w:rPr>
        <w:tab/>
      </w:r>
      <w:r w:rsidRPr="004D1B9D">
        <w:rPr>
          <w:rFonts w:hint="eastAsia"/>
        </w:rPr>
        <w:t>新</w:t>
      </w:r>
      <w:r w:rsidRPr="004D1B9D">
        <w:rPr>
          <w:rFonts w:hint="eastAsia"/>
        </w:rPr>
        <w:tab/>
      </w:r>
      <w:r w:rsidRPr="004D1B9D">
        <w:rPr>
          <w:rFonts w:hint="eastAsia"/>
        </w:rPr>
        <w:t>编</w:t>
      </w:r>
      <w:r w:rsidRPr="004D1B9D">
        <w:rPr>
          <w:rFonts w:hint="eastAsia"/>
        </w:rPr>
        <w:tab/>
      </w:r>
      <w:r w:rsidRPr="004D1B9D">
        <w:rPr>
          <w:rFonts w:hint="eastAsia"/>
        </w:rPr>
        <w:t>码</w:t>
      </w:r>
    </w:p>
    <w:p w:rsidR="004D1B9D" w:rsidRPr="004D1B9D" w:rsidRDefault="004D1B9D" w:rsidP="004D1B9D">
      <w:pPr>
        <w:pStyle w:val="a7"/>
        <w:ind w:left="1260" w:firstLineChars="0" w:firstLine="0"/>
      </w:pPr>
      <w:r w:rsidRPr="004D1B9D">
        <w:rPr>
          <w:rFonts w:hint="eastAsia"/>
        </w:rPr>
        <w:t>String</w:t>
      </w:r>
      <w:r w:rsidRPr="004D1B9D">
        <w:rPr>
          <w:rFonts w:hint="eastAsia"/>
        </w:rPr>
        <w:tab/>
      </w:r>
      <w:proofErr w:type="spellStart"/>
      <w:r w:rsidRPr="004D1B9D">
        <w:rPr>
          <w:rFonts w:hint="eastAsia"/>
        </w:rPr>
        <w:t>userName</w:t>
      </w:r>
      <w:proofErr w:type="spellEnd"/>
      <w:r w:rsidRPr="004D1B9D">
        <w:rPr>
          <w:rFonts w:hint="eastAsia"/>
        </w:rPr>
        <w:tab/>
        <w:t>=</w:t>
      </w:r>
      <w:r w:rsidRPr="004D1B9D">
        <w:rPr>
          <w:rFonts w:hint="eastAsia"/>
        </w:rPr>
        <w:tab/>
        <w:t>New</w:t>
      </w:r>
    </w:p>
    <w:p w:rsidR="001A1DE9" w:rsidRDefault="004D1B9D" w:rsidP="004D1B9D">
      <w:pPr>
        <w:pStyle w:val="a7"/>
        <w:ind w:left="1260" w:firstLineChars="0" w:firstLine="0"/>
      </w:pPr>
      <w:proofErr w:type="gramStart"/>
      <w:r w:rsidRPr="004D1B9D">
        <w:t>String(</w:t>
      </w:r>
      <w:proofErr w:type="spellStart"/>
      <w:proofErr w:type="gramEnd"/>
      <w:r w:rsidRPr="004D1B9D">
        <w:t>Request.getParameter</w:t>
      </w:r>
      <w:proofErr w:type="spellEnd"/>
      <w:r w:rsidRPr="004D1B9D">
        <w:t>(“</w:t>
      </w:r>
      <w:proofErr w:type="spellStart"/>
      <w:r w:rsidRPr="004D1B9D">
        <w:t>userName</w:t>
      </w:r>
      <w:proofErr w:type="spellEnd"/>
      <w:r w:rsidRPr="004D1B9D">
        <w:t>”).</w:t>
      </w:r>
      <w:proofErr w:type="spellStart"/>
      <w:r w:rsidRPr="004D1B9D">
        <w:t>getBytes</w:t>
      </w:r>
      <w:proofErr w:type="spellEnd"/>
      <w:r w:rsidRPr="004D1B9D">
        <w:t>(“ISO8859-1”), “utf-8”);</w:t>
      </w:r>
    </w:p>
    <w:p w:rsidR="00101E2A" w:rsidRDefault="00101E2A" w:rsidP="004D1B9D">
      <w:pPr>
        <w:pStyle w:val="a7"/>
        <w:ind w:left="1260" w:firstLineChars="0" w:firstLine="0"/>
        <w:rPr>
          <w:color w:val="FF0000"/>
        </w:rPr>
      </w:pPr>
      <w:r w:rsidRPr="002A10F5">
        <w:rPr>
          <w:rFonts w:hint="eastAsia"/>
          <w:color w:val="FF0000"/>
        </w:rPr>
        <w:t>推荐：使用过滤器，判断</w:t>
      </w:r>
      <w:r w:rsidRPr="002A10F5">
        <w:rPr>
          <w:rFonts w:hint="eastAsia"/>
          <w:color w:val="FF0000"/>
        </w:rPr>
        <w:t>get</w:t>
      </w:r>
      <w:r w:rsidRPr="002A10F5">
        <w:rPr>
          <w:rFonts w:hint="eastAsia"/>
          <w:color w:val="FF0000"/>
        </w:rPr>
        <w:t>或</w:t>
      </w:r>
      <w:r w:rsidRPr="002A10F5">
        <w:rPr>
          <w:rFonts w:hint="eastAsia"/>
          <w:color w:val="FF0000"/>
        </w:rPr>
        <w:t>post</w:t>
      </w:r>
      <w:r w:rsidRPr="002A10F5">
        <w:rPr>
          <w:rFonts w:hint="eastAsia"/>
          <w:color w:val="FF0000"/>
        </w:rPr>
        <w:t>请求，分别进行乱码的处理。</w:t>
      </w:r>
    </w:p>
    <w:p w:rsidR="00AA35D2" w:rsidRPr="00BA49DF" w:rsidRDefault="00634CD7" w:rsidP="00A40CCE">
      <w:pPr>
        <w:pStyle w:val="a7"/>
        <w:numPr>
          <w:ilvl w:val="0"/>
          <w:numId w:val="36"/>
        </w:numPr>
        <w:ind w:firstLineChars="0"/>
        <w:outlineLvl w:val="2"/>
      </w:pPr>
      <w:r w:rsidRPr="00634CD7">
        <w:rPr>
          <w:rFonts w:hint="eastAsia"/>
        </w:rPr>
        <w:t>谈谈监听器作用及其分类</w:t>
      </w:r>
      <w:r w:rsidRPr="00634CD7">
        <w:rPr>
          <w:rFonts w:hint="eastAsia"/>
        </w:rPr>
        <w:t>?</w:t>
      </w:r>
    </w:p>
    <w:p w:rsidR="00634CD7" w:rsidRDefault="00634CD7" w:rsidP="00634CD7">
      <w:pPr>
        <w:pStyle w:val="a7"/>
        <w:ind w:left="1260" w:firstLineChars="0" w:firstLine="0"/>
      </w:pPr>
      <w:r>
        <w:rPr>
          <w:rFonts w:hint="eastAsia"/>
        </w:rPr>
        <w:t>监听器也叫</w:t>
      </w:r>
      <w:r>
        <w:rPr>
          <w:rFonts w:hint="eastAsia"/>
        </w:rPr>
        <w:t>Listener</w:t>
      </w:r>
      <w:r>
        <w:rPr>
          <w:rFonts w:hint="eastAsia"/>
        </w:rPr>
        <w:t>，是一个实现特定接口的</w:t>
      </w:r>
      <w:r>
        <w:rPr>
          <w:rFonts w:hint="eastAsia"/>
        </w:rPr>
        <w:t>java</w:t>
      </w:r>
      <w:r>
        <w:rPr>
          <w:rFonts w:hint="eastAsia"/>
        </w:rPr>
        <w:t>类，使用时需要在</w:t>
      </w:r>
      <w:r>
        <w:rPr>
          <w:rFonts w:hint="eastAsia"/>
        </w:rPr>
        <w:t>web.xml</w:t>
      </w:r>
      <w:r>
        <w:rPr>
          <w:rFonts w:hint="eastAsia"/>
        </w:rPr>
        <w:t>中配置，它是</w:t>
      </w:r>
      <w:r>
        <w:rPr>
          <w:rFonts w:hint="eastAsia"/>
        </w:rPr>
        <w:t>web</w:t>
      </w:r>
      <w:r>
        <w:rPr>
          <w:rFonts w:hint="eastAsia"/>
        </w:rPr>
        <w:lastRenderedPageBreak/>
        <w:t>服务器端的一个组件，它们用于监听的事件</w:t>
      </w:r>
      <w:proofErr w:type="gramStart"/>
      <w:r>
        <w:rPr>
          <w:rFonts w:hint="eastAsia"/>
        </w:rPr>
        <w:t>源分别</w:t>
      </w:r>
      <w:proofErr w:type="gramEnd"/>
      <w:r>
        <w:rPr>
          <w:rFonts w:hint="eastAsia"/>
        </w:rPr>
        <w:t>为</w:t>
      </w:r>
      <w:proofErr w:type="spellStart"/>
      <w:r>
        <w:rPr>
          <w:rFonts w:hint="eastAsia"/>
        </w:rPr>
        <w:t>SerlvetConext,HttpSession</w:t>
      </w:r>
      <w:proofErr w:type="spellEnd"/>
      <w:r>
        <w:rPr>
          <w:rFonts w:hint="eastAsia"/>
        </w:rPr>
        <w:t>和</w:t>
      </w:r>
      <w:proofErr w:type="spellStart"/>
      <w:r>
        <w:rPr>
          <w:rFonts w:hint="eastAsia"/>
        </w:rPr>
        <w:t>ServletRequest</w:t>
      </w:r>
      <w:proofErr w:type="spellEnd"/>
      <w:r>
        <w:rPr>
          <w:rFonts w:hint="eastAsia"/>
        </w:rPr>
        <w:t>这三个域对象</w:t>
      </w:r>
    </w:p>
    <w:p w:rsidR="00634CD7" w:rsidRDefault="00634CD7" w:rsidP="00634CD7">
      <w:pPr>
        <w:pStyle w:val="a7"/>
        <w:ind w:left="1260" w:firstLineChars="0" w:firstLine="0"/>
      </w:pPr>
      <w:r>
        <w:rPr>
          <w:rFonts w:hint="eastAsia"/>
        </w:rPr>
        <w:t>主要有以下三种操作</w:t>
      </w:r>
      <w:r>
        <w:rPr>
          <w:rFonts w:hint="eastAsia"/>
        </w:rPr>
        <w:t>:</w:t>
      </w:r>
    </w:p>
    <w:p w:rsidR="00634CD7" w:rsidRPr="00634CD7" w:rsidRDefault="00634CD7" w:rsidP="00634CD7">
      <w:pPr>
        <w:pStyle w:val="a7"/>
        <w:ind w:left="1260" w:firstLineChars="0" w:firstLine="0"/>
      </w:pPr>
      <w:r>
        <w:rPr>
          <w:rFonts w:hint="eastAsia"/>
        </w:rPr>
        <w:t>–监听三个</w:t>
      </w:r>
      <w:proofErr w:type="gramStart"/>
      <w:r>
        <w:rPr>
          <w:rFonts w:hint="eastAsia"/>
        </w:rPr>
        <w:t>域对象</w:t>
      </w:r>
      <w:proofErr w:type="gramEnd"/>
      <w:r>
        <w:rPr>
          <w:rFonts w:hint="eastAsia"/>
        </w:rPr>
        <w:t>创建和销毁的事件监听器</w:t>
      </w:r>
    </w:p>
    <w:p w:rsidR="00634CD7" w:rsidRPr="00634CD7" w:rsidRDefault="00634CD7" w:rsidP="00634CD7">
      <w:pPr>
        <w:pStyle w:val="a7"/>
        <w:ind w:left="1260" w:firstLineChars="0" w:firstLine="0"/>
      </w:pPr>
      <w:r>
        <w:rPr>
          <w:rFonts w:hint="eastAsia"/>
        </w:rPr>
        <w:t>–监听</w:t>
      </w:r>
      <w:proofErr w:type="gramStart"/>
      <w:r>
        <w:rPr>
          <w:rFonts w:hint="eastAsia"/>
        </w:rPr>
        <w:t>域对象</w:t>
      </w:r>
      <w:proofErr w:type="gramEnd"/>
      <w:r>
        <w:rPr>
          <w:rFonts w:hint="eastAsia"/>
        </w:rPr>
        <w:t>中属性的增加和删除的事件监听器</w:t>
      </w:r>
    </w:p>
    <w:p w:rsidR="00AA35D2" w:rsidRDefault="00634CD7" w:rsidP="00634CD7">
      <w:pPr>
        <w:pStyle w:val="a7"/>
        <w:ind w:left="1260" w:firstLineChars="0" w:firstLine="0"/>
      </w:pPr>
      <w:r>
        <w:rPr>
          <w:rFonts w:hint="eastAsia"/>
        </w:rPr>
        <w:t>–监听绑定到</w:t>
      </w:r>
      <w:proofErr w:type="spellStart"/>
      <w:r>
        <w:rPr>
          <w:rFonts w:hint="eastAsia"/>
        </w:rPr>
        <w:t>HttpSession</w:t>
      </w:r>
      <w:proofErr w:type="spellEnd"/>
      <w:r>
        <w:rPr>
          <w:rFonts w:hint="eastAsia"/>
        </w:rPr>
        <w:t>域中的某个对象的状态的时间监听器</w:t>
      </w:r>
    </w:p>
    <w:p w:rsidR="00634CD7" w:rsidRDefault="00634CD7" w:rsidP="00634CD7">
      <w:pPr>
        <w:pStyle w:val="a7"/>
        <w:ind w:left="1260" w:firstLineChars="0" w:firstLine="0"/>
      </w:pPr>
      <w:r>
        <w:rPr>
          <w:rFonts w:hint="eastAsia"/>
        </w:rPr>
        <w:t>配置：</w:t>
      </w:r>
    </w:p>
    <w:p w:rsidR="00634CD7" w:rsidRDefault="00634CD7" w:rsidP="00634CD7">
      <w:pPr>
        <w:pStyle w:val="a7"/>
        <w:ind w:left="1260" w:firstLineChars="0" w:firstLine="0"/>
      </w:pPr>
      <w:r>
        <w:rPr>
          <w:rFonts w:hint="eastAsia"/>
        </w:rPr>
        <w:t>&lt; listener&gt;&lt; listener-class&gt;</w:t>
      </w:r>
      <w:r>
        <w:rPr>
          <w:rFonts w:hint="eastAsia"/>
        </w:rPr>
        <w:t>实现以上任意接口的</w:t>
      </w:r>
      <w:r>
        <w:rPr>
          <w:rFonts w:hint="eastAsia"/>
        </w:rPr>
        <w:t>java</w:t>
      </w:r>
      <w:r>
        <w:rPr>
          <w:rFonts w:hint="eastAsia"/>
        </w:rPr>
        <w:t>类全名</w:t>
      </w:r>
      <w:r>
        <w:rPr>
          <w:rFonts w:hint="eastAsia"/>
        </w:rPr>
        <w:t>&lt; /listener-class&gt;</w:t>
      </w:r>
    </w:p>
    <w:p w:rsidR="00634CD7" w:rsidRPr="00AA35D2" w:rsidRDefault="00634CD7" w:rsidP="00634CD7">
      <w:pPr>
        <w:pStyle w:val="a7"/>
        <w:ind w:left="1260" w:firstLineChars="0" w:firstLine="0"/>
      </w:pPr>
      <w:r>
        <w:rPr>
          <w:rFonts w:hint="eastAsia"/>
        </w:rPr>
        <w:t>&lt; /listener&gt;</w:t>
      </w:r>
    </w:p>
    <w:p w:rsidR="00F3474B" w:rsidRPr="00565E81" w:rsidRDefault="00643139" w:rsidP="00056C65">
      <w:pPr>
        <w:pStyle w:val="a7"/>
        <w:numPr>
          <w:ilvl w:val="0"/>
          <w:numId w:val="3"/>
        </w:numPr>
        <w:ind w:firstLineChars="0"/>
        <w:outlineLvl w:val="1"/>
        <w:rPr>
          <w:b/>
        </w:rPr>
      </w:pPr>
      <w:r w:rsidRPr="00565E81">
        <w:rPr>
          <w:b/>
          <w:lang w:val="en-GB"/>
        </w:rPr>
        <w:t>L</w:t>
      </w:r>
      <w:r w:rsidRPr="00565E81">
        <w:rPr>
          <w:rFonts w:hint="eastAsia"/>
          <w:b/>
          <w:lang w:val="en-GB"/>
        </w:rPr>
        <w:t>inux</w:t>
      </w:r>
    </w:p>
    <w:p w:rsidR="00643139" w:rsidRPr="00565E81" w:rsidRDefault="00BE74DF" w:rsidP="00A40CCE">
      <w:pPr>
        <w:pStyle w:val="a7"/>
        <w:numPr>
          <w:ilvl w:val="0"/>
          <w:numId w:val="66"/>
        </w:numPr>
        <w:ind w:firstLineChars="0"/>
        <w:outlineLvl w:val="2"/>
        <w:rPr>
          <w:b/>
        </w:rPr>
      </w:pPr>
      <w:r w:rsidRPr="00565E81">
        <w:rPr>
          <w:rFonts w:hint="eastAsia"/>
          <w:b/>
        </w:rPr>
        <w:t>常用的</w:t>
      </w:r>
      <w:r w:rsidRPr="00565E81">
        <w:rPr>
          <w:rFonts w:hint="eastAsia"/>
          <w:b/>
        </w:rPr>
        <w:t xml:space="preserve"> Linux </w:t>
      </w:r>
      <w:r w:rsidRPr="00565E81">
        <w:rPr>
          <w:rFonts w:hint="eastAsia"/>
          <w:b/>
        </w:rPr>
        <w:t>命令</w:t>
      </w:r>
    </w:p>
    <w:p w:rsidR="00DA7879" w:rsidRDefault="00DA7879" w:rsidP="00DA7879">
      <w:pPr>
        <w:pStyle w:val="a7"/>
        <w:ind w:left="1560" w:firstLineChars="0" w:firstLine="0"/>
      </w:pPr>
      <w:r>
        <w:rPr>
          <w:rFonts w:hint="eastAsia"/>
        </w:rPr>
        <w:t>列出文件列表：</w:t>
      </w:r>
      <w:r>
        <w:rPr>
          <w:rFonts w:hint="eastAsia"/>
        </w:rPr>
        <w:t xml:space="preserve">ls </w:t>
      </w:r>
      <w:r>
        <w:rPr>
          <w:rFonts w:hint="eastAsia"/>
        </w:rPr>
        <w:t>【参数</w:t>
      </w:r>
      <w:r>
        <w:rPr>
          <w:rFonts w:hint="eastAsia"/>
        </w:rPr>
        <w:t xml:space="preserve"> -a -l</w:t>
      </w:r>
      <w:r>
        <w:rPr>
          <w:rFonts w:hint="eastAsia"/>
        </w:rPr>
        <w:t>】</w:t>
      </w:r>
    </w:p>
    <w:p w:rsidR="00DA7879" w:rsidRDefault="00DA7879" w:rsidP="00DA7879">
      <w:pPr>
        <w:pStyle w:val="a7"/>
        <w:ind w:left="1560" w:firstLineChars="0" w:firstLine="0"/>
      </w:pPr>
      <w:r>
        <w:rPr>
          <w:rFonts w:hint="eastAsia"/>
        </w:rPr>
        <w:t>创建目录和移除目录：</w:t>
      </w:r>
      <w:proofErr w:type="spellStart"/>
      <w:r>
        <w:rPr>
          <w:rFonts w:hint="eastAsia"/>
        </w:rPr>
        <w:t>mkdir</w:t>
      </w:r>
      <w:proofErr w:type="spellEnd"/>
      <w:r>
        <w:rPr>
          <w:rFonts w:hint="eastAsia"/>
        </w:rPr>
        <w:tab/>
      </w:r>
      <w:proofErr w:type="spellStart"/>
      <w:r>
        <w:rPr>
          <w:rFonts w:hint="eastAsia"/>
        </w:rPr>
        <w:t>rmdir</w:t>
      </w:r>
      <w:proofErr w:type="spellEnd"/>
    </w:p>
    <w:p w:rsidR="00DA7879" w:rsidRDefault="00DA7879" w:rsidP="00DA7879">
      <w:pPr>
        <w:pStyle w:val="a7"/>
        <w:ind w:left="1560" w:firstLineChars="0" w:firstLine="0"/>
      </w:pPr>
      <w:r>
        <w:rPr>
          <w:rFonts w:hint="eastAsia"/>
        </w:rPr>
        <w:t>用于显示文件后几行内容：</w:t>
      </w:r>
      <w:r>
        <w:rPr>
          <w:rFonts w:hint="eastAsia"/>
        </w:rPr>
        <w:t xml:space="preserve">tail </w:t>
      </w:r>
      <w:r>
        <w:rPr>
          <w:rFonts w:hint="eastAsia"/>
        </w:rPr>
        <w:t>打包：</w:t>
      </w:r>
      <w:r>
        <w:rPr>
          <w:rFonts w:hint="eastAsia"/>
        </w:rPr>
        <w:t>tar -</w:t>
      </w:r>
      <w:proofErr w:type="spellStart"/>
      <w:r>
        <w:rPr>
          <w:rFonts w:hint="eastAsia"/>
        </w:rPr>
        <w:t>xvf</w:t>
      </w:r>
      <w:proofErr w:type="spellEnd"/>
    </w:p>
    <w:p w:rsidR="00BE74DF" w:rsidRDefault="00DA7879" w:rsidP="00DA7879">
      <w:pPr>
        <w:pStyle w:val="a7"/>
        <w:ind w:left="1560" w:firstLineChars="0" w:firstLine="0"/>
      </w:pPr>
      <w:r>
        <w:rPr>
          <w:rFonts w:hint="eastAsia"/>
        </w:rPr>
        <w:t>打包并压缩：</w:t>
      </w:r>
      <w:r>
        <w:rPr>
          <w:rFonts w:hint="eastAsia"/>
        </w:rPr>
        <w:t xml:space="preserve">tar </w:t>
      </w:r>
      <w:r>
        <w:t>–</w:t>
      </w:r>
      <w:proofErr w:type="spellStart"/>
      <w:r>
        <w:rPr>
          <w:rFonts w:hint="eastAsia"/>
        </w:rPr>
        <w:t>zcvf</w:t>
      </w:r>
      <w:proofErr w:type="spellEnd"/>
    </w:p>
    <w:p w:rsidR="00DA7879" w:rsidRDefault="00DA7879" w:rsidP="00DA7879">
      <w:pPr>
        <w:pStyle w:val="a7"/>
        <w:ind w:left="1560" w:firstLineChars="0" w:firstLine="0"/>
      </w:pPr>
      <w:r>
        <w:rPr>
          <w:rFonts w:hint="eastAsia"/>
        </w:rPr>
        <w:t>查找字符串：</w:t>
      </w:r>
      <w:r>
        <w:rPr>
          <w:rFonts w:hint="eastAsia"/>
        </w:rPr>
        <w:t>grep</w:t>
      </w:r>
    </w:p>
    <w:p w:rsidR="00DA7879" w:rsidRDefault="00DA7879" w:rsidP="00DA7879">
      <w:pPr>
        <w:pStyle w:val="a7"/>
        <w:ind w:left="1560" w:firstLineChars="0" w:firstLine="0"/>
      </w:pPr>
      <w:r>
        <w:rPr>
          <w:rFonts w:hint="eastAsia"/>
        </w:rPr>
        <w:t>显示当前所在目录：</w:t>
      </w:r>
      <w:proofErr w:type="spellStart"/>
      <w:r>
        <w:rPr>
          <w:rFonts w:hint="eastAsia"/>
        </w:rPr>
        <w:t>pwd</w:t>
      </w:r>
      <w:proofErr w:type="spellEnd"/>
      <w:r>
        <w:rPr>
          <w:rFonts w:hint="eastAsia"/>
        </w:rPr>
        <w:t xml:space="preserve"> </w:t>
      </w:r>
      <w:r>
        <w:rPr>
          <w:rFonts w:hint="eastAsia"/>
        </w:rPr>
        <w:t>创建空文件：</w:t>
      </w:r>
      <w:r>
        <w:rPr>
          <w:rFonts w:hint="eastAsia"/>
        </w:rPr>
        <w:t>touch</w:t>
      </w:r>
    </w:p>
    <w:p w:rsidR="00DA7879" w:rsidRDefault="00DA7879" w:rsidP="00DA7879">
      <w:pPr>
        <w:pStyle w:val="a7"/>
        <w:ind w:left="1560" w:firstLineChars="0" w:firstLine="0"/>
      </w:pPr>
      <w:r>
        <w:rPr>
          <w:rFonts w:hint="eastAsia"/>
        </w:rPr>
        <w:t>编辑器：</w:t>
      </w:r>
      <w:r>
        <w:rPr>
          <w:rFonts w:hint="eastAsia"/>
        </w:rPr>
        <w:t>vim</w:t>
      </w:r>
      <w:r>
        <w:rPr>
          <w:rFonts w:hint="eastAsia"/>
        </w:rPr>
        <w:tab/>
        <w:t>vi</w:t>
      </w:r>
    </w:p>
    <w:p w:rsidR="00DA7879" w:rsidRDefault="00DA7879" w:rsidP="00DA7879">
      <w:pPr>
        <w:pStyle w:val="a7"/>
        <w:ind w:left="1560" w:firstLineChars="0" w:firstLine="0"/>
      </w:pPr>
      <w:r>
        <w:rPr>
          <w:rFonts w:hint="eastAsia"/>
        </w:rPr>
        <w:t>列出文件列表：</w:t>
      </w:r>
      <w:r>
        <w:rPr>
          <w:rFonts w:hint="eastAsia"/>
        </w:rPr>
        <w:t xml:space="preserve">ls </w:t>
      </w:r>
      <w:r>
        <w:rPr>
          <w:rFonts w:hint="eastAsia"/>
        </w:rPr>
        <w:t>【参数</w:t>
      </w:r>
      <w:r>
        <w:rPr>
          <w:rFonts w:hint="eastAsia"/>
        </w:rPr>
        <w:t xml:space="preserve"> -a -l</w:t>
      </w:r>
      <w:r>
        <w:rPr>
          <w:rFonts w:hint="eastAsia"/>
        </w:rPr>
        <w:t>】</w:t>
      </w:r>
    </w:p>
    <w:p w:rsidR="00DA7879" w:rsidRDefault="00DA7879" w:rsidP="00DA7879">
      <w:pPr>
        <w:pStyle w:val="a7"/>
        <w:ind w:left="1560" w:firstLineChars="0" w:firstLine="0"/>
      </w:pPr>
      <w:r>
        <w:rPr>
          <w:rFonts w:hint="eastAsia"/>
        </w:rPr>
        <w:t>创建目录和移除目录：</w:t>
      </w:r>
      <w:proofErr w:type="spellStart"/>
      <w:r>
        <w:rPr>
          <w:rFonts w:hint="eastAsia"/>
        </w:rPr>
        <w:t>mkdir</w:t>
      </w:r>
      <w:proofErr w:type="spellEnd"/>
      <w:r>
        <w:rPr>
          <w:rFonts w:hint="eastAsia"/>
        </w:rPr>
        <w:tab/>
      </w:r>
      <w:proofErr w:type="spellStart"/>
      <w:r>
        <w:rPr>
          <w:rFonts w:hint="eastAsia"/>
        </w:rPr>
        <w:t>rmdir</w:t>
      </w:r>
      <w:proofErr w:type="spellEnd"/>
    </w:p>
    <w:p w:rsidR="00DA7879" w:rsidRDefault="00DA7879" w:rsidP="00DA7879">
      <w:pPr>
        <w:pStyle w:val="a7"/>
        <w:ind w:left="1560" w:firstLineChars="0" w:firstLine="0"/>
      </w:pPr>
      <w:r>
        <w:rPr>
          <w:rFonts w:hint="eastAsia"/>
        </w:rPr>
        <w:t>用于显示文件后几行内容：</w:t>
      </w:r>
      <w:r>
        <w:rPr>
          <w:rFonts w:hint="eastAsia"/>
        </w:rPr>
        <w:t xml:space="preserve">tail </w:t>
      </w:r>
      <w:r>
        <w:rPr>
          <w:rFonts w:hint="eastAsia"/>
        </w:rPr>
        <w:t>打包：</w:t>
      </w:r>
      <w:r>
        <w:rPr>
          <w:rFonts w:hint="eastAsia"/>
        </w:rPr>
        <w:t>tar -</w:t>
      </w:r>
      <w:proofErr w:type="spellStart"/>
      <w:r>
        <w:rPr>
          <w:rFonts w:hint="eastAsia"/>
        </w:rPr>
        <w:t>xvf</w:t>
      </w:r>
      <w:proofErr w:type="spellEnd"/>
    </w:p>
    <w:p w:rsidR="00DA7879" w:rsidRDefault="00DA7879" w:rsidP="00DA7879">
      <w:pPr>
        <w:pStyle w:val="a7"/>
        <w:ind w:left="1560" w:firstLineChars="0" w:firstLine="0"/>
      </w:pPr>
      <w:r>
        <w:rPr>
          <w:rFonts w:hint="eastAsia"/>
        </w:rPr>
        <w:t>打包并压缩：</w:t>
      </w:r>
      <w:r>
        <w:rPr>
          <w:rFonts w:hint="eastAsia"/>
        </w:rPr>
        <w:t>tar -</w:t>
      </w:r>
      <w:proofErr w:type="spellStart"/>
      <w:r>
        <w:rPr>
          <w:rFonts w:hint="eastAsia"/>
        </w:rPr>
        <w:t>zcvf</w:t>
      </w:r>
      <w:proofErr w:type="spellEnd"/>
    </w:p>
    <w:p w:rsidR="00DA7879" w:rsidRDefault="00DA7879" w:rsidP="00DA7879">
      <w:pPr>
        <w:pStyle w:val="a7"/>
        <w:ind w:left="1560" w:firstLineChars="0" w:firstLine="0"/>
      </w:pPr>
      <w:r>
        <w:rPr>
          <w:rFonts w:hint="eastAsia"/>
        </w:rPr>
        <w:t>查找字符串：</w:t>
      </w:r>
      <w:r>
        <w:rPr>
          <w:rFonts w:hint="eastAsia"/>
        </w:rPr>
        <w:t>grep</w:t>
      </w:r>
    </w:p>
    <w:p w:rsidR="00DA7879" w:rsidRDefault="00DA7879" w:rsidP="00DA7879">
      <w:pPr>
        <w:pStyle w:val="a7"/>
        <w:ind w:left="1560" w:firstLineChars="0" w:firstLine="0"/>
      </w:pPr>
      <w:r>
        <w:rPr>
          <w:rFonts w:hint="eastAsia"/>
        </w:rPr>
        <w:t>显示当前所在目录：</w:t>
      </w:r>
      <w:proofErr w:type="spellStart"/>
      <w:r>
        <w:rPr>
          <w:rFonts w:hint="eastAsia"/>
        </w:rPr>
        <w:t>pwd</w:t>
      </w:r>
      <w:proofErr w:type="spellEnd"/>
      <w:r>
        <w:rPr>
          <w:rFonts w:hint="eastAsia"/>
        </w:rPr>
        <w:t xml:space="preserve"> </w:t>
      </w:r>
      <w:r>
        <w:rPr>
          <w:rFonts w:hint="eastAsia"/>
        </w:rPr>
        <w:t>创建空文件：</w:t>
      </w:r>
      <w:r>
        <w:rPr>
          <w:rFonts w:hint="eastAsia"/>
        </w:rPr>
        <w:t>touch</w:t>
      </w:r>
    </w:p>
    <w:p w:rsidR="00DA7879" w:rsidRDefault="00DA7879" w:rsidP="00DA7879">
      <w:pPr>
        <w:pStyle w:val="a7"/>
        <w:ind w:left="1560" w:firstLineChars="0" w:firstLine="0"/>
      </w:pPr>
      <w:r>
        <w:rPr>
          <w:rFonts w:hint="eastAsia"/>
        </w:rPr>
        <w:t>编辑器：</w:t>
      </w:r>
      <w:r>
        <w:rPr>
          <w:rFonts w:hint="eastAsia"/>
        </w:rPr>
        <w:t>vim</w:t>
      </w:r>
      <w:r>
        <w:rPr>
          <w:rFonts w:hint="eastAsia"/>
        </w:rPr>
        <w:tab/>
        <w:t>vi</w:t>
      </w:r>
    </w:p>
    <w:p w:rsidR="003309EE" w:rsidRPr="00565E81" w:rsidRDefault="007D3855" w:rsidP="00A40CCE">
      <w:pPr>
        <w:pStyle w:val="a7"/>
        <w:numPr>
          <w:ilvl w:val="0"/>
          <w:numId w:val="66"/>
        </w:numPr>
        <w:ind w:firstLineChars="0"/>
        <w:outlineLvl w:val="2"/>
        <w:rPr>
          <w:b/>
        </w:rPr>
      </w:pPr>
      <w:r w:rsidRPr="00565E81">
        <w:rPr>
          <w:rFonts w:hint="eastAsia"/>
          <w:b/>
        </w:rPr>
        <w:t xml:space="preserve">Linux </w:t>
      </w:r>
      <w:r w:rsidRPr="00565E81">
        <w:rPr>
          <w:rFonts w:hint="eastAsia"/>
          <w:b/>
        </w:rPr>
        <w:t>中如何查看日志</w:t>
      </w:r>
    </w:p>
    <w:p w:rsidR="007D3855" w:rsidRDefault="00655ED8" w:rsidP="00655ED8">
      <w:pPr>
        <w:pStyle w:val="a7"/>
        <w:ind w:left="1560" w:firstLineChars="0" w:firstLine="0"/>
      </w:pPr>
      <w:r w:rsidRPr="00655ED8">
        <w:rPr>
          <w:rFonts w:hint="eastAsia"/>
        </w:rPr>
        <w:t>动态打印日志信息：</w:t>
      </w:r>
      <w:r w:rsidRPr="00655ED8">
        <w:rPr>
          <w:rFonts w:hint="eastAsia"/>
        </w:rPr>
        <w:t xml:space="preserve">tail </w:t>
      </w:r>
      <w:r w:rsidRPr="00655ED8">
        <w:rPr>
          <w:rFonts w:hint="eastAsia"/>
        </w:rPr>
        <w:t>–</w:t>
      </w:r>
      <w:r w:rsidRPr="00655ED8">
        <w:rPr>
          <w:rFonts w:hint="eastAsia"/>
        </w:rPr>
        <w:t xml:space="preserve">f </w:t>
      </w:r>
      <w:r w:rsidRPr="00655ED8">
        <w:rPr>
          <w:rFonts w:hint="eastAsia"/>
        </w:rPr>
        <w:t>日志文件</w:t>
      </w:r>
    </w:p>
    <w:p w:rsidR="00107A76" w:rsidRPr="00565E81" w:rsidRDefault="00107A76" w:rsidP="00A40CCE">
      <w:pPr>
        <w:pStyle w:val="a7"/>
        <w:numPr>
          <w:ilvl w:val="0"/>
          <w:numId w:val="66"/>
        </w:numPr>
        <w:ind w:firstLineChars="0"/>
        <w:outlineLvl w:val="2"/>
        <w:rPr>
          <w:b/>
        </w:rPr>
      </w:pPr>
      <w:r w:rsidRPr="00565E81">
        <w:rPr>
          <w:rFonts w:hint="eastAsia"/>
          <w:b/>
        </w:rPr>
        <w:t xml:space="preserve">Linux </w:t>
      </w:r>
      <w:r w:rsidRPr="00565E81">
        <w:rPr>
          <w:rFonts w:hint="eastAsia"/>
          <w:b/>
        </w:rPr>
        <w:t>怎么关闭进程</w:t>
      </w:r>
    </w:p>
    <w:p w:rsidR="00B2748F" w:rsidRDefault="00B2748F" w:rsidP="00B2748F">
      <w:pPr>
        <w:pStyle w:val="a7"/>
        <w:ind w:left="1560" w:firstLineChars="0" w:firstLine="0"/>
      </w:pPr>
      <w:r>
        <w:rPr>
          <w:rFonts w:hint="eastAsia"/>
        </w:rPr>
        <w:t>通常用</w:t>
      </w:r>
      <w:r>
        <w:rPr>
          <w:rFonts w:hint="eastAsia"/>
        </w:rPr>
        <w:t xml:space="preserve"> </w:t>
      </w:r>
      <w:proofErr w:type="spellStart"/>
      <w:r>
        <w:rPr>
          <w:rFonts w:hint="eastAsia"/>
        </w:rPr>
        <w:t>ps</w:t>
      </w:r>
      <w:proofErr w:type="spellEnd"/>
      <w:r>
        <w:rPr>
          <w:rFonts w:hint="eastAsia"/>
        </w:rPr>
        <w:t xml:space="preserve"> </w:t>
      </w:r>
      <w:r>
        <w:rPr>
          <w:rFonts w:hint="eastAsia"/>
        </w:rPr>
        <w:t>查看进程</w:t>
      </w:r>
      <w:r>
        <w:rPr>
          <w:rFonts w:hint="eastAsia"/>
        </w:rPr>
        <w:t xml:space="preserve"> PID </w:t>
      </w:r>
      <w:r>
        <w:rPr>
          <w:rFonts w:hint="eastAsia"/>
        </w:rPr>
        <w:t>，用</w:t>
      </w:r>
      <w:r>
        <w:rPr>
          <w:rFonts w:hint="eastAsia"/>
        </w:rPr>
        <w:t xml:space="preserve"> kill </w:t>
      </w:r>
      <w:r>
        <w:rPr>
          <w:rFonts w:hint="eastAsia"/>
        </w:rPr>
        <w:t>命令终止进程。</w:t>
      </w:r>
    </w:p>
    <w:p w:rsidR="00B2748F" w:rsidRDefault="00B2748F" w:rsidP="00B2748F">
      <w:pPr>
        <w:pStyle w:val="a7"/>
        <w:ind w:left="1560" w:firstLineChars="0" w:firstLine="0"/>
      </w:pPr>
      <w:proofErr w:type="spellStart"/>
      <w:r>
        <w:rPr>
          <w:rFonts w:hint="eastAsia"/>
        </w:rPr>
        <w:t>ps</w:t>
      </w:r>
      <w:proofErr w:type="spellEnd"/>
      <w:r>
        <w:rPr>
          <w:rFonts w:hint="eastAsia"/>
        </w:rPr>
        <w:t xml:space="preserve"> </w:t>
      </w:r>
      <w:r>
        <w:rPr>
          <w:rFonts w:hint="eastAsia"/>
        </w:rPr>
        <w:t>命令用于查看当前正在运行的进程。</w:t>
      </w:r>
    </w:p>
    <w:p w:rsidR="00B2748F" w:rsidRDefault="00B2748F" w:rsidP="00B2748F">
      <w:pPr>
        <w:pStyle w:val="a7"/>
        <w:ind w:left="1560" w:firstLineChars="0" w:firstLine="0"/>
      </w:pPr>
      <w:r>
        <w:rPr>
          <w:rFonts w:hint="eastAsia"/>
        </w:rPr>
        <w:t xml:space="preserve">grep </w:t>
      </w:r>
      <w:r>
        <w:rPr>
          <w:rFonts w:hint="eastAsia"/>
        </w:rPr>
        <w:t>是搜索</w:t>
      </w:r>
    </w:p>
    <w:p w:rsidR="00B2748F" w:rsidRDefault="00B2748F" w:rsidP="00B2748F">
      <w:pPr>
        <w:pStyle w:val="a7"/>
        <w:ind w:left="1560" w:firstLineChars="0" w:firstLine="0"/>
      </w:pPr>
      <w:r>
        <w:rPr>
          <w:rFonts w:hint="eastAsia"/>
        </w:rPr>
        <w:t>例如：</w:t>
      </w:r>
      <w:r>
        <w:rPr>
          <w:rFonts w:hint="eastAsia"/>
        </w:rPr>
        <w:t xml:space="preserve"> </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 xml:space="preserve"> | grep java</w:t>
      </w:r>
    </w:p>
    <w:p w:rsidR="00B2748F" w:rsidRDefault="00B2748F" w:rsidP="00B2748F">
      <w:pPr>
        <w:pStyle w:val="a7"/>
        <w:ind w:left="1560" w:firstLineChars="0" w:firstLine="0"/>
      </w:pPr>
      <w:r>
        <w:rPr>
          <w:rFonts w:hint="eastAsia"/>
        </w:rPr>
        <w:t>表示查看所有进程里</w:t>
      </w:r>
      <w:r>
        <w:rPr>
          <w:rFonts w:hint="eastAsia"/>
        </w:rPr>
        <w:t xml:space="preserve"> CMD </w:t>
      </w:r>
      <w:r>
        <w:rPr>
          <w:rFonts w:hint="eastAsia"/>
        </w:rPr>
        <w:t>是</w:t>
      </w:r>
      <w:r>
        <w:rPr>
          <w:rFonts w:hint="eastAsia"/>
        </w:rPr>
        <w:t xml:space="preserve"> java </w:t>
      </w:r>
      <w:r>
        <w:rPr>
          <w:rFonts w:hint="eastAsia"/>
        </w:rPr>
        <w:t>的进程信息。</w:t>
      </w:r>
    </w:p>
    <w:p w:rsidR="00B2748F" w:rsidRDefault="00B2748F" w:rsidP="00B2748F">
      <w:pPr>
        <w:pStyle w:val="a7"/>
        <w:ind w:left="1560" w:firstLineChars="0" w:firstLine="0"/>
      </w:pPr>
      <w:proofErr w:type="spellStart"/>
      <w:r>
        <w:t>ps</w:t>
      </w:r>
      <w:proofErr w:type="spellEnd"/>
      <w:r>
        <w:t xml:space="preserve"> -aux | grep java</w:t>
      </w:r>
    </w:p>
    <w:p w:rsidR="00B2748F" w:rsidRDefault="00B2748F" w:rsidP="00B2748F">
      <w:pPr>
        <w:pStyle w:val="a7"/>
        <w:ind w:left="1560" w:firstLineChars="0" w:firstLine="0"/>
      </w:pPr>
      <w:r>
        <w:rPr>
          <w:rFonts w:hint="eastAsia"/>
        </w:rPr>
        <w:t xml:space="preserve">-aux </w:t>
      </w:r>
      <w:r>
        <w:rPr>
          <w:rFonts w:hint="eastAsia"/>
        </w:rPr>
        <w:t>显示所有状态</w:t>
      </w:r>
    </w:p>
    <w:p w:rsidR="00B2748F" w:rsidRDefault="00B2748F" w:rsidP="00B2748F">
      <w:pPr>
        <w:pStyle w:val="a7"/>
        <w:ind w:left="1560" w:firstLineChars="0" w:firstLine="0"/>
      </w:pPr>
      <w:r>
        <w:rPr>
          <w:rFonts w:hint="eastAsia"/>
        </w:rPr>
        <w:t xml:space="preserve">kill </w:t>
      </w:r>
      <w:r>
        <w:rPr>
          <w:rFonts w:hint="eastAsia"/>
        </w:rPr>
        <w:t>命令用于终止进程。例如：</w:t>
      </w:r>
      <w:r>
        <w:rPr>
          <w:rFonts w:hint="eastAsia"/>
        </w:rPr>
        <w:t xml:space="preserve"> kill -9 [PID]</w:t>
      </w:r>
    </w:p>
    <w:p w:rsidR="00234EA2" w:rsidRDefault="00B2748F" w:rsidP="00B2748F">
      <w:pPr>
        <w:pStyle w:val="a7"/>
        <w:ind w:left="1560" w:firstLineChars="0" w:firstLine="0"/>
      </w:pPr>
      <w:r>
        <w:rPr>
          <w:rFonts w:hint="eastAsia"/>
        </w:rPr>
        <w:t xml:space="preserve">-9 </w:t>
      </w:r>
      <w:r>
        <w:rPr>
          <w:rFonts w:hint="eastAsia"/>
        </w:rPr>
        <w:t>表示强迫进程立即停止。</w:t>
      </w:r>
    </w:p>
    <w:p w:rsidR="009A653A" w:rsidRPr="009A653A" w:rsidRDefault="009A653A" w:rsidP="009A653A">
      <w:pPr>
        <w:pStyle w:val="a7"/>
        <w:numPr>
          <w:ilvl w:val="0"/>
          <w:numId w:val="66"/>
        </w:numPr>
        <w:ind w:firstLineChars="0"/>
        <w:outlineLvl w:val="2"/>
        <w:rPr>
          <w:b/>
        </w:rPr>
      </w:pPr>
      <w:r w:rsidRPr="009A653A">
        <w:rPr>
          <w:rFonts w:hint="eastAsia"/>
          <w:b/>
        </w:rPr>
        <w:t>Linux</w:t>
      </w:r>
      <w:r>
        <w:rPr>
          <w:rFonts w:hint="eastAsia"/>
          <w:b/>
        </w:rPr>
        <w:t>上部署项目</w:t>
      </w:r>
    </w:p>
    <w:p w:rsidR="009A653A" w:rsidRDefault="009A653A" w:rsidP="009A653A">
      <w:pPr>
        <w:pStyle w:val="a7"/>
        <w:ind w:left="1560" w:firstLineChars="0" w:firstLine="0"/>
      </w:pPr>
      <w:r>
        <w:rPr>
          <w:rFonts w:hint="eastAsia"/>
        </w:rPr>
        <w:t xml:space="preserve">    1.Linux</w:t>
      </w:r>
      <w:r>
        <w:rPr>
          <w:rFonts w:hint="eastAsia"/>
        </w:rPr>
        <w:t>上安装</w:t>
      </w:r>
      <w:proofErr w:type="spellStart"/>
      <w:r>
        <w:rPr>
          <w:rFonts w:hint="eastAsia"/>
        </w:rPr>
        <w:t>jdk</w:t>
      </w:r>
      <w:proofErr w:type="spellEnd"/>
      <w:r>
        <w:rPr>
          <w:rFonts w:hint="eastAsia"/>
        </w:rPr>
        <w:t>,</w:t>
      </w:r>
      <w:r>
        <w:rPr>
          <w:rFonts w:hint="eastAsia"/>
        </w:rPr>
        <w:t>配置环境变量</w:t>
      </w:r>
    </w:p>
    <w:p w:rsidR="009A653A" w:rsidRDefault="009A653A" w:rsidP="009A653A">
      <w:pPr>
        <w:pStyle w:val="a7"/>
        <w:ind w:left="1560" w:firstLineChars="0" w:firstLine="0"/>
      </w:pPr>
      <w:r>
        <w:rPr>
          <w:rFonts w:hint="eastAsia"/>
        </w:rPr>
        <w:t xml:space="preserve">    2.</w:t>
      </w:r>
      <w:r>
        <w:rPr>
          <w:rFonts w:hint="eastAsia"/>
        </w:rPr>
        <w:t>通过</w:t>
      </w:r>
      <w:r>
        <w:rPr>
          <w:rFonts w:hint="eastAsia"/>
        </w:rPr>
        <w:t>SSH</w:t>
      </w:r>
      <w:r>
        <w:rPr>
          <w:rFonts w:hint="eastAsia"/>
        </w:rPr>
        <w:t>将</w:t>
      </w:r>
      <w:r>
        <w:rPr>
          <w:rFonts w:hint="eastAsia"/>
        </w:rPr>
        <w:t>tomcat</w:t>
      </w:r>
      <w:r>
        <w:rPr>
          <w:rFonts w:hint="eastAsia"/>
        </w:rPr>
        <w:t>压缩包上传到</w:t>
      </w:r>
      <w:r>
        <w:rPr>
          <w:rFonts w:hint="eastAsia"/>
        </w:rPr>
        <w:t>Linux</w:t>
      </w:r>
      <w:r>
        <w:rPr>
          <w:rFonts w:hint="eastAsia"/>
        </w:rPr>
        <w:t>服务器，通过</w:t>
      </w:r>
      <w:r>
        <w:rPr>
          <w:rFonts w:hint="eastAsia"/>
        </w:rPr>
        <w:t>unzip</w:t>
      </w:r>
      <w:r>
        <w:rPr>
          <w:rFonts w:hint="eastAsia"/>
        </w:rPr>
        <w:t>解压缩</w:t>
      </w:r>
    </w:p>
    <w:p w:rsidR="009A653A" w:rsidRDefault="009A653A" w:rsidP="009A653A">
      <w:pPr>
        <w:pStyle w:val="a7"/>
        <w:ind w:left="1560" w:firstLineChars="0" w:firstLine="0"/>
      </w:pPr>
      <w:r>
        <w:rPr>
          <w:rFonts w:hint="eastAsia"/>
        </w:rPr>
        <w:t xml:space="preserve">    3.</w:t>
      </w:r>
      <w:r>
        <w:rPr>
          <w:rFonts w:hint="eastAsia"/>
        </w:rPr>
        <w:t>开启防火墙中的</w:t>
      </w:r>
      <w:r>
        <w:rPr>
          <w:rFonts w:hint="eastAsia"/>
        </w:rPr>
        <w:t>8080</w:t>
      </w:r>
      <w:r>
        <w:rPr>
          <w:rFonts w:hint="eastAsia"/>
        </w:rPr>
        <w:t>端口号</w:t>
      </w:r>
    </w:p>
    <w:p w:rsidR="009A653A" w:rsidRDefault="009A653A" w:rsidP="009A653A">
      <w:pPr>
        <w:pStyle w:val="a7"/>
        <w:ind w:left="1560" w:firstLineChars="0" w:firstLine="0"/>
      </w:pPr>
      <w:r>
        <w:rPr>
          <w:rFonts w:hint="eastAsia"/>
        </w:rPr>
        <w:t xml:space="preserve">    4.</w:t>
      </w:r>
      <w:r>
        <w:rPr>
          <w:rFonts w:hint="eastAsia"/>
        </w:rPr>
        <w:t>通过修改</w:t>
      </w:r>
      <w:r>
        <w:rPr>
          <w:rFonts w:hint="eastAsia"/>
        </w:rPr>
        <w:t>conf/server.xml</w:t>
      </w:r>
      <w:r>
        <w:rPr>
          <w:rFonts w:hint="eastAsia"/>
        </w:rPr>
        <w:t>部署项目</w:t>
      </w:r>
    </w:p>
    <w:p w:rsidR="009A653A" w:rsidRDefault="009A653A" w:rsidP="009A653A">
      <w:pPr>
        <w:pStyle w:val="a7"/>
        <w:ind w:left="1560" w:firstLineChars="0" w:firstLine="0"/>
      </w:pPr>
      <w:r>
        <w:rPr>
          <w:rFonts w:hint="eastAsia"/>
        </w:rPr>
        <w:t xml:space="preserve">    5.</w:t>
      </w:r>
      <w:r>
        <w:rPr>
          <w:rFonts w:hint="eastAsia"/>
        </w:rPr>
        <w:t>通过</w:t>
      </w:r>
      <w:proofErr w:type="spellStart"/>
      <w:r>
        <w:rPr>
          <w:rFonts w:hint="eastAsia"/>
        </w:rPr>
        <w:t>chmod</w:t>
      </w:r>
      <w:proofErr w:type="spellEnd"/>
      <w:r>
        <w:rPr>
          <w:rFonts w:hint="eastAsia"/>
        </w:rPr>
        <w:t xml:space="preserve"> +x *.</w:t>
      </w:r>
      <w:proofErr w:type="spellStart"/>
      <w:r>
        <w:rPr>
          <w:rFonts w:hint="eastAsia"/>
        </w:rPr>
        <w:t>sh</w:t>
      </w:r>
      <w:proofErr w:type="spellEnd"/>
      <w:r>
        <w:rPr>
          <w:rFonts w:hint="eastAsia"/>
        </w:rPr>
        <w:t>开启执行权限</w:t>
      </w:r>
    </w:p>
    <w:p w:rsidR="009A653A" w:rsidRDefault="009A653A" w:rsidP="00783967">
      <w:pPr>
        <w:pStyle w:val="a7"/>
        <w:ind w:left="1560" w:firstLineChars="0"/>
      </w:pPr>
      <w:r>
        <w:rPr>
          <w:rFonts w:hint="eastAsia"/>
        </w:rPr>
        <w:t>6.</w:t>
      </w:r>
      <w:r>
        <w:rPr>
          <w:rFonts w:hint="eastAsia"/>
        </w:rPr>
        <w:t>通过</w:t>
      </w:r>
      <w:r>
        <w:rPr>
          <w:rFonts w:hint="eastAsia"/>
        </w:rPr>
        <w:t>./startup.sh</w:t>
      </w:r>
      <w:r>
        <w:rPr>
          <w:rFonts w:hint="eastAsia"/>
        </w:rPr>
        <w:t>启动</w:t>
      </w:r>
      <w:r>
        <w:rPr>
          <w:rFonts w:hint="eastAsia"/>
        </w:rPr>
        <w:t>tomcat</w:t>
      </w:r>
      <w:r>
        <w:rPr>
          <w:rFonts w:hint="eastAsia"/>
        </w:rPr>
        <w:t>访问项目</w:t>
      </w:r>
      <w:r>
        <w:rPr>
          <w:rFonts w:hint="eastAsia"/>
        </w:rPr>
        <w:t>,</w:t>
      </w:r>
      <w:r>
        <w:rPr>
          <w:rFonts w:hint="eastAsia"/>
        </w:rPr>
        <w:t>并通过</w:t>
      </w:r>
      <w:r>
        <w:rPr>
          <w:rFonts w:hint="eastAsia"/>
        </w:rPr>
        <w:t xml:space="preserve">tail -f </w:t>
      </w:r>
      <w:proofErr w:type="spellStart"/>
      <w:r>
        <w:rPr>
          <w:rFonts w:hint="eastAsia"/>
        </w:rPr>
        <w:t>catalina.out</w:t>
      </w:r>
      <w:proofErr w:type="spellEnd"/>
      <w:r>
        <w:rPr>
          <w:rFonts w:hint="eastAsia"/>
        </w:rPr>
        <w:t>来查看启动日志。</w:t>
      </w:r>
    </w:p>
    <w:p w:rsidR="00783967" w:rsidRDefault="00783967" w:rsidP="00783967">
      <w:pPr>
        <w:pStyle w:val="a7"/>
        <w:ind w:left="1560" w:firstLineChars="0"/>
      </w:pPr>
      <w:r>
        <w:rPr>
          <w:rFonts w:hint="eastAsia"/>
        </w:rPr>
        <w:lastRenderedPageBreak/>
        <w:t>7.</w:t>
      </w:r>
      <w:r>
        <w:rPr>
          <w:rFonts w:hint="eastAsia"/>
        </w:rPr>
        <w:t>使用</w:t>
      </w:r>
      <w:r>
        <w:rPr>
          <w:rFonts w:hint="eastAsia"/>
        </w:rPr>
        <w:t>y</w:t>
      </w:r>
      <w:r w:rsidR="00017232">
        <w:rPr>
          <w:rFonts w:hint="eastAsia"/>
        </w:rPr>
        <w:t>u</w:t>
      </w:r>
      <w:r>
        <w:rPr>
          <w:rFonts w:hint="eastAsia"/>
        </w:rPr>
        <w:t>m</w:t>
      </w:r>
      <w:r>
        <w:rPr>
          <w:rFonts w:hint="eastAsia"/>
        </w:rPr>
        <w:t>在线安装命令安装</w:t>
      </w:r>
      <w:proofErr w:type="spellStart"/>
      <w:r>
        <w:rPr>
          <w:rFonts w:hint="eastAsia"/>
        </w:rPr>
        <w:t>mysql</w:t>
      </w:r>
      <w:proofErr w:type="spellEnd"/>
    </w:p>
    <w:p w:rsidR="001D7698" w:rsidRPr="0029129E" w:rsidRDefault="001D7698" w:rsidP="00783967">
      <w:pPr>
        <w:pStyle w:val="a7"/>
        <w:ind w:left="1560" w:firstLineChars="0"/>
      </w:pPr>
      <w:r>
        <w:rPr>
          <w:rFonts w:hint="eastAsia"/>
        </w:rPr>
        <w:t>8.</w:t>
      </w:r>
      <w:r>
        <w:rPr>
          <w:rFonts w:hint="eastAsia"/>
        </w:rPr>
        <w:t>上</w:t>
      </w:r>
      <w:proofErr w:type="gramStart"/>
      <w:r>
        <w:rPr>
          <w:rFonts w:hint="eastAsia"/>
        </w:rPr>
        <w:t>传项目</w:t>
      </w:r>
      <w:proofErr w:type="gramEnd"/>
      <w:r>
        <w:rPr>
          <w:rFonts w:hint="eastAsia"/>
        </w:rPr>
        <w:t>的</w:t>
      </w:r>
      <w:r>
        <w:rPr>
          <w:rFonts w:hint="eastAsia"/>
        </w:rPr>
        <w:t>war</w:t>
      </w:r>
      <w:r>
        <w:rPr>
          <w:rFonts w:hint="eastAsia"/>
        </w:rPr>
        <w:t>包</w:t>
      </w:r>
    </w:p>
    <w:p w:rsidR="002E7201" w:rsidRPr="00E21CC8" w:rsidRDefault="00926DE1" w:rsidP="0086448A">
      <w:pPr>
        <w:pStyle w:val="a7"/>
        <w:numPr>
          <w:ilvl w:val="0"/>
          <w:numId w:val="1"/>
        </w:numPr>
        <w:ind w:firstLineChars="0"/>
        <w:outlineLvl w:val="0"/>
        <w:rPr>
          <w:b/>
        </w:rPr>
      </w:pPr>
      <w:r w:rsidRPr="00E21CC8">
        <w:rPr>
          <w:rFonts w:hint="eastAsia"/>
          <w:b/>
        </w:rPr>
        <w:t>Hibernate</w:t>
      </w:r>
      <w:r w:rsidR="00083400">
        <w:rPr>
          <w:rFonts w:hint="eastAsia"/>
          <w:b/>
        </w:rPr>
        <w:t>（</w:t>
      </w:r>
      <w:r w:rsidR="00083400" w:rsidRPr="00CC015B">
        <w:rPr>
          <w:rFonts w:hint="eastAsia"/>
          <w:b/>
          <w:color w:val="FF0000"/>
        </w:rPr>
        <w:t>非重点</w:t>
      </w:r>
      <w:r w:rsidR="00083400">
        <w:rPr>
          <w:rFonts w:hint="eastAsia"/>
          <w:b/>
        </w:rPr>
        <w:t>）</w:t>
      </w:r>
    </w:p>
    <w:p w:rsidR="00A879B4" w:rsidRPr="00A879B4" w:rsidRDefault="00A879B4" w:rsidP="00A40CCE">
      <w:pPr>
        <w:pStyle w:val="a7"/>
        <w:numPr>
          <w:ilvl w:val="0"/>
          <w:numId w:val="43"/>
        </w:numPr>
        <w:ind w:firstLineChars="0"/>
        <w:outlineLvl w:val="1"/>
        <w:rPr>
          <w:b/>
        </w:rPr>
      </w:pPr>
      <w:bookmarkStart w:id="33" w:name="t154"/>
      <w:bookmarkStart w:id="34" w:name="_Toc462309096"/>
      <w:bookmarkEnd w:id="33"/>
      <w:r w:rsidRPr="00A879B4">
        <w:rPr>
          <w:b/>
        </w:rPr>
        <w:t>为什么要用</w:t>
      </w:r>
      <w:r w:rsidRPr="00A879B4">
        <w:rPr>
          <w:b/>
        </w:rPr>
        <w:t xml:space="preserve"> ORM? </w:t>
      </w:r>
      <w:r w:rsidRPr="00A879B4">
        <w:rPr>
          <w:b/>
        </w:rPr>
        <w:t>和</w:t>
      </w:r>
      <w:r w:rsidRPr="00A879B4">
        <w:rPr>
          <w:b/>
        </w:rPr>
        <w:t xml:space="preserve"> JDBC</w:t>
      </w:r>
      <w:r w:rsidRPr="00A879B4">
        <w:rPr>
          <w:b/>
        </w:rPr>
        <w:t>有何不一样</w:t>
      </w:r>
      <w:r w:rsidRPr="00A879B4">
        <w:rPr>
          <w:b/>
        </w:rPr>
        <w:t>?</w:t>
      </w:r>
      <w:bookmarkEnd w:id="34"/>
    </w:p>
    <w:p w:rsidR="00A879B4" w:rsidRPr="00A879B4" w:rsidRDefault="00A879B4" w:rsidP="00A879B4">
      <w:pPr>
        <w:pStyle w:val="a7"/>
        <w:ind w:left="1260" w:firstLineChars="0" w:firstLine="0"/>
      </w:pPr>
      <w:r w:rsidRPr="00A879B4">
        <w:rPr>
          <w:rFonts w:hint="eastAsia"/>
        </w:rPr>
        <w:t>ORM</w:t>
      </w:r>
      <w:r w:rsidRPr="00A879B4">
        <w:rPr>
          <w:rFonts w:hint="eastAsia"/>
        </w:rPr>
        <w:t>是对象和关系型数据库映射，是把</w:t>
      </w:r>
      <w:r w:rsidRPr="00A879B4">
        <w:rPr>
          <w:rFonts w:hint="eastAsia"/>
        </w:rPr>
        <w:t>Java</w:t>
      </w:r>
      <w:r w:rsidRPr="00A879B4">
        <w:rPr>
          <w:rFonts w:hint="eastAsia"/>
        </w:rPr>
        <w:t>中的</w:t>
      </w:r>
      <w:r w:rsidRPr="00A879B4">
        <w:rPr>
          <w:rFonts w:hint="eastAsia"/>
        </w:rPr>
        <w:t>JavaBean</w:t>
      </w:r>
      <w:r w:rsidRPr="00A879B4">
        <w:rPr>
          <w:rFonts w:hint="eastAsia"/>
        </w:rPr>
        <w:t>对象和数据库表进行映射，使数据库表中的记录和</w:t>
      </w:r>
      <w:r w:rsidRPr="00A879B4">
        <w:rPr>
          <w:rFonts w:hint="eastAsia"/>
        </w:rPr>
        <w:t>JavaBean</w:t>
      </w:r>
      <w:r w:rsidRPr="00A879B4">
        <w:rPr>
          <w:rFonts w:hint="eastAsia"/>
        </w:rPr>
        <w:t>对象一一对应，从而大大简化原来直接使用</w:t>
      </w:r>
      <w:r w:rsidRPr="00A879B4">
        <w:rPr>
          <w:rFonts w:hint="eastAsia"/>
        </w:rPr>
        <w:t>JDBC</w:t>
      </w:r>
      <w:r w:rsidRPr="00A879B4">
        <w:rPr>
          <w:rFonts w:hint="eastAsia"/>
        </w:rPr>
        <w:t>时，手工拼写</w:t>
      </w:r>
      <w:r w:rsidRPr="00A879B4">
        <w:rPr>
          <w:rFonts w:hint="eastAsia"/>
        </w:rPr>
        <w:t>SQL</w:t>
      </w:r>
      <w:r w:rsidRPr="00A879B4">
        <w:rPr>
          <w:rFonts w:hint="eastAsia"/>
        </w:rPr>
        <w:t>带来的不便。</w:t>
      </w:r>
    </w:p>
    <w:p w:rsidR="00A879B4" w:rsidRPr="00A879B4" w:rsidRDefault="00A879B4" w:rsidP="00A879B4">
      <w:pPr>
        <w:pStyle w:val="a7"/>
        <w:ind w:left="1260" w:firstLineChars="0" w:firstLine="0"/>
      </w:pPr>
      <w:r w:rsidRPr="00A879B4">
        <w:rPr>
          <w:rFonts w:hint="eastAsia"/>
        </w:rPr>
        <w:t>ORM</w:t>
      </w:r>
      <w:r w:rsidRPr="00A879B4">
        <w:rPr>
          <w:rFonts w:hint="eastAsia"/>
        </w:rPr>
        <w:t>通过配置文件，使数据库表和</w:t>
      </w:r>
      <w:r w:rsidRPr="00A879B4">
        <w:rPr>
          <w:rFonts w:hint="eastAsia"/>
        </w:rPr>
        <w:t>JavaBean</w:t>
      </w:r>
      <w:r w:rsidRPr="00A879B4">
        <w:rPr>
          <w:rFonts w:hint="eastAsia"/>
        </w:rPr>
        <w:t>类对应起来，提供简便的操作方法，增、</w:t>
      </w:r>
      <w:proofErr w:type="gramStart"/>
      <w:r w:rsidRPr="00A879B4">
        <w:rPr>
          <w:rFonts w:hint="eastAsia"/>
        </w:rPr>
        <w:t>删</w:t>
      </w:r>
      <w:proofErr w:type="gramEnd"/>
      <w:r w:rsidRPr="00A879B4">
        <w:rPr>
          <w:rFonts w:hint="eastAsia"/>
        </w:rPr>
        <w:t>、改、查记录，不再拼写字符串生成</w:t>
      </w:r>
      <w:r w:rsidRPr="00A879B4">
        <w:rPr>
          <w:rFonts w:hint="eastAsia"/>
        </w:rPr>
        <w:t>SQL</w:t>
      </w:r>
      <w:r w:rsidRPr="00A879B4">
        <w:rPr>
          <w:rFonts w:hint="eastAsia"/>
        </w:rPr>
        <w:t>，编程效率大大提高，同时减少程序出错机率，增强数据库的移植性，方便测试。但是原生的</w:t>
      </w:r>
      <w:r w:rsidRPr="00A879B4">
        <w:rPr>
          <w:rFonts w:hint="eastAsia"/>
        </w:rPr>
        <w:t>JDBC</w:t>
      </w:r>
      <w:r w:rsidRPr="00A879B4">
        <w:rPr>
          <w:rFonts w:hint="eastAsia"/>
        </w:rPr>
        <w:t>具有更强的灵活性，适合复杂多变的</w:t>
      </w:r>
      <w:r w:rsidRPr="00A879B4">
        <w:rPr>
          <w:rFonts w:hint="eastAsia"/>
        </w:rPr>
        <w:t>SQL</w:t>
      </w:r>
      <w:r w:rsidRPr="00A879B4">
        <w:rPr>
          <w:rFonts w:hint="eastAsia"/>
        </w:rPr>
        <w:t>应用。</w:t>
      </w:r>
    </w:p>
    <w:p w:rsidR="00A879B4" w:rsidRPr="00A879B4" w:rsidRDefault="00A879B4" w:rsidP="00A879B4">
      <w:pPr>
        <w:pStyle w:val="a7"/>
        <w:ind w:left="1260" w:firstLineChars="0" w:firstLine="0"/>
      </w:pPr>
      <w:r w:rsidRPr="00A879B4">
        <w:rPr>
          <w:rFonts w:hint="eastAsia"/>
        </w:rPr>
        <w:t>常用的</w:t>
      </w:r>
      <w:r w:rsidRPr="00A879B4">
        <w:rPr>
          <w:rFonts w:hint="eastAsia"/>
        </w:rPr>
        <w:t>ORM</w:t>
      </w:r>
      <w:r w:rsidRPr="00A879B4">
        <w:rPr>
          <w:rFonts w:hint="eastAsia"/>
        </w:rPr>
        <w:t>框架有：</w:t>
      </w:r>
      <w:r w:rsidRPr="00A879B4">
        <w:rPr>
          <w:rFonts w:hint="eastAsia"/>
        </w:rPr>
        <w:t>Hibernate</w:t>
      </w:r>
      <w:r w:rsidRPr="00A879B4">
        <w:rPr>
          <w:rFonts w:hint="eastAsia"/>
        </w:rPr>
        <w:t>、</w:t>
      </w:r>
      <w:proofErr w:type="spellStart"/>
      <w:r w:rsidRPr="00A879B4">
        <w:rPr>
          <w:rFonts w:hint="eastAsia"/>
        </w:rPr>
        <w:t>MyBatis</w:t>
      </w:r>
      <w:proofErr w:type="spellEnd"/>
      <w:r w:rsidRPr="00A879B4">
        <w:rPr>
          <w:rFonts w:hint="eastAsia"/>
        </w:rPr>
        <w:t>、</w:t>
      </w:r>
      <w:proofErr w:type="spellStart"/>
      <w:r w:rsidR="00344059">
        <w:rPr>
          <w:rFonts w:hint="eastAsia"/>
        </w:rPr>
        <w:t>SpringData</w:t>
      </w:r>
      <w:proofErr w:type="spellEnd"/>
      <w:r w:rsidR="00FA37F2">
        <w:rPr>
          <w:rFonts w:hint="eastAsia"/>
        </w:rPr>
        <w:t xml:space="preserve"> JPA</w:t>
      </w:r>
    </w:p>
    <w:p w:rsidR="00E21CC8" w:rsidRPr="00D51355" w:rsidRDefault="00E21CC8" w:rsidP="00A40CCE">
      <w:pPr>
        <w:pStyle w:val="a7"/>
        <w:numPr>
          <w:ilvl w:val="0"/>
          <w:numId w:val="43"/>
        </w:numPr>
        <w:ind w:firstLineChars="0"/>
        <w:outlineLvl w:val="1"/>
        <w:rPr>
          <w:b/>
        </w:rPr>
      </w:pPr>
      <w:r w:rsidRPr="00D51355">
        <w:rPr>
          <w:rFonts w:hint="eastAsia"/>
          <w:b/>
        </w:rPr>
        <w:t>Hibernate</w:t>
      </w:r>
      <w:r w:rsidRPr="00D51355">
        <w:rPr>
          <w:rFonts w:hint="eastAsia"/>
          <w:b/>
        </w:rPr>
        <w:t>工作原理</w:t>
      </w:r>
    </w:p>
    <w:p w:rsidR="00E21CC8" w:rsidRPr="005C323B" w:rsidRDefault="00E21CC8" w:rsidP="00E21CC8">
      <w:pPr>
        <w:pStyle w:val="a7"/>
        <w:ind w:left="1260" w:firstLineChars="0" w:firstLine="0"/>
      </w:pPr>
      <w:r>
        <w:rPr>
          <w:rFonts w:hint="eastAsia"/>
          <w:noProof/>
        </w:rPr>
        <w:drawing>
          <wp:inline distT="0" distB="0" distL="0" distR="0" wp14:anchorId="726E0C32" wp14:editId="02D6D3B4">
            <wp:extent cx="3367088" cy="3642947"/>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71099" cy="3647286"/>
                    </a:xfrm>
                    <a:prstGeom prst="rect">
                      <a:avLst/>
                    </a:prstGeom>
                    <a:noFill/>
                    <a:ln>
                      <a:noFill/>
                    </a:ln>
                  </pic:spPr>
                </pic:pic>
              </a:graphicData>
            </a:graphic>
          </wp:inline>
        </w:drawing>
      </w:r>
    </w:p>
    <w:p w:rsidR="00E21CC8" w:rsidRDefault="00E21CC8" w:rsidP="00A40CCE">
      <w:pPr>
        <w:pStyle w:val="a7"/>
        <w:numPr>
          <w:ilvl w:val="0"/>
          <w:numId w:val="44"/>
        </w:numPr>
        <w:ind w:firstLineChars="0"/>
      </w:pPr>
      <w:r w:rsidRPr="00884BF9">
        <w:rPr>
          <w:rFonts w:hint="eastAsia"/>
        </w:rPr>
        <w:t>通过</w:t>
      </w:r>
      <w:r w:rsidRPr="00884BF9">
        <w:rPr>
          <w:rFonts w:hint="eastAsia"/>
        </w:rPr>
        <w:t>Configuration</w:t>
      </w:r>
      <w:r w:rsidRPr="00884BF9">
        <w:rPr>
          <w:rFonts w:hint="eastAsia"/>
        </w:rPr>
        <w:t>对象读取并解析配置文件</w:t>
      </w:r>
    </w:p>
    <w:p w:rsidR="00E21CC8" w:rsidRDefault="00E21CC8" w:rsidP="00A40CCE">
      <w:pPr>
        <w:pStyle w:val="a7"/>
        <w:numPr>
          <w:ilvl w:val="0"/>
          <w:numId w:val="44"/>
        </w:numPr>
        <w:ind w:firstLineChars="0"/>
      </w:pPr>
      <w:r w:rsidRPr="00884BF9">
        <w:rPr>
          <w:rFonts w:hint="eastAsia"/>
        </w:rPr>
        <w:t>读取并解析映射信息，创建</w:t>
      </w:r>
      <w:proofErr w:type="spellStart"/>
      <w:r w:rsidRPr="00884BF9">
        <w:rPr>
          <w:rFonts w:hint="eastAsia"/>
        </w:rPr>
        <w:t>SessionFactory</w:t>
      </w:r>
      <w:proofErr w:type="spellEnd"/>
      <w:r w:rsidRPr="00884BF9">
        <w:rPr>
          <w:rFonts w:hint="eastAsia"/>
        </w:rPr>
        <w:t>对象</w:t>
      </w:r>
    </w:p>
    <w:p w:rsidR="00E21CC8" w:rsidRDefault="00E21CC8" w:rsidP="00A40CCE">
      <w:pPr>
        <w:pStyle w:val="a7"/>
        <w:numPr>
          <w:ilvl w:val="0"/>
          <w:numId w:val="44"/>
        </w:numPr>
        <w:ind w:firstLineChars="0"/>
      </w:pPr>
      <w:r w:rsidRPr="00884BF9">
        <w:rPr>
          <w:rFonts w:hint="eastAsia"/>
        </w:rPr>
        <w:t>打开</w:t>
      </w:r>
      <w:r w:rsidRPr="00884BF9">
        <w:rPr>
          <w:rFonts w:hint="eastAsia"/>
        </w:rPr>
        <w:t>session</w:t>
      </w:r>
    </w:p>
    <w:p w:rsidR="00E21CC8" w:rsidRDefault="00E21CC8" w:rsidP="00A40CCE">
      <w:pPr>
        <w:pStyle w:val="a7"/>
        <w:numPr>
          <w:ilvl w:val="0"/>
          <w:numId w:val="44"/>
        </w:numPr>
        <w:ind w:firstLineChars="0"/>
      </w:pPr>
      <w:r w:rsidRPr="00884BF9">
        <w:rPr>
          <w:rFonts w:hint="eastAsia"/>
        </w:rPr>
        <w:t>创建事务</w:t>
      </w:r>
      <w:r w:rsidRPr="00884BF9">
        <w:rPr>
          <w:rFonts w:hint="eastAsia"/>
        </w:rPr>
        <w:t>Transaction</w:t>
      </w:r>
    </w:p>
    <w:p w:rsidR="00E21CC8" w:rsidRDefault="00E21CC8" w:rsidP="00A40CCE">
      <w:pPr>
        <w:pStyle w:val="a7"/>
        <w:numPr>
          <w:ilvl w:val="0"/>
          <w:numId w:val="44"/>
        </w:numPr>
        <w:ind w:firstLineChars="0"/>
      </w:pPr>
      <w:r w:rsidRPr="00884BF9">
        <w:rPr>
          <w:rFonts w:hint="eastAsia"/>
        </w:rPr>
        <w:t>持久化操作，对对象进行</w:t>
      </w:r>
      <w:r w:rsidRPr="00884BF9">
        <w:rPr>
          <w:rFonts w:hint="eastAsia"/>
        </w:rPr>
        <w:t>CRUD</w:t>
      </w:r>
      <w:r w:rsidRPr="00884BF9">
        <w:rPr>
          <w:rFonts w:hint="eastAsia"/>
        </w:rPr>
        <w:t>操作</w:t>
      </w:r>
    </w:p>
    <w:p w:rsidR="00E21CC8" w:rsidRDefault="00E21CC8" w:rsidP="00A40CCE">
      <w:pPr>
        <w:pStyle w:val="a7"/>
        <w:numPr>
          <w:ilvl w:val="0"/>
          <w:numId w:val="44"/>
        </w:numPr>
        <w:ind w:firstLineChars="0"/>
      </w:pPr>
      <w:r w:rsidRPr="00884BF9">
        <w:rPr>
          <w:rFonts w:hint="eastAsia"/>
        </w:rPr>
        <w:t>提交事务</w:t>
      </w:r>
    </w:p>
    <w:p w:rsidR="00E21CC8" w:rsidRDefault="00E21CC8" w:rsidP="00A40CCE">
      <w:pPr>
        <w:pStyle w:val="a7"/>
        <w:numPr>
          <w:ilvl w:val="0"/>
          <w:numId w:val="44"/>
        </w:numPr>
        <w:ind w:firstLineChars="0"/>
      </w:pPr>
      <w:r w:rsidRPr="00884BF9">
        <w:rPr>
          <w:rFonts w:hint="eastAsia"/>
        </w:rPr>
        <w:t>关闭</w:t>
      </w:r>
      <w:r w:rsidRPr="00884BF9">
        <w:rPr>
          <w:rFonts w:hint="eastAsia"/>
        </w:rPr>
        <w:t>session</w:t>
      </w:r>
      <w:r w:rsidRPr="00884BF9">
        <w:rPr>
          <w:rFonts w:hint="eastAsia"/>
        </w:rPr>
        <w:t>和</w:t>
      </w:r>
      <w:proofErr w:type="spellStart"/>
      <w:r w:rsidRPr="00884BF9">
        <w:rPr>
          <w:rFonts w:hint="eastAsia"/>
        </w:rPr>
        <w:t>SessionFactory</w:t>
      </w:r>
      <w:proofErr w:type="spellEnd"/>
      <w:r w:rsidRPr="00884BF9">
        <w:rPr>
          <w:rFonts w:hint="eastAsia"/>
        </w:rPr>
        <w:t>对象</w:t>
      </w:r>
    </w:p>
    <w:p w:rsidR="00E21CC8" w:rsidRPr="00D51355" w:rsidRDefault="00E21CC8" w:rsidP="00A40CCE">
      <w:pPr>
        <w:pStyle w:val="a7"/>
        <w:numPr>
          <w:ilvl w:val="0"/>
          <w:numId w:val="43"/>
        </w:numPr>
        <w:ind w:firstLineChars="0"/>
        <w:outlineLvl w:val="1"/>
        <w:rPr>
          <w:b/>
        </w:rPr>
      </w:pPr>
      <w:r w:rsidRPr="00D51355">
        <w:rPr>
          <w:rFonts w:hint="eastAsia"/>
          <w:b/>
        </w:rPr>
        <w:t>Hibernate</w:t>
      </w:r>
      <w:r w:rsidRPr="00D51355">
        <w:rPr>
          <w:rFonts w:hint="eastAsia"/>
          <w:b/>
        </w:rPr>
        <w:t>优缺点</w:t>
      </w:r>
    </w:p>
    <w:p w:rsidR="00E21CC8" w:rsidRDefault="00E21CC8" w:rsidP="00E21CC8">
      <w:pPr>
        <w:pStyle w:val="a7"/>
        <w:ind w:left="1260" w:firstLineChars="0" w:firstLine="0"/>
      </w:pPr>
      <w:r>
        <w:rPr>
          <w:rFonts w:hint="eastAsia"/>
        </w:rPr>
        <w:t>优点：</w:t>
      </w:r>
    </w:p>
    <w:p w:rsidR="00E21CC8" w:rsidRDefault="00E21CC8" w:rsidP="00E21CC8">
      <w:pPr>
        <w:pStyle w:val="a7"/>
        <w:ind w:left="1260" w:firstLineChars="0" w:firstLine="0"/>
      </w:pPr>
      <w:r>
        <w:rPr>
          <w:rFonts w:hint="eastAsia"/>
        </w:rPr>
        <w:t>对</w:t>
      </w:r>
      <w:r>
        <w:rPr>
          <w:rFonts w:hint="eastAsia"/>
        </w:rPr>
        <w:t xml:space="preserve"> JDBC </w:t>
      </w:r>
      <w:r>
        <w:rPr>
          <w:rFonts w:hint="eastAsia"/>
        </w:rPr>
        <w:t>访问数据库的代码做了封装，简化了数据访问层繁琐的重复性代码</w:t>
      </w:r>
    </w:p>
    <w:p w:rsidR="00E21CC8" w:rsidRDefault="00E21CC8" w:rsidP="00E21CC8">
      <w:pPr>
        <w:pStyle w:val="a7"/>
        <w:ind w:left="1260" w:firstLineChars="0" w:firstLine="0"/>
      </w:pPr>
      <w:r>
        <w:rPr>
          <w:rFonts w:hint="eastAsia"/>
        </w:rPr>
        <w:t>映射的灵活性</w:t>
      </w:r>
      <w:r>
        <w:rPr>
          <w:rFonts w:hint="eastAsia"/>
        </w:rPr>
        <w:t xml:space="preserve">, </w:t>
      </w:r>
      <w:r>
        <w:rPr>
          <w:rFonts w:hint="eastAsia"/>
        </w:rPr>
        <w:t>它支持各种关系数据库</w:t>
      </w:r>
      <w:r>
        <w:rPr>
          <w:rFonts w:hint="eastAsia"/>
        </w:rPr>
        <w:t xml:space="preserve">, </w:t>
      </w:r>
      <w:r>
        <w:rPr>
          <w:rFonts w:hint="eastAsia"/>
        </w:rPr>
        <w:t>从一对一到多对多的各种复杂关系</w:t>
      </w:r>
      <w:r>
        <w:rPr>
          <w:rFonts w:hint="eastAsia"/>
        </w:rPr>
        <w:t>.</w:t>
      </w:r>
    </w:p>
    <w:p w:rsidR="00E21CC8" w:rsidRDefault="00E21CC8" w:rsidP="00E21CC8">
      <w:pPr>
        <w:pStyle w:val="a7"/>
        <w:ind w:left="1260" w:firstLineChars="0" w:firstLine="0"/>
      </w:pPr>
      <w:r>
        <w:rPr>
          <w:rFonts w:hint="eastAsia"/>
        </w:rPr>
        <w:t>非侵入性、移植性会好</w:t>
      </w:r>
    </w:p>
    <w:p w:rsidR="00E21CC8" w:rsidRDefault="00E21CC8" w:rsidP="00E21CC8">
      <w:pPr>
        <w:pStyle w:val="a7"/>
        <w:ind w:left="1260" w:firstLineChars="0" w:firstLine="0"/>
      </w:pPr>
      <w:r>
        <w:rPr>
          <w:rFonts w:hint="eastAsia"/>
        </w:rPr>
        <w:t>缓存机制</w:t>
      </w:r>
      <w:r>
        <w:rPr>
          <w:rFonts w:hint="eastAsia"/>
        </w:rPr>
        <w:t xml:space="preserve">: </w:t>
      </w:r>
      <w:r>
        <w:rPr>
          <w:rFonts w:hint="eastAsia"/>
        </w:rPr>
        <w:t>提供一级缓存和二级缓存</w:t>
      </w:r>
    </w:p>
    <w:p w:rsidR="00E21CC8" w:rsidRDefault="00E21CC8" w:rsidP="00E21CC8">
      <w:pPr>
        <w:pStyle w:val="a7"/>
        <w:ind w:left="1260" w:firstLineChars="0" w:firstLine="0"/>
      </w:pPr>
      <w:r>
        <w:rPr>
          <w:rFonts w:hint="eastAsia"/>
        </w:rPr>
        <w:lastRenderedPageBreak/>
        <w:t>缺点：</w:t>
      </w:r>
    </w:p>
    <w:p w:rsidR="00E21CC8" w:rsidRDefault="00E21CC8" w:rsidP="00E21CC8">
      <w:pPr>
        <w:pStyle w:val="a7"/>
        <w:ind w:left="1260" w:firstLineChars="0" w:firstLine="0"/>
      </w:pPr>
      <w:r>
        <w:rPr>
          <w:rFonts w:hint="eastAsia"/>
        </w:rPr>
        <w:t>无法对</w:t>
      </w:r>
      <w:r>
        <w:rPr>
          <w:rFonts w:hint="eastAsia"/>
        </w:rPr>
        <w:t xml:space="preserve"> SQL </w:t>
      </w:r>
      <w:r>
        <w:rPr>
          <w:rFonts w:hint="eastAsia"/>
        </w:rPr>
        <w:t>进行优化</w:t>
      </w:r>
    </w:p>
    <w:p w:rsidR="00E21CC8" w:rsidRDefault="00E21CC8" w:rsidP="00E21CC8">
      <w:pPr>
        <w:pStyle w:val="a7"/>
        <w:ind w:left="1260" w:firstLineChars="0" w:firstLine="0"/>
      </w:pPr>
      <w:r>
        <w:rPr>
          <w:rFonts w:hint="eastAsia"/>
        </w:rPr>
        <w:t>框架中使用</w:t>
      </w:r>
      <w:r>
        <w:rPr>
          <w:rFonts w:hint="eastAsia"/>
        </w:rPr>
        <w:t xml:space="preserve"> ORM </w:t>
      </w:r>
      <w:r>
        <w:rPr>
          <w:rFonts w:hint="eastAsia"/>
        </w:rPr>
        <w:t>原则</w:t>
      </w:r>
      <w:r>
        <w:rPr>
          <w:rFonts w:hint="eastAsia"/>
        </w:rPr>
        <w:t xml:space="preserve">, </w:t>
      </w:r>
      <w:r>
        <w:rPr>
          <w:rFonts w:hint="eastAsia"/>
        </w:rPr>
        <w:t>导致配置过于复杂</w:t>
      </w:r>
      <w:r>
        <w:rPr>
          <w:rFonts w:hint="eastAsia"/>
        </w:rPr>
        <w:t xml:space="preserve"> </w:t>
      </w:r>
    </w:p>
    <w:p w:rsidR="00E21CC8" w:rsidRDefault="00E21CC8" w:rsidP="00E21CC8">
      <w:pPr>
        <w:pStyle w:val="a7"/>
        <w:ind w:left="1260" w:firstLineChars="0" w:firstLine="0"/>
      </w:pPr>
      <w:r>
        <w:rPr>
          <w:rFonts w:hint="eastAsia"/>
        </w:rPr>
        <w:t>执行效率和原生的</w:t>
      </w:r>
      <w:r>
        <w:rPr>
          <w:rFonts w:hint="eastAsia"/>
        </w:rPr>
        <w:t xml:space="preserve"> JDBC </w:t>
      </w:r>
      <w:r>
        <w:rPr>
          <w:rFonts w:hint="eastAsia"/>
        </w:rPr>
        <w:t>相比偏差</w:t>
      </w:r>
      <w:r>
        <w:rPr>
          <w:rFonts w:hint="eastAsia"/>
        </w:rPr>
        <w:t xml:space="preserve">: </w:t>
      </w:r>
      <w:r>
        <w:rPr>
          <w:rFonts w:hint="eastAsia"/>
        </w:rPr>
        <w:t>特别是在批量数据处理的时候</w:t>
      </w:r>
    </w:p>
    <w:p w:rsidR="00E21CC8" w:rsidRDefault="00E21CC8" w:rsidP="00E21CC8">
      <w:pPr>
        <w:pStyle w:val="a7"/>
        <w:ind w:left="1260" w:firstLineChars="0" w:firstLine="0"/>
      </w:pPr>
      <w:r>
        <w:rPr>
          <w:rFonts w:hint="eastAsia"/>
        </w:rPr>
        <w:t>不支持批量修改、删除</w:t>
      </w:r>
    </w:p>
    <w:p w:rsidR="00E21CC8" w:rsidRPr="007D33D0" w:rsidRDefault="00E21CC8" w:rsidP="00A40CCE">
      <w:pPr>
        <w:pStyle w:val="a7"/>
        <w:numPr>
          <w:ilvl w:val="0"/>
          <w:numId w:val="43"/>
        </w:numPr>
        <w:ind w:firstLineChars="0"/>
        <w:outlineLvl w:val="1"/>
        <w:rPr>
          <w:b/>
        </w:rPr>
      </w:pPr>
      <w:r w:rsidRPr="007D33D0">
        <w:rPr>
          <w:rFonts w:hint="eastAsia"/>
          <w:b/>
        </w:rPr>
        <w:t>在</w:t>
      </w:r>
      <w:r w:rsidRPr="007D33D0">
        <w:rPr>
          <w:rFonts w:hint="eastAsia"/>
          <w:b/>
        </w:rPr>
        <w:t xml:space="preserve"> Hibernate </w:t>
      </w:r>
      <w:r w:rsidRPr="007D33D0">
        <w:rPr>
          <w:rFonts w:hint="eastAsia"/>
          <w:b/>
        </w:rPr>
        <w:t>中</w:t>
      </w:r>
      <w:r w:rsidRPr="007D33D0">
        <w:rPr>
          <w:rFonts w:hint="eastAsia"/>
          <w:b/>
        </w:rPr>
        <w:t xml:space="preserve">Java </w:t>
      </w:r>
      <w:r w:rsidRPr="007D33D0">
        <w:rPr>
          <w:rFonts w:hint="eastAsia"/>
          <w:b/>
        </w:rPr>
        <w:t>对象的状态有哪些</w:t>
      </w:r>
    </w:p>
    <w:p w:rsidR="00E21CC8" w:rsidRDefault="00E21CC8" w:rsidP="00E21CC8">
      <w:pPr>
        <w:pStyle w:val="a7"/>
        <w:ind w:left="1260" w:firstLineChars="0" w:firstLine="0"/>
      </w:pPr>
      <w:r>
        <w:rPr>
          <w:rFonts w:hint="eastAsia"/>
        </w:rPr>
        <w:t>临时状态（</w:t>
      </w:r>
      <w:r>
        <w:rPr>
          <w:rFonts w:hint="eastAsia"/>
        </w:rPr>
        <w:t>transient</w:t>
      </w:r>
      <w:r>
        <w:rPr>
          <w:rFonts w:hint="eastAsia"/>
        </w:rPr>
        <w:t>）：不处于</w:t>
      </w:r>
      <w:r>
        <w:rPr>
          <w:rFonts w:hint="eastAsia"/>
        </w:rPr>
        <w:t xml:space="preserve"> Session </w:t>
      </w:r>
      <w:r w:rsidR="007D33D0">
        <w:rPr>
          <w:rFonts w:hint="eastAsia"/>
        </w:rPr>
        <w:t>的缓存中，</w:t>
      </w:r>
      <w:r w:rsidR="007D33D0">
        <w:rPr>
          <w:rFonts w:hint="eastAsia"/>
        </w:rPr>
        <w:t>OID</w:t>
      </w:r>
      <w:r>
        <w:rPr>
          <w:rFonts w:hint="eastAsia"/>
        </w:rPr>
        <w:t>为</w:t>
      </w:r>
      <w:r w:rsidR="007D33D0">
        <w:rPr>
          <w:rFonts w:hint="eastAsia"/>
        </w:rPr>
        <w:t>null</w:t>
      </w:r>
    </w:p>
    <w:p w:rsidR="00E21CC8" w:rsidRDefault="00E21CC8" w:rsidP="00E21CC8">
      <w:pPr>
        <w:pStyle w:val="a7"/>
        <w:ind w:left="1260" w:firstLineChars="0" w:firstLine="0"/>
      </w:pPr>
      <w:r>
        <w:rPr>
          <w:rFonts w:hint="eastAsia"/>
        </w:rPr>
        <w:t>持久化状态（</w:t>
      </w:r>
      <w:r>
        <w:rPr>
          <w:rFonts w:hint="eastAsia"/>
        </w:rPr>
        <w:t>persistent</w:t>
      </w:r>
      <w:r>
        <w:rPr>
          <w:rFonts w:hint="eastAsia"/>
        </w:rPr>
        <w:t>）：加入到</w:t>
      </w:r>
      <w:r>
        <w:rPr>
          <w:rFonts w:hint="eastAsia"/>
        </w:rPr>
        <w:t xml:space="preserve"> Session </w:t>
      </w:r>
      <w:r>
        <w:rPr>
          <w:rFonts w:hint="eastAsia"/>
        </w:rPr>
        <w:t>的缓存中。</w:t>
      </w:r>
    </w:p>
    <w:p w:rsidR="00E21CC8" w:rsidRDefault="00E21CC8" w:rsidP="00E21CC8">
      <w:pPr>
        <w:pStyle w:val="a7"/>
        <w:ind w:left="1260" w:firstLineChars="0" w:firstLine="0"/>
      </w:pPr>
      <w:r>
        <w:rPr>
          <w:rFonts w:hint="eastAsia"/>
        </w:rPr>
        <w:t>游离状态（</w:t>
      </w:r>
      <w:r>
        <w:rPr>
          <w:rFonts w:hint="eastAsia"/>
        </w:rPr>
        <w:t>detached</w:t>
      </w:r>
      <w:r>
        <w:rPr>
          <w:rFonts w:hint="eastAsia"/>
        </w:rPr>
        <w:t>）：已经被持久化，但不再处于</w:t>
      </w:r>
      <w:r>
        <w:rPr>
          <w:rFonts w:hint="eastAsia"/>
        </w:rPr>
        <w:t xml:space="preserve"> Session </w:t>
      </w:r>
      <w:r>
        <w:rPr>
          <w:rFonts w:hint="eastAsia"/>
        </w:rPr>
        <w:t>的缓存中。</w:t>
      </w:r>
    </w:p>
    <w:p w:rsidR="00E21CC8" w:rsidRPr="009A29DD" w:rsidRDefault="00E21CC8" w:rsidP="00A40CCE">
      <w:pPr>
        <w:pStyle w:val="a7"/>
        <w:numPr>
          <w:ilvl w:val="0"/>
          <w:numId w:val="43"/>
        </w:numPr>
        <w:ind w:firstLineChars="0"/>
        <w:outlineLvl w:val="1"/>
        <w:rPr>
          <w:b/>
        </w:rPr>
      </w:pPr>
      <w:r w:rsidRPr="009A29DD">
        <w:rPr>
          <w:b/>
        </w:rPr>
        <w:t>S</w:t>
      </w:r>
      <w:r w:rsidRPr="009A29DD">
        <w:rPr>
          <w:rFonts w:hint="eastAsia"/>
          <w:b/>
        </w:rPr>
        <w:t>ession</w:t>
      </w:r>
      <w:r w:rsidRPr="009A29DD">
        <w:rPr>
          <w:rFonts w:hint="eastAsia"/>
          <w:b/>
        </w:rPr>
        <w:t>中一些重要方法的区别</w:t>
      </w:r>
    </w:p>
    <w:p w:rsidR="00E21CC8" w:rsidRPr="005E27E4" w:rsidRDefault="00E21CC8" w:rsidP="00E21CC8">
      <w:pPr>
        <w:pStyle w:val="a7"/>
        <w:ind w:left="1260" w:firstLineChars="0" w:firstLine="0"/>
      </w:pPr>
      <w:proofErr w:type="spellStart"/>
      <w:r w:rsidRPr="005E27E4">
        <w:rPr>
          <w:rFonts w:hint="eastAsia"/>
        </w:rPr>
        <w:t>session.save</w:t>
      </w:r>
      <w:proofErr w:type="spellEnd"/>
      <w:r w:rsidRPr="005E27E4">
        <w:rPr>
          <w:rFonts w:hint="eastAsia"/>
        </w:rPr>
        <w:t xml:space="preserve">(obj);   </w:t>
      </w:r>
      <w:r w:rsidRPr="005E27E4">
        <w:rPr>
          <w:rFonts w:hint="eastAsia"/>
        </w:rPr>
        <w:t>保存一个对象</w:t>
      </w:r>
    </w:p>
    <w:p w:rsidR="00E21CC8" w:rsidRPr="005E27E4" w:rsidRDefault="00E21CC8" w:rsidP="00E21CC8">
      <w:pPr>
        <w:pStyle w:val="a7"/>
        <w:ind w:left="1260" w:firstLineChars="0" w:firstLine="0"/>
      </w:pPr>
      <w:proofErr w:type="spellStart"/>
      <w:r w:rsidRPr="005E27E4">
        <w:t>session.update</w:t>
      </w:r>
      <w:proofErr w:type="spellEnd"/>
      <w:r w:rsidRPr="005E27E4">
        <w:t>(emp);</w:t>
      </w:r>
      <w:r w:rsidRPr="005E27E4">
        <w:rPr>
          <w:rFonts w:hint="eastAsia"/>
        </w:rPr>
        <w:t xml:space="preserve">  </w:t>
      </w:r>
      <w:r w:rsidRPr="005E27E4">
        <w:rPr>
          <w:rFonts w:hint="eastAsia"/>
        </w:rPr>
        <w:t>更新一个对象</w:t>
      </w:r>
    </w:p>
    <w:p w:rsidR="00E21CC8" w:rsidRPr="005E27E4" w:rsidRDefault="00E21CC8" w:rsidP="00E21CC8">
      <w:pPr>
        <w:pStyle w:val="a7"/>
        <w:ind w:left="1260" w:firstLineChars="0" w:firstLine="0"/>
      </w:pPr>
      <w:proofErr w:type="spellStart"/>
      <w:r w:rsidRPr="005E27E4">
        <w:t>session.saveOrUpdate</w:t>
      </w:r>
      <w:proofErr w:type="spellEnd"/>
      <w:r w:rsidRPr="005E27E4">
        <w:t>(emp);</w:t>
      </w:r>
      <w:r w:rsidRPr="005E27E4">
        <w:rPr>
          <w:rFonts w:hint="eastAsia"/>
        </w:rPr>
        <w:t xml:space="preserve">  </w:t>
      </w:r>
      <w:r w:rsidRPr="005E27E4">
        <w:rPr>
          <w:rFonts w:hint="eastAsia"/>
        </w:rPr>
        <w:t>保存或者更新的方法：</w:t>
      </w:r>
    </w:p>
    <w:p w:rsidR="00E21CC8" w:rsidRPr="005E27E4" w:rsidRDefault="00E21CC8" w:rsidP="00E21CC8">
      <w:pPr>
        <w:pStyle w:val="a7"/>
        <w:ind w:left="1260"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ab/>
      </w:r>
      <w:r w:rsidRPr="005E27E4">
        <w:sym w:font="Wingdings" w:char="F0E0"/>
      </w:r>
      <w:r w:rsidRPr="005E27E4">
        <w:rPr>
          <w:rFonts w:hint="eastAsia"/>
        </w:rPr>
        <w:t>没有设置主键，执行保存；</w:t>
      </w:r>
    </w:p>
    <w:p w:rsidR="00E21CC8" w:rsidRPr="005E27E4" w:rsidRDefault="00E21CC8" w:rsidP="00E21CC8">
      <w:pPr>
        <w:pStyle w:val="a7"/>
        <w:ind w:left="1260" w:firstLineChars="0" w:firstLine="0"/>
      </w:pPr>
      <w:r>
        <w:rPr>
          <w:rFonts w:hint="eastAsia"/>
        </w:rPr>
        <w:t xml:space="preserve">                        </w:t>
      </w:r>
      <w:r w:rsidRPr="005E27E4">
        <w:sym w:font="Wingdings" w:char="F0E0"/>
      </w:r>
      <w:r w:rsidRPr="005E27E4">
        <w:rPr>
          <w:rFonts w:hint="eastAsia"/>
        </w:rPr>
        <w:t>有设置主键，执行更新操作</w:t>
      </w:r>
      <w:r w:rsidRPr="005E27E4">
        <w:rPr>
          <w:rFonts w:hint="eastAsia"/>
        </w:rPr>
        <w:t xml:space="preserve">; </w:t>
      </w:r>
    </w:p>
    <w:p w:rsidR="00E21CC8" w:rsidRPr="005E27E4" w:rsidRDefault="00E21CC8" w:rsidP="00E21CC8">
      <w:pPr>
        <w:pStyle w:val="a7"/>
        <w:ind w:left="1260" w:firstLineChars="0" w:firstLine="0"/>
      </w:pPr>
      <w:r>
        <w:rPr>
          <w:rFonts w:hint="eastAsia"/>
        </w:rPr>
        <w:t xml:space="preserve">                       </w:t>
      </w:r>
      <w:r w:rsidR="009A29DD">
        <w:rPr>
          <w:rFonts w:hint="eastAsia"/>
        </w:rPr>
        <w:t xml:space="preserve"> </w:t>
      </w:r>
      <w:r w:rsidRPr="005E27E4">
        <w:sym w:font="Wingdings" w:char="F0E0"/>
      </w:r>
      <w:r w:rsidRPr="005E27E4">
        <w:rPr>
          <w:rFonts w:hint="eastAsia"/>
        </w:rPr>
        <w:t>如果设置主键不存在报错！</w:t>
      </w:r>
    </w:p>
    <w:p w:rsidR="00E30193" w:rsidRDefault="00E30193" w:rsidP="00A40CCE">
      <w:pPr>
        <w:pStyle w:val="a7"/>
        <w:numPr>
          <w:ilvl w:val="0"/>
          <w:numId w:val="43"/>
        </w:numPr>
        <w:ind w:firstLineChars="0"/>
        <w:outlineLvl w:val="1"/>
        <w:rPr>
          <w:b/>
        </w:rPr>
      </w:pPr>
      <w:proofErr w:type="spellStart"/>
      <w:r w:rsidRPr="00E30193">
        <w:rPr>
          <w:rFonts w:hint="eastAsia"/>
          <w:b/>
        </w:rPr>
        <w:t>SessionFactory</w:t>
      </w:r>
      <w:proofErr w:type="spellEnd"/>
      <w:r w:rsidRPr="00E30193">
        <w:rPr>
          <w:rFonts w:hint="eastAsia"/>
          <w:b/>
        </w:rPr>
        <w:t>是线程安全的吗？</w:t>
      </w:r>
      <w:r w:rsidRPr="00E30193">
        <w:rPr>
          <w:rFonts w:hint="eastAsia"/>
          <w:b/>
        </w:rPr>
        <w:t>Session</w:t>
      </w:r>
      <w:r w:rsidRPr="00E30193">
        <w:rPr>
          <w:rFonts w:hint="eastAsia"/>
          <w:b/>
        </w:rPr>
        <w:t>是线程安全的吗，两个线程能够共享同一个</w:t>
      </w:r>
      <w:r w:rsidRPr="00E30193">
        <w:rPr>
          <w:rFonts w:hint="eastAsia"/>
          <w:b/>
        </w:rPr>
        <w:t>Session</w:t>
      </w:r>
      <w:r w:rsidRPr="00E30193">
        <w:rPr>
          <w:rFonts w:hint="eastAsia"/>
          <w:b/>
        </w:rPr>
        <w:t>吗？</w:t>
      </w:r>
    </w:p>
    <w:p w:rsidR="00E30193" w:rsidRPr="00E30193" w:rsidRDefault="00E30193" w:rsidP="00E30193">
      <w:pPr>
        <w:pStyle w:val="a7"/>
        <w:ind w:left="1260" w:firstLineChars="0" w:firstLine="0"/>
      </w:pPr>
      <w:proofErr w:type="spellStart"/>
      <w:r w:rsidRPr="00E30193">
        <w:rPr>
          <w:rFonts w:hint="eastAsia"/>
        </w:rPr>
        <w:t>SessionFactory</w:t>
      </w:r>
      <w:proofErr w:type="spellEnd"/>
      <w:r w:rsidRPr="00E30193">
        <w:rPr>
          <w:rFonts w:hint="eastAsia"/>
        </w:rPr>
        <w:t>对应</w:t>
      </w:r>
      <w:r w:rsidRPr="00E30193">
        <w:rPr>
          <w:rFonts w:hint="eastAsia"/>
        </w:rPr>
        <w:t>Hibernate</w:t>
      </w:r>
      <w:r w:rsidRPr="00E30193">
        <w:rPr>
          <w:rFonts w:hint="eastAsia"/>
        </w:rPr>
        <w:t>的一个数据存储的概念，它是线程安全的，可以被多个线程并发访问。</w:t>
      </w:r>
      <w:proofErr w:type="spellStart"/>
      <w:r w:rsidRPr="00E30193">
        <w:rPr>
          <w:rFonts w:hint="eastAsia"/>
        </w:rPr>
        <w:t>SessionFactory</w:t>
      </w:r>
      <w:proofErr w:type="spellEnd"/>
      <w:r w:rsidRPr="00E30193">
        <w:rPr>
          <w:rFonts w:hint="eastAsia"/>
        </w:rPr>
        <w:t>一般只会在启动的时候构建。对于应用程序，最好将</w:t>
      </w:r>
      <w:proofErr w:type="spellStart"/>
      <w:r w:rsidRPr="00E30193">
        <w:rPr>
          <w:rFonts w:hint="eastAsia"/>
        </w:rPr>
        <w:t>SessionFactory</w:t>
      </w:r>
      <w:proofErr w:type="spellEnd"/>
      <w:proofErr w:type="gramStart"/>
      <w:r w:rsidRPr="00E30193">
        <w:rPr>
          <w:rFonts w:hint="eastAsia"/>
        </w:rPr>
        <w:t>通过单例的</w:t>
      </w:r>
      <w:proofErr w:type="gramEnd"/>
      <w:r w:rsidRPr="00E30193">
        <w:rPr>
          <w:rFonts w:hint="eastAsia"/>
        </w:rPr>
        <w:t>模式进行封装以便于访问。</w:t>
      </w:r>
      <w:r w:rsidRPr="00E30193">
        <w:rPr>
          <w:rFonts w:hint="eastAsia"/>
        </w:rPr>
        <w:t>Session</w:t>
      </w:r>
      <w:r w:rsidRPr="00E30193">
        <w:rPr>
          <w:rFonts w:hint="eastAsia"/>
        </w:rPr>
        <w:t>是一个轻量级非线程安全的对象（线程间不能共享</w:t>
      </w:r>
      <w:r w:rsidRPr="00E30193">
        <w:rPr>
          <w:rFonts w:hint="eastAsia"/>
        </w:rPr>
        <w:t>session</w:t>
      </w:r>
      <w:r w:rsidRPr="00E30193">
        <w:rPr>
          <w:rFonts w:hint="eastAsia"/>
        </w:rPr>
        <w:t>），它表示与数据库进行交互的一个工作单元。</w:t>
      </w:r>
      <w:r w:rsidRPr="00E30193">
        <w:rPr>
          <w:rFonts w:hint="eastAsia"/>
        </w:rPr>
        <w:t>Session</w:t>
      </w:r>
      <w:r w:rsidRPr="00E30193">
        <w:rPr>
          <w:rFonts w:hint="eastAsia"/>
        </w:rPr>
        <w:t>是由</w:t>
      </w:r>
      <w:proofErr w:type="spellStart"/>
      <w:r w:rsidRPr="00E30193">
        <w:rPr>
          <w:rFonts w:hint="eastAsia"/>
        </w:rPr>
        <w:t>SessionFactory</w:t>
      </w:r>
      <w:proofErr w:type="spellEnd"/>
      <w:r w:rsidRPr="00E30193">
        <w:rPr>
          <w:rFonts w:hint="eastAsia"/>
        </w:rPr>
        <w:t>创建的，在任务完成之后它会被关闭。</w:t>
      </w:r>
      <w:r w:rsidRPr="00E30193">
        <w:rPr>
          <w:rFonts w:hint="eastAsia"/>
        </w:rPr>
        <w:t>Session</w:t>
      </w:r>
      <w:r w:rsidRPr="00E30193">
        <w:rPr>
          <w:rFonts w:hint="eastAsia"/>
        </w:rPr>
        <w:t>是持久层服务对外提供的主要接口。</w:t>
      </w:r>
      <w:r w:rsidRPr="00E30193">
        <w:rPr>
          <w:rFonts w:hint="eastAsia"/>
        </w:rPr>
        <w:t>Session</w:t>
      </w:r>
      <w:r w:rsidRPr="00E30193">
        <w:rPr>
          <w:rFonts w:hint="eastAsia"/>
        </w:rPr>
        <w:t>会延迟获取数据库连接（也就是在需要的时候才会获取）。为了避免创建太多的</w:t>
      </w:r>
      <w:r w:rsidRPr="00E30193">
        <w:rPr>
          <w:rFonts w:hint="eastAsia"/>
        </w:rPr>
        <w:t>session</w:t>
      </w:r>
      <w:r w:rsidRPr="00E30193">
        <w:rPr>
          <w:rFonts w:hint="eastAsia"/>
        </w:rPr>
        <w:t>，可以使用</w:t>
      </w:r>
      <w:proofErr w:type="spellStart"/>
      <w:r w:rsidRPr="00E30193">
        <w:rPr>
          <w:rFonts w:hint="eastAsia"/>
        </w:rPr>
        <w:t>ThreadLocal</w:t>
      </w:r>
      <w:proofErr w:type="spellEnd"/>
      <w:r w:rsidRPr="00E30193">
        <w:rPr>
          <w:rFonts w:hint="eastAsia"/>
        </w:rPr>
        <w:t>来取得当前的</w:t>
      </w:r>
      <w:r w:rsidRPr="00E30193">
        <w:rPr>
          <w:rFonts w:hint="eastAsia"/>
        </w:rPr>
        <w:t>session</w:t>
      </w:r>
      <w:r w:rsidRPr="00E30193">
        <w:rPr>
          <w:rFonts w:hint="eastAsia"/>
        </w:rPr>
        <w:t>，无论你调用多少次</w:t>
      </w:r>
      <w:proofErr w:type="spellStart"/>
      <w:r w:rsidRPr="00E30193">
        <w:rPr>
          <w:rFonts w:hint="eastAsia"/>
        </w:rPr>
        <w:t>getCurrentSession</w:t>
      </w:r>
      <w:proofErr w:type="spellEnd"/>
      <w:r w:rsidRPr="00E30193">
        <w:rPr>
          <w:rFonts w:hint="eastAsia"/>
        </w:rPr>
        <w:t>()</w:t>
      </w:r>
      <w:r w:rsidRPr="00E30193">
        <w:rPr>
          <w:rFonts w:hint="eastAsia"/>
        </w:rPr>
        <w:t>方法，返回的都是同一个</w:t>
      </w:r>
      <w:r w:rsidRPr="00E30193">
        <w:rPr>
          <w:rFonts w:hint="eastAsia"/>
        </w:rPr>
        <w:t>session</w:t>
      </w:r>
    </w:p>
    <w:p w:rsidR="00524C44" w:rsidRDefault="00524C44" w:rsidP="00A40CCE">
      <w:pPr>
        <w:pStyle w:val="a7"/>
        <w:numPr>
          <w:ilvl w:val="0"/>
          <w:numId w:val="43"/>
        </w:numPr>
        <w:ind w:firstLineChars="0"/>
        <w:outlineLvl w:val="1"/>
        <w:rPr>
          <w:b/>
        </w:rPr>
      </w:pPr>
      <w:r w:rsidRPr="00524C44">
        <w:rPr>
          <w:rFonts w:hint="eastAsia"/>
          <w:b/>
        </w:rPr>
        <w:t xml:space="preserve">Hibernate </w:t>
      </w:r>
      <w:r w:rsidRPr="00524C44">
        <w:rPr>
          <w:rFonts w:hint="eastAsia"/>
          <w:b/>
        </w:rPr>
        <w:t>延迟加载</w:t>
      </w:r>
    </w:p>
    <w:p w:rsidR="00524C44" w:rsidRPr="00524C44" w:rsidRDefault="00524C44" w:rsidP="00524C44">
      <w:pPr>
        <w:pStyle w:val="a7"/>
        <w:ind w:left="1260" w:firstLineChars="0" w:firstLine="0"/>
      </w:pPr>
      <w:r w:rsidRPr="00524C44">
        <w:rPr>
          <w:rFonts w:hint="eastAsia"/>
        </w:rPr>
        <w:t>延迟加载机制是为了避免一些无谓的性能开销而提出来的，所谓延迟加载就是当在真正需要数据的时候，才真正执行数据加载操作。在</w:t>
      </w:r>
      <w:r w:rsidRPr="00524C44">
        <w:rPr>
          <w:rFonts w:hint="eastAsia"/>
        </w:rPr>
        <w:t xml:space="preserve"> Hibernate </w:t>
      </w:r>
      <w:r w:rsidRPr="00524C44">
        <w:rPr>
          <w:rFonts w:hint="eastAsia"/>
        </w:rPr>
        <w:t>中提供了对实体对象的延迟加载以及</w:t>
      </w:r>
    </w:p>
    <w:p w:rsidR="00524C44" w:rsidRPr="00524C44" w:rsidRDefault="00524C44" w:rsidP="00524C44">
      <w:pPr>
        <w:pStyle w:val="a7"/>
        <w:ind w:left="1260" w:firstLineChars="0" w:firstLine="0"/>
      </w:pPr>
      <w:r w:rsidRPr="00524C44">
        <w:rPr>
          <w:rFonts w:hint="eastAsia"/>
        </w:rPr>
        <w:t>对集合的延迟加载，另外在</w:t>
      </w:r>
      <w:r w:rsidRPr="00524C44">
        <w:rPr>
          <w:rFonts w:hint="eastAsia"/>
        </w:rPr>
        <w:t xml:space="preserve"> Hibernate3 </w:t>
      </w:r>
      <w:r w:rsidRPr="00524C44">
        <w:rPr>
          <w:rFonts w:hint="eastAsia"/>
        </w:rPr>
        <w:t>中还提供了对属性的延迟加载。</w:t>
      </w:r>
    </w:p>
    <w:p w:rsidR="00524C44" w:rsidRPr="00524C44" w:rsidRDefault="00524C44" w:rsidP="00524C44">
      <w:pPr>
        <w:pStyle w:val="a7"/>
        <w:ind w:left="1260" w:firstLineChars="0" w:firstLine="0"/>
      </w:pPr>
      <w:r w:rsidRPr="00524C44">
        <w:rPr>
          <w:rFonts w:hint="eastAsia"/>
        </w:rPr>
        <w:t>延迟加载的过程：通过代理（</w:t>
      </w:r>
      <w:r w:rsidRPr="00524C44">
        <w:rPr>
          <w:rFonts w:hint="eastAsia"/>
        </w:rPr>
        <w:t>Proxy</w:t>
      </w:r>
      <w:r w:rsidRPr="00524C44">
        <w:rPr>
          <w:rFonts w:hint="eastAsia"/>
        </w:rPr>
        <w:t>）机制来实现延迟加载。</w:t>
      </w:r>
      <w:r w:rsidRPr="00524C44">
        <w:rPr>
          <w:rFonts w:hint="eastAsia"/>
        </w:rPr>
        <w:t xml:space="preserve">Hibernate </w:t>
      </w:r>
      <w:r w:rsidRPr="00524C44">
        <w:rPr>
          <w:rFonts w:hint="eastAsia"/>
        </w:rPr>
        <w:t>从数据库获取某一个对象数据时、获取某一个对象的集合属性值时，或获取某一个对象所关联的另一个对象时，由于没有使用该对象的数据（除标识符外），</w:t>
      </w:r>
    </w:p>
    <w:p w:rsidR="00524C44" w:rsidRPr="00524C44" w:rsidRDefault="00524C44" w:rsidP="00524C44">
      <w:pPr>
        <w:pStyle w:val="a7"/>
        <w:ind w:left="1260" w:firstLineChars="0" w:firstLine="0"/>
      </w:pPr>
      <w:r w:rsidRPr="00524C44">
        <w:rPr>
          <w:rFonts w:hint="eastAsia"/>
        </w:rPr>
        <w:t xml:space="preserve">Hibernate </w:t>
      </w:r>
      <w:r w:rsidRPr="00524C44">
        <w:rPr>
          <w:rFonts w:hint="eastAsia"/>
        </w:rPr>
        <w:t>并不从数据库加载真正的数据，而只是为该对象创建一个代理对象来代表这个对象，这个对象上的所有属性都为默认值；只有在真正需要使用该对象的数据时才创建这个真正的对象，真正从数据库中加载它的数据。</w:t>
      </w:r>
    </w:p>
    <w:p w:rsidR="00D65B23" w:rsidRDefault="00D65B23" w:rsidP="00A40CCE">
      <w:pPr>
        <w:pStyle w:val="a7"/>
        <w:numPr>
          <w:ilvl w:val="0"/>
          <w:numId w:val="43"/>
        </w:numPr>
        <w:ind w:firstLineChars="0"/>
        <w:outlineLvl w:val="1"/>
        <w:rPr>
          <w:b/>
        </w:rPr>
      </w:pPr>
      <w:r w:rsidRPr="00D65B23">
        <w:rPr>
          <w:rFonts w:hint="eastAsia"/>
          <w:b/>
        </w:rPr>
        <w:t xml:space="preserve">get </w:t>
      </w:r>
      <w:r w:rsidRPr="00D65B23">
        <w:rPr>
          <w:rFonts w:hint="eastAsia"/>
          <w:b/>
        </w:rPr>
        <w:t>和</w:t>
      </w:r>
      <w:r w:rsidRPr="00D65B23">
        <w:rPr>
          <w:rFonts w:hint="eastAsia"/>
          <w:b/>
        </w:rPr>
        <w:t xml:space="preserve"> load </w:t>
      </w:r>
      <w:r w:rsidRPr="00D65B23">
        <w:rPr>
          <w:rFonts w:hint="eastAsia"/>
          <w:b/>
        </w:rPr>
        <w:t>的区别</w:t>
      </w:r>
    </w:p>
    <w:p w:rsidR="00D65B23" w:rsidRPr="00D65B23" w:rsidRDefault="00D65B23" w:rsidP="00D65B23">
      <w:pPr>
        <w:pStyle w:val="a7"/>
        <w:ind w:left="1260" w:firstLineChars="0" w:firstLine="0"/>
      </w:pPr>
      <w:r w:rsidRPr="00D65B23">
        <w:rPr>
          <w:rFonts w:hint="eastAsia"/>
        </w:rPr>
        <w:t>（</w:t>
      </w:r>
      <w:r w:rsidRPr="00D65B23">
        <w:rPr>
          <w:rFonts w:hint="eastAsia"/>
        </w:rPr>
        <w:t>1</w:t>
      </w:r>
      <w:r w:rsidRPr="00D65B23">
        <w:rPr>
          <w:rFonts w:hint="eastAsia"/>
        </w:rPr>
        <w:t>）</w:t>
      </w:r>
      <w:r w:rsidRPr="00D65B23">
        <w:rPr>
          <w:rFonts w:hint="eastAsia"/>
        </w:rPr>
        <w:t xml:space="preserve">get </w:t>
      </w:r>
      <w:r w:rsidRPr="00D65B23">
        <w:rPr>
          <w:rFonts w:hint="eastAsia"/>
        </w:rPr>
        <w:t>是立即加载，</w:t>
      </w:r>
      <w:r w:rsidRPr="00D65B23">
        <w:rPr>
          <w:rFonts w:hint="eastAsia"/>
        </w:rPr>
        <w:t xml:space="preserve">load </w:t>
      </w:r>
      <w:r w:rsidRPr="00D65B23">
        <w:rPr>
          <w:rFonts w:hint="eastAsia"/>
        </w:rPr>
        <w:t>是延时加载。</w:t>
      </w:r>
    </w:p>
    <w:p w:rsidR="00D65B23" w:rsidRPr="00D65B23" w:rsidRDefault="00D65B23" w:rsidP="00D65B23">
      <w:pPr>
        <w:pStyle w:val="a7"/>
        <w:ind w:left="1260" w:firstLineChars="0" w:firstLine="0"/>
      </w:pPr>
      <w:r w:rsidRPr="00D65B23">
        <w:rPr>
          <w:rFonts w:hint="eastAsia"/>
        </w:rPr>
        <w:t>（</w:t>
      </w:r>
      <w:r w:rsidRPr="00D65B23">
        <w:rPr>
          <w:rFonts w:hint="eastAsia"/>
        </w:rPr>
        <w:t>2</w:t>
      </w:r>
      <w:r w:rsidRPr="00D65B23">
        <w:rPr>
          <w:rFonts w:hint="eastAsia"/>
        </w:rPr>
        <w:t>）</w:t>
      </w:r>
      <w:r w:rsidRPr="00D65B23">
        <w:rPr>
          <w:rFonts w:hint="eastAsia"/>
        </w:rPr>
        <w:t xml:space="preserve">get </w:t>
      </w:r>
      <w:r w:rsidRPr="00D65B23">
        <w:rPr>
          <w:rFonts w:hint="eastAsia"/>
        </w:rPr>
        <w:t>会先查一级缓存，再查二级缓存，然后查数据库</w:t>
      </w:r>
      <w:r w:rsidRPr="00D65B23">
        <w:rPr>
          <w:rFonts w:hint="eastAsia"/>
        </w:rPr>
        <w:t xml:space="preserve">;load </w:t>
      </w:r>
      <w:r w:rsidRPr="00D65B23">
        <w:rPr>
          <w:rFonts w:hint="eastAsia"/>
        </w:rPr>
        <w:t>会先查一级缓存，如果没有找到，就创建代理对象，等需要的时候去查询二级缓存和数据库。</w:t>
      </w:r>
      <w:r w:rsidRPr="00D65B23">
        <w:rPr>
          <w:rFonts w:hint="eastAsia"/>
        </w:rPr>
        <w:t>(</w:t>
      </w:r>
      <w:r w:rsidRPr="00D65B23">
        <w:rPr>
          <w:rFonts w:hint="eastAsia"/>
        </w:rPr>
        <w:t>这里就体现</w:t>
      </w:r>
      <w:r w:rsidRPr="00D65B23">
        <w:rPr>
          <w:rFonts w:hint="eastAsia"/>
        </w:rPr>
        <w:t xml:space="preserve"> load </w:t>
      </w:r>
      <w:r w:rsidRPr="00D65B23">
        <w:rPr>
          <w:rFonts w:hint="eastAsia"/>
        </w:rPr>
        <w:t>的延迟加载的特性。</w:t>
      </w:r>
      <w:r w:rsidRPr="00D65B23">
        <w:rPr>
          <w:rFonts w:hint="eastAsia"/>
        </w:rPr>
        <w:t>)</w:t>
      </w:r>
    </w:p>
    <w:p w:rsidR="00D65B23" w:rsidRPr="00D65B23" w:rsidRDefault="00D65B23" w:rsidP="00D65B23">
      <w:pPr>
        <w:pStyle w:val="a7"/>
        <w:ind w:left="1260" w:firstLineChars="0" w:firstLine="0"/>
      </w:pPr>
      <w:r w:rsidRPr="00D65B23">
        <w:rPr>
          <w:rFonts w:hint="eastAsia"/>
        </w:rPr>
        <w:t>（</w:t>
      </w:r>
      <w:r w:rsidRPr="00D65B23">
        <w:rPr>
          <w:rFonts w:hint="eastAsia"/>
        </w:rPr>
        <w:t>3</w:t>
      </w:r>
      <w:r w:rsidRPr="00D65B23">
        <w:rPr>
          <w:rFonts w:hint="eastAsia"/>
        </w:rPr>
        <w:t>）</w:t>
      </w:r>
      <w:r w:rsidRPr="00D65B23">
        <w:rPr>
          <w:rFonts w:hint="eastAsia"/>
        </w:rPr>
        <w:t xml:space="preserve">get </w:t>
      </w:r>
      <w:r w:rsidRPr="00D65B23">
        <w:rPr>
          <w:rFonts w:hint="eastAsia"/>
        </w:rPr>
        <w:t>如果没有找到会返回</w:t>
      </w:r>
      <w:r w:rsidRPr="00D65B23">
        <w:rPr>
          <w:rFonts w:hint="eastAsia"/>
        </w:rPr>
        <w:t xml:space="preserve"> null</w:t>
      </w:r>
      <w:r w:rsidRPr="00D65B23">
        <w:rPr>
          <w:rFonts w:hint="eastAsia"/>
        </w:rPr>
        <w:t>，</w:t>
      </w:r>
      <w:r w:rsidRPr="00D65B23">
        <w:rPr>
          <w:rFonts w:hint="eastAsia"/>
        </w:rPr>
        <w:t xml:space="preserve">load </w:t>
      </w:r>
      <w:r w:rsidRPr="00D65B23">
        <w:rPr>
          <w:rFonts w:hint="eastAsia"/>
        </w:rPr>
        <w:t>如果没有找到会抛出异常。</w:t>
      </w:r>
    </w:p>
    <w:p w:rsidR="00D65B23" w:rsidRPr="00D65B23" w:rsidRDefault="00D65B23" w:rsidP="00D65B23">
      <w:pPr>
        <w:pStyle w:val="a7"/>
        <w:ind w:left="1260" w:firstLineChars="0" w:firstLine="0"/>
      </w:pPr>
      <w:r w:rsidRPr="00D65B23">
        <w:rPr>
          <w:rFonts w:hint="eastAsia"/>
        </w:rPr>
        <w:t>（</w:t>
      </w:r>
      <w:r w:rsidRPr="00D65B23">
        <w:rPr>
          <w:rFonts w:hint="eastAsia"/>
        </w:rPr>
        <w:t>4</w:t>
      </w:r>
      <w:r w:rsidRPr="00D65B23">
        <w:rPr>
          <w:rFonts w:hint="eastAsia"/>
        </w:rPr>
        <w:t>）当我们使用</w:t>
      </w:r>
      <w:r w:rsidRPr="00D65B23">
        <w:rPr>
          <w:rFonts w:hint="eastAsia"/>
        </w:rPr>
        <w:t xml:space="preserve"> </w:t>
      </w:r>
      <w:proofErr w:type="spellStart"/>
      <w:r w:rsidRPr="00D65B23">
        <w:rPr>
          <w:rFonts w:hint="eastAsia"/>
        </w:rPr>
        <w:t>session.load</w:t>
      </w:r>
      <w:proofErr w:type="spellEnd"/>
      <w:r w:rsidRPr="00D65B23">
        <w:rPr>
          <w:rFonts w:hint="eastAsia"/>
        </w:rPr>
        <w:t>()</w:t>
      </w:r>
      <w:r w:rsidRPr="00D65B23">
        <w:rPr>
          <w:rFonts w:hint="eastAsia"/>
        </w:rPr>
        <w:t>方法来加载一个对象时，此时并不会发出</w:t>
      </w:r>
      <w:r w:rsidRPr="00D65B23">
        <w:rPr>
          <w:rFonts w:hint="eastAsia"/>
        </w:rPr>
        <w:t xml:space="preserve"> </w:t>
      </w:r>
      <w:proofErr w:type="spellStart"/>
      <w:r w:rsidRPr="00D65B23">
        <w:rPr>
          <w:rFonts w:hint="eastAsia"/>
        </w:rPr>
        <w:t>sql</w:t>
      </w:r>
      <w:proofErr w:type="spellEnd"/>
      <w:r w:rsidRPr="00D65B23">
        <w:rPr>
          <w:rFonts w:hint="eastAsia"/>
        </w:rPr>
        <w:t xml:space="preserve"> </w:t>
      </w:r>
      <w:r w:rsidRPr="00D65B23">
        <w:rPr>
          <w:rFonts w:hint="eastAsia"/>
        </w:rPr>
        <w:t>语句，当前得到的这个对象其实是一个代理对象，这个代理对象只保存了实体对象的</w:t>
      </w:r>
      <w:r w:rsidRPr="00D65B23">
        <w:rPr>
          <w:rFonts w:hint="eastAsia"/>
        </w:rPr>
        <w:t xml:space="preserve"> id </w:t>
      </w:r>
      <w:r w:rsidRPr="00D65B23">
        <w:rPr>
          <w:rFonts w:hint="eastAsia"/>
        </w:rPr>
        <w:t>值，只有当我们要使用这个对象，得到其它属性时，这个时候才会发出</w:t>
      </w:r>
      <w:r w:rsidRPr="00D65B23">
        <w:rPr>
          <w:rFonts w:hint="eastAsia"/>
        </w:rPr>
        <w:t xml:space="preserve"> </w:t>
      </w:r>
      <w:proofErr w:type="spellStart"/>
      <w:r w:rsidRPr="00D65B23">
        <w:rPr>
          <w:rFonts w:hint="eastAsia"/>
        </w:rPr>
        <w:t>sql</w:t>
      </w:r>
      <w:proofErr w:type="spellEnd"/>
      <w:r w:rsidRPr="00D65B23">
        <w:rPr>
          <w:rFonts w:hint="eastAsia"/>
        </w:rPr>
        <w:t xml:space="preserve"> </w:t>
      </w:r>
      <w:r w:rsidRPr="00D65B23">
        <w:rPr>
          <w:rFonts w:hint="eastAsia"/>
        </w:rPr>
        <w:t>语句，从数据库中去查询我们的对象；</w:t>
      </w:r>
      <w:r w:rsidRPr="00D65B23">
        <w:rPr>
          <w:rFonts w:hint="eastAsia"/>
        </w:rPr>
        <w:lastRenderedPageBreak/>
        <w:t>相对于</w:t>
      </w:r>
      <w:r w:rsidRPr="00D65B23">
        <w:rPr>
          <w:rFonts w:hint="eastAsia"/>
        </w:rPr>
        <w:t xml:space="preserve"> load </w:t>
      </w:r>
      <w:r w:rsidRPr="00D65B23">
        <w:rPr>
          <w:rFonts w:hint="eastAsia"/>
        </w:rPr>
        <w:t>的延迟加载方式，</w:t>
      </w:r>
      <w:r w:rsidRPr="00D65B23">
        <w:rPr>
          <w:rFonts w:hint="eastAsia"/>
        </w:rPr>
        <w:t xml:space="preserve">get </w:t>
      </w:r>
      <w:r w:rsidRPr="00D65B23">
        <w:rPr>
          <w:rFonts w:hint="eastAsia"/>
        </w:rPr>
        <w:t>就直接的多，当我们使用</w:t>
      </w:r>
      <w:proofErr w:type="spellStart"/>
      <w:r w:rsidRPr="00D65B23">
        <w:rPr>
          <w:rFonts w:hint="eastAsia"/>
        </w:rPr>
        <w:t>session.get</w:t>
      </w:r>
      <w:proofErr w:type="spellEnd"/>
      <w:r w:rsidRPr="00D65B23">
        <w:rPr>
          <w:rFonts w:hint="eastAsia"/>
        </w:rPr>
        <w:t>()</w:t>
      </w:r>
      <w:r w:rsidRPr="00D65B23">
        <w:rPr>
          <w:rFonts w:hint="eastAsia"/>
        </w:rPr>
        <w:t>方法来得到一个对象时，不管我们使不使用这个对象，此时都会发出</w:t>
      </w:r>
      <w:r w:rsidRPr="00D65B23">
        <w:rPr>
          <w:rFonts w:hint="eastAsia"/>
        </w:rPr>
        <w:t xml:space="preserve"> </w:t>
      </w:r>
      <w:proofErr w:type="spellStart"/>
      <w:r w:rsidRPr="00D65B23">
        <w:rPr>
          <w:rFonts w:hint="eastAsia"/>
        </w:rPr>
        <w:t>sql</w:t>
      </w:r>
      <w:proofErr w:type="spellEnd"/>
      <w:r w:rsidRPr="00D65B23">
        <w:rPr>
          <w:rFonts w:hint="eastAsia"/>
        </w:rPr>
        <w:t xml:space="preserve"> </w:t>
      </w:r>
      <w:r w:rsidRPr="00D65B23">
        <w:rPr>
          <w:rFonts w:hint="eastAsia"/>
        </w:rPr>
        <w:t>语句去从数据库中查询出来。</w:t>
      </w:r>
    </w:p>
    <w:p w:rsidR="00E21CC8" w:rsidRPr="009A29DD" w:rsidRDefault="00E21CC8" w:rsidP="00A40CCE">
      <w:pPr>
        <w:pStyle w:val="a7"/>
        <w:numPr>
          <w:ilvl w:val="0"/>
          <w:numId w:val="43"/>
        </w:numPr>
        <w:ind w:firstLineChars="0"/>
        <w:outlineLvl w:val="1"/>
        <w:rPr>
          <w:b/>
        </w:rPr>
      </w:pPr>
      <w:r w:rsidRPr="009A29DD">
        <w:rPr>
          <w:rFonts w:hint="eastAsia"/>
          <w:b/>
        </w:rPr>
        <w:t>Session</w:t>
      </w:r>
      <w:r w:rsidRPr="009A29DD">
        <w:rPr>
          <w:rFonts w:hint="eastAsia"/>
          <w:b/>
        </w:rPr>
        <w:t>的清理和清空有什么区别</w:t>
      </w:r>
    </w:p>
    <w:p w:rsidR="009A29DD" w:rsidRDefault="00E21CC8" w:rsidP="00E21CC8">
      <w:pPr>
        <w:pStyle w:val="a7"/>
        <w:ind w:left="1260" w:firstLineChars="0" w:firstLine="0"/>
      </w:pPr>
      <w:r>
        <w:rPr>
          <w:rFonts w:hint="eastAsia"/>
        </w:rPr>
        <w:t>清理缓存调用的是</w:t>
      </w:r>
      <w:proofErr w:type="spellStart"/>
      <w:r>
        <w:rPr>
          <w:rFonts w:hint="eastAsia"/>
        </w:rPr>
        <w:t>session.flush</w:t>
      </w:r>
      <w:proofErr w:type="spellEnd"/>
      <w:r>
        <w:rPr>
          <w:rFonts w:hint="eastAsia"/>
        </w:rPr>
        <w:t xml:space="preserve">() </w:t>
      </w:r>
      <w:r>
        <w:rPr>
          <w:rFonts w:hint="eastAsia"/>
        </w:rPr>
        <w:t>方法</w:t>
      </w:r>
      <w:r>
        <w:rPr>
          <w:rFonts w:hint="eastAsia"/>
        </w:rPr>
        <w:t xml:space="preserve"> . </w:t>
      </w:r>
    </w:p>
    <w:p w:rsidR="00E21CC8" w:rsidRDefault="00E21CC8" w:rsidP="00E21CC8">
      <w:pPr>
        <w:pStyle w:val="a7"/>
        <w:ind w:left="1260" w:firstLineChars="0" w:firstLine="0"/>
      </w:pPr>
      <w:r>
        <w:rPr>
          <w:rFonts w:hint="eastAsia"/>
        </w:rPr>
        <w:t>清空调用的是</w:t>
      </w:r>
      <w:proofErr w:type="spellStart"/>
      <w:r w:rsidR="009A29DD">
        <w:rPr>
          <w:rFonts w:hint="eastAsia"/>
        </w:rPr>
        <w:t>session.clear</w:t>
      </w:r>
      <w:proofErr w:type="spellEnd"/>
      <w:r w:rsidR="009A29DD">
        <w:rPr>
          <w:rFonts w:hint="eastAsia"/>
        </w:rPr>
        <w:t>()</w:t>
      </w:r>
      <w:r>
        <w:rPr>
          <w:rFonts w:hint="eastAsia"/>
        </w:rPr>
        <w:t>方法</w:t>
      </w:r>
      <w:r>
        <w:rPr>
          <w:rFonts w:hint="eastAsia"/>
        </w:rPr>
        <w:t>.</w:t>
      </w:r>
    </w:p>
    <w:p w:rsidR="00E21CC8" w:rsidRDefault="00E21CC8" w:rsidP="00E21CC8">
      <w:pPr>
        <w:pStyle w:val="a7"/>
        <w:ind w:left="1260" w:firstLineChars="0" w:firstLine="0"/>
      </w:pPr>
      <w:r>
        <w:rPr>
          <w:rFonts w:hint="eastAsia"/>
        </w:rPr>
        <w:t xml:space="preserve">Session </w:t>
      </w:r>
      <w:r>
        <w:rPr>
          <w:rFonts w:hint="eastAsia"/>
        </w:rPr>
        <w:t>清理缓存是指按照缓存中对象的状态的变化来同步更新数据库，但</w:t>
      </w:r>
    </w:p>
    <w:p w:rsidR="00E21CC8" w:rsidRDefault="00E21CC8" w:rsidP="00E21CC8">
      <w:pPr>
        <w:pStyle w:val="a7"/>
        <w:ind w:left="1260" w:firstLineChars="0" w:firstLine="0"/>
      </w:pPr>
      <w:r>
        <w:rPr>
          <w:rFonts w:hint="eastAsia"/>
        </w:rPr>
        <w:t>不清空缓存；清空是把</w:t>
      </w:r>
      <w:r>
        <w:rPr>
          <w:rFonts w:hint="eastAsia"/>
        </w:rPr>
        <w:t xml:space="preserve"> Session </w:t>
      </w:r>
      <w:r>
        <w:rPr>
          <w:rFonts w:hint="eastAsia"/>
        </w:rPr>
        <w:t>的</w:t>
      </w:r>
      <w:proofErr w:type="gramStart"/>
      <w:r>
        <w:rPr>
          <w:rFonts w:hint="eastAsia"/>
        </w:rPr>
        <w:t>缓存置空</w:t>
      </w:r>
      <w:proofErr w:type="gramEnd"/>
      <w:r>
        <w:rPr>
          <w:rFonts w:hint="eastAsia"/>
        </w:rPr>
        <w:t xml:space="preserve">, </w:t>
      </w:r>
      <w:r>
        <w:rPr>
          <w:rFonts w:hint="eastAsia"/>
        </w:rPr>
        <w:t>但不同步更新数据库；</w:t>
      </w:r>
    </w:p>
    <w:p w:rsidR="00E21CC8" w:rsidRPr="009A29DD" w:rsidRDefault="00E21CC8" w:rsidP="00A40CCE">
      <w:pPr>
        <w:pStyle w:val="a7"/>
        <w:numPr>
          <w:ilvl w:val="0"/>
          <w:numId w:val="43"/>
        </w:numPr>
        <w:ind w:firstLineChars="0"/>
        <w:outlineLvl w:val="1"/>
        <w:rPr>
          <w:b/>
        </w:rPr>
      </w:pPr>
      <w:r w:rsidRPr="009A29DD">
        <w:rPr>
          <w:b/>
        </w:rPr>
        <w:t>主键的生成策略</w:t>
      </w:r>
    </w:p>
    <w:p w:rsidR="00E21CC8" w:rsidRPr="00476851" w:rsidRDefault="00E21CC8" w:rsidP="00E21CC8">
      <w:pPr>
        <w:pStyle w:val="a7"/>
        <w:ind w:left="1260" w:firstLineChars="0" w:firstLine="0"/>
      </w:pPr>
      <w:r w:rsidRPr="00476851">
        <w:t xml:space="preserve">native  </w:t>
      </w:r>
      <w:r w:rsidRPr="00476851">
        <w:t>自增长【会根据底层数据库自增长的方式选择</w:t>
      </w:r>
      <w:r w:rsidRPr="00476851">
        <w:t>identity</w:t>
      </w:r>
      <w:r w:rsidRPr="00476851">
        <w:t>或</w:t>
      </w:r>
      <w:r w:rsidRPr="00476851">
        <w:t>sequence</w:t>
      </w:r>
      <w:r w:rsidRPr="00476851">
        <w:t>】</w:t>
      </w:r>
    </w:p>
    <w:p w:rsidR="00E21CC8" w:rsidRPr="00476851" w:rsidRDefault="00E21CC8" w:rsidP="00E21CC8">
      <w:pPr>
        <w:pStyle w:val="a7"/>
        <w:ind w:left="1260" w:firstLineChars="0" w:firstLine="0"/>
      </w:pPr>
      <w:r w:rsidRPr="00476851">
        <w:tab/>
      </w:r>
      <w:r w:rsidRPr="00476851">
        <w:tab/>
      </w:r>
      <w:r w:rsidRPr="00476851">
        <w:t>如果是</w:t>
      </w:r>
      <w:proofErr w:type="spellStart"/>
      <w:r w:rsidRPr="00476851">
        <w:t>mysql</w:t>
      </w:r>
      <w:proofErr w:type="spellEnd"/>
      <w:r w:rsidRPr="00476851">
        <w:t>数据库</w:t>
      </w:r>
      <w:r w:rsidRPr="00476851">
        <w:t xml:space="preserve">, </w:t>
      </w:r>
      <w:r w:rsidRPr="00476851">
        <w:t>采用的自增长方式是</w:t>
      </w:r>
      <w:r w:rsidRPr="00476851">
        <w:t>identity</w:t>
      </w:r>
    </w:p>
    <w:p w:rsidR="00E21CC8" w:rsidRPr="00476851" w:rsidRDefault="00E21CC8" w:rsidP="00E21CC8">
      <w:pPr>
        <w:pStyle w:val="a7"/>
        <w:ind w:left="1260" w:firstLineChars="0" w:firstLine="0"/>
      </w:pPr>
      <w:r w:rsidRPr="00476851">
        <w:tab/>
      </w:r>
      <w:r w:rsidRPr="00476851">
        <w:tab/>
      </w:r>
      <w:r w:rsidRPr="00476851">
        <w:t>如果是</w:t>
      </w:r>
      <w:r w:rsidRPr="00476851">
        <w:t>oracle</w:t>
      </w:r>
      <w:r w:rsidRPr="00476851">
        <w:t>数据库，</w:t>
      </w:r>
      <w:r w:rsidRPr="00476851">
        <w:t xml:space="preserve"> </w:t>
      </w:r>
      <w:r w:rsidRPr="00476851">
        <w:t>使用</w:t>
      </w:r>
      <w:r w:rsidRPr="00476851">
        <w:t>sequence</w:t>
      </w:r>
      <w:r w:rsidRPr="00476851">
        <w:t>序列的方式实现自增长</w:t>
      </w:r>
      <w:r>
        <w:rPr>
          <w:rFonts w:hint="eastAsia"/>
        </w:rPr>
        <w:br/>
      </w:r>
      <w:r w:rsidRPr="00476851">
        <w:t xml:space="preserve">increment  </w:t>
      </w:r>
      <w:r w:rsidRPr="00476851">
        <w:t>自增长</w:t>
      </w:r>
      <w:r w:rsidRPr="00476851">
        <w:t>(</w:t>
      </w:r>
      <w:r w:rsidRPr="00476851">
        <w:t>会有并发访问的问题，一般在服务器集群环境使用会存在问题。</w:t>
      </w:r>
      <w:r w:rsidRPr="00476851">
        <w:t>)</w:t>
      </w:r>
    </w:p>
    <w:p w:rsidR="00E21CC8" w:rsidRPr="00476851" w:rsidRDefault="00E21CC8" w:rsidP="00E21CC8">
      <w:pPr>
        <w:pStyle w:val="a7"/>
        <w:ind w:left="1260" w:firstLineChars="0" w:firstLine="0"/>
      </w:pPr>
      <w:r w:rsidRPr="00476851">
        <w:t xml:space="preserve">assigned </w:t>
      </w:r>
      <w:r w:rsidRPr="00476851">
        <w:rPr>
          <w:rFonts w:hint="eastAsia"/>
        </w:rPr>
        <w:t xml:space="preserve"> </w:t>
      </w:r>
      <w:r w:rsidRPr="00476851">
        <w:t xml:space="preserve"> </w:t>
      </w:r>
      <w:r w:rsidRPr="00476851">
        <w:t>指定主键生成策略为手动指定主键的值</w:t>
      </w:r>
    </w:p>
    <w:p w:rsidR="00E21CC8" w:rsidRPr="00476851" w:rsidRDefault="00083400" w:rsidP="00E21CC8">
      <w:pPr>
        <w:pStyle w:val="a7"/>
        <w:ind w:left="1260" w:firstLineChars="0" w:firstLine="0"/>
      </w:pPr>
      <w:proofErr w:type="spellStart"/>
      <w:r>
        <w:t>uuid</w:t>
      </w:r>
      <w:proofErr w:type="spellEnd"/>
      <w:r>
        <w:t xml:space="preserve">     </w:t>
      </w:r>
      <w:r w:rsidR="00E21CC8" w:rsidRPr="00476851">
        <w:t>指定</w:t>
      </w:r>
      <w:proofErr w:type="spellStart"/>
      <w:r w:rsidR="00E21CC8" w:rsidRPr="00476851">
        <w:t>uuid</w:t>
      </w:r>
      <w:proofErr w:type="spellEnd"/>
      <w:r w:rsidR="00E21CC8" w:rsidRPr="00476851">
        <w:t>随机生成的唯一的值</w:t>
      </w:r>
    </w:p>
    <w:p w:rsidR="00E21CC8" w:rsidRDefault="00E21CC8" w:rsidP="00E21CC8">
      <w:pPr>
        <w:pStyle w:val="a7"/>
        <w:ind w:left="1260" w:firstLineChars="0" w:firstLine="0"/>
      </w:pPr>
      <w:r w:rsidRPr="00476851">
        <w:t>foreign   (</w:t>
      </w:r>
      <w:proofErr w:type="gramStart"/>
      <w:r w:rsidRPr="00476851">
        <w:t>外键的</w:t>
      </w:r>
      <w:proofErr w:type="gramEnd"/>
      <w:r w:rsidRPr="00476851">
        <w:t>方式，</w:t>
      </w:r>
      <w:r w:rsidRPr="00476851">
        <w:t xml:space="preserve"> one-to-one)</w:t>
      </w:r>
    </w:p>
    <w:p w:rsidR="00E21CC8" w:rsidRPr="009A29DD" w:rsidRDefault="00E21CC8" w:rsidP="00A40CCE">
      <w:pPr>
        <w:pStyle w:val="a7"/>
        <w:numPr>
          <w:ilvl w:val="0"/>
          <w:numId w:val="43"/>
        </w:numPr>
        <w:ind w:firstLineChars="0"/>
        <w:outlineLvl w:val="1"/>
        <w:rPr>
          <w:b/>
        </w:rPr>
      </w:pPr>
      <w:r w:rsidRPr="009A29DD">
        <w:rPr>
          <w:b/>
        </w:rPr>
        <w:t>I</w:t>
      </w:r>
      <w:r w:rsidRPr="009A29DD">
        <w:rPr>
          <w:rFonts w:hint="eastAsia"/>
          <w:b/>
        </w:rPr>
        <w:t>nverse</w:t>
      </w:r>
      <w:r w:rsidRPr="009A29DD">
        <w:rPr>
          <w:rFonts w:hint="eastAsia"/>
          <w:b/>
        </w:rPr>
        <w:t>属性</w:t>
      </w:r>
    </w:p>
    <w:p w:rsidR="00E21CC8" w:rsidRDefault="00E21CC8" w:rsidP="00E21CC8">
      <w:pPr>
        <w:pStyle w:val="a7"/>
        <w:ind w:left="1260" w:firstLineChars="0" w:firstLine="0"/>
      </w:pPr>
      <w:r>
        <w:t>I</w:t>
      </w:r>
      <w:r>
        <w:rPr>
          <w:rFonts w:hint="eastAsia"/>
        </w:rPr>
        <w:t>nverse</w:t>
      </w:r>
      <w:r>
        <w:rPr>
          <w:rFonts w:hint="eastAsia"/>
        </w:rPr>
        <w:t>属性，是在维护关联关系的时候起作用的。</w:t>
      </w:r>
    </w:p>
    <w:p w:rsidR="00E21CC8" w:rsidRDefault="00E21CC8" w:rsidP="00E21CC8">
      <w:pPr>
        <w:pStyle w:val="a7"/>
        <w:ind w:left="1260" w:firstLineChars="0" w:firstLine="0"/>
      </w:pPr>
      <w:r>
        <w:rPr>
          <w:rFonts w:hint="eastAsia"/>
        </w:rPr>
        <w:t>表示控制权是否转移。</w:t>
      </w:r>
      <w:r w:rsidRPr="00BE11A6">
        <w:rPr>
          <w:rFonts w:hint="eastAsia"/>
          <w:color w:val="FF0000"/>
        </w:rPr>
        <w:t>(</w:t>
      </w:r>
      <w:r w:rsidRPr="00BE11A6">
        <w:rPr>
          <w:rFonts w:hint="eastAsia"/>
          <w:color w:val="FF0000"/>
        </w:rPr>
        <w:t>在</w:t>
      </w:r>
      <w:proofErr w:type="gramStart"/>
      <w:r w:rsidRPr="00BE11A6">
        <w:rPr>
          <w:rFonts w:hint="eastAsia"/>
          <w:color w:val="FF0000"/>
        </w:rPr>
        <w:t>一</w:t>
      </w:r>
      <w:proofErr w:type="gramEnd"/>
      <w:r w:rsidRPr="00BE11A6">
        <w:rPr>
          <w:rFonts w:hint="eastAsia"/>
          <w:color w:val="FF0000"/>
        </w:rPr>
        <w:t>的一方起作用</w:t>
      </w:r>
      <w:r w:rsidRPr="00BE11A6">
        <w:rPr>
          <w:rFonts w:hint="eastAsia"/>
          <w:color w:val="FF0000"/>
        </w:rPr>
        <w:t>)</w:t>
      </w:r>
    </w:p>
    <w:p w:rsidR="00E21CC8" w:rsidRDefault="00E21CC8" w:rsidP="00E21CC8">
      <w:pPr>
        <w:pStyle w:val="a7"/>
        <w:ind w:left="1260" w:firstLineChars="0" w:firstLine="0"/>
      </w:pPr>
      <w:r>
        <w:t>I</w:t>
      </w:r>
      <w:r>
        <w:rPr>
          <w:rFonts w:hint="eastAsia"/>
        </w:rPr>
        <w:t xml:space="preserve">nverse , </w:t>
      </w:r>
      <w:r>
        <w:rPr>
          <w:rFonts w:hint="eastAsia"/>
        </w:rPr>
        <w:t>控制反转。</w:t>
      </w:r>
    </w:p>
    <w:p w:rsidR="00E21CC8" w:rsidRDefault="00E21CC8" w:rsidP="00E21CC8">
      <w:pPr>
        <w:pStyle w:val="a7"/>
        <w:ind w:left="1260" w:firstLineChars="0" w:firstLine="0"/>
      </w:pPr>
      <w:r>
        <w:t>I</w:t>
      </w:r>
      <w:r>
        <w:rPr>
          <w:rFonts w:hint="eastAsia"/>
        </w:rPr>
        <w:t xml:space="preserve">nverse = false  </w:t>
      </w:r>
      <w:proofErr w:type="gramStart"/>
      <w:r>
        <w:rPr>
          <w:rFonts w:hint="eastAsia"/>
        </w:rPr>
        <w:t>不</w:t>
      </w:r>
      <w:proofErr w:type="gramEnd"/>
      <w:r>
        <w:rPr>
          <w:rFonts w:hint="eastAsia"/>
        </w:rPr>
        <w:t>反转；</w:t>
      </w:r>
      <w:r>
        <w:rPr>
          <w:rFonts w:hint="eastAsia"/>
        </w:rPr>
        <w:t xml:space="preserve">   </w:t>
      </w:r>
      <w:r>
        <w:rPr>
          <w:rFonts w:hint="eastAsia"/>
        </w:rPr>
        <w:t>当前方有控制权</w:t>
      </w:r>
    </w:p>
    <w:p w:rsidR="00E21CC8" w:rsidRDefault="00E21CC8" w:rsidP="00E21CC8">
      <w:pPr>
        <w:pStyle w:val="a7"/>
        <w:ind w:left="1260" w:firstLineChars="0" w:firstLine="0"/>
      </w:pPr>
      <w:r>
        <w:t>T</w:t>
      </w:r>
      <w:r>
        <w:rPr>
          <w:rFonts w:hint="eastAsia"/>
        </w:rPr>
        <w:t xml:space="preserve">rue  </w:t>
      </w:r>
      <w:r>
        <w:rPr>
          <w:rFonts w:hint="eastAsia"/>
        </w:rPr>
        <w:t>控制反转；</w:t>
      </w:r>
      <w:r>
        <w:rPr>
          <w:rFonts w:hint="eastAsia"/>
        </w:rPr>
        <w:t xml:space="preserve"> </w:t>
      </w:r>
      <w:r>
        <w:rPr>
          <w:rFonts w:hint="eastAsia"/>
        </w:rPr>
        <w:t>当前方没有控制权</w:t>
      </w:r>
    </w:p>
    <w:p w:rsidR="00E21CC8" w:rsidRPr="009A29DD" w:rsidRDefault="00E21CC8" w:rsidP="00A40CCE">
      <w:pPr>
        <w:pStyle w:val="a7"/>
        <w:numPr>
          <w:ilvl w:val="0"/>
          <w:numId w:val="43"/>
        </w:numPr>
        <w:ind w:firstLineChars="0"/>
        <w:outlineLvl w:val="1"/>
        <w:rPr>
          <w:b/>
        </w:rPr>
      </w:pPr>
      <w:r w:rsidRPr="009A29DD">
        <w:rPr>
          <w:rFonts w:hint="eastAsia"/>
          <w:b/>
        </w:rPr>
        <w:t xml:space="preserve">cascade </w:t>
      </w:r>
      <w:r w:rsidRPr="009A29DD">
        <w:rPr>
          <w:rFonts w:hint="eastAsia"/>
          <w:b/>
        </w:rPr>
        <w:t>属性</w:t>
      </w:r>
    </w:p>
    <w:p w:rsidR="00E21CC8" w:rsidRDefault="00E21CC8" w:rsidP="00E21CC8">
      <w:pPr>
        <w:pStyle w:val="a7"/>
        <w:ind w:left="1260" w:firstLineChars="0" w:firstLine="0"/>
      </w:pPr>
      <w:r>
        <w:rPr>
          <w:rFonts w:hint="eastAsia"/>
        </w:rPr>
        <w:t xml:space="preserve">cascade  </w:t>
      </w:r>
      <w:r>
        <w:rPr>
          <w:rFonts w:hint="eastAsia"/>
        </w:rPr>
        <w:t>表示级联操作</w:t>
      </w:r>
      <w:r>
        <w:rPr>
          <w:rFonts w:hint="eastAsia"/>
        </w:rPr>
        <w:t xml:space="preserve">  </w:t>
      </w:r>
      <w:r>
        <w:rPr>
          <w:rFonts w:hint="eastAsia"/>
        </w:rPr>
        <w:t>【可以设置到一的一方或多的一方】</w:t>
      </w:r>
    </w:p>
    <w:p w:rsidR="00E21CC8" w:rsidRDefault="00E21CC8" w:rsidP="00E21CC8">
      <w:pPr>
        <w:pStyle w:val="a7"/>
        <w:ind w:left="1260" w:firstLineChars="0" w:firstLine="0"/>
      </w:pPr>
      <w:r>
        <w:rPr>
          <w:rFonts w:hint="eastAsia"/>
        </w:rPr>
        <w:t xml:space="preserve">none          </w:t>
      </w:r>
      <w:r>
        <w:rPr>
          <w:rFonts w:hint="eastAsia"/>
        </w:rPr>
        <w:t>不级联操作，</w:t>
      </w:r>
      <w:r>
        <w:rPr>
          <w:rFonts w:hint="eastAsia"/>
        </w:rPr>
        <w:t xml:space="preserve"> </w:t>
      </w:r>
      <w:r>
        <w:rPr>
          <w:rFonts w:hint="eastAsia"/>
        </w:rPr>
        <w:t>默认值</w:t>
      </w:r>
    </w:p>
    <w:p w:rsidR="00E21CC8" w:rsidRDefault="00E21CC8" w:rsidP="00E21CC8">
      <w:pPr>
        <w:pStyle w:val="a7"/>
        <w:ind w:left="1260" w:firstLineChars="0" w:firstLine="0"/>
      </w:pPr>
      <w:r>
        <w:rPr>
          <w:rFonts w:hint="eastAsia"/>
        </w:rPr>
        <w:t xml:space="preserve">save-update     </w:t>
      </w:r>
      <w:r>
        <w:rPr>
          <w:rFonts w:hint="eastAsia"/>
        </w:rPr>
        <w:t>级联保存或更新</w:t>
      </w:r>
    </w:p>
    <w:p w:rsidR="00E21CC8" w:rsidRDefault="00E21CC8" w:rsidP="00E21CC8">
      <w:pPr>
        <w:pStyle w:val="a7"/>
        <w:ind w:left="1260" w:firstLineChars="0" w:firstLine="0"/>
      </w:pPr>
      <w:r>
        <w:rPr>
          <w:rFonts w:hint="eastAsia"/>
        </w:rPr>
        <w:t>delete</w:t>
      </w:r>
      <w:r>
        <w:rPr>
          <w:rFonts w:hint="eastAsia"/>
        </w:rPr>
        <w:tab/>
      </w:r>
      <w:r>
        <w:rPr>
          <w:rFonts w:hint="eastAsia"/>
        </w:rPr>
        <w:tab/>
        <w:t xml:space="preserve">  </w:t>
      </w:r>
      <w:r>
        <w:rPr>
          <w:rFonts w:hint="eastAsia"/>
        </w:rPr>
        <w:t>级联删除</w:t>
      </w:r>
    </w:p>
    <w:p w:rsidR="00E21CC8" w:rsidRDefault="00E21CC8" w:rsidP="00E21CC8">
      <w:pPr>
        <w:pStyle w:val="a7"/>
        <w:ind w:left="1260" w:firstLineChars="0" w:firstLine="0"/>
      </w:pPr>
      <w:r>
        <w:rPr>
          <w:rFonts w:hint="eastAsia"/>
        </w:rPr>
        <w:t>save-</w:t>
      </w:r>
      <w:proofErr w:type="spellStart"/>
      <w:r>
        <w:rPr>
          <w:rFonts w:hint="eastAsia"/>
        </w:rPr>
        <w:t>update,delete</w:t>
      </w:r>
      <w:proofErr w:type="spellEnd"/>
      <w:r>
        <w:rPr>
          <w:rFonts w:hint="eastAsia"/>
        </w:rPr>
        <w:t xml:space="preserve">    </w:t>
      </w:r>
      <w:r>
        <w:rPr>
          <w:rFonts w:hint="eastAsia"/>
        </w:rPr>
        <w:t>级联保存、更新、删除</w:t>
      </w:r>
    </w:p>
    <w:p w:rsidR="00E21CC8" w:rsidRDefault="00E21CC8" w:rsidP="00E21CC8">
      <w:pPr>
        <w:pStyle w:val="a7"/>
        <w:ind w:left="1260" w:firstLineChars="0" w:firstLine="0"/>
      </w:pPr>
      <w:r>
        <w:rPr>
          <w:rFonts w:hint="eastAsia"/>
        </w:rPr>
        <w:t xml:space="preserve">all                 </w:t>
      </w:r>
      <w:r>
        <w:rPr>
          <w:rFonts w:hint="eastAsia"/>
        </w:rPr>
        <w:t>同上。级联保存、更新、删除</w:t>
      </w:r>
    </w:p>
    <w:p w:rsidR="00E21CC8" w:rsidRPr="009A29DD" w:rsidRDefault="00E21CC8" w:rsidP="00A40CCE">
      <w:pPr>
        <w:pStyle w:val="a7"/>
        <w:numPr>
          <w:ilvl w:val="0"/>
          <w:numId w:val="43"/>
        </w:numPr>
        <w:ind w:firstLineChars="0"/>
        <w:outlineLvl w:val="1"/>
        <w:rPr>
          <w:b/>
        </w:rPr>
      </w:pPr>
      <w:r w:rsidRPr="009A29DD">
        <w:rPr>
          <w:rFonts w:hint="eastAsia"/>
          <w:b/>
        </w:rPr>
        <w:t>list</w:t>
      </w:r>
      <w:r w:rsidRPr="009A29DD">
        <w:rPr>
          <w:rFonts w:hint="eastAsia"/>
          <w:b/>
        </w:rPr>
        <w:t>与</w:t>
      </w:r>
      <w:r w:rsidRPr="009A29DD">
        <w:rPr>
          <w:rFonts w:hint="eastAsia"/>
          <w:b/>
        </w:rPr>
        <w:t>iterator</w:t>
      </w:r>
      <w:r w:rsidRPr="009A29DD">
        <w:rPr>
          <w:rFonts w:hint="eastAsia"/>
          <w:b/>
        </w:rPr>
        <w:t>查询的区别？</w:t>
      </w:r>
    </w:p>
    <w:p w:rsidR="00E21CC8" w:rsidRDefault="00E21CC8" w:rsidP="00E21CC8">
      <w:pPr>
        <w:pStyle w:val="a7"/>
        <w:ind w:left="420" w:firstLineChars="0" w:firstLine="0"/>
      </w:pPr>
      <w:r>
        <w:rPr>
          <w:rFonts w:hint="eastAsia"/>
          <w:b/>
        </w:rPr>
        <w:tab/>
      </w:r>
      <w:r w:rsidR="009A29DD">
        <w:rPr>
          <w:rFonts w:hint="eastAsia"/>
          <w:b/>
        </w:rPr>
        <w:tab/>
      </w:r>
      <w:r>
        <w:t xml:space="preserve">list() </w:t>
      </w:r>
      <w:bookmarkStart w:id="35" w:name="OLE_LINK5"/>
      <w:bookmarkStart w:id="36" w:name="OLE_LINK6"/>
      <w:bookmarkStart w:id="37" w:name="OLE_LINK8"/>
      <w:r>
        <w:rPr>
          <w:rFonts w:hint="eastAsia"/>
        </w:rPr>
        <w:t>一次把所有的记录都查询出来，</w:t>
      </w:r>
    </w:p>
    <w:p w:rsidR="00E21CC8" w:rsidRPr="00C86208" w:rsidRDefault="009A29DD" w:rsidP="00E21CC8">
      <w:pPr>
        <w:pStyle w:val="a7"/>
        <w:ind w:left="420" w:firstLineChars="0"/>
        <w:rPr>
          <w:b/>
          <w:color w:val="FF0000"/>
        </w:rPr>
      </w:pPr>
      <w:bookmarkStart w:id="38" w:name="OLE_LINK9"/>
      <w:r>
        <w:rPr>
          <w:rFonts w:hint="eastAsia"/>
          <w:b/>
          <w:color w:val="FF0000"/>
        </w:rPr>
        <w:tab/>
      </w:r>
      <w:r w:rsidR="00E21CC8" w:rsidRPr="00C86208">
        <w:rPr>
          <w:rFonts w:hint="eastAsia"/>
          <w:b/>
          <w:color w:val="FF0000"/>
        </w:rPr>
        <w:t>会放入缓存，但不会从缓存中获取数据</w:t>
      </w:r>
    </w:p>
    <w:bookmarkEnd w:id="35"/>
    <w:bookmarkEnd w:id="36"/>
    <w:bookmarkEnd w:id="37"/>
    <w:bookmarkEnd w:id="38"/>
    <w:p w:rsidR="00E21CC8" w:rsidRDefault="00E21CC8" w:rsidP="00E21CC8">
      <w:r>
        <w:rPr>
          <w:rFonts w:hint="eastAsia"/>
        </w:rPr>
        <w:tab/>
      </w:r>
      <w:r>
        <w:rPr>
          <w:rFonts w:hint="eastAsia"/>
        </w:rPr>
        <w:tab/>
      </w:r>
      <w:r w:rsidR="009A29DD">
        <w:rPr>
          <w:rFonts w:hint="eastAsia"/>
        </w:rPr>
        <w:tab/>
      </w:r>
      <w:r>
        <w:t>I</w:t>
      </w:r>
      <w:r>
        <w:rPr>
          <w:rFonts w:hint="eastAsia"/>
        </w:rPr>
        <w:t>terator</w:t>
      </w:r>
      <w:bookmarkStart w:id="39" w:name="OLE_LINK7"/>
      <w:r>
        <w:rPr>
          <w:rFonts w:hint="eastAsia"/>
        </w:rPr>
        <w:t xml:space="preserve">   N+1</w:t>
      </w:r>
      <w:r>
        <w:rPr>
          <w:rFonts w:hint="eastAsia"/>
        </w:rPr>
        <w:t>查询；</w:t>
      </w:r>
      <w:r>
        <w:rPr>
          <w:rFonts w:hint="eastAsia"/>
        </w:rPr>
        <w:t xml:space="preserve"> N</w:t>
      </w:r>
      <w:r>
        <w:rPr>
          <w:rFonts w:hint="eastAsia"/>
        </w:rPr>
        <w:t>表示所有的记录总数</w:t>
      </w:r>
    </w:p>
    <w:p w:rsidR="00E21CC8" w:rsidRDefault="00E21CC8" w:rsidP="00E21CC8">
      <w:r>
        <w:rPr>
          <w:rFonts w:hint="eastAsia"/>
        </w:rPr>
        <w:tab/>
      </w:r>
      <w:r>
        <w:rPr>
          <w:rFonts w:hint="eastAsia"/>
        </w:rPr>
        <w:tab/>
      </w:r>
      <w:r w:rsidR="009A29DD">
        <w:rPr>
          <w:rFonts w:hint="eastAsia"/>
        </w:rPr>
        <w:tab/>
      </w:r>
      <w:r>
        <w:rPr>
          <w:rFonts w:hint="eastAsia"/>
        </w:rPr>
        <w:t>即会先发送一条语句查询所有记录的主键（</w:t>
      </w:r>
      <w:r>
        <w:rPr>
          <w:rFonts w:hint="eastAsia"/>
        </w:rPr>
        <w:t>1</w:t>
      </w:r>
      <w:r>
        <w:rPr>
          <w:rFonts w:hint="eastAsia"/>
        </w:rPr>
        <w:t>），</w:t>
      </w:r>
    </w:p>
    <w:p w:rsidR="00E21CC8" w:rsidRDefault="009A29DD" w:rsidP="00E21CC8">
      <w:pPr>
        <w:ind w:leftChars="200" w:left="420" w:firstLineChars="200" w:firstLine="420"/>
      </w:pPr>
      <w:r>
        <w:rPr>
          <w:rFonts w:hint="eastAsia"/>
        </w:rPr>
        <w:tab/>
      </w:r>
      <w:r w:rsidR="00E21CC8">
        <w:rPr>
          <w:rFonts w:hint="eastAsia"/>
        </w:rPr>
        <w:t>再根据每一个主键再去数据库查询（</w:t>
      </w:r>
      <w:r w:rsidR="00E21CC8">
        <w:rPr>
          <w:rFonts w:hint="eastAsia"/>
        </w:rPr>
        <w:t>N</w:t>
      </w:r>
      <w:r w:rsidR="00E21CC8">
        <w:rPr>
          <w:rFonts w:hint="eastAsia"/>
        </w:rPr>
        <w:t>）！</w:t>
      </w:r>
    </w:p>
    <w:p w:rsidR="00E21CC8" w:rsidRPr="00515C61" w:rsidRDefault="009A29DD" w:rsidP="00E21CC8">
      <w:pPr>
        <w:ind w:leftChars="200" w:left="420" w:firstLineChars="200" w:firstLine="422"/>
        <w:rPr>
          <w:b/>
          <w:color w:val="FF0000"/>
        </w:rPr>
      </w:pPr>
      <w:r>
        <w:rPr>
          <w:rFonts w:hint="eastAsia"/>
          <w:b/>
          <w:color w:val="FF0000"/>
        </w:rPr>
        <w:tab/>
      </w:r>
      <w:r w:rsidR="00E21CC8" w:rsidRPr="00C86208">
        <w:rPr>
          <w:rFonts w:hint="eastAsia"/>
          <w:b/>
          <w:color w:val="FF0000"/>
        </w:rPr>
        <w:t>会放入缓存，也会从缓存中取数据！</w:t>
      </w:r>
      <w:bookmarkEnd w:id="39"/>
    </w:p>
    <w:p w:rsidR="00E21CC8" w:rsidRPr="009A29DD" w:rsidRDefault="00E21CC8" w:rsidP="00A40CCE">
      <w:pPr>
        <w:pStyle w:val="a7"/>
        <w:numPr>
          <w:ilvl w:val="0"/>
          <w:numId w:val="43"/>
        </w:numPr>
        <w:ind w:firstLineChars="0"/>
        <w:outlineLvl w:val="1"/>
        <w:rPr>
          <w:b/>
        </w:rPr>
      </w:pPr>
      <w:r w:rsidRPr="009A29DD">
        <w:rPr>
          <w:rFonts w:hint="eastAsia"/>
          <w:b/>
        </w:rPr>
        <w:t>Hibernate</w:t>
      </w:r>
      <w:r w:rsidRPr="009A29DD">
        <w:rPr>
          <w:rFonts w:hint="eastAsia"/>
          <w:b/>
        </w:rPr>
        <w:t>的</w:t>
      </w:r>
      <w:proofErr w:type="spellStart"/>
      <w:r w:rsidRPr="009A29DD">
        <w:rPr>
          <w:rFonts w:hint="eastAsia"/>
          <w:b/>
        </w:rPr>
        <w:t>OpenSessionView</w:t>
      </w:r>
      <w:proofErr w:type="spellEnd"/>
      <w:r w:rsidRPr="009A29DD">
        <w:rPr>
          <w:rFonts w:hint="eastAsia"/>
          <w:b/>
        </w:rPr>
        <w:t>问题</w:t>
      </w:r>
    </w:p>
    <w:p w:rsidR="00E21CC8" w:rsidRDefault="00E21CC8" w:rsidP="00E21CC8">
      <w:pPr>
        <w:pStyle w:val="a7"/>
        <w:ind w:left="1260"/>
      </w:pPr>
      <w:r>
        <w:rPr>
          <w:rFonts w:hint="eastAsia"/>
        </w:rPr>
        <w:t>①</w:t>
      </w:r>
      <w:r>
        <w:rPr>
          <w:rFonts w:hint="eastAsia"/>
        </w:rPr>
        <w:t xml:space="preserve">. </w:t>
      </w:r>
      <w:r>
        <w:rPr>
          <w:rFonts w:hint="eastAsia"/>
        </w:rPr>
        <w:t>用于解决</w:t>
      </w:r>
      <w:proofErr w:type="gramStart"/>
      <w:r>
        <w:rPr>
          <w:rFonts w:hint="eastAsia"/>
        </w:rPr>
        <w:t>懒</w:t>
      </w:r>
      <w:proofErr w:type="gramEnd"/>
      <w:r>
        <w:rPr>
          <w:rFonts w:hint="eastAsia"/>
        </w:rPr>
        <w:t>加载异常</w:t>
      </w:r>
      <w:r>
        <w:rPr>
          <w:rFonts w:hint="eastAsia"/>
        </w:rPr>
        <w:t xml:space="preserve">, </w:t>
      </w:r>
      <w:r>
        <w:rPr>
          <w:rFonts w:hint="eastAsia"/>
        </w:rPr>
        <w:t>主要功能就是把</w:t>
      </w:r>
      <w:r w:rsidR="009A29DD">
        <w:rPr>
          <w:rFonts w:hint="eastAsia"/>
        </w:rPr>
        <w:t xml:space="preserve"> Hibernate Session</w:t>
      </w:r>
      <w:r>
        <w:rPr>
          <w:rFonts w:hint="eastAsia"/>
        </w:rPr>
        <w:t>和一个请求的线程绑定在一起</w:t>
      </w:r>
      <w:r>
        <w:rPr>
          <w:rFonts w:hint="eastAsia"/>
        </w:rPr>
        <w:t xml:space="preserve">, </w:t>
      </w:r>
      <w:r>
        <w:rPr>
          <w:rFonts w:hint="eastAsia"/>
        </w:rPr>
        <w:t>直到页面完整输出</w:t>
      </w:r>
      <w:r>
        <w:rPr>
          <w:rFonts w:hint="eastAsia"/>
        </w:rPr>
        <w:t xml:space="preserve">, </w:t>
      </w:r>
      <w:r>
        <w:rPr>
          <w:rFonts w:hint="eastAsia"/>
        </w:rPr>
        <w:t>这样就可以保证页面读取数据的时</w:t>
      </w:r>
    </w:p>
    <w:p w:rsidR="00E21CC8" w:rsidRDefault="00E21CC8" w:rsidP="00E21CC8">
      <w:pPr>
        <w:pStyle w:val="a7"/>
        <w:ind w:left="1260" w:firstLineChars="0" w:firstLine="0"/>
      </w:pPr>
      <w:r>
        <w:rPr>
          <w:rFonts w:hint="eastAsia"/>
        </w:rPr>
        <w:t>候</w:t>
      </w:r>
      <w:r w:rsidR="009A29DD">
        <w:rPr>
          <w:rFonts w:hint="eastAsia"/>
        </w:rPr>
        <w:t xml:space="preserve"> Session</w:t>
      </w:r>
      <w:r>
        <w:rPr>
          <w:rFonts w:hint="eastAsia"/>
        </w:rPr>
        <w:t>一直是开启的状态</w:t>
      </w:r>
      <w:r>
        <w:rPr>
          <w:rFonts w:hint="eastAsia"/>
        </w:rPr>
        <w:t xml:space="preserve">, </w:t>
      </w:r>
      <w:r>
        <w:rPr>
          <w:rFonts w:hint="eastAsia"/>
        </w:rPr>
        <w:t>如果去获取延迟加载对象也不会报错。</w:t>
      </w:r>
    </w:p>
    <w:p w:rsidR="00E21CC8" w:rsidRDefault="00E21CC8" w:rsidP="00E21CC8">
      <w:pPr>
        <w:pStyle w:val="a7"/>
        <w:ind w:left="1260"/>
      </w:pPr>
      <w:r>
        <w:rPr>
          <w:rFonts w:hint="eastAsia"/>
        </w:rPr>
        <w:t>②</w:t>
      </w:r>
      <w:r>
        <w:rPr>
          <w:rFonts w:hint="eastAsia"/>
        </w:rPr>
        <w:t xml:space="preserve">. </w:t>
      </w:r>
      <w:r>
        <w:rPr>
          <w:rFonts w:hint="eastAsia"/>
        </w:rPr>
        <w:t>问题</w:t>
      </w:r>
      <w:r>
        <w:rPr>
          <w:rFonts w:hint="eastAsia"/>
        </w:rPr>
        <w:t xml:space="preserve">: </w:t>
      </w:r>
      <w:r>
        <w:rPr>
          <w:rFonts w:hint="eastAsia"/>
        </w:rPr>
        <w:t>如果在业务处理阶段大批量处理数据</w:t>
      </w:r>
      <w:r>
        <w:rPr>
          <w:rFonts w:hint="eastAsia"/>
        </w:rPr>
        <w:t xml:space="preserve">, </w:t>
      </w:r>
      <w:r>
        <w:rPr>
          <w:rFonts w:hint="eastAsia"/>
        </w:rPr>
        <w:t>有可能导致一级缓存里</w:t>
      </w:r>
    </w:p>
    <w:p w:rsidR="00E21CC8" w:rsidRDefault="00E21CC8" w:rsidP="00E21CC8">
      <w:pPr>
        <w:pStyle w:val="a7"/>
        <w:ind w:left="1260" w:firstLineChars="0" w:firstLine="0"/>
      </w:pPr>
      <w:r>
        <w:rPr>
          <w:rFonts w:hint="eastAsia"/>
        </w:rPr>
        <w:t>的对象占用内存过多导致内存溢出</w:t>
      </w:r>
      <w:r>
        <w:rPr>
          <w:rFonts w:hint="eastAsia"/>
        </w:rPr>
        <w:t xml:space="preserve">, </w:t>
      </w:r>
      <w:r>
        <w:rPr>
          <w:rFonts w:hint="eastAsia"/>
        </w:rPr>
        <w:t>另外一个是连接问题</w:t>
      </w:r>
      <w:r>
        <w:rPr>
          <w:rFonts w:hint="eastAsia"/>
        </w:rPr>
        <w:t xml:space="preserve">: Session </w:t>
      </w:r>
      <w:r>
        <w:rPr>
          <w:rFonts w:hint="eastAsia"/>
        </w:rPr>
        <w:t>和数据库</w:t>
      </w:r>
      <w:r>
        <w:rPr>
          <w:rFonts w:hint="eastAsia"/>
        </w:rPr>
        <w:t xml:space="preserve">Connection </w:t>
      </w:r>
      <w:r>
        <w:rPr>
          <w:rFonts w:hint="eastAsia"/>
        </w:rPr>
        <w:t>是绑定在一起的</w:t>
      </w:r>
      <w:r>
        <w:rPr>
          <w:rFonts w:hint="eastAsia"/>
        </w:rPr>
        <w:t xml:space="preserve">, </w:t>
      </w:r>
      <w:r>
        <w:rPr>
          <w:rFonts w:hint="eastAsia"/>
        </w:rPr>
        <w:t>如果业务处理缓慢也会导致数据库连接得不到及时的释放</w:t>
      </w:r>
      <w:r>
        <w:rPr>
          <w:rFonts w:hint="eastAsia"/>
        </w:rPr>
        <w:t xml:space="preserve">, </w:t>
      </w:r>
      <w:r>
        <w:rPr>
          <w:rFonts w:hint="eastAsia"/>
        </w:rPr>
        <w:t>造成连接池连接不够</w:t>
      </w:r>
      <w:r>
        <w:rPr>
          <w:rFonts w:hint="eastAsia"/>
        </w:rPr>
        <w:t xml:space="preserve">. </w:t>
      </w:r>
      <w:r>
        <w:rPr>
          <w:rFonts w:hint="eastAsia"/>
        </w:rPr>
        <w:t>所以在并发量较大的项目中不建议使用此种方式</w:t>
      </w:r>
      <w:r>
        <w:rPr>
          <w:rFonts w:hint="eastAsia"/>
        </w:rPr>
        <w:t xml:space="preserve">, </w:t>
      </w:r>
      <w:r>
        <w:rPr>
          <w:rFonts w:hint="eastAsia"/>
        </w:rPr>
        <w:t>可以考虑使用迫切左外连接</w:t>
      </w:r>
      <w:r>
        <w:rPr>
          <w:rFonts w:hint="eastAsia"/>
        </w:rPr>
        <w:t xml:space="preserve"> (LEFT OUTER JOIN FETCH) </w:t>
      </w:r>
      <w:r>
        <w:rPr>
          <w:rFonts w:hint="eastAsia"/>
        </w:rPr>
        <w:t>或手工对关联的对象进行初始化</w:t>
      </w:r>
      <w:r>
        <w:rPr>
          <w:rFonts w:hint="eastAsia"/>
        </w:rPr>
        <w:t>.</w:t>
      </w:r>
    </w:p>
    <w:p w:rsidR="00E21CC8" w:rsidRPr="002B5A9C" w:rsidRDefault="00E21CC8" w:rsidP="00A40CCE">
      <w:pPr>
        <w:pStyle w:val="a7"/>
        <w:numPr>
          <w:ilvl w:val="0"/>
          <w:numId w:val="43"/>
        </w:numPr>
        <w:ind w:firstLineChars="0"/>
        <w:outlineLvl w:val="1"/>
        <w:rPr>
          <w:b/>
        </w:rPr>
      </w:pPr>
      <w:r w:rsidRPr="002B5A9C">
        <w:rPr>
          <w:rFonts w:hint="eastAsia"/>
          <w:b/>
        </w:rPr>
        <w:lastRenderedPageBreak/>
        <w:t>Hibernate</w:t>
      </w:r>
      <w:r w:rsidRPr="002B5A9C">
        <w:rPr>
          <w:rFonts w:hint="eastAsia"/>
          <w:b/>
        </w:rPr>
        <w:t>的缓存</w:t>
      </w:r>
    </w:p>
    <w:p w:rsidR="00E21CC8" w:rsidRDefault="00E21CC8" w:rsidP="00E21CC8">
      <w:pPr>
        <w:pStyle w:val="a7"/>
        <w:ind w:left="1260" w:firstLineChars="0" w:firstLine="0"/>
      </w:pPr>
      <w:r>
        <w:rPr>
          <w:rFonts w:hint="eastAsia"/>
        </w:rPr>
        <w:t xml:space="preserve">Hibernate  </w:t>
      </w:r>
      <w:r>
        <w:rPr>
          <w:rFonts w:hint="eastAsia"/>
        </w:rPr>
        <w:t>缓存包括两大类</w:t>
      </w:r>
      <w:r>
        <w:rPr>
          <w:rFonts w:hint="eastAsia"/>
        </w:rPr>
        <w:t xml:space="preserve"> </w:t>
      </w:r>
      <w:r>
        <w:rPr>
          <w:rFonts w:hint="eastAsia"/>
        </w:rPr>
        <w:t>：</w:t>
      </w:r>
      <w:r>
        <w:rPr>
          <w:rFonts w:hint="eastAsia"/>
        </w:rPr>
        <w:t>Hibernate</w:t>
      </w:r>
      <w:r>
        <w:rPr>
          <w:rFonts w:hint="eastAsia"/>
        </w:rPr>
        <w:t>一级缓存和</w:t>
      </w:r>
      <w:r>
        <w:rPr>
          <w:rFonts w:hint="eastAsia"/>
        </w:rPr>
        <w:t xml:space="preserve">Hibernate </w:t>
      </w:r>
      <w:r>
        <w:rPr>
          <w:rFonts w:hint="eastAsia"/>
        </w:rPr>
        <w:t>二级缓存：</w:t>
      </w:r>
      <w:r>
        <w:rPr>
          <w:rFonts w:hint="eastAsia"/>
        </w:rPr>
        <w:t xml:space="preserve"> </w:t>
      </w:r>
    </w:p>
    <w:p w:rsidR="00E21CC8" w:rsidRDefault="00E21CC8" w:rsidP="00E21CC8">
      <w:pPr>
        <w:pStyle w:val="a7"/>
        <w:ind w:left="1260"/>
      </w:pPr>
      <w:r>
        <w:rPr>
          <w:rFonts w:hint="eastAsia"/>
        </w:rPr>
        <w:t>1</w:t>
      </w:r>
      <w:r>
        <w:rPr>
          <w:rFonts w:hint="eastAsia"/>
        </w:rPr>
        <w:t>）</w:t>
      </w:r>
      <w:r>
        <w:rPr>
          <w:rFonts w:hint="eastAsia"/>
        </w:rPr>
        <w:t xml:space="preserve">Hibernate </w:t>
      </w:r>
      <w:r>
        <w:rPr>
          <w:rFonts w:hint="eastAsia"/>
        </w:rPr>
        <w:t>一级缓存又称为“</w:t>
      </w:r>
      <w:r>
        <w:rPr>
          <w:rFonts w:hint="eastAsia"/>
        </w:rPr>
        <w:t xml:space="preserve">Session </w:t>
      </w:r>
      <w:r>
        <w:rPr>
          <w:rFonts w:hint="eastAsia"/>
        </w:rPr>
        <w:t>的缓存”，它是内置的，不能被</w:t>
      </w:r>
    </w:p>
    <w:p w:rsidR="00E21CC8" w:rsidRDefault="00E21CC8" w:rsidP="00E21CC8">
      <w:pPr>
        <w:pStyle w:val="a7"/>
        <w:ind w:left="1260" w:firstLineChars="0" w:firstLine="0"/>
      </w:pPr>
      <w:r>
        <w:rPr>
          <w:rFonts w:hint="eastAsia"/>
        </w:rPr>
        <w:t>卸载。由于</w:t>
      </w:r>
      <w:r>
        <w:rPr>
          <w:rFonts w:hint="eastAsia"/>
        </w:rPr>
        <w:t xml:space="preserve"> Session </w:t>
      </w:r>
      <w:r>
        <w:rPr>
          <w:rFonts w:hint="eastAsia"/>
        </w:rPr>
        <w:t>对象的生命周期通常对应一个数据库事务或者一个应用事务，因此它的缓存是事务范围的缓存。在第一级缓存中，持久化类的每个实例都具有唯一的</w:t>
      </w:r>
      <w:r>
        <w:rPr>
          <w:rFonts w:hint="eastAsia"/>
        </w:rPr>
        <w:t xml:space="preserve"> OID</w:t>
      </w:r>
      <w:r>
        <w:rPr>
          <w:rFonts w:hint="eastAsia"/>
        </w:rPr>
        <w:t>。</w:t>
      </w:r>
    </w:p>
    <w:p w:rsidR="00E21CC8" w:rsidRDefault="00E21CC8" w:rsidP="00E21CC8">
      <w:pPr>
        <w:pStyle w:val="a7"/>
        <w:ind w:left="1260"/>
      </w:pPr>
      <w:r>
        <w:rPr>
          <w:rFonts w:hint="eastAsia"/>
        </w:rPr>
        <w:t>2</w:t>
      </w:r>
      <w:r>
        <w:rPr>
          <w:rFonts w:hint="eastAsia"/>
        </w:rPr>
        <w:t>）</w:t>
      </w:r>
      <w:r>
        <w:rPr>
          <w:rFonts w:hint="eastAsia"/>
        </w:rPr>
        <w:t xml:space="preserve">Hibernate </w:t>
      </w:r>
      <w:r>
        <w:rPr>
          <w:rFonts w:hint="eastAsia"/>
        </w:rPr>
        <w:t>二级缓存又称为“</w:t>
      </w:r>
      <w:proofErr w:type="spellStart"/>
      <w:r>
        <w:rPr>
          <w:rFonts w:hint="eastAsia"/>
        </w:rPr>
        <w:t>SessionFactory</w:t>
      </w:r>
      <w:proofErr w:type="spellEnd"/>
      <w:r>
        <w:rPr>
          <w:rFonts w:hint="eastAsia"/>
        </w:rPr>
        <w:t xml:space="preserve"> </w:t>
      </w:r>
      <w:r>
        <w:rPr>
          <w:rFonts w:hint="eastAsia"/>
        </w:rPr>
        <w:t>的缓存”，由于</w:t>
      </w:r>
    </w:p>
    <w:p w:rsidR="00E21CC8" w:rsidRPr="00AD62AC" w:rsidRDefault="00E21CC8" w:rsidP="00E21CC8">
      <w:pPr>
        <w:pStyle w:val="a7"/>
        <w:ind w:left="1260"/>
      </w:pPr>
      <w:proofErr w:type="spellStart"/>
      <w:r>
        <w:rPr>
          <w:rFonts w:hint="eastAsia"/>
        </w:rPr>
        <w:t>SessionFactory</w:t>
      </w:r>
      <w:proofErr w:type="spellEnd"/>
      <w:r>
        <w:rPr>
          <w:rFonts w:hint="eastAsia"/>
        </w:rPr>
        <w:t xml:space="preserve"> </w:t>
      </w:r>
      <w:r>
        <w:rPr>
          <w:rFonts w:hint="eastAsia"/>
        </w:rPr>
        <w:t>对象的生命周期和应用程序的整个过程对应，因此</w:t>
      </w:r>
      <w:r>
        <w:rPr>
          <w:rFonts w:hint="eastAsia"/>
        </w:rPr>
        <w:t xml:space="preserve"> Hibernate</w:t>
      </w:r>
      <w:r>
        <w:rPr>
          <w:rFonts w:hint="eastAsia"/>
        </w:rPr>
        <w:t>二级缓存是进程范围或者集群范围的缓存，有可能出现并发问题，因此需要采用适当的并发访问策略，该策略为被缓存的数据提供了事务隔离级别。第二级缓存是可选的，是一个可配置的插件，在默认情况下，</w:t>
      </w:r>
      <w:proofErr w:type="spellStart"/>
      <w:r>
        <w:rPr>
          <w:rFonts w:hint="eastAsia"/>
        </w:rPr>
        <w:t>SessionFactory</w:t>
      </w:r>
      <w:proofErr w:type="spellEnd"/>
      <w:r>
        <w:rPr>
          <w:rFonts w:hint="eastAsia"/>
        </w:rPr>
        <w:t xml:space="preserve"> </w:t>
      </w:r>
      <w:r>
        <w:rPr>
          <w:rFonts w:hint="eastAsia"/>
        </w:rPr>
        <w:t>不会启用这个插件。当</w:t>
      </w:r>
      <w:r>
        <w:rPr>
          <w:rFonts w:hint="eastAsia"/>
        </w:rPr>
        <w:t>Hibernate</w:t>
      </w:r>
      <w:r>
        <w:rPr>
          <w:rFonts w:hint="eastAsia"/>
        </w:rPr>
        <w:t>根据</w:t>
      </w:r>
      <w:r>
        <w:rPr>
          <w:rFonts w:hint="eastAsia"/>
        </w:rPr>
        <w:t>ID</w:t>
      </w:r>
      <w:r>
        <w:rPr>
          <w:rFonts w:hint="eastAsia"/>
        </w:rPr>
        <w:t>访问数据对象的时候，首先从</w:t>
      </w:r>
      <w:r>
        <w:rPr>
          <w:rFonts w:hint="eastAsia"/>
        </w:rPr>
        <w:t>Session</w:t>
      </w:r>
      <w:r>
        <w:rPr>
          <w:rFonts w:hint="eastAsia"/>
        </w:rPr>
        <w:t>一级缓存中查；查不到，如果配置了二级缓存，那么从二级缓存中查；如果都查不到，再查询数据库，把结果按照</w:t>
      </w:r>
      <w:r>
        <w:rPr>
          <w:rFonts w:hint="eastAsia"/>
        </w:rPr>
        <w:t xml:space="preserve"> ID </w:t>
      </w:r>
      <w:r>
        <w:rPr>
          <w:rFonts w:hint="eastAsia"/>
        </w:rPr>
        <w:t>放入到缓存删除、更新、增加数据的时候，同时更新缓存。</w:t>
      </w:r>
      <w:proofErr w:type="spellStart"/>
      <w:r w:rsidRPr="00AD62AC">
        <w:t>HashtableCacheProvider</w:t>
      </w:r>
      <w:proofErr w:type="spellEnd"/>
    </w:p>
    <w:p w:rsidR="002E7201" w:rsidRPr="006014E4" w:rsidRDefault="00926DE1" w:rsidP="0086448A">
      <w:pPr>
        <w:pStyle w:val="a7"/>
        <w:numPr>
          <w:ilvl w:val="0"/>
          <w:numId w:val="1"/>
        </w:numPr>
        <w:ind w:firstLineChars="0"/>
        <w:outlineLvl w:val="0"/>
        <w:rPr>
          <w:b/>
        </w:rPr>
      </w:pPr>
      <w:r w:rsidRPr="006014E4">
        <w:rPr>
          <w:rFonts w:hint="eastAsia"/>
          <w:b/>
        </w:rPr>
        <w:t>Struts2</w:t>
      </w:r>
      <w:r w:rsidR="00987D0C">
        <w:rPr>
          <w:rFonts w:hint="eastAsia"/>
          <w:b/>
        </w:rPr>
        <w:t>（</w:t>
      </w:r>
      <w:r w:rsidR="00987D0C" w:rsidRPr="00CC015B">
        <w:rPr>
          <w:rFonts w:hint="eastAsia"/>
          <w:b/>
          <w:color w:val="FF0000"/>
        </w:rPr>
        <w:t>非重点</w:t>
      </w:r>
      <w:r w:rsidR="00987D0C">
        <w:rPr>
          <w:rFonts w:hint="eastAsia"/>
          <w:b/>
        </w:rPr>
        <w:t>）</w:t>
      </w:r>
    </w:p>
    <w:p w:rsidR="007D70CE" w:rsidRDefault="007D70CE" w:rsidP="00A40CCE">
      <w:pPr>
        <w:pStyle w:val="a7"/>
        <w:numPr>
          <w:ilvl w:val="0"/>
          <w:numId w:val="37"/>
        </w:numPr>
        <w:ind w:firstLineChars="0"/>
        <w:outlineLvl w:val="1"/>
        <w:rPr>
          <w:b/>
        </w:rPr>
      </w:pPr>
      <w:r w:rsidRPr="007D70CE">
        <w:rPr>
          <w:rFonts w:hint="eastAsia"/>
          <w:b/>
        </w:rPr>
        <w:t>简单介绍一下</w:t>
      </w:r>
      <w:r w:rsidRPr="007D70CE">
        <w:rPr>
          <w:rFonts w:hint="eastAsia"/>
          <w:b/>
        </w:rPr>
        <w:t xml:space="preserve"> Struts2</w:t>
      </w:r>
    </w:p>
    <w:p w:rsidR="006F346C" w:rsidRPr="006F346C" w:rsidRDefault="006F346C" w:rsidP="006F346C">
      <w:pPr>
        <w:pStyle w:val="a7"/>
        <w:ind w:left="1260"/>
      </w:pPr>
      <w:r w:rsidRPr="006F346C">
        <w:rPr>
          <w:rFonts w:hint="eastAsia"/>
        </w:rPr>
        <w:t xml:space="preserve">Struts2 </w:t>
      </w:r>
      <w:r w:rsidRPr="006F346C">
        <w:rPr>
          <w:rFonts w:hint="eastAsia"/>
        </w:rPr>
        <w:t>框架是一个按照</w:t>
      </w:r>
      <w:r w:rsidRPr="006F346C">
        <w:rPr>
          <w:rFonts w:hint="eastAsia"/>
        </w:rPr>
        <w:t xml:space="preserve"> MVC </w:t>
      </w:r>
      <w:r w:rsidRPr="006F346C">
        <w:rPr>
          <w:rFonts w:hint="eastAsia"/>
        </w:rPr>
        <w:t>设计模式设计的</w:t>
      </w:r>
      <w:r w:rsidRPr="006F346C">
        <w:rPr>
          <w:rFonts w:hint="eastAsia"/>
        </w:rPr>
        <w:t xml:space="preserve"> WEB </w:t>
      </w:r>
      <w:r w:rsidRPr="006F346C">
        <w:rPr>
          <w:rFonts w:hint="eastAsia"/>
        </w:rPr>
        <w:t>层框架，是在</w:t>
      </w:r>
      <w:r w:rsidRPr="006F346C">
        <w:rPr>
          <w:rFonts w:hint="eastAsia"/>
        </w:rPr>
        <w:t xml:space="preserve"> struts 1 </w:t>
      </w:r>
      <w:r w:rsidRPr="006F346C">
        <w:rPr>
          <w:rFonts w:hint="eastAsia"/>
        </w:rPr>
        <w:t>和</w:t>
      </w:r>
      <w:r w:rsidRPr="006F346C">
        <w:rPr>
          <w:rFonts w:hint="eastAsia"/>
        </w:rPr>
        <w:t xml:space="preserve"> </w:t>
      </w:r>
      <w:proofErr w:type="spellStart"/>
      <w:r w:rsidRPr="006F346C">
        <w:rPr>
          <w:rFonts w:hint="eastAsia"/>
        </w:rPr>
        <w:t>WebWork</w:t>
      </w:r>
      <w:proofErr w:type="spellEnd"/>
      <w:r w:rsidRPr="006F346C">
        <w:rPr>
          <w:rFonts w:hint="eastAsia"/>
        </w:rPr>
        <w:t xml:space="preserve"> </w:t>
      </w:r>
      <w:r w:rsidRPr="006F346C">
        <w:rPr>
          <w:rFonts w:hint="eastAsia"/>
        </w:rPr>
        <w:t>的技术基础上进行了合并的全新的框架。其全新的</w:t>
      </w:r>
      <w:r w:rsidRPr="006F346C">
        <w:rPr>
          <w:rFonts w:hint="eastAsia"/>
        </w:rPr>
        <w:t xml:space="preserve"> Struts 2 </w:t>
      </w:r>
      <w:r w:rsidRPr="006F346C">
        <w:rPr>
          <w:rFonts w:hint="eastAsia"/>
        </w:rPr>
        <w:t>的体系结构与</w:t>
      </w:r>
      <w:r w:rsidRPr="006F346C">
        <w:rPr>
          <w:rFonts w:hint="eastAsia"/>
        </w:rPr>
        <w:t xml:space="preserve"> Struts 1 </w:t>
      </w:r>
      <w:r w:rsidRPr="006F346C">
        <w:rPr>
          <w:rFonts w:hint="eastAsia"/>
        </w:rPr>
        <w:t>的体</w:t>
      </w:r>
      <w:r w:rsidRPr="006F346C">
        <w:rPr>
          <w:rFonts w:hint="eastAsia"/>
        </w:rPr>
        <w:t xml:space="preserve"> </w:t>
      </w:r>
      <w:proofErr w:type="gramStart"/>
      <w:r w:rsidRPr="006F346C">
        <w:rPr>
          <w:rFonts w:hint="eastAsia"/>
        </w:rPr>
        <w:t>系结构</w:t>
      </w:r>
      <w:proofErr w:type="gramEnd"/>
      <w:r w:rsidRPr="006F346C">
        <w:rPr>
          <w:rFonts w:hint="eastAsia"/>
        </w:rPr>
        <w:t>差别巨大。</w:t>
      </w:r>
      <w:r w:rsidRPr="006F346C">
        <w:rPr>
          <w:rFonts w:hint="eastAsia"/>
        </w:rPr>
        <w:t xml:space="preserve">Struts 2 </w:t>
      </w:r>
      <w:r w:rsidRPr="006F346C">
        <w:rPr>
          <w:rFonts w:hint="eastAsia"/>
        </w:rPr>
        <w:t>以</w:t>
      </w:r>
      <w:r w:rsidRPr="006F346C">
        <w:rPr>
          <w:rFonts w:hint="eastAsia"/>
        </w:rPr>
        <w:t xml:space="preserve"> </w:t>
      </w:r>
      <w:proofErr w:type="spellStart"/>
      <w:r w:rsidRPr="006F346C">
        <w:rPr>
          <w:rFonts w:hint="eastAsia"/>
        </w:rPr>
        <w:t>WebWork</w:t>
      </w:r>
      <w:proofErr w:type="spellEnd"/>
      <w:r w:rsidRPr="006F346C">
        <w:rPr>
          <w:rFonts w:hint="eastAsia"/>
        </w:rPr>
        <w:t xml:space="preserve"> </w:t>
      </w:r>
      <w:r w:rsidRPr="006F346C">
        <w:rPr>
          <w:rFonts w:hint="eastAsia"/>
        </w:rPr>
        <w:t>为核心，采用拦截器的机制来处理用户的请求，</w:t>
      </w:r>
      <w:r w:rsidRPr="006F346C">
        <w:rPr>
          <w:rFonts w:hint="eastAsia"/>
        </w:rPr>
        <w:t xml:space="preserve"> </w:t>
      </w:r>
      <w:r w:rsidRPr="006F346C">
        <w:rPr>
          <w:rFonts w:hint="eastAsia"/>
        </w:rPr>
        <w:t>这样的设计也使得业务逻辑控制器能够与</w:t>
      </w:r>
      <w:r w:rsidRPr="006F346C">
        <w:rPr>
          <w:rFonts w:hint="eastAsia"/>
        </w:rPr>
        <w:t xml:space="preserve"> </w:t>
      </w:r>
      <w:proofErr w:type="spellStart"/>
      <w:r w:rsidRPr="006F346C">
        <w:rPr>
          <w:rFonts w:hint="eastAsia"/>
        </w:rPr>
        <w:t>ServletAPI</w:t>
      </w:r>
      <w:proofErr w:type="spellEnd"/>
      <w:r w:rsidRPr="006F346C">
        <w:rPr>
          <w:rFonts w:hint="eastAsia"/>
        </w:rPr>
        <w:t xml:space="preserve"> </w:t>
      </w:r>
      <w:r w:rsidRPr="006F346C">
        <w:rPr>
          <w:rFonts w:hint="eastAsia"/>
        </w:rPr>
        <w:t>完全脱离开。</w:t>
      </w:r>
    </w:p>
    <w:p w:rsidR="006F346C" w:rsidRPr="006F346C" w:rsidRDefault="006F346C" w:rsidP="006F346C">
      <w:pPr>
        <w:pStyle w:val="a7"/>
        <w:ind w:left="1260"/>
      </w:pPr>
      <w:r w:rsidRPr="006F346C">
        <w:rPr>
          <w:rFonts w:hint="eastAsia"/>
        </w:rPr>
        <w:t>我们可以把</w:t>
      </w:r>
      <w:r w:rsidRPr="006F346C">
        <w:rPr>
          <w:rFonts w:hint="eastAsia"/>
        </w:rPr>
        <w:t xml:space="preserve">  struts2  </w:t>
      </w:r>
      <w:r w:rsidRPr="006F346C">
        <w:rPr>
          <w:rFonts w:hint="eastAsia"/>
        </w:rPr>
        <w:t>理解为一个大大的</w:t>
      </w:r>
      <w:r w:rsidRPr="006F346C">
        <w:rPr>
          <w:rFonts w:hint="eastAsia"/>
        </w:rPr>
        <w:t xml:space="preserve">  servlet</w:t>
      </w:r>
      <w:r w:rsidRPr="006F346C">
        <w:rPr>
          <w:rFonts w:hint="eastAsia"/>
        </w:rPr>
        <w:t>，而这个</w:t>
      </w:r>
      <w:r w:rsidRPr="006F346C">
        <w:rPr>
          <w:rFonts w:hint="eastAsia"/>
        </w:rPr>
        <w:t xml:space="preserve">  servlet  </w:t>
      </w:r>
      <w:r w:rsidRPr="006F346C">
        <w:rPr>
          <w:rFonts w:hint="eastAsia"/>
        </w:rPr>
        <w:t>就是</w:t>
      </w:r>
      <w:r w:rsidRPr="006F346C">
        <w:rPr>
          <w:rFonts w:hint="eastAsia"/>
        </w:rPr>
        <w:t xml:space="preserve">  </w:t>
      </w:r>
      <w:proofErr w:type="spellStart"/>
      <w:r w:rsidRPr="006F346C">
        <w:rPr>
          <w:rFonts w:hint="eastAsia"/>
        </w:rPr>
        <w:t>ActionServlet</w:t>
      </w:r>
      <w:proofErr w:type="spellEnd"/>
      <w:r w:rsidRPr="006F346C">
        <w:rPr>
          <w:rFonts w:hint="eastAsia"/>
        </w:rPr>
        <w:t>。</w:t>
      </w:r>
      <w:r w:rsidRPr="006F346C">
        <w:rPr>
          <w:rFonts w:hint="eastAsia"/>
        </w:rPr>
        <w:t xml:space="preserve">struts2  </w:t>
      </w:r>
      <w:r w:rsidRPr="006F346C">
        <w:rPr>
          <w:rFonts w:hint="eastAsia"/>
        </w:rPr>
        <w:t>在处理客户端请求时，会先读取</w:t>
      </w:r>
      <w:r w:rsidRPr="006F346C">
        <w:rPr>
          <w:rFonts w:hint="eastAsia"/>
        </w:rPr>
        <w:t xml:space="preserve"> web.xml </w:t>
      </w:r>
      <w:r w:rsidRPr="006F346C">
        <w:rPr>
          <w:rFonts w:hint="eastAsia"/>
        </w:rPr>
        <w:t>配置文件，根据前端控制器将符合条件的请求</w:t>
      </w:r>
      <w:r w:rsidRPr="006F346C">
        <w:rPr>
          <w:rFonts w:hint="eastAsia"/>
        </w:rPr>
        <w:t xml:space="preserve"> </w:t>
      </w:r>
      <w:r w:rsidRPr="006F346C">
        <w:rPr>
          <w:rFonts w:hint="eastAsia"/>
        </w:rPr>
        <w:t>分给各个不同的</w:t>
      </w:r>
      <w:r w:rsidRPr="006F346C">
        <w:rPr>
          <w:rFonts w:hint="eastAsia"/>
        </w:rPr>
        <w:t xml:space="preserve"> Action </w:t>
      </w:r>
      <w:r w:rsidRPr="006F346C">
        <w:rPr>
          <w:rFonts w:hint="eastAsia"/>
        </w:rPr>
        <w:t>处理。</w:t>
      </w:r>
      <w:r w:rsidRPr="006F346C">
        <w:rPr>
          <w:rFonts w:hint="eastAsia"/>
        </w:rPr>
        <w:t xml:space="preserve"> </w:t>
      </w:r>
      <w:r w:rsidRPr="006F346C">
        <w:rPr>
          <w:rFonts w:hint="eastAsia"/>
        </w:rPr>
        <w:t>在此之前，会把</w:t>
      </w:r>
      <w:proofErr w:type="spellStart"/>
      <w:r w:rsidRPr="006F346C">
        <w:rPr>
          <w:rFonts w:hint="eastAsia"/>
        </w:rPr>
        <w:t>ActionServlet</w:t>
      </w:r>
      <w:proofErr w:type="spellEnd"/>
      <w:r w:rsidRPr="006F346C">
        <w:rPr>
          <w:rFonts w:hint="eastAsia"/>
        </w:rPr>
        <w:t xml:space="preserve"> </w:t>
      </w:r>
      <w:r w:rsidRPr="006F346C">
        <w:rPr>
          <w:rFonts w:hint="eastAsia"/>
        </w:rPr>
        <w:t>会把数据封装成一个</w:t>
      </w:r>
      <w:r w:rsidRPr="006F346C">
        <w:rPr>
          <w:rFonts w:hint="eastAsia"/>
        </w:rPr>
        <w:t xml:space="preserve"> </w:t>
      </w:r>
      <w:proofErr w:type="spellStart"/>
      <w:r w:rsidRPr="006F346C">
        <w:rPr>
          <w:rFonts w:hint="eastAsia"/>
        </w:rPr>
        <w:t>javaBean</w:t>
      </w:r>
      <w:proofErr w:type="spellEnd"/>
      <w:r w:rsidRPr="006F346C">
        <w:rPr>
          <w:rFonts w:hint="eastAsia"/>
        </w:rPr>
        <w:t>。</w:t>
      </w:r>
    </w:p>
    <w:p w:rsidR="006F346C" w:rsidRPr="006F346C" w:rsidRDefault="006F346C" w:rsidP="006F346C">
      <w:pPr>
        <w:pStyle w:val="a7"/>
        <w:ind w:left="1260"/>
      </w:pPr>
      <w:r w:rsidRPr="006F346C">
        <w:rPr>
          <w:rFonts w:hint="eastAsia"/>
        </w:rPr>
        <w:t xml:space="preserve">Struts2 </w:t>
      </w:r>
      <w:r w:rsidRPr="006F346C">
        <w:rPr>
          <w:rFonts w:hint="eastAsia"/>
        </w:rPr>
        <w:t>框架提供了许多的拦截器，在封装数据的过程中，我们可以对数据进行一些操</w:t>
      </w:r>
      <w:r w:rsidRPr="006F346C">
        <w:rPr>
          <w:rFonts w:hint="eastAsia"/>
        </w:rPr>
        <w:t xml:space="preserve"> </w:t>
      </w:r>
      <w:r w:rsidRPr="006F346C">
        <w:rPr>
          <w:rFonts w:hint="eastAsia"/>
        </w:rPr>
        <w:t>作，例如</w:t>
      </w:r>
      <w:r w:rsidRPr="006F346C">
        <w:rPr>
          <w:rFonts w:hint="eastAsia"/>
        </w:rPr>
        <w:t>:</w:t>
      </w:r>
      <w:r w:rsidRPr="006F346C">
        <w:rPr>
          <w:rFonts w:hint="eastAsia"/>
        </w:rPr>
        <w:t>数据校验等等。</w:t>
      </w:r>
    </w:p>
    <w:p w:rsidR="007D70CE" w:rsidRPr="006F346C" w:rsidRDefault="006F346C" w:rsidP="006F346C">
      <w:pPr>
        <w:pStyle w:val="a7"/>
        <w:ind w:left="1260"/>
      </w:pPr>
      <w:r w:rsidRPr="006F346C">
        <w:rPr>
          <w:rFonts w:hint="eastAsia"/>
        </w:rPr>
        <w:t>当</w:t>
      </w:r>
      <w:r w:rsidRPr="006F346C">
        <w:rPr>
          <w:rFonts w:hint="eastAsia"/>
        </w:rPr>
        <w:t xml:space="preserve"> Action </w:t>
      </w:r>
      <w:r w:rsidRPr="006F346C">
        <w:rPr>
          <w:rFonts w:hint="eastAsia"/>
        </w:rPr>
        <w:t>执行完后要返回一个结果视图，这个结果视图可以跟据</w:t>
      </w:r>
      <w:r w:rsidRPr="006F346C">
        <w:rPr>
          <w:rFonts w:hint="eastAsia"/>
        </w:rPr>
        <w:t xml:space="preserve"> struts2 </w:t>
      </w:r>
      <w:r w:rsidRPr="006F346C">
        <w:rPr>
          <w:rFonts w:hint="eastAsia"/>
        </w:rPr>
        <w:t>的配置文件中</w:t>
      </w:r>
      <w:r w:rsidRPr="006F346C">
        <w:rPr>
          <w:rFonts w:hint="eastAsia"/>
        </w:rPr>
        <w:t xml:space="preserve"> </w:t>
      </w:r>
      <w:r w:rsidRPr="006F346C">
        <w:rPr>
          <w:rFonts w:hint="eastAsia"/>
        </w:rPr>
        <w:t>配置，选择转发或者重定向。</w:t>
      </w:r>
    </w:p>
    <w:p w:rsidR="006014E4" w:rsidRPr="006014E4" w:rsidRDefault="006014E4" w:rsidP="00A40CCE">
      <w:pPr>
        <w:pStyle w:val="a7"/>
        <w:numPr>
          <w:ilvl w:val="0"/>
          <w:numId w:val="37"/>
        </w:numPr>
        <w:ind w:firstLineChars="0"/>
        <w:outlineLvl w:val="1"/>
        <w:rPr>
          <w:b/>
        </w:rPr>
      </w:pPr>
      <w:r w:rsidRPr="006014E4">
        <w:rPr>
          <w:b/>
        </w:rPr>
        <w:t>Struts</w:t>
      </w:r>
      <w:r w:rsidRPr="006014E4">
        <w:rPr>
          <w:b/>
        </w:rPr>
        <w:t>工作原理</w:t>
      </w:r>
    </w:p>
    <w:p w:rsidR="006014E4" w:rsidRDefault="006014E4" w:rsidP="006014E4">
      <w:pPr>
        <w:pStyle w:val="a7"/>
        <w:ind w:left="780" w:firstLineChars="0" w:firstLine="0"/>
      </w:pPr>
      <w:r>
        <w:rPr>
          <w:rFonts w:hint="eastAsia"/>
        </w:rPr>
        <w:lastRenderedPageBreak/>
        <w:t xml:space="preserve">  </w:t>
      </w:r>
      <w:r w:rsidRPr="00722B17">
        <w:rPr>
          <w:rFonts w:hint="eastAsia"/>
          <w:noProof/>
          <w:sz w:val="22"/>
        </w:rPr>
        <w:drawing>
          <wp:inline distT="0" distB="0" distL="0" distR="0" wp14:anchorId="4C049ED1" wp14:editId="684DA638">
            <wp:extent cx="2979692" cy="3290887"/>
            <wp:effectExtent l="0" t="0" r="0" b="5080"/>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8676" cy="3289765"/>
                    </a:xfrm>
                    <a:prstGeom prst="rect">
                      <a:avLst/>
                    </a:prstGeom>
                    <a:noFill/>
                    <a:ln>
                      <a:noFill/>
                    </a:ln>
                  </pic:spPr>
                </pic:pic>
              </a:graphicData>
            </a:graphic>
          </wp:inline>
        </w:drawing>
      </w:r>
    </w:p>
    <w:p w:rsidR="006014E4" w:rsidRPr="006014E4" w:rsidRDefault="006014E4" w:rsidP="001D1716">
      <w:pPr>
        <w:pStyle w:val="a7"/>
        <w:ind w:left="1260" w:firstLineChars="0" w:firstLine="0"/>
      </w:pPr>
      <w:r w:rsidRPr="006014E4">
        <w:rPr>
          <w:rFonts w:hint="eastAsia"/>
        </w:rPr>
        <w:t>①请求发送给</w:t>
      </w:r>
      <w:r w:rsidRPr="006014E4">
        <w:rPr>
          <w:rFonts w:hint="eastAsia"/>
        </w:rPr>
        <w:t xml:space="preserve"> </w:t>
      </w:r>
      <w:proofErr w:type="spellStart"/>
      <w:r w:rsidRPr="006014E4">
        <w:rPr>
          <w:rFonts w:hint="eastAsia"/>
        </w:rPr>
        <w:t>StrutsPrepareAndExecuteFilter</w:t>
      </w:r>
      <w:proofErr w:type="spellEnd"/>
    </w:p>
    <w:p w:rsidR="006014E4" w:rsidRPr="006014E4" w:rsidRDefault="006014E4" w:rsidP="001D1716">
      <w:pPr>
        <w:pStyle w:val="a7"/>
        <w:ind w:left="1260" w:firstLineChars="0" w:firstLine="0"/>
      </w:pPr>
      <w:r w:rsidRPr="006014E4">
        <w:rPr>
          <w:rFonts w:hint="eastAsia"/>
        </w:rPr>
        <w:t>②</w:t>
      </w:r>
      <w:r w:rsidRPr="006014E4">
        <w:rPr>
          <w:rFonts w:hint="eastAsia"/>
        </w:rPr>
        <w:t xml:space="preserve">. </w:t>
      </w:r>
      <w:proofErr w:type="spellStart"/>
      <w:r w:rsidRPr="006014E4">
        <w:rPr>
          <w:rFonts w:hint="eastAsia"/>
        </w:rPr>
        <w:t>StrutsPrepareAndExecuteFilter</w:t>
      </w:r>
      <w:proofErr w:type="spellEnd"/>
      <w:r w:rsidRPr="006014E4">
        <w:rPr>
          <w:rFonts w:hint="eastAsia"/>
        </w:rPr>
        <w:t>判定该请求是否是一个</w:t>
      </w:r>
      <w:r w:rsidRPr="006014E4">
        <w:rPr>
          <w:rFonts w:hint="eastAsia"/>
        </w:rPr>
        <w:t>Struts2</w:t>
      </w:r>
      <w:r w:rsidRPr="006014E4">
        <w:rPr>
          <w:rFonts w:hint="eastAsia"/>
        </w:rPr>
        <w:t>请求</w:t>
      </w:r>
    </w:p>
    <w:p w:rsidR="006014E4" w:rsidRPr="006014E4" w:rsidRDefault="006014E4" w:rsidP="001D1716">
      <w:pPr>
        <w:pStyle w:val="a7"/>
        <w:ind w:left="1260" w:firstLineChars="0" w:firstLine="0"/>
      </w:pPr>
      <w:r w:rsidRPr="006014E4">
        <w:rPr>
          <w:rFonts w:hint="eastAsia"/>
        </w:rPr>
        <w:t>③</w:t>
      </w:r>
      <w:r w:rsidRPr="006014E4">
        <w:rPr>
          <w:rFonts w:hint="eastAsia"/>
        </w:rPr>
        <w:t xml:space="preserve">. </w:t>
      </w:r>
      <w:r w:rsidRPr="006014E4">
        <w:rPr>
          <w:rFonts w:hint="eastAsia"/>
        </w:rPr>
        <w:t>若该请求是一个</w:t>
      </w:r>
      <w:r w:rsidRPr="006014E4">
        <w:rPr>
          <w:rFonts w:hint="eastAsia"/>
        </w:rPr>
        <w:t xml:space="preserve"> Struts2 </w:t>
      </w:r>
      <w:r w:rsidRPr="006014E4">
        <w:rPr>
          <w:rFonts w:hint="eastAsia"/>
        </w:rPr>
        <w:t>请求，则</w:t>
      </w:r>
      <w:r w:rsidRPr="006014E4">
        <w:rPr>
          <w:rFonts w:hint="eastAsia"/>
        </w:rPr>
        <w:t xml:space="preserve"> </w:t>
      </w:r>
      <w:proofErr w:type="spellStart"/>
      <w:r w:rsidRPr="006014E4">
        <w:rPr>
          <w:rFonts w:hint="eastAsia"/>
        </w:rPr>
        <w:t>StrutsPrepareAndExecuteFilter</w:t>
      </w:r>
      <w:proofErr w:type="spellEnd"/>
    </w:p>
    <w:p w:rsidR="006014E4" w:rsidRPr="006014E4" w:rsidRDefault="006014E4" w:rsidP="001D1716">
      <w:pPr>
        <w:pStyle w:val="a7"/>
        <w:ind w:left="1260" w:firstLineChars="0" w:firstLine="0"/>
      </w:pPr>
      <w:r w:rsidRPr="006014E4">
        <w:rPr>
          <w:rFonts w:hint="eastAsia"/>
        </w:rPr>
        <w:t>把请求的处理交给</w:t>
      </w:r>
      <w:r w:rsidRPr="006014E4">
        <w:rPr>
          <w:rFonts w:hint="eastAsia"/>
        </w:rPr>
        <w:t xml:space="preserve"> </w:t>
      </w:r>
      <w:proofErr w:type="spellStart"/>
      <w:r w:rsidRPr="006014E4">
        <w:rPr>
          <w:rFonts w:hint="eastAsia"/>
        </w:rPr>
        <w:t>ActionProxy</w:t>
      </w:r>
      <w:proofErr w:type="spellEnd"/>
    </w:p>
    <w:p w:rsidR="006014E4" w:rsidRPr="006014E4" w:rsidRDefault="006014E4" w:rsidP="001D1716">
      <w:pPr>
        <w:pStyle w:val="a7"/>
        <w:ind w:left="1260" w:firstLineChars="0" w:firstLine="0"/>
      </w:pPr>
      <w:r w:rsidRPr="006014E4">
        <w:rPr>
          <w:rFonts w:hint="eastAsia"/>
        </w:rPr>
        <w:t>④</w:t>
      </w:r>
      <w:r w:rsidRPr="006014E4">
        <w:rPr>
          <w:rFonts w:hint="eastAsia"/>
        </w:rPr>
        <w:t xml:space="preserve">. </w:t>
      </w:r>
      <w:proofErr w:type="spellStart"/>
      <w:r w:rsidRPr="006014E4">
        <w:rPr>
          <w:rFonts w:hint="eastAsia"/>
        </w:rPr>
        <w:t>ActionProxy</w:t>
      </w:r>
      <w:proofErr w:type="spellEnd"/>
      <w:r w:rsidRPr="006014E4">
        <w:rPr>
          <w:rFonts w:hint="eastAsia"/>
        </w:rPr>
        <w:t xml:space="preserve"> </w:t>
      </w:r>
      <w:r w:rsidRPr="006014E4">
        <w:rPr>
          <w:rFonts w:hint="eastAsia"/>
        </w:rPr>
        <w:t>创建一个</w:t>
      </w:r>
      <w:r w:rsidRPr="006014E4">
        <w:rPr>
          <w:rFonts w:hint="eastAsia"/>
        </w:rPr>
        <w:t xml:space="preserve"> </w:t>
      </w:r>
      <w:proofErr w:type="spellStart"/>
      <w:r w:rsidRPr="006014E4">
        <w:rPr>
          <w:rFonts w:hint="eastAsia"/>
        </w:rPr>
        <w:t>ActionInvocation</w:t>
      </w:r>
      <w:proofErr w:type="spellEnd"/>
      <w:r w:rsidRPr="006014E4">
        <w:rPr>
          <w:rFonts w:hint="eastAsia"/>
        </w:rPr>
        <w:t xml:space="preserve"> </w:t>
      </w:r>
      <w:r w:rsidRPr="006014E4">
        <w:rPr>
          <w:rFonts w:hint="eastAsia"/>
        </w:rPr>
        <w:t>的实例，并进行初始化</w:t>
      </w:r>
    </w:p>
    <w:p w:rsidR="006014E4" w:rsidRPr="006014E4" w:rsidRDefault="006014E4" w:rsidP="001D1716">
      <w:pPr>
        <w:pStyle w:val="a7"/>
        <w:ind w:left="1260" w:firstLineChars="0" w:firstLine="0"/>
      </w:pPr>
      <w:r w:rsidRPr="006014E4">
        <w:rPr>
          <w:rFonts w:hint="eastAsia"/>
        </w:rPr>
        <w:t>⑤</w:t>
      </w:r>
      <w:r w:rsidRPr="006014E4">
        <w:rPr>
          <w:rFonts w:hint="eastAsia"/>
        </w:rPr>
        <w:t xml:space="preserve">. </w:t>
      </w:r>
      <w:proofErr w:type="spellStart"/>
      <w:r w:rsidRPr="006014E4">
        <w:rPr>
          <w:rFonts w:hint="eastAsia"/>
        </w:rPr>
        <w:t>ActionInvocation</w:t>
      </w:r>
      <w:proofErr w:type="spellEnd"/>
      <w:r w:rsidRPr="006014E4">
        <w:rPr>
          <w:rFonts w:hint="eastAsia"/>
        </w:rPr>
        <w:t xml:space="preserve"> </w:t>
      </w:r>
      <w:r w:rsidRPr="006014E4">
        <w:rPr>
          <w:rFonts w:hint="eastAsia"/>
        </w:rPr>
        <w:t>实例在调用</w:t>
      </w:r>
      <w:r w:rsidRPr="006014E4">
        <w:rPr>
          <w:rFonts w:hint="eastAsia"/>
        </w:rPr>
        <w:t xml:space="preserve"> Action </w:t>
      </w:r>
      <w:r w:rsidRPr="006014E4">
        <w:rPr>
          <w:rFonts w:hint="eastAsia"/>
        </w:rPr>
        <w:t>的过程前后，涉及到相关拦截</w:t>
      </w:r>
    </w:p>
    <w:p w:rsidR="006014E4" w:rsidRPr="006014E4" w:rsidRDefault="006014E4" w:rsidP="001D1716">
      <w:pPr>
        <w:pStyle w:val="a7"/>
        <w:ind w:left="1260" w:firstLineChars="0" w:firstLine="0"/>
      </w:pPr>
      <w:r w:rsidRPr="006014E4">
        <w:rPr>
          <w:rFonts w:hint="eastAsia"/>
        </w:rPr>
        <w:t>器（</w:t>
      </w:r>
      <w:proofErr w:type="spellStart"/>
      <w:r w:rsidRPr="006014E4">
        <w:rPr>
          <w:rFonts w:hint="eastAsia"/>
        </w:rPr>
        <w:t>Intercepter</w:t>
      </w:r>
      <w:proofErr w:type="spellEnd"/>
      <w:r w:rsidRPr="006014E4">
        <w:rPr>
          <w:rFonts w:hint="eastAsia"/>
        </w:rPr>
        <w:t>）的调用。</w:t>
      </w:r>
    </w:p>
    <w:p w:rsidR="006014E4" w:rsidRPr="006014E4" w:rsidRDefault="006014E4" w:rsidP="001D1716">
      <w:pPr>
        <w:pStyle w:val="a7"/>
        <w:ind w:left="1260" w:firstLineChars="0" w:firstLine="0"/>
      </w:pPr>
      <w:r w:rsidRPr="006014E4">
        <w:rPr>
          <w:rFonts w:hint="eastAsia"/>
        </w:rPr>
        <w:t>⑥</w:t>
      </w:r>
      <w:r w:rsidRPr="006014E4">
        <w:rPr>
          <w:rFonts w:hint="eastAsia"/>
        </w:rPr>
        <w:t xml:space="preserve">. Action </w:t>
      </w:r>
      <w:r w:rsidRPr="006014E4">
        <w:rPr>
          <w:rFonts w:hint="eastAsia"/>
        </w:rPr>
        <w:t>执行完毕，</w:t>
      </w:r>
      <w:proofErr w:type="spellStart"/>
      <w:r w:rsidRPr="006014E4">
        <w:rPr>
          <w:rFonts w:hint="eastAsia"/>
        </w:rPr>
        <w:t>ActionInvocation</w:t>
      </w:r>
      <w:proofErr w:type="spellEnd"/>
      <w:r w:rsidRPr="006014E4">
        <w:rPr>
          <w:rFonts w:hint="eastAsia"/>
        </w:rPr>
        <w:t xml:space="preserve"> </w:t>
      </w:r>
      <w:r w:rsidRPr="006014E4">
        <w:rPr>
          <w:rFonts w:hint="eastAsia"/>
        </w:rPr>
        <w:t>负责根据</w:t>
      </w:r>
      <w:r w:rsidRPr="006014E4">
        <w:rPr>
          <w:rFonts w:hint="eastAsia"/>
        </w:rPr>
        <w:t xml:space="preserve"> struts.xml </w:t>
      </w:r>
      <w:r w:rsidRPr="006014E4">
        <w:rPr>
          <w:rFonts w:hint="eastAsia"/>
        </w:rPr>
        <w:t>中的配置</w:t>
      </w:r>
    </w:p>
    <w:p w:rsidR="006014E4" w:rsidRPr="006014E4" w:rsidRDefault="006014E4" w:rsidP="001D1716">
      <w:pPr>
        <w:pStyle w:val="a7"/>
        <w:ind w:left="1260" w:firstLineChars="0" w:firstLine="0"/>
      </w:pPr>
      <w:r w:rsidRPr="006014E4">
        <w:rPr>
          <w:rFonts w:hint="eastAsia"/>
        </w:rPr>
        <w:t>找到对应的返回结果。调用结果的</w:t>
      </w:r>
      <w:r w:rsidRPr="006014E4">
        <w:rPr>
          <w:rFonts w:hint="eastAsia"/>
        </w:rPr>
        <w:t xml:space="preserve"> execute </w:t>
      </w:r>
      <w:r w:rsidRPr="006014E4">
        <w:rPr>
          <w:rFonts w:hint="eastAsia"/>
        </w:rPr>
        <w:t>方法，渲染结果。</w:t>
      </w:r>
    </w:p>
    <w:p w:rsidR="006014E4" w:rsidRPr="006014E4" w:rsidRDefault="006014E4" w:rsidP="001D1716">
      <w:pPr>
        <w:pStyle w:val="a7"/>
        <w:ind w:left="1260" w:firstLineChars="0" w:firstLine="0"/>
      </w:pPr>
      <w:r w:rsidRPr="006014E4">
        <w:rPr>
          <w:rFonts w:hint="eastAsia"/>
        </w:rPr>
        <w:t>⑦</w:t>
      </w:r>
      <w:r w:rsidRPr="006014E4">
        <w:rPr>
          <w:rFonts w:hint="eastAsia"/>
        </w:rPr>
        <w:t xml:space="preserve">. </w:t>
      </w:r>
      <w:r w:rsidRPr="006014E4">
        <w:rPr>
          <w:rFonts w:hint="eastAsia"/>
        </w:rPr>
        <w:t>执行各个拦截器</w:t>
      </w:r>
      <w:r w:rsidRPr="006014E4">
        <w:rPr>
          <w:rFonts w:hint="eastAsia"/>
        </w:rPr>
        <w:t xml:space="preserve"> </w:t>
      </w:r>
      <w:proofErr w:type="spellStart"/>
      <w:r w:rsidRPr="006014E4">
        <w:rPr>
          <w:rFonts w:hint="eastAsia"/>
        </w:rPr>
        <w:t>invocation.invoke</w:t>
      </w:r>
      <w:proofErr w:type="spellEnd"/>
      <w:r w:rsidRPr="006014E4">
        <w:rPr>
          <w:rFonts w:hint="eastAsia"/>
        </w:rPr>
        <w:t xml:space="preserve">() </w:t>
      </w:r>
      <w:r w:rsidRPr="006014E4">
        <w:rPr>
          <w:rFonts w:hint="eastAsia"/>
        </w:rPr>
        <w:t>之后的代码</w:t>
      </w:r>
    </w:p>
    <w:p w:rsidR="006014E4" w:rsidRPr="00FA2D4F" w:rsidRDefault="006014E4" w:rsidP="001D1716">
      <w:pPr>
        <w:pStyle w:val="a7"/>
        <w:ind w:left="1260" w:firstLineChars="0" w:firstLine="0"/>
      </w:pPr>
      <w:r w:rsidRPr="006014E4">
        <w:rPr>
          <w:rFonts w:hint="eastAsia"/>
        </w:rPr>
        <w:t>⑧</w:t>
      </w:r>
      <w:r w:rsidRPr="006014E4">
        <w:rPr>
          <w:rFonts w:hint="eastAsia"/>
        </w:rPr>
        <w:t xml:space="preserve">. </w:t>
      </w:r>
      <w:r w:rsidRPr="006014E4">
        <w:rPr>
          <w:rFonts w:hint="eastAsia"/>
        </w:rPr>
        <w:t>把结果发送到客户端</w:t>
      </w:r>
      <w:r>
        <w:rPr>
          <w:rFonts w:hint="eastAsia"/>
        </w:rPr>
        <w:t>Struts</w:t>
      </w:r>
      <w:r w:rsidRPr="00B17B64">
        <w:rPr>
          <w:rFonts w:hint="eastAsia"/>
        </w:rPr>
        <w:t>执行流程</w:t>
      </w:r>
      <w:r w:rsidRPr="006014E4">
        <w:rPr>
          <w:rFonts w:hint="eastAsia"/>
        </w:rPr>
        <w:t xml:space="preserve"> </w:t>
      </w:r>
    </w:p>
    <w:p w:rsidR="006014E4" w:rsidRPr="006014E4" w:rsidRDefault="006014E4" w:rsidP="00A40CCE">
      <w:pPr>
        <w:pStyle w:val="a7"/>
        <w:numPr>
          <w:ilvl w:val="0"/>
          <w:numId w:val="37"/>
        </w:numPr>
        <w:ind w:firstLineChars="0"/>
        <w:outlineLvl w:val="1"/>
        <w:rPr>
          <w:b/>
        </w:rPr>
      </w:pPr>
      <w:r w:rsidRPr="006014E4">
        <w:rPr>
          <w:b/>
        </w:rPr>
        <w:t>Struts</w:t>
      </w:r>
      <w:r w:rsidRPr="006014E4">
        <w:rPr>
          <w:b/>
        </w:rPr>
        <w:t>有什么优缺点</w:t>
      </w:r>
    </w:p>
    <w:p w:rsidR="006014E4" w:rsidRPr="00433958" w:rsidRDefault="006014E4" w:rsidP="006014E4">
      <w:pPr>
        <w:pStyle w:val="a7"/>
        <w:ind w:left="780" w:firstLineChars="0" w:firstLine="0"/>
      </w:pPr>
      <w:r w:rsidRPr="00433958">
        <w:rPr>
          <w:rFonts w:hint="eastAsia"/>
        </w:rPr>
        <w:t>优点</w:t>
      </w:r>
      <w:r w:rsidRPr="00433958">
        <w:rPr>
          <w:rFonts w:hint="eastAsia"/>
        </w:rPr>
        <w:t>:</w:t>
      </w:r>
    </w:p>
    <w:p w:rsidR="006014E4" w:rsidRPr="00433958" w:rsidRDefault="006014E4" w:rsidP="006014E4">
      <w:pPr>
        <w:pStyle w:val="a7"/>
        <w:ind w:left="780" w:firstLineChars="0" w:firstLine="0"/>
      </w:pPr>
      <w:r w:rsidRPr="00433958">
        <w:rPr>
          <w:rFonts w:hint="eastAsia"/>
        </w:rPr>
        <w:t xml:space="preserve">    1. </w:t>
      </w:r>
      <w:r w:rsidRPr="00433958">
        <w:rPr>
          <w:rFonts w:hint="eastAsia"/>
        </w:rPr>
        <w:t>实现</w:t>
      </w:r>
      <w:r w:rsidRPr="00433958">
        <w:rPr>
          <w:rFonts w:hint="eastAsia"/>
        </w:rPr>
        <w:t>MVC</w:t>
      </w:r>
      <w:r w:rsidRPr="00433958">
        <w:rPr>
          <w:rFonts w:hint="eastAsia"/>
        </w:rPr>
        <w:t>模式，结构清晰；</w:t>
      </w:r>
    </w:p>
    <w:p w:rsidR="006014E4" w:rsidRPr="00433958" w:rsidRDefault="006014E4" w:rsidP="006014E4">
      <w:pPr>
        <w:pStyle w:val="a7"/>
        <w:ind w:left="780" w:firstLineChars="0" w:firstLine="0"/>
      </w:pPr>
      <w:r w:rsidRPr="00433958">
        <w:rPr>
          <w:rFonts w:hint="eastAsia"/>
        </w:rPr>
        <w:t xml:space="preserve">    2. </w:t>
      </w:r>
      <w:r w:rsidRPr="00433958">
        <w:rPr>
          <w:rFonts w:hint="eastAsia"/>
        </w:rPr>
        <w:t>丰富的</w:t>
      </w:r>
      <w:r w:rsidRPr="00433958">
        <w:rPr>
          <w:rFonts w:hint="eastAsia"/>
        </w:rPr>
        <w:t>struts</w:t>
      </w:r>
      <w:r w:rsidRPr="00433958">
        <w:rPr>
          <w:rFonts w:hint="eastAsia"/>
        </w:rPr>
        <w:t>的标记库，利用好能大大提高开发效率；</w:t>
      </w:r>
    </w:p>
    <w:p w:rsidR="006014E4" w:rsidRPr="00433958" w:rsidRDefault="006014E4" w:rsidP="006014E4">
      <w:pPr>
        <w:pStyle w:val="a7"/>
        <w:ind w:left="780" w:firstLineChars="0" w:firstLine="0"/>
      </w:pPr>
      <w:r w:rsidRPr="00433958">
        <w:rPr>
          <w:rFonts w:hint="eastAsia"/>
        </w:rPr>
        <w:t xml:space="preserve">    3. </w:t>
      </w:r>
      <w:r w:rsidRPr="00433958">
        <w:rPr>
          <w:rFonts w:hint="eastAsia"/>
        </w:rPr>
        <w:t>全局结果与声明式异常；</w:t>
      </w:r>
    </w:p>
    <w:p w:rsidR="006014E4" w:rsidRPr="00433958" w:rsidRDefault="006014E4" w:rsidP="006014E4">
      <w:pPr>
        <w:pStyle w:val="a7"/>
        <w:ind w:left="780" w:firstLineChars="0" w:firstLine="0"/>
      </w:pPr>
      <w:r w:rsidRPr="00433958">
        <w:rPr>
          <w:rFonts w:hint="eastAsia"/>
        </w:rPr>
        <w:t xml:space="preserve">    4. </w:t>
      </w:r>
      <w:r w:rsidRPr="00433958">
        <w:rPr>
          <w:rFonts w:hint="eastAsia"/>
        </w:rPr>
        <w:t>可使用</w:t>
      </w:r>
      <w:r w:rsidRPr="00433958">
        <w:rPr>
          <w:rFonts w:hint="eastAsia"/>
        </w:rPr>
        <w:t>OGNL</w:t>
      </w:r>
      <w:r w:rsidRPr="00433958">
        <w:rPr>
          <w:rFonts w:hint="eastAsia"/>
        </w:rPr>
        <w:t>进行参数传递</w:t>
      </w:r>
    </w:p>
    <w:p w:rsidR="006014E4" w:rsidRPr="00433958" w:rsidRDefault="006014E4" w:rsidP="006014E4">
      <w:pPr>
        <w:pStyle w:val="a7"/>
        <w:ind w:left="780" w:firstLineChars="0" w:firstLine="0"/>
      </w:pPr>
      <w:r w:rsidRPr="00433958">
        <w:rPr>
          <w:rFonts w:hint="eastAsia"/>
        </w:rPr>
        <w:t xml:space="preserve">    5. </w:t>
      </w:r>
      <w:r w:rsidRPr="00433958">
        <w:rPr>
          <w:rFonts w:hint="eastAsia"/>
        </w:rPr>
        <w:t>各</w:t>
      </w:r>
      <w:r>
        <w:rPr>
          <w:rFonts w:hint="eastAsia"/>
        </w:rPr>
        <w:t>个</w:t>
      </w:r>
      <w:proofErr w:type="gramStart"/>
      <w:r w:rsidRPr="00433958">
        <w:rPr>
          <w:rFonts w:hint="eastAsia"/>
        </w:rPr>
        <w:t>类方便</w:t>
      </w:r>
      <w:proofErr w:type="gramEnd"/>
      <w:r w:rsidRPr="00433958">
        <w:rPr>
          <w:rFonts w:hint="eastAsia"/>
        </w:rPr>
        <w:t>使用的拦截器</w:t>
      </w:r>
    </w:p>
    <w:p w:rsidR="006014E4" w:rsidRPr="00433958" w:rsidRDefault="006014E4" w:rsidP="006014E4">
      <w:pPr>
        <w:pStyle w:val="a7"/>
        <w:ind w:left="780" w:firstLineChars="0" w:firstLine="0"/>
      </w:pPr>
      <w:r w:rsidRPr="00433958">
        <w:rPr>
          <w:rFonts w:hint="eastAsia"/>
        </w:rPr>
        <w:t xml:space="preserve"> </w:t>
      </w:r>
      <w:r w:rsidRPr="00433958">
        <w:rPr>
          <w:rFonts w:hint="eastAsia"/>
        </w:rPr>
        <w:t>缺点</w:t>
      </w:r>
      <w:r w:rsidRPr="00433958">
        <w:rPr>
          <w:rFonts w:hint="eastAsia"/>
        </w:rPr>
        <w:t xml:space="preserve">: </w:t>
      </w:r>
    </w:p>
    <w:p w:rsidR="006014E4" w:rsidRPr="00433958" w:rsidRDefault="006014E4" w:rsidP="006014E4">
      <w:pPr>
        <w:pStyle w:val="a7"/>
        <w:ind w:left="780" w:firstLineChars="0" w:firstLine="0"/>
      </w:pPr>
      <w:r w:rsidRPr="00433958">
        <w:rPr>
          <w:rFonts w:hint="eastAsia"/>
        </w:rPr>
        <w:t xml:space="preserve">    1. </w:t>
      </w:r>
      <w:r w:rsidRPr="00433958">
        <w:rPr>
          <w:rFonts w:hint="eastAsia"/>
        </w:rPr>
        <w:t>转到表现层时，需要配置结果页面；页面多了比较繁杂；</w:t>
      </w:r>
    </w:p>
    <w:p w:rsidR="006014E4" w:rsidRPr="00433958" w:rsidRDefault="006014E4" w:rsidP="006014E4">
      <w:pPr>
        <w:pStyle w:val="a7"/>
        <w:ind w:left="780" w:firstLineChars="0" w:firstLine="0"/>
      </w:pPr>
      <w:r w:rsidRPr="00433958">
        <w:rPr>
          <w:rFonts w:hint="eastAsia"/>
        </w:rPr>
        <w:t xml:space="preserve">    2. </w:t>
      </w:r>
      <w:r w:rsidRPr="00433958">
        <w:rPr>
          <w:rFonts w:hint="eastAsia"/>
        </w:rPr>
        <w:t>对</w:t>
      </w:r>
      <w:r w:rsidRPr="00433958">
        <w:rPr>
          <w:rFonts w:hint="eastAsia"/>
        </w:rPr>
        <w:t>Servlet</w:t>
      </w:r>
      <w:r w:rsidRPr="00433958">
        <w:rPr>
          <w:rFonts w:hint="eastAsia"/>
        </w:rPr>
        <w:t>的依赖性过强</w:t>
      </w:r>
    </w:p>
    <w:p w:rsidR="006014E4" w:rsidRDefault="006014E4" w:rsidP="006014E4">
      <w:pPr>
        <w:pStyle w:val="a7"/>
        <w:ind w:left="780" w:firstLineChars="0" w:firstLine="0"/>
      </w:pPr>
      <w:r w:rsidRPr="00433958">
        <w:rPr>
          <w:rFonts w:hint="eastAsia"/>
        </w:rPr>
        <w:t xml:space="preserve">    3. struts</w:t>
      </w:r>
      <w:r w:rsidRPr="00433958">
        <w:rPr>
          <w:rFonts w:hint="eastAsia"/>
        </w:rPr>
        <w:t>标签稍微比</w:t>
      </w:r>
      <w:r w:rsidRPr="00433958">
        <w:rPr>
          <w:rFonts w:hint="eastAsia"/>
        </w:rPr>
        <w:t>el</w:t>
      </w:r>
      <w:r w:rsidRPr="00433958">
        <w:rPr>
          <w:rFonts w:hint="eastAsia"/>
        </w:rPr>
        <w:t>表达式繁重</w:t>
      </w:r>
    </w:p>
    <w:p w:rsidR="006014E4" w:rsidRPr="00496BC3" w:rsidRDefault="006014E4" w:rsidP="00A40CCE">
      <w:pPr>
        <w:pStyle w:val="a7"/>
        <w:numPr>
          <w:ilvl w:val="0"/>
          <w:numId w:val="37"/>
        </w:numPr>
        <w:ind w:firstLineChars="0"/>
        <w:outlineLvl w:val="1"/>
        <w:rPr>
          <w:b/>
        </w:rPr>
      </w:pPr>
      <w:r w:rsidRPr="00496BC3">
        <w:rPr>
          <w:rFonts w:hint="eastAsia"/>
          <w:b/>
        </w:rPr>
        <w:t>常用拦截器</w:t>
      </w:r>
    </w:p>
    <w:p w:rsidR="006014E4" w:rsidRPr="00171CD4" w:rsidRDefault="006014E4" w:rsidP="006014E4">
      <w:pPr>
        <w:rPr>
          <w:sz w:val="22"/>
        </w:rPr>
      </w:pPr>
      <w:r>
        <w:rPr>
          <w:rFonts w:hint="eastAsia"/>
          <w:sz w:val="22"/>
        </w:rPr>
        <w:tab/>
      </w:r>
      <w:r>
        <w:rPr>
          <w:rFonts w:hint="eastAsia"/>
          <w:sz w:val="22"/>
        </w:rPr>
        <w:tab/>
      </w:r>
      <w:proofErr w:type="spellStart"/>
      <w:r w:rsidRPr="00171CD4">
        <w:rPr>
          <w:rFonts w:hint="eastAsia"/>
          <w:sz w:val="22"/>
        </w:rPr>
        <w:t>conversionError</w:t>
      </w:r>
      <w:proofErr w:type="spellEnd"/>
      <w:r w:rsidRPr="00171CD4">
        <w:rPr>
          <w:rFonts w:hint="eastAsia"/>
          <w:sz w:val="22"/>
        </w:rPr>
        <w:t>:</w:t>
      </w:r>
      <w:r w:rsidRPr="00171CD4">
        <w:rPr>
          <w:rFonts w:hint="eastAsia"/>
          <w:sz w:val="22"/>
        </w:rPr>
        <w:t>类型转换错误拦截器</w:t>
      </w:r>
      <w:r w:rsidRPr="00171CD4">
        <w:rPr>
          <w:rFonts w:hint="eastAsia"/>
          <w:sz w:val="22"/>
        </w:rPr>
        <w:t> </w:t>
      </w:r>
    </w:p>
    <w:p w:rsidR="006014E4" w:rsidRPr="00171CD4" w:rsidRDefault="006014E4" w:rsidP="006014E4">
      <w:pPr>
        <w:rPr>
          <w:sz w:val="22"/>
        </w:rPr>
      </w:pPr>
      <w:r>
        <w:rPr>
          <w:rFonts w:hint="eastAsia"/>
          <w:sz w:val="22"/>
        </w:rPr>
        <w:tab/>
      </w:r>
      <w:r>
        <w:rPr>
          <w:rFonts w:hint="eastAsia"/>
          <w:sz w:val="22"/>
        </w:rPr>
        <w:tab/>
      </w:r>
      <w:r w:rsidRPr="00171CD4">
        <w:rPr>
          <w:rFonts w:hint="eastAsia"/>
          <w:sz w:val="22"/>
        </w:rPr>
        <w:t>exception:</w:t>
      </w:r>
      <w:r w:rsidRPr="00171CD4">
        <w:rPr>
          <w:rFonts w:hint="eastAsia"/>
          <w:sz w:val="22"/>
        </w:rPr>
        <w:t>异常拦截器</w:t>
      </w:r>
      <w:r w:rsidRPr="00171CD4">
        <w:rPr>
          <w:rFonts w:hint="eastAsia"/>
          <w:sz w:val="22"/>
        </w:rPr>
        <w:t> </w:t>
      </w:r>
    </w:p>
    <w:p w:rsidR="006014E4" w:rsidRPr="00171CD4" w:rsidRDefault="006014E4" w:rsidP="006014E4">
      <w:pPr>
        <w:rPr>
          <w:sz w:val="22"/>
        </w:rPr>
      </w:pPr>
      <w:r>
        <w:rPr>
          <w:rFonts w:hint="eastAsia"/>
          <w:sz w:val="22"/>
        </w:rPr>
        <w:tab/>
      </w:r>
      <w:r>
        <w:rPr>
          <w:rFonts w:hint="eastAsia"/>
          <w:sz w:val="22"/>
        </w:rPr>
        <w:tab/>
      </w:r>
      <w:proofErr w:type="spellStart"/>
      <w:r w:rsidRPr="00171CD4">
        <w:rPr>
          <w:rFonts w:hint="eastAsia"/>
          <w:sz w:val="22"/>
        </w:rPr>
        <w:t>fileUpload</w:t>
      </w:r>
      <w:proofErr w:type="spellEnd"/>
      <w:r w:rsidRPr="00171CD4">
        <w:rPr>
          <w:rFonts w:hint="eastAsia"/>
          <w:sz w:val="22"/>
        </w:rPr>
        <w:t>:</w:t>
      </w:r>
      <w:r w:rsidRPr="00171CD4">
        <w:rPr>
          <w:rFonts w:hint="eastAsia"/>
          <w:sz w:val="22"/>
        </w:rPr>
        <w:t>文件上传拦截器</w:t>
      </w:r>
      <w:r w:rsidRPr="00171CD4">
        <w:rPr>
          <w:rFonts w:hint="eastAsia"/>
          <w:sz w:val="22"/>
        </w:rPr>
        <w:t> </w:t>
      </w:r>
    </w:p>
    <w:p w:rsidR="006014E4" w:rsidRPr="00171CD4" w:rsidRDefault="006014E4" w:rsidP="006014E4">
      <w:pPr>
        <w:rPr>
          <w:sz w:val="22"/>
        </w:rPr>
      </w:pPr>
      <w:r>
        <w:rPr>
          <w:rFonts w:hint="eastAsia"/>
          <w:sz w:val="22"/>
        </w:rPr>
        <w:tab/>
      </w:r>
      <w:r>
        <w:rPr>
          <w:rFonts w:hint="eastAsia"/>
          <w:sz w:val="22"/>
        </w:rPr>
        <w:tab/>
      </w:r>
      <w:r w:rsidRPr="00171CD4">
        <w:rPr>
          <w:rFonts w:hint="eastAsia"/>
          <w:sz w:val="22"/>
        </w:rPr>
        <w:t>i18n:</w:t>
      </w:r>
      <w:r w:rsidRPr="00171CD4">
        <w:rPr>
          <w:rFonts w:hint="eastAsia"/>
          <w:sz w:val="22"/>
        </w:rPr>
        <w:t>国际化拦截器</w:t>
      </w:r>
      <w:r w:rsidRPr="00171CD4">
        <w:rPr>
          <w:rFonts w:hint="eastAsia"/>
          <w:sz w:val="22"/>
        </w:rPr>
        <w:t> </w:t>
      </w:r>
    </w:p>
    <w:p w:rsidR="006014E4" w:rsidRPr="00171CD4" w:rsidRDefault="006014E4" w:rsidP="006014E4">
      <w:pPr>
        <w:rPr>
          <w:sz w:val="22"/>
        </w:rPr>
      </w:pPr>
      <w:r>
        <w:rPr>
          <w:rFonts w:hint="eastAsia"/>
          <w:sz w:val="22"/>
        </w:rPr>
        <w:lastRenderedPageBreak/>
        <w:tab/>
      </w:r>
      <w:r>
        <w:rPr>
          <w:rFonts w:hint="eastAsia"/>
          <w:sz w:val="22"/>
        </w:rPr>
        <w:tab/>
      </w:r>
      <w:r w:rsidRPr="00171CD4">
        <w:rPr>
          <w:rFonts w:hint="eastAsia"/>
          <w:sz w:val="22"/>
        </w:rPr>
        <w:t>logger:</w:t>
      </w:r>
      <w:r w:rsidRPr="00171CD4">
        <w:rPr>
          <w:rFonts w:hint="eastAsia"/>
          <w:sz w:val="22"/>
        </w:rPr>
        <w:t>日志拦截器</w:t>
      </w:r>
      <w:r w:rsidRPr="00171CD4">
        <w:rPr>
          <w:rFonts w:hint="eastAsia"/>
          <w:sz w:val="22"/>
        </w:rPr>
        <w:t> </w:t>
      </w:r>
    </w:p>
    <w:p w:rsidR="006014E4" w:rsidRPr="00171CD4" w:rsidRDefault="006014E4" w:rsidP="006014E4">
      <w:pPr>
        <w:rPr>
          <w:sz w:val="22"/>
        </w:rPr>
      </w:pPr>
      <w:r>
        <w:rPr>
          <w:rFonts w:hint="eastAsia"/>
          <w:sz w:val="22"/>
        </w:rPr>
        <w:tab/>
      </w:r>
      <w:r>
        <w:rPr>
          <w:rFonts w:hint="eastAsia"/>
          <w:sz w:val="22"/>
        </w:rPr>
        <w:tab/>
      </w:r>
      <w:r w:rsidRPr="00171CD4">
        <w:rPr>
          <w:rFonts w:hint="eastAsia"/>
          <w:sz w:val="22"/>
        </w:rPr>
        <w:t>params:</w:t>
      </w:r>
      <w:r w:rsidRPr="00171CD4">
        <w:rPr>
          <w:rFonts w:hint="eastAsia"/>
          <w:sz w:val="22"/>
        </w:rPr>
        <w:t>解析请求参数拦截器</w:t>
      </w:r>
      <w:r w:rsidRPr="00171CD4">
        <w:rPr>
          <w:rFonts w:hint="eastAsia"/>
          <w:sz w:val="22"/>
        </w:rPr>
        <w:t> </w:t>
      </w:r>
    </w:p>
    <w:p w:rsidR="006014E4" w:rsidRDefault="006014E4" w:rsidP="006014E4">
      <w:pPr>
        <w:rPr>
          <w:sz w:val="22"/>
        </w:rPr>
      </w:pPr>
      <w:r>
        <w:rPr>
          <w:rFonts w:hint="eastAsia"/>
          <w:sz w:val="22"/>
        </w:rPr>
        <w:tab/>
      </w:r>
      <w:r>
        <w:rPr>
          <w:rFonts w:hint="eastAsia"/>
          <w:sz w:val="22"/>
        </w:rPr>
        <w:tab/>
      </w:r>
      <w:r w:rsidRPr="00171CD4">
        <w:rPr>
          <w:rFonts w:hint="eastAsia"/>
          <w:sz w:val="22"/>
        </w:rPr>
        <w:t>validation:</w:t>
      </w:r>
      <w:r w:rsidRPr="00171CD4">
        <w:rPr>
          <w:rFonts w:hint="eastAsia"/>
          <w:sz w:val="22"/>
        </w:rPr>
        <w:t>校验拦截器</w:t>
      </w:r>
      <w:r w:rsidRPr="00171CD4">
        <w:rPr>
          <w:rFonts w:hint="eastAsia"/>
          <w:sz w:val="22"/>
        </w:rPr>
        <w:t> </w:t>
      </w:r>
    </w:p>
    <w:p w:rsidR="006014E4" w:rsidRDefault="006014E4" w:rsidP="006014E4">
      <w:pPr>
        <w:rPr>
          <w:sz w:val="22"/>
        </w:rPr>
      </w:pPr>
      <w:r>
        <w:rPr>
          <w:rFonts w:hint="eastAsia"/>
          <w:sz w:val="22"/>
        </w:rPr>
        <w:tab/>
      </w:r>
      <w:r>
        <w:rPr>
          <w:rFonts w:hint="eastAsia"/>
          <w:sz w:val="22"/>
        </w:rPr>
        <w:tab/>
      </w:r>
      <w:r w:rsidRPr="00171CD4">
        <w:rPr>
          <w:rFonts w:hint="eastAsia"/>
          <w:sz w:val="22"/>
        </w:rPr>
        <w:t>timer:</w:t>
      </w:r>
      <w:r w:rsidRPr="00171CD4">
        <w:rPr>
          <w:rFonts w:hint="eastAsia"/>
          <w:sz w:val="22"/>
        </w:rPr>
        <w:t>这个拦截器负责输出</w:t>
      </w:r>
      <w:r w:rsidRPr="00171CD4">
        <w:rPr>
          <w:rFonts w:hint="eastAsia"/>
          <w:sz w:val="22"/>
        </w:rPr>
        <w:t>Action</w:t>
      </w:r>
      <w:r w:rsidRPr="00171CD4">
        <w:rPr>
          <w:rFonts w:hint="eastAsia"/>
          <w:sz w:val="22"/>
        </w:rPr>
        <w:t>的执行时间，以分析该</w:t>
      </w:r>
      <w:r w:rsidRPr="00171CD4">
        <w:rPr>
          <w:rFonts w:hint="eastAsia"/>
          <w:sz w:val="22"/>
        </w:rPr>
        <w:t>Action</w:t>
      </w:r>
      <w:r w:rsidRPr="00171CD4">
        <w:rPr>
          <w:rFonts w:hint="eastAsia"/>
          <w:sz w:val="22"/>
        </w:rPr>
        <w:t>的性能瓶颈。</w:t>
      </w:r>
    </w:p>
    <w:p w:rsidR="006014E4" w:rsidRDefault="006014E4" w:rsidP="006014E4">
      <w:pPr>
        <w:rPr>
          <w:sz w:val="22"/>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token</w:t>
      </w:r>
      <w:r>
        <w:rPr>
          <w:rFonts w:ascii="Arial" w:hAnsi="Arial" w:cs="Arial"/>
          <w:color w:val="000000"/>
          <w:szCs w:val="21"/>
          <w:shd w:val="clear" w:color="auto" w:fill="FFFFFF"/>
        </w:rPr>
        <w:t>：避免重复提交的校验拦截器。</w:t>
      </w:r>
    </w:p>
    <w:p w:rsidR="006014E4" w:rsidRPr="00171CD4" w:rsidRDefault="006014E4" w:rsidP="006014E4">
      <w:pPr>
        <w:rPr>
          <w:sz w:val="22"/>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proofErr w:type="spellStart"/>
      <w:r>
        <w:rPr>
          <w:rFonts w:ascii="Arial" w:hAnsi="Arial" w:cs="Arial"/>
          <w:color w:val="000000"/>
          <w:szCs w:val="21"/>
          <w:shd w:val="clear" w:color="auto" w:fill="FFFFFF"/>
        </w:rPr>
        <w:t>modelDriven</w:t>
      </w:r>
      <w:proofErr w:type="spellEnd"/>
      <w:r>
        <w:rPr>
          <w:rFonts w:ascii="Arial" w:hAnsi="Arial" w:cs="Arial"/>
          <w:color w:val="000000"/>
          <w:szCs w:val="21"/>
          <w:shd w:val="clear" w:color="auto" w:fill="FFFFFF"/>
        </w:rPr>
        <w:t>：</w:t>
      </w:r>
      <w:r>
        <w:rPr>
          <w:rFonts w:ascii="Arial" w:hAnsi="Arial" w:cs="Arial"/>
          <w:color w:val="000000"/>
          <w:szCs w:val="21"/>
          <w:shd w:val="clear" w:color="auto" w:fill="FFFFFF"/>
        </w:rPr>
        <w:t>Action</w:t>
      </w:r>
      <w:r>
        <w:rPr>
          <w:rFonts w:ascii="Arial" w:hAnsi="Arial" w:cs="Arial"/>
          <w:color w:val="000000"/>
          <w:szCs w:val="21"/>
          <w:shd w:val="clear" w:color="auto" w:fill="FFFFFF"/>
        </w:rPr>
        <w:t>执行该拦截</w:t>
      </w:r>
      <w:proofErr w:type="gramStart"/>
      <w:r>
        <w:rPr>
          <w:rFonts w:ascii="Arial" w:hAnsi="Arial" w:cs="Arial"/>
          <w:color w:val="000000"/>
          <w:szCs w:val="21"/>
          <w:shd w:val="clear" w:color="auto" w:fill="FFFFFF"/>
        </w:rPr>
        <w:t>器时候</w:t>
      </w:r>
      <w:proofErr w:type="gramEnd"/>
      <w:r>
        <w:rPr>
          <w:rFonts w:ascii="Arial" w:hAnsi="Arial" w:cs="Arial"/>
          <w:color w:val="000000"/>
          <w:szCs w:val="21"/>
          <w:shd w:val="clear" w:color="auto" w:fill="FFFFFF"/>
        </w:rPr>
        <w:t>可以将</w:t>
      </w:r>
      <w:proofErr w:type="spellStart"/>
      <w:r>
        <w:rPr>
          <w:rFonts w:ascii="Arial" w:hAnsi="Arial" w:cs="Arial"/>
          <w:color w:val="000000"/>
          <w:szCs w:val="21"/>
          <w:shd w:val="clear" w:color="auto" w:fill="FFFFFF"/>
        </w:rPr>
        <w:t>getModel</w:t>
      </w:r>
      <w:proofErr w:type="spellEnd"/>
      <w:r>
        <w:rPr>
          <w:rFonts w:ascii="Arial" w:hAnsi="Arial" w:cs="Arial"/>
          <w:color w:val="000000"/>
          <w:szCs w:val="21"/>
          <w:shd w:val="clear" w:color="auto" w:fill="FFFFFF"/>
        </w:rPr>
        <w:t>方法得到的</w:t>
      </w:r>
      <w:r>
        <w:rPr>
          <w:rFonts w:ascii="Arial" w:hAnsi="Arial" w:cs="Arial"/>
          <w:color w:val="000000"/>
          <w:szCs w:val="21"/>
          <w:shd w:val="clear" w:color="auto" w:fill="FFFFFF"/>
        </w:rPr>
        <w:t>result</w:t>
      </w:r>
      <w:proofErr w:type="gramStart"/>
      <w:r>
        <w:rPr>
          <w:rFonts w:ascii="Arial" w:hAnsi="Arial" w:cs="Arial"/>
          <w:color w:val="000000"/>
          <w:szCs w:val="21"/>
          <w:shd w:val="clear" w:color="auto" w:fill="FFFFFF"/>
        </w:rPr>
        <w:t>值放</w:t>
      </w:r>
      <w:proofErr w:type="gramEnd"/>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入值</w:t>
      </w:r>
      <w:proofErr w:type="gramStart"/>
      <w:r>
        <w:rPr>
          <w:rFonts w:ascii="Arial" w:hAnsi="Arial" w:cs="Arial"/>
          <w:color w:val="000000"/>
          <w:szCs w:val="21"/>
          <w:shd w:val="clear" w:color="auto" w:fill="FFFFFF"/>
        </w:rPr>
        <w:t>栈</w:t>
      </w:r>
      <w:proofErr w:type="gramEnd"/>
      <w:r>
        <w:rPr>
          <w:rFonts w:ascii="Arial" w:hAnsi="Arial" w:cs="Arial"/>
          <w:color w:val="000000"/>
          <w:szCs w:val="21"/>
          <w:shd w:val="clear" w:color="auto" w:fill="FFFFFF"/>
        </w:rPr>
        <w:t>中</w:t>
      </w:r>
    </w:p>
    <w:p w:rsidR="006014E4" w:rsidRDefault="006014E4" w:rsidP="006014E4">
      <w:pPr>
        <w:rPr>
          <w:rFonts w:ascii="Arial" w:hAnsi="Arial" w:cs="Arial"/>
          <w:color w:val="000000"/>
          <w:szCs w:val="21"/>
          <w:shd w:val="clear" w:color="auto" w:fill="FFFFFF"/>
        </w:rPr>
      </w:pP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roles</w:t>
      </w:r>
      <w:r>
        <w:rPr>
          <w:rFonts w:ascii="Arial" w:hAnsi="Arial" w:cs="Arial"/>
          <w:color w:val="000000"/>
          <w:szCs w:val="21"/>
          <w:shd w:val="clear" w:color="auto" w:fill="FFFFFF"/>
        </w:rPr>
        <w:t>：进行权限配置的拦截器，如果登录用户拥有相应权限才去执行某一特</w:t>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hint="eastAsia"/>
          <w:color w:val="000000"/>
          <w:szCs w:val="21"/>
          <w:shd w:val="clear" w:color="auto" w:fill="FFFFFF"/>
        </w:rPr>
        <w:tab/>
      </w:r>
      <w:r>
        <w:rPr>
          <w:rFonts w:ascii="Arial" w:hAnsi="Arial" w:cs="Arial"/>
          <w:color w:val="000000"/>
          <w:szCs w:val="21"/>
          <w:shd w:val="clear" w:color="auto" w:fill="FFFFFF"/>
        </w:rPr>
        <w:t>定</w:t>
      </w:r>
      <w:r>
        <w:rPr>
          <w:rFonts w:ascii="Arial" w:hAnsi="Arial" w:cs="Arial"/>
          <w:color w:val="000000"/>
          <w:szCs w:val="21"/>
          <w:shd w:val="clear" w:color="auto" w:fill="FFFFFF"/>
        </w:rPr>
        <w:t>Action</w:t>
      </w:r>
      <w:r>
        <w:rPr>
          <w:rFonts w:ascii="Arial" w:hAnsi="Arial" w:cs="Arial"/>
          <w:color w:val="000000"/>
          <w:szCs w:val="21"/>
          <w:shd w:val="clear" w:color="auto" w:fill="FFFFFF"/>
        </w:rPr>
        <w:t>。</w:t>
      </w:r>
    </w:p>
    <w:p w:rsidR="006014E4" w:rsidRPr="00496BC3" w:rsidRDefault="006014E4" w:rsidP="00A40CCE">
      <w:pPr>
        <w:pStyle w:val="a7"/>
        <w:numPr>
          <w:ilvl w:val="0"/>
          <w:numId w:val="37"/>
        </w:numPr>
        <w:ind w:firstLineChars="0"/>
        <w:outlineLvl w:val="1"/>
        <w:rPr>
          <w:b/>
        </w:rPr>
      </w:pPr>
      <w:r w:rsidRPr="00496BC3">
        <w:rPr>
          <w:rFonts w:hint="eastAsia"/>
          <w:b/>
        </w:rPr>
        <w:t>拦截</w:t>
      </w:r>
      <w:proofErr w:type="gramStart"/>
      <w:r w:rsidRPr="00496BC3">
        <w:rPr>
          <w:rFonts w:hint="eastAsia"/>
          <w:b/>
        </w:rPr>
        <w:t>器执行</w:t>
      </w:r>
      <w:proofErr w:type="gramEnd"/>
      <w:r w:rsidRPr="00496BC3">
        <w:rPr>
          <w:rFonts w:hint="eastAsia"/>
          <w:b/>
        </w:rPr>
        <w:t>流程</w:t>
      </w:r>
    </w:p>
    <w:p w:rsidR="006014E4" w:rsidRDefault="006014E4" w:rsidP="00496BC3">
      <w:pPr>
        <w:jc w:val="right"/>
        <w:rPr>
          <w:b/>
          <w:sz w:val="22"/>
        </w:rPr>
      </w:pPr>
      <w:r w:rsidRPr="00EF3261">
        <w:rPr>
          <w:noProof/>
          <w:sz w:val="22"/>
        </w:rPr>
        <w:drawing>
          <wp:inline distT="0" distB="0" distL="0" distR="0" wp14:anchorId="7B464BAA" wp14:editId="52D1A3FB">
            <wp:extent cx="4233078" cy="225573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231040" cy="2254650"/>
                    </a:xfrm>
                    <a:prstGeom prst="rect">
                      <a:avLst/>
                    </a:prstGeom>
                    <a:noFill/>
                    <a:ln w="9525">
                      <a:noFill/>
                      <a:miter lim="800000"/>
                      <a:headEnd/>
                      <a:tailEnd/>
                    </a:ln>
                  </pic:spPr>
                </pic:pic>
              </a:graphicData>
            </a:graphic>
          </wp:inline>
        </w:drawing>
      </w:r>
    </w:p>
    <w:p w:rsidR="006014E4" w:rsidRPr="00573074" w:rsidRDefault="006014E4" w:rsidP="006014E4">
      <w:pPr>
        <w:pStyle w:val="a7"/>
        <w:ind w:left="1260" w:firstLineChars="0" w:firstLine="0"/>
      </w:pPr>
      <w:r w:rsidRPr="00573074">
        <w:rPr>
          <w:rFonts w:hint="eastAsia"/>
        </w:rPr>
        <w:t>每个拦截器都是需要实现</w:t>
      </w:r>
      <w:r w:rsidR="00496BC3">
        <w:rPr>
          <w:rFonts w:hint="eastAsia"/>
        </w:rPr>
        <w:t xml:space="preserve"> Interceptor</w:t>
      </w:r>
      <w:r w:rsidRPr="00573074">
        <w:rPr>
          <w:rFonts w:hint="eastAsia"/>
        </w:rPr>
        <w:t>接口</w:t>
      </w:r>
    </w:p>
    <w:p w:rsidR="006014E4" w:rsidRPr="00573074" w:rsidRDefault="006014E4" w:rsidP="006014E4">
      <w:pPr>
        <w:pStyle w:val="a7"/>
        <w:ind w:left="1260" w:firstLineChars="0" w:firstLine="0"/>
      </w:pPr>
      <w:r w:rsidRPr="00573074">
        <w:rPr>
          <w:rFonts w:hint="eastAsia"/>
        </w:rPr>
        <w:t xml:space="preserve">&gt; </w:t>
      </w:r>
      <w:proofErr w:type="spellStart"/>
      <w:r w:rsidRPr="00573074">
        <w:rPr>
          <w:rFonts w:hint="eastAsia"/>
        </w:rPr>
        <w:t>init</w:t>
      </w:r>
      <w:proofErr w:type="spellEnd"/>
      <w:r w:rsidRPr="00573074">
        <w:rPr>
          <w:rFonts w:hint="eastAsia"/>
        </w:rPr>
        <w:t>()</w:t>
      </w:r>
      <w:r w:rsidRPr="00573074">
        <w:rPr>
          <w:rFonts w:hint="eastAsia"/>
        </w:rPr>
        <w:t>：在拦截器被创建后立即被调用</w:t>
      </w:r>
      <w:r w:rsidRPr="00573074">
        <w:rPr>
          <w:rFonts w:hint="eastAsia"/>
        </w:rPr>
        <w:t xml:space="preserve">, </w:t>
      </w:r>
      <w:r w:rsidRPr="00573074">
        <w:rPr>
          <w:rFonts w:hint="eastAsia"/>
        </w:rPr>
        <w:t>它在拦截器的生命周期内只</w:t>
      </w:r>
    </w:p>
    <w:p w:rsidR="006014E4" w:rsidRPr="00573074" w:rsidRDefault="006014E4" w:rsidP="006014E4">
      <w:pPr>
        <w:pStyle w:val="a7"/>
        <w:ind w:left="1260" w:firstLineChars="0" w:firstLine="0"/>
      </w:pPr>
      <w:r w:rsidRPr="00573074">
        <w:rPr>
          <w:rFonts w:hint="eastAsia"/>
        </w:rPr>
        <w:t>被调用一次</w:t>
      </w:r>
      <w:r w:rsidRPr="00573074">
        <w:rPr>
          <w:rFonts w:hint="eastAsia"/>
        </w:rPr>
        <w:t xml:space="preserve">. </w:t>
      </w:r>
      <w:r w:rsidRPr="00573074">
        <w:rPr>
          <w:rFonts w:hint="eastAsia"/>
        </w:rPr>
        <w:t>可以在该方法中对相关资源进行必要的初始化；</w:t>
      </w:r>
    </w:p>
    <w:p w:rsidR="006014E4" w:rsidRPr="00573074" w:rsidRDefault="006014E4" w:rsidP="006014E4">
      <w:pPr>
        <w:pStyle w:val="a7"/>
        <w:ind w:left="1260" w:firstLineChars="0" w:firstLine="0"/>
      </w:pPr>
      <w:r w:rsidRPr="00573074">
        <w:rPr>
          <w:rFonts w:hint="eastAsia"/>
        </w:rPr>
        <w:t>&gt; intercept(</w:t>
      </w:r>
      <w:proofErr w:type="spellStart"/>
      <w:r w:rsidRPr="00573074">
        <w:rPr>
          <w:rFonts w:hint="eastAsia"/>
        </w:rPr>
        <w:t>ActionInvocation</w:t>
      </w:r>
      <w:proofErr w:type="spellEnd"/>
      <w:r w:rsidRPr="00573074">
        <w:rPr>
          <w:rFonts w:hint="eastAsia"/>
        </w:rPr>
        <w:t xml:space="preserve"> invocation)</w:t>
      </w:r>
      <w:r w:rsidRPr="00573074">
        <w:rPr>
          <w:rFonts w:hint="eastAsia"/>
        </w:rPr>
        <w:t>：每拦截一个动作请求，</w:t>
      </w:r>
    </w:p>
    <w:p w:rsidR="006014E4" w:rsidRPr="00573074" w:rsidRDefault="006014E4" w:rsidP="006014E4">
      <w:pPr>
        <w:pStyle w:val="a7"/>
        <w:ind w:left="1260" w:firstLineChars="0" w:firstLine="0"/>
      </w:pPr>
      <w:r w:rsidRPr="00573074">
        <w:rPr>
          <w:rFonts w:hint="eastAsia"/>
        </w:rPr>
        <w:t>该方法就会被调用一次；</w:t>
      </w:r>
    </w:p>
    <w:p w:rsidR="006014E4" w:rsidRPr="00573074" w:rsidRDefault="006014E4" w:rsidP="006014E4">
      <w:pPr>
        <w:pStyle w:val="a7"/>
        <w:ind w:left="1260" w:firstLineChars="0" w:firstLine="0"/>
      </w:pPr>
      <w:r w:rsidRPr="00573074">
        <w:rPr>
          <w:rFonts w:hint="eastAsia"/>
        </w:rPr>
        <w:t>&gt; destroy</w:t>
      </w:r>
      <w:r w:rsidRPr="00573074">
        <w:rPr>
          <w:rFonts w:hint="eastAsia"/>
        </w:rPr>
        <w:t>：该方法将在拦截器被销毁之前被调用</w:t>
      </w:r>
      <w:r w:rsidRPr="00573074">
        <w:rPr>
          <w:rFonts w:hint="eastAsia"/>
        </w:rPr>
        <w:t xml:space="preserve">, </w:t>
      </w:r>
      <w:r w:rsidRPr="00573074">
        <w:rPr>
          <w:rFonts w:hint="eastAsia"/>
        </w:rPr>
        <w:t>它在拦截器的生命周</w:t>
      </w:r>
    </w:p>
    <w:p w:rsidR="006014E4" w:rsidRPr="00573074" w:rsidRDefault="006014E4" w:rsidP="006014E4">
      <w:pPr>
        <w:pStyle w:val="a7"/>
        <w:ind w:left="1260" w:firstLineChars="0" w:firstLine="0"/>
      </w:pPr>
      <w:r w:rsidRPr="00573074">
        <w:rPr>
          <w:rFonts w:hint="eastAsia"/>
        </w:rPr>
        <w:t>期内也只被调用一次；</w:t>
      </w:r>
    </w:p>
    <w:p w:rsidR="006014E4" w:rsidRPr="00C84334" w:rsidRDefault="006014E4" w:rsidP="00A40CCE">
      <w:pPr>
        <w:pStyle w:val="a7"/>
        <w:numPr>
          <w:ilvl w:val="0"/>
          <w:numId w:val="37"/>
        </w:numPr>
        <w:ind w:firstLineChars="0"/>
        <w:outlineLvl w:val="1"/>
        <w:rPr>
          <w:b/>
        </w:rPr>
      </w:pPr>
      <w:r w:rsidRPr="00C84334">
        <w:rPr>
          <w:rFonts w:hint="eastAsia"/>
          <w:b/>
        </w:rPr>
        <w:t>数据封装方式</w:t>
      </w:r>
    </w:p>
    <w:p w:rsidR="006014E4" w:rsidRPr="00886598" w:rsidRDefault="006014E4" w:rsidP="006014E4">
      <w:pPr>
        <w:pStyle w:val="a7"/>
        <w:ind w:left="1260" w:firstLineChars="0" w:firstLine="0"/>
      </w:pPr>
      <w:bookmarkStart w:id="40" w:name="OLE_LINK17"/>
      <w:bookmarkStart w:id="41" w:name="OLE_LINK18"/>
      <w:proofErr w:type="spellStart"/>
      <w:r w:rsidRPr="00FF1448">
        <w:rPr>
          <w:rFonts w:hint="eastAsia"/>
        </w:rPr>
        <w:t>jsp</w:t>
      </w:r>
      <w:proofErr w:type="spellEnd"/>
      <w:r w:rsidRPr="00F804E3">
        <w:rPr>
          <w:rFonts w:hint="eastAsia"/>
          <w:sz w:val="22"/>
        </w:rPr>
        <w:t>表单数据填充到</w:t>
      </w:r>
      <w:r w:rsidRPr="00F804E3">
        <w:rPr>
          <w:rFonts w:hint="eastAsia"/>
          <w:sz w:val="22"/>
        </w:rPr>
        <w:t>action</w:t>
      </w:r>
      <w:r w:rsidRPr="00F804E3">
        <w:rPr>
          <w:rFonts w:hint="eastAsia"/>
          <w:sz w:val="22"/>
        </w:rPr>
        <w:t>中的属性</w:t>
      </w:r>
      <w:bookmarkEnd w:id="40"/>
      <w:bookmarkEnd w:id="41"/>
    </w:p>
    <w:p w:rsidR="006014E4" w:rsidRPr="00886598" w:rsidRDefault="006014E4" w:rsidP="006014E4">
      <w:pPr>
        <w:pStyle w:val="a7"/>
        <w:ind w:left="780" w:firstLineChars="0" w:firstLine="0"/>
      </w:pPr>
      <w:r>
        <w:rPr>
          <w:rFonts w:hint="eastAsia"/>
          <w:sz w:val="22"/>
        </w:rPr>
        <w:tab/>
      </w:r>
      <w:r>
        <w:rPr>
          <w:rFonts w:hint="eastAsia"/>
          <w:sz w:val="22"/>
        </w:rPr>
        <w:tab/>
      </w:r>
      <w:proofErr w:type="spellStart"/>
      <w:r w:rsidRPr="00F804E3">
        <w:rPr>
          <w:rFonts w:hint="eastAsia"/>
          <w:sz w:val="22"/>
        </w:rPr>
        <w:t>jsp</w:t>
      </w:r>
      <w:proofErr w:type="spellEnd"/>
      <w:r w:rsidRPr="00F804E3">
        <w:rPr>
          <w:rFonts w:hint="eastAsia"/>
          <w:sz w:val="22"/>
        </w:rPr>
        <w:t>表单数据填充到</w:t>
      </w:r>
      <w:r w:rsidRPr="00F804E3">
        <w:rPr>
          <w:rFonts w:hint="eastAsia"/>
          <w:sz w:val="22"/>
        </w:rPr>
        <w:t>action</w:t>
      </w:r>
      <w:r w:rsidRPr="00F804E3">
        <w:rPr>
          <w:rFonts w:hint="eastAsia"/>
          <w:sz w:val="22"/>
        </w:rPr>
        <w:t>的对象中的属性</w:t>
      </w:r>
    </w:p>
    <w:p w:rsidR="006014E4" w:rsidRDefault="006014E4" w:rsidP="006014E4">
      <w:pPr>
        <w:pStyle w:val="a7"/>
        <w:ind w:left="780" w:firstLineChars="0" w:firstLine="0"/>
      </w:pPr>
      <w:r>
        <w:rPr>
          <w:rFonts w:hint="eastAsia"/>
          <w:sz w:val="22"/>
        </w:rPr>
        <w:tab/>
      </w:r>
      <w:r>
        <w:rPr>
          <w:rFonts w:hint="eastAsia"/>
          <w:sz w:val="22"/>
        </w:rPr>
        <w:tab/>
      </w:r>
      <w:proofErr w:type="spellStart"/>
      <w:r w:rsidR="00496BC3">
        <w:rPr>
          <w:rFonts w:hint="eastAsia"/>
          <w:sz w:val="22"/>
        </w:rPr>
        <w:t>ModelDriven</w:t>
      </w:r>
      <w:proofErr w:type="spellEnd"/>
      <w:r w:rsidRPr="00FF1448">
        <w:rPr>
          <w:rFonts w:hint="eastAsia"/>
          <w:sz w:val="22"/>
        </w:rPr>
        <w:t>模型</w:t>
      </w:r>
      <w:r>
        <w:rPr>
          <w:rFonts w:hint="eastAsia"/>
        </w:rPr>
        <w:t>驱动</w:t>
      </w:r>
      <w:r>
        <w:rPr>
          <w:rFonts w:hint="eastAsia"/>
        </w:rPr>
        <w:t>(</w:t>
      </w:r>
      <w:r>
        <w:rPr>
          <w:rFonts w:hint="eastAsia"/>
        </w:rPr>
        <w:t>推荐</w:t>
      </w:r>
      <w:r>
        <w:rPr>
          <w:rFonts w:hint="eastAsia"/>
        </w:rPr>
        <w:t>)</w:t>
      </w:r>
    </w:p>
    <w:p w:rsidR="00F348DB" w:rsidRDefault="00F348DB" w:rsidP="00A40CCE">
      <w:pPr>
        <w:pStyle w:val="a7"/>
        <w:numPr>
          <w:ilvl w:val="0"/>
          <w:numId w:val="37"/>
        </w:numPr>
        <w:ind w:firstLineChars="0"/>
        <w:outlineLvl w:val="1"/>
        <w:rPr>
          <w:b/>
        </w:rPr>
      </w:pPr>
      <w:r w:rsidRPr="00F348DB">
        <w:rPr>
          <w:rFonts w:hint="eastAsia"/>
          <w:b/>
        </w:rPr>
        <w:t>简单介绍一下</w:t>
      </w:r>
      <w:r w:rsidRPr="00F348DB">
        <w:rPr>
          <w:rFonts w:hint="eastAsia"/>
          <w:b/>
        </w:rPr>
        <w:t xml:space="preserve"> Struts2 </w:t>
      </w:r>
      <w:r w:rsidRPr="00F348DB">
        <w:rPr>
          <w:rFonts w:hint="eastAsia"/>
          <w:b/>
        </w:rPr>
        <w:t>的值</w:t>
      </w:r>
      <w:proofErr w:type="gramStart"/>
      <w:r w:rsidRPr="00F348DB">
        <w:rPr>
          <w:rFonts w:hint="eastAsia"/>
          <w:b/>
        </w:rPr>
        <w:t>栈</w:t>
      </w:r>
      <w:proofErr w:type="gramEnd"/>
      <w:r w:rsidRPr="00F348DB">
        <w:rPr>
          <w:rFonts w:hint="eastAsia"/>
          <w:b/>
        </w:rPr>
        <w:t>。</w:t>
      </w:r>
    </w:p>
    <w:p w:rsidR="00F348DB" w:rsidRPr="000B5065" w:rsidRDefault="000B5065" w:rsidP="00625D0B">
      <w:pPr>
        <w:pStyle w:val="a7"/>
        <w:ind w:left="1260" w:firstLineChars="0" w:firstLine="0"/>
      </w:pPr>
      <w:r w:rsidRPr="000B5065">
        <w:rPr>
          <w:rFonts w:hint="eastAsia"/>
        </w:rPr>
        <w:t>Value-Stack</w:t>
      </w:r>
      <w:r w:rsidRPr="000B5065">
        <w:rPr>
          <w:rFonts w:hint="eastAsia"/>
        </w:rPr>
        <w:t>贯穿整个</w:t>
      </w:r>
      <w:r w:rsidRPr="000B5065">
        <w:rPr>
          <w:rFonts w:hint="eastAsia"/>
        </w:rPr>
        <w:t xml:space="preserve"> Action </w:t>
      </w:r>
      <w:r w:rsidRPr="000B5065">
        <w:rPr>
          <w:rFonts w:hint="eastAsia"/>
        </w:rPr>
        <w:t>的生命周期，保存在</w:t>
      </w:r>
      <w:r w:rsidRPr="000B5065">
        <w:rPr>
          <w:rFonts w:hint="eastAsia"/>
        </w:rPr>
        <w:t>request</w:t>
      </w:r>
      <w:r w:rsidRPr="000B5065">
        <w:rPr>
          <w:rFonts w:hint="eastAsia"/>
        </w:rPr>
        <w:t>作用域中，所以它和</w:t>
      </w:r>
      <w:r w:rsidRPr="000B5065">
        <w:rPr>
          <w:rFonts w:hint="eastAsia"/>
        </w:rPr>
        <w:t>request</w:t>
      </w:r>
      <w:r w:rsidRPr="000B5065">
        <w:rPr>
          <w:rFonts w:hint="eastAsia"/>
        </w:rPr>
        <w:t>的生命周期一样。当</w:t>
      </w:r>
      <w:r w:rsidRPr="000B5065">
        <w:rPr>
          <w:rFonts w:hint="eastAsia"/>
        </w:rPr>
        <w:t>Struts 2</w:t>
      </w:r>
      <w:r w:rsidRPr="000B5065">
        <w:rPr>
          <w:rFonts w:hint="eastAsia"/>
        </w:rPr>
        <w:t>接受一个请求时，会创建</w:t>
      </w:r>
      <w:proofErr w:type="spellStart"/>
      <w:r w:rsidRPr="000B5065">
        <w:rPr>
          <w:rFonts w:hint="eastAsia"/>
        </w:rPr>
        <w:t>ActionContext</w:t>
      </w:r>
      <w:proofErr w:type="spellEnd"/>
      <w:r w:rsidRPr="000B5065">
        <w:rPr>
          <w:rFonts w:hint="eastAsia"/>
        </w:rPr>
        <w:t>、</w:t>
      </w:r>
      <w:r w:rsidRPr="000B5065">
        <w:rPr>
          <w:rFonts w:hint="eastAsia"/>
        </w:rPr>
        <w:t>Value-Stack</w:t>
      </w:r>
      <w:r w:rsidRPr="000B5065">
        <w:rPr>
          <w:rFonts w:hint="eastAsia"/>
        </w:rPr>
        <w:t>和</w:t>
      </w:r>
      <w:r w:rsidRPr="000B5065">
        <w:rPr>
          <w:rFonts w:hint="eastAsia"/>
        </w:rPr>
        <w:t>Action</w:t>
      </w:r>
      <w:r w:rsidRPr="000B5065">
        <w:rPr>
          <w:rFonts w:hint="eastAsia"/>
        </w:rPr>
        <w:t>对象，然后把</w:t>
      </w:r>
      <w:r w:rsidRPr="000B5065">
        <w:rPr>
          <w:rFonts w:hint="eastAsia"/>
        </w:rPr>
        <w:t>Action</w:t>
      </w:r>
      <w:r w:rsidRPr="000B5065">
        <w:rPr>
          <w:rFonts w:hint="eastAsia"/>
        </w:rPr>
        <w:t>存放进</w:t>
      </w:r>
      <w:r w:rsidRPr="000B5065">
        <w:rPr>
          <w:rFonts w:hint="eastAsia"/>
        </w:rPr>
        <w:t>Value-Stack</w:t>
      </w:r>
      <w:r w:rsidRPr="000B5065">
        <w:rPr>
          <w:rFonts w:hint="eastAsia"/>
        </w:rPr>
        <w:t>，所以</w:t>
      </w:r>
      <w:r w:rsidRPr="000B5065">
        <w:rPr>
          <w:rFonts w:hint="eastAsia"/>
        </w:rPr>
        <w:t>Action</w:t>
      </w:r>
      <w:r w:rsidRPr="000B5065">
        <w:rPr>
          <w:rFonts w:hint="eastAsia"/>
        </w:rPr>
        <w:t>的实例变量可以通过</w:t>
      </w:r>
      <w:r w:rsidRPr="000B5065">
        <w:rPr>
          <w:rFonts w:hint="eastAsia"/>
        </w:rPr>
        <w:t>OGNL</w:t>
      </w:r>
      <w:r w:rsidRPr="000B5065">
        <w:rPr>
          <w:rFonts w:hint="eastAsia"/>
        </w:rPr>
        <w:t>访问。由于</w:t>
      </w:r>
      <w:r w:rsidRPr="000B5065">
        <w:rPr>
          <w:rFonts w:hint="eastAsia"/>
        </w:rPr>
        <w:t>Action</w:t>
      </w:r>
      <w:r w:rsidRPr="000B5065">
        <w:rPr>
          <w:rFonts w:hint="eastAsia"/>
        </w:rPr>
        <w:t>是多实例的，和</w:t>
      </w:r>
      <w:proofErr w:type="gramStart"/>
      <w:r w:rsidRPr="000B5065">
        <w:rPr>
          <w:rFonts w:hint="eastAsia"/>
        </w:rPr>
        <w:t>使用单例的</w:t>
      </w:r>
      <w:proofErr w:type="gramEnd"/>
      <w:r w:rsidRPr="000B5065">
        <w:rPr>
          <w:rFonts w:hint="eastAsia"/>
        </w:rPr>
        <w:t>Servlet</w:t>
      </w:r>
      <w:r w:rsidRPr="000B5065">
        <w:rPr>
          <w:rFonts w:hint="eastAsia"/>
        </w:rPr>
        <w:t>不同，</w:t>
      </w:r>
      <w:r w:rsidRPr="000B5065">
        <w:rPr>
          <w:rFonts w:hint="eastAsia"/>
        </w:rPr>
        <w:t xml:space="preserve"> </w:t>
      </w:r>
      <w:r w:rsidRPr="000B5065">
        <w:rPr>
          <w:rFonts w:hint="eastAsia"/>
        </w:rPr>
        <w:t>每个</w:t>
      </w:r>
      <w:r w:rsidRPr="000B5065">
        <w:rPr>
          <w:rFonts w:hint="eastAsia"/>
        </w:rPr>
        <w:t>Action</w:t>
      </w:r>
      <w:r w:rsidRPr="000B5065">
        <w:rPr>
          <w:rFonts w:hint="eastAsia"/>
        </w:rPr>
        <w:t>都有一个对应的</w:t>
      </w:r>
      <w:r w:rsidRPr="000B5065">
        <w:rPr>
          <w:rFonts w:hint="eastAsia"/>
        </w:rPr>
        <w:t>Value-Stack</w:t>
      </w:r>
      <w:r w:rsidRPr="000B5065">
        <w:rPr>
          <w:rFonts w:hint="eastAsia"/>
        </w:rPr>
        <w:t>，</w:t>
      </w:r>
      <w:r w:rsidRPr="000B5065">
        <w:rPr>
          <w:rFonts w:hint="eastAsia"/>
        </w:rPr>
        <w:t>Value-Stack</w:t>
      </w:r>
      <w:r w:rsidRPr="000B5065">
        <w:rPr>
          <w:rFonts w:hint="eastAsia"/>
        </w:rPr>
        <w:t>存放的数据类型是该</w:t>
      </w:r>
      <w:r w:rsidRPr="000B5065">
        <w:rPr>
          <w:rFonts w:hint="eastAsia"/>
        </w:rPr>
        <w:t>Action</w:t>
      </w:r>
      <w:r w:rsidRPr="000B5065">
        <w:rPr>
          <w:rFonts w:hint="eastAsia"/>
        </w:rPr>
        <w:t>的实例，以及该</w:t>
      </w:r>
      <w:r w:rsidRPr="000B5065">
        <w:rPr>
          <w:rFonts w:hint="eastAsia"/>
        </w:rPr>
        <w:t>Action</w:t>
      </w:r>
      <w:r w:rsidRPr="000B5065">
        <w:rPr>
          <w:rFonts w:hint="eastAsia"/>
        </w:rPr>
        <w:t>中的实例变量，</w:t>
      </w:r>
      <w:r w:rsidRPr="000B5065">
        <w:rPr>
          <w:rFonts w:hint="eastAsia"/>
        </w:rPr>
        <w:t>Action</w:t>
      </w:r>
      <w:r w:rsidRPr="000B5065">
        <w:rPr>
          <w:rFonts w:hint="eastAsia"/>
        </w:rPr>
        <w:t>对象默认保存在</w:t>
      </w:r>
      <w:proofErr w:type="gramStart"/>
      <w:r w:rsidRPr="000B5065">
        <w:rPr>
          <w:rFonts w:hint="eastAsia"/>
        </w:rPr>
        <w:t>栈</w:t>
      </w:r>
      <w:proofErr w:type="gramEnd"/>
      <w:r w:rsidRPr="000B5065">
        <w:rPr>
          <w:rFonts w:hint="eastAsia"/>
        </w:rPr>
        <w:t>顶。</w:t>
      </w:r>
    </w:p>
    <w:p w:rsidR="00926DE1" w:rsidRPr="008F3FEC" w:rsidRDefault="00926DE1" w:rsidP="0086448A">
      <w:pPr>
        <w:pStyle w:val="a7"/>
        <w:numPr>
          <w:ilvl w:val="0"/>
          <w:numId w:val="1"/>
        </w:numPr>
        <w:ind w:firstLineChars="0"/>
        <w:outlineLvl w:val="0"/>
        <w:rPr>
          <w:b/>
        </w:rPr>
      </w:pPr>
      <w:r w:rsidRPr="008F3FEC">
        <w:rPr>
          <w:rFonts w:hint="eastAsia"/>
          <w:b/>
        </w:rPr>
        <w:t>Spring</w:t>
      </w:r>
    </w:p>
    <w:p w:rsidR="008F3FEC" w:rsidRPr="008F10EF" w:rsidRDefault="000F072D" w:rsidP="00A40CCE">
      <w:pPr>
        <w:pStyle w:val="a7"/>
        <w:numPr>
          <w:ilvl w:val="0"/>
          <w:numId w:val="45"/>
        </w:numPr>
        <w:ind w:firstLineChars="0"/>
        <w:outlineLvl w:val="1"/>
        <w:rPr>
          <w:b/>
          <w:color w:val="FF0000"/>
        </w:rPr>
      </w:pPr>
      <w:r w:rsidRPr="008F10EF">
        <w:rPr>
          <w:rFonts w:hint="eastAsia"/>
          <w:b/>
          <w:color w:val="FF0000"/>
        </w:rPr>
        <w:t>谈谈你对</w:t>
      </w:r>
      <w:r w:rsidRPr="008F10EF">
        <w:rPr>
          <w:rFonts w:hint="eastAsia"/>
          <w:b/>
          <w:color w:val="FF0000"/>
        </w:rPr>
        <w:t xml:space="preserve"> Spring </w:t>
      </w:r>
      <w:r w:rsidRPr="008F10EF">
        <w:rPr>
          <w:rFonts w:hint="eastAsia"/>
          <w:b/>
          <w:color w:val="FF0000"/>
        </w:rPr>
        <w:t>的理解</w:t>
      </w:r>
    </w:p>
    <w:p w:rsidR="00AF2A8D" w:rsidRDefault="00AF2A8D" w:rsidP="00AF2A8D">
      <w:pPr>
        <w:pStyle w:val="a7"/>
        <w:ind w:left="1260"/>
      </w:pPr>
      <w:r>
        <w:rPr>
          <w:rFonts w:hint="eastAsia"/>
        </w:rPr>
        <w:t>Spring</w:t>
      </w:r>
      <w:r>
        <w:rPr>
          <w:rFonts w:hint="eastAsia"/>
        </w:rPr>
        <w:t>就相当于一个粘合剂，有两个核心，一个核心是</w:t>
      </w:r>
      <w:r>
        <w:rPr>
          <w:rFonts w:hint="eastAsia"/>
        </w:rPr>
        <w:t>IOC (</w:t>
      </w:r>
      <w:r>
        <w:rPr>
          <w:rFonts w:hint="eastAsia"/>
        </w:rPr>
        <w:t>控制反转</w:t>
      </w:r>
      <w:r>
        <w:rPr>
          <w:rFonts w:hint="eastAsia"/>
        </w:rPr>
        <w:t>),</w:t>
      </w:r>
      <w:r>
        <w:rPr>
          <w:rFonts w:hint="eastAsia"/>
        </w:rPr>
        <w:t>它是基于工厂设计模式，所谓控制反转就是将自己手工完成对象创建</w:t>
      </w:r>
      <w:r>
        <w:rPr>
          <w:rFonts w:hint="eastAsia"/>
        </w:rPr>
        <w:t>(new)</w:t>
      </w:r>
      <w:r>
        <w:rPr>
          <w:rFonts w:hint="eastAsia"/>
        </w:rPr>
        <w:t>的这种任务交给</w:t>
      </w:r>
      <w:r>
        <w:rPr>
          <w:rFonts w:hint="eastAsia"/>
        </w:rPr>
        <w:t>spring</w:t>
      </w:r>
      <w:r>
        <w:rPr>
          <w:rFonts w:hint="eastAsia"/>
        </w:rPr>
        <w:t>容器去完成。和控制反转配套使用的还有一个</w:t>
      </w:r>
      <w:r>
        <w:rPr>
          <w:rFonts w:hint="eastAsia"/>
        </w:rPr>
        <w:t>DI</w:t>
      </w:r>
      <w:r>
        <w:rPr>
          <w:rFonts w:hint="eastAsia"/>
        </w:rPr>
        <w:t>也就是依赖注入。我们可以进行构造函数注入，属性注入</w:t>
      </w:r>
      <w:r>
        <w:rPr>
          <w:rFonts w:hint="eastAsia"/>
        </w:rPr>
        <w:lastRenderedPageBreak/>
        <w:t>等，最常用的还是属性注入。可以注入各种类型</w:t>
      </w:r>
      <w:proofErr w:type="spellStart"/>
      <w:r>
        <w:rPr>
          <w:rFonts w:hint="eastAsia"/>
        </w:rPr>
        <w:t>Map,List</w:t>
      </w:r>
      <w:proofErr w:type="spellEnd"/>
      <w:r>
        <w:rPr>
          <w:rFonts w:hint="eastAsia"/>
        </w:rPr>
        <w:t>，</w:t>
      </w:r>
      <w:r>
        <w:rPr>
          <w:rFonts w:hint="eastAsia"/>
        </w:rPr>
        <w:t>properties</w:t>
      </w:r>
      <w:r>
        <w:rPr>
          <w:rFonts w:hint="eastAsia"/>
        </w:rPr>
        <w:t>。</w:t>
      </w:r>
    </w:p>
    <w:p w:rsidR="00AF2A8D" w:rsidRDefault="00AF2A8D" w:rsidP="00AF2A8D">
      <w:pPr>
        <w:pStyle w:val="a7"/>
        <w:ind w:left="1260"/>
      </w:pPr>
      <w:r>
        <w:rPr>
          <w:rFonts w:hint="eastAsia"/>
        </w:rPr>
        <w:t>注入可以通过</w:t>
      </w:r>
      <w:proofErr w:type="spellStart"/>
      <w:r>
        <w:rPr>
          <w:rFonts w:hint="eastAsia"/>
        </w:rPr>
        <w:t>ByType</w:t>
      </w:r>
      <w:proofErr w:type="spellEnd"/>
      <w:r>
        <w:rPr>
          <w:rFonts w:hint="eastAsia"/>
        </w:rPr>
        <w:t>和</w:t>
      </w:r>
      <w:proofErr w:type="spellStart"/>
      <w:r>
        <w:rPr>
          <w:rFonts w:hint="eastAsia"/>
        </w:rPr>
        <w:t>ByName</w:t>
      </w:r>
      <w:proofErr w:type="spellEnd"/>
      <w:r>
        <w:rPr>
          <w:rFonts w:hint="eastAsia"/>
        </w:rPr>
        <w:t>分别按照类型和名字进行自动注入。</w:t>
      </w:r>
    </w:p>
    <w:p w:rsidR="00AF2A8D" w:rsidRDefault="00AF2A8D" w:rsidP="00AF2A8D">
      <w:pPr>
        <w:pStyle w:val="a7"/>
        <w:ind w:left="1260"/>
      </w:pPr>
      <w:r>
        <w:rPr>
          <w:rFonts w:hint="eastAsia"/>
        </w:rPr>
        <w:t>Spring</w:t>
      </w:r>
      <w:r>
        <w:rPr>
          <w:rFonts w:hint="eastAsia"/>
        </w:rPr>
        <w:t>中的</w:t>
      </w:r>
      <w:r>
        <w:rPr>
          <w:rFonts w:hint="eastAsia"/>
        </w:rPr>
        <w:t>Bean</w:t>
      </w:r>
      <w:proofErr w:type="gramStart"/>
      <w:r>
        <w:rPr>
          <w:rFonts w:hint="eastAsia"/>
        </w:rPr>
        <w:t>支持单例和</w:t>
      </w:r>
      <w:proofErr w:type="gramEnd"/>
      <w:r>
        <w:rPr>
          <w:rFonts w:hint="eastAsia"/>
        </w:rPr>
        <w:t>原型两种方式，默认</w:t>
      </w:r>
      <w:proofErr w:type="gramStart"/>
      <w:r>
        <w:rPr>
          <w:rFonts w:hint="eastAsia"/>
        </w:rPr>
        <w:t>是单例的</w:t>
      </w:r>
      <w:proofErr w:type="gramEnd"/>
      <w:r>
        <w:rPr>
          <w:rFonts w:hint="eastAsia"/>
        </w:rPr>
        <w:t>。</w:t>
      </w:r>
    </w:p>
    <w:p w:rsidR="00AF2A8D" w:rsidRDefault="00AF2A8D" w:rsidP="00AF2A8D">
      <w:pPr>
        <w:pStyle w:val="a7"/>
        <w:ind w:left="1260"/>
      </w:pPr>
      <w:r>
        <w:rPr>
          <w:rFonts w:hint="eastAsia"/>
        </w:rPr>
        <w:t>可以通过</w:t>
      </w:r>
      <w:r>
        <w:rPr>
          <w:rFonts w:hint="eastAsia"/>
        </w:rPr>
        <w:t>singleton=true/false</w:t>
      </w:r>
      <w:r>
        <w:rPr>
          <w:rFonts w:hint="eastAsia"/>
        </w:rPr>
        <w:t>来进行配置或者通过</w:t>
      </w:r>
    </w:p>
    <w:p w:rsidR="00AF2A8D" w:rsidRDefault="00AF2A8D" w:rsidP="00AF2A8D">
      <w:pPr>
        <w:pStyle w:val="a7"/>
        <w:ind w:left="1260"/>
      </w:pPr>
      <w:r>
        <w:rPr>
          <w:rFonts w:hint="eastAsia"/>
        </w:rPr>
        <w:t>scope="singleton"</w:t>
      </w:r>
      <w:r>
        <w:rPr>
          <w:rFonts w:hint="eastAsia"/>
        </w:rPr>
        <w:t>，</w:t>
      </w:r>
      <w:r>
        <w:rPr>
          <w:rFonts w:hint="eastAsia"/>
        </w:rPr>
        <w:t>scope="prototype"</w:t>
      </w:r>
      <w:r>
        <w:rPr>
          <w:rFonts w:hint="eastAsia"/>
        </w:rPr>
        <w:t>来配置。</w:t>
      </w:r>
    </w:p>
    <w:p w:rsidR="00AF2A8D" w:rsidRDefault="00AF2A8D" w:rsidP="00AF2A8D">
      <w:pPr>
        <w:pStyle w:val="a7"/>
        <w:ind w:left="1260"/>
      </w:pPr>
      <w:r>
        <w:rPr>
          <w:rFonts w:hint="eastAsia"/>
        </w:rPr>
        <w:t>所谓单例：即至始至终在</w:t>
      </w:r>
      <w:proofErr w:type="spellStart"/>
      <w:r>
        <w:rPr>
          <w:rFonts w:hint="eastAsia"/>
        </w:rPr>
        <w:t>jvm</w:t>
      </w:r>
      <w:proofErr w:type="spellEnd"/>
      <w:r>
        <w:rPr>
          <w:rFonts w:hint="eastAsia"/>
        </w:rPr>
        <w:t>中都只有一个该类的实例。</w:t>
      </w:r>
    </w:p>
    <w:p w:rsidR="00AF2A8D" w:rsidRDefault="00AF2A8D" w:rsidP="00AF2A8D">
      <w:pPr>
        <w:pStyle w:val="a7"/>
        <w:ind w:left="1260"/>
      </w:pPr>
      <w:r>
        <w:rPr>
          <w:rFonts w:hint="eastAsia"/>
        </w:rPr>
        <w:t>所谓原型：也叫多例，就每次都会创建一个新的对象实例。</w:t>
      </w:r>
    </w:p>
    <w:p w:rsidR="00B13998" w:rsidRDefault="00AF2A8D" w:rsidP="00AF2A8D">
      <w:pPr>
        <w:pStyle w:val="a7"/>
        <w:ind w:left="1260" w:firstLineChars="0" w:firstLine="0"/>
      </w:pPr>
      <w:r>
        <w:rPr>
          <w:rFonts w:hint="eastAsia"/>
        </w:rPr>
        <w:t>另一个核心是</w:t>
      </w:r>
      <w:r>
        <w:rPr>
          <w:rFonts w:hint="eastAsia"/>
        </w:rPr>
        <w:t>AOP(</w:t>
      </w:r>
      <w:r>
        <w:rPr>
          <w:rFonts w:hint="eastAsia"/>
        </w:rPr>
        <w:t>面向切面编程</w:t>
      </w:r>
      <w:r>
        <w:rPr>
          <w:rFonts w:hint="eastAsia"/>
        </w:rPr>
        <w:t>/</w:t>
      </w:r>
      <w:r>
        <w:rPr>
          <w:rFonts w:hint="eastAsia"/>
        </w:rPr>
        <w:t>面向方面编程</w:t>
      </w:r>
      <w:r>
        <w:rPr>
          <w:rFonts w:hint="eastAsia"/>
        </w:rPr>
        <w:t>), AOP</w:t>
      </w:r>
      <w:r>
        <w:rPr>
          <w:rFonts w:hint="eastAsia"/>
        </w:rPr>
        <w:t>是</w:t>
      </w:r>
      <w:r>
        <w:rPr>
          <w:rFonts w:hint="eastAsia"/>
        </w:rPr>
        <w:t>OOP</w:t>
      </w:r>
      <w:r>
        <w:rPr>
          <w:rFonts w:hint="eastAsia"/>
        </w:rPr>
        <w:t>（面向对象编程）的延续，主要应用于日志记录，性能统计，安全控制</w:t>
      </w:r>
      <w:r>
        <w:rPr>
          <w:rFonts w:hint="eastAsia"/>
        </w:rPr>
        <w:t>,</w:t>
      </w:r>
      <w:r>
        <w:rPr>
          <w:rFonts w:hint="eastAsia"/>
        </w:rPr>
        <w:t>事务处理等方面。它是基于代理设计模式，而代理设计模式又分为静态代理和动态代理，静态代理比较简单就是一个接口，分别有一个真实实现和一个代理实现，而动态代理分为基于接口的</w:t>
      </w:r>
      <w:proofErr w:type="spellStart"/>
      <w:r>
        <w:rPr>
          <w:rFonts w:hint="eastAsia"/>
        </w:rPr>
        <w:t>jdk</w:t>
      </w:r>
      <w:proofErr w:type="spellEnd"/>
      <w:r>
        <w:rPr>
          <w:rFonts w:hint="eastAsia"/>
        </w:rPr>
        <w:t>的动态代理和</w:t>
      </w:r>
      <w:proofErr w:type="gramStart"/>
      <w:r>
        <w:rPr>
          <w:rFonts w:hint="eastAsia"/>
        </w:rPr>
        <w:t>基于类</w:t>
      </w:r>
      <w:proofErr w:type="gramEnd"/>
      <w:r>
        <w:rPr>
          <w:rFonts w:hint="eastAsia"/>
        </w:rPr>
        <w:t>的</w:t>
      </w:r>
      <w:proofErr w:type="spellStart"/>
      <w:r>
        <w:rPr>
          <w:rFonts w:hint="eastAsia"/>
        </w:rPr>
        <w:t>cglib</w:t>
      </w:r>
      <w:proofErr w:type="spellEnd"/>
      <w:r>
        <w:rPr>
          <w:rFonts w:hint="eastAsia"/>
        </w:rPr>
        <w:t>的动态代理，</w:t>
      </w:r>
      <w:proofErr w:type="spellStart"/>
      <w:r>
        <w:rPr>
          <w:rFonts w:hint="eastAsia"/>
        </w:rPr>
        <w:t>Aop</w:t>
      </w:r>
      <w:proofErr w:type="spellEnd"/>
      <w:r>
        <w:rPr>
          <w:rFonts w:hint="eastAsia"/>
        </w:rPr>
        <w:t>默认使用的是基于接口的</w:t>
      </w:r>
      <w:proofErr w:type="spellStart"/>
      <w:r>
        <w:rPr>
          <w:rFonts w:hint="eastAsia"/>
        </w:rPr>
        <w:t>jdk</w:t>
      </w:r>
      <w:proofErr w:type="spellEnd"/>
      <w:r>
        <w:rPr>
          <w:rFonts w:hint="eastAsia"/>
        </w:rPr>
        <w:t>的动态代理。所谓动态代理，即通过代理类的代理，接口和实现类之间可以不直接发生联系，而可以在运行期（</w:t>
      </w:r>
      <w:r>
        <w:rPr>
          <w:rFonts w:hint="eastAsia"/>
        </w:rPr>
        <w:t>Runtime</w:t>
      </w:r>
      <w:r>
        <w:rPr>
          <w:rFonts w:hint="eastAsia"/>
        </w:rPr>
        <w:t>）实现动态关联。</w:t>
      </w:r>
      <w:proofErr w:type="spellStart"/>
      <w:r>
        <w:rPr>
          <w:rFonts w:hint="eastAsia"/>
        </w:rPr>
        <w:t>Jdk</w:t>
      </w:r>
      <w:proofErr w:type="spellEnd"/>
      <w:r>
        <w:rPr>
          <w:rFonts w:hint="eastAsia"/>
        </w:rPr>
        <w:t>的动态代理要实现</w:t>
      </w:r>
      <w:proofErr w:type="spellStart"/>
      <w:r>
        <w:rPr>
          <w:rFonts w:hint="eastAsia"/>
        </w:rPr>
        <w:t>InvocationHandler</w:t>
      </w:r>
      <w:proofErr w:type="spellEnd"/>
      <w:r>
        <w:rPr>
          <w:rFonts w:hint="eastAsia"/>
        </w:rPr>
        <w:t>接口并重写其中的</w:t>
      </w:r>
      <w:r>
        <w:rPr>
          <w:rFonts w:hint="eastAsia"/>
        </w:rPr>
        <w:t>invoke</w:t>
      </w:r>
      <w:r>
        <w:rPr>
          <w:rFonts w:hint="eastAsia"/>
        </w:rPr>
        <w:t>方法。</w:t>
      </w:r>
    </w:p>
    <w:p w:rsidR="00805FC6" w:rsidRDefault="00805FC6" w:rsidP="00A40CCE">
      <w:pPr>
        <w:pStyle w:val="a7"/>
        <w:numPr>
          <w:ilvl w:val="0"/>
          <w:numId w:val="45"/>
        </w:numPr>
        <w:ind w:firstLineChars="0"/>
        <w:outlineLvl w:val="1"/>
        <w:rPr>
          <w:b/>
        </w:rPr>
      </w:pPr>
      <w:r w:rsidRPr="00805FC6">
        <w:rPr>
          <w:rFonts w:hint="eastAsia"/>
          <w:b/>
        </w:rPr>
        <w:t xml:space="preserve">Spring </w:t>
      </w:r>
      <w:r w:rsidRPr="00805FC6">
        <w:rPr>
          <w:rFonts w:hint="eastAsia"/>
          <w:b/>
        </w:rPr>
        <w:t>能帮我们做什么</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能帮我们根据配置文件创建及组装对象之间的依赖关系。</w:t>
      </w:r>
    </w:p>
    <w:p w:rsidR="00805FC6" w:rsidRPr="00805FC6" w:rsidRDefault="00805FC6" w:rsidP="00805FC6">
      <w:pPr>
        <w:pStyle w:val="a7"/>
        <w:ind w:left="1560" w:firstLineChars="0" w:firstLine="0"/>
      </w:pPr>
      <w:r w:rsidRPr="00805FC6">
        <w:rPr>
          <w:rFonts w:hint="eastAsia"/>
        </w:rPr>
        <w:t xml:space="preserve">Spring </w:t>
      </w:r>
      <w:r w:rsidRPr="00805FC6">
        <w:rPr>
          <w:rFonts w:hint="eastAsia"/>
        </w:rPr>
        <w:t>根据配置文件来进行创建及组装对象间依赖关系，只需要改配置文件即可</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面向切面编程能帮助我们无耦合的实现日志记录，性能统计，安全控制。</w:t>
      </w:r>
    </w:p>
    <w:p w:rsidR="00805FC6" w:rsidRPr="00805FC6" w:rsidRDefault="00805FC6" w:rsidP="00805FC6">
      <w:pPr>
        <w:pStyle w:val="a7"/>
        <w:ind w:left="1560" w:firstLineChars="0" w:firstLine="0"/>
      </w:pPr>
      <w:r w:rsidRPr="00805FC6">
        <w:rPr>
          <w:rFonts w:hint="eastAsia"/>
        </w:rPr>
        <w:t xml:space="preserve">Spring </w:t>
      </w:r>
      <w:r w:rsidRPr="00805FC6">
        <w:rPr>
          <w:rFonts w:hint="eastAsia"/>
        </w:rPr>
        <w:t>面向切面编程能提供一种更好的方式来完成，一般通过配置方式，而且不需要在现有代码中添加任何额外代码，现有代码专注业务逻辑。</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能非常简单的帮我们管理数据库事务。</w:t>
      </w:r>
    </w:p>
    <w:p w:rsidR="00805FC6" w:rsidRPr="00805FC6" w:rsidRDefault="00805FC6" w:rsidP="00805FC6">
      <w:pPr>
        <w:pStyle w:val="a7"/>
        <w:ind w:left="1560" w:firstLineChars="0" w:firstLine="0"/>
      </w:pPr>
      <w:r w:rsidRPr="00805FC6">
        <w:rPr>
          <w:rFonts w:hint="eastAsia"/>
        </w:rPr>
        <w:t>采用</w:t>
      </w:r>
      <w:r w:rsidRPr="00805FC6">
        <w:rPr>
          <w:rFonts w:hint="eastAsia"/>
        </w:rPr>
        <w:t xml:space="preserve"> Spring</w:t>
      </w:r>
      <w:r w:rsidRPr="00805FC6">
        <w:rPr>
          <w:rFonts w:hint="eastAsia"/>
        </w:rPr>
        <w:t>，我们只需获取连接，执行</w:t>
      </w:r>
      <w:r w:rsidRPr="00805FC6">
        <w:rPr>
          <w:rFonts w:hint="eastAsia"/>
        </w:rPr>
        <w:t xml:space="preserve"> SQL</w:t>
      </w:r>
      <w:r w:rsidRPr="00805FC6">
        <w:rPr>
          <w:rFonts w:hint="eastAsia"/>
        </w:rPr>
        <w:t>，其他事物相关的都交给</w:t>
      </w:r>
      <w:r w:rsidRPr="00805FC6">
        <w:rPr>
          <w:rFonts w:hint="eastAsia"/>
        </w:rPr>
        <w:t xml:space="preserve"> Spring </w:t>
      </w:r>
      <w:r w:rsidRPr="00805FC6">
        <w:rPr>
          <w:rFonts w:hint="eastAsia"/>
        </w:rPr>
        <w:t>来管理了。</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还能与第三方数据库访问框架（如</w:t>
      </w:r>
      <w:r w:rsidRPr="00805FC6">
        <w:rPr>
          <w:rFonts w:hint="eastAsia"/>
        </w:rPr>
        <w:t xml:space="preserve"> Hibernate</w:t>
      </w:r>
      <w:r w:rsidRPr="00805FC6">
        <w:rPr>
          <w:rFonts w:hint="eastAsia"/>
        </w:rPr>
        <w:t>、</w:t>
      </w:r>
      <w:r w:rsidRPr="00805FC6">
        <w:rPr>
          <w:rFonts w:hint="eastAsia"/>
        </w:rPr>
        <w:t>JPA</w:t>
      </w:r>
      <w:r w:rsidRPr="00805FC6">
        <w:rPr>
          <w:rFonts w:hint="eastAsia"/>
        </w:rPr>
        <w:t>）无缝集成，而且自己也提供了一套</w:t>
      </w:r>
      <w:r w:rsidRPr="00805FC6">
        <w:rPr>
          <w:rFonts w:hint="eastAsia"/>
        </w:rPr>
        <w:t xml:space="preserve"> JDBC</w:t>
      </w:r>
      <w:r w:rsidRPr="00805FC6">
        <w:rPr>
          <w:rFonts w:hint="eastAsia"/>
        </w:rPr>
        <w:t>访问模板，来方便数据库访问。</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还能与第三方</w:t>
      </w:r>
      <w:r w:rsidRPr="00805FC6">
        <w:rPr>
          <w:rFonts w:hint="eastAsia"/>
        </w:rPr>
        <w:t xml:space="preserve"> Web</w:t>
      </w:r>
      <w:r w:rsidRPr="00805FC6">
        <w:rPr>
          <w:rFonts w:hint="eastAsia"/>
        </w:rPr>
        <w:t>（如</w:t>
      </w:r>
      <w:r w:rsidRPr="00805FC6">
        <w:rPr>
          <w:rFonts w:hint="eastAsia"/>
        </w:rPr>
        <w:t xml:space="preserve"> Struts</w:t>
      </w:r>
      <w:r w:rsidRPr="00805FC6">
        <w:rPr>
          <w:rFonts w:hint="eastAsia"/>
        </w:rPr>
        <w:t>、</w:t>
      </w:r>
      <w:r w:rsidRPr="00805FC6">
        <w:rPr>
          <w:rFonts w:hint="eastAsia"/>
        </w:rPr>
        <w:t>JSF</w:t>
      </w:r>
      <w:r w:rsidRPr="00805FC6">
        <w:rPr>
          <w:rFonts w:hint="eastAsia"/>
        </w:rPr>
        <w:t>）框架无缝集成，而且自己也提供了一套</w:t>
      </w:r>
      <w:r w:rsidRPr="00805FC6">
        <w:rPr>
          <w:rFonts w:hint="eastAsia"/>
        </w:rPr>
        <w:t xml:space="preserve"> Spring MVC</w:t>
      </w:r>
      <w:r w:rsidRPr="00805FC6">
        <w:rPr>
          <w:rFonts w:hint="eastAsia"/>
        </w:rPr>
        <w:t>框架，来方便</w:t>
      </w:r>
      <w:r w:rsidRPr="00805FC6">
        <w:rPr>
          <w:rFonts w:hint="eastAsia"/>
        </w:rPr>
        <w:t xml:space="preserve"> web </w:t>
      </w:r>
      <w:r w:rsidRPr="00805FC6">
        <w:rPr>
          <w:rFonts w:hint="eastAsia"/>
        </w:rPr>
        <w:t>层搭建。</w:t>
      </w:r>
    </w:p>
    <w:p w:rsidR="00805FC6" w:rsidRPr="00805FC6" w:rsidRDefault="00805FC6" w:rsidP="00A40CCE">
      <w:pPr>
        <w:pStyle w:val="a7"/>
        <w:numPr>
          <w:ilvl w:val="0"/>
          <w:numId w:val="67"/>
        </w:numPr>
        <w:ind w:firstLineChars="0"/>
      </w:pPr>
      <w:r w:rsidRPr="00805FC6">
        <w:rPr>
          <w:rFonts w:hint="eastAsia"/>
        </w:rPr>
        <w:t xml:space="preserve">Spring </w:t>
      </w:r>
      <w:r w:rsidRPr="00805FC6">
        <w:rPr>
          <w:rFonts w:hint="eastAsia"/>
        </w:rPr>
        <w:t>能方便的与</w:t>
      </w:r>
      <w:r w:rsidRPr="00805FC6">
        <w:rPr>
          <w:rFonts w:hint="eastAsia"/>
        </w:rPr>
        <w:t xml:space="preserve"> Java EE</w:t>
      </w:r>
      <w:r w:rsidRPr="00805FC6">
        <w:rPr>
          <w:rFonts w:hint="eastAsia"/>
        </w:rPr>
        <w:t>（如</w:t>
      </w:r>
      <w:r w:rsidRPr="00805FC6">
        <w:rPr>
          <w:rFonts w:hint="eastAsia"/>
        </w:rPr>
        <w:t xml:space="preserve"> Java Mail</w:t>
      </w:r>
      <w:r w:rsidRPr="00805FC6">
        <w:rPr>
          <w:rFonts w:hint="eastAsia"/>
        </w:rPr>
        <w:t>、任务调度）整合，与更多技术整合（比如缓存框架）</w:t>
      </w:r>
    </w:p>
    <w:p w:rsidR="00DE65EE" w:rsidRPr="008F10EF" w:rsidRDefault="00DE65EE" w:rsidP="00A40CCE">
      <w:pPr>
        <w:pStyle w:val="a7"/>
        <w:numPr>
          <w:ilvl w:val="0"/>
          <w:numId w:val="45"/>
        </w:numPr>
        <w:ind w:firstLineChars="0"/>
        <w:outlineLvl w:val="1"/>
        <w:rPr>
          <w:b/>
          <w:color w:val="FF0000"/>
        </w:rPr>
      </w:pPr>
      <w:r w:rsidRPr="008F10EF">
        <w:rPr>
          <w:rFonts w:hint="eastAsia"/>
          <w:b/>
          <w:color w:val="FF0000"/>
        </w:rPr>
        <w:t xml:space="preserve">Spring </w:t>
      </w:r>
      <w:r w:rsidRPr="008F10EF">
        <w:rPr>
          <w:rFonts w:hint="eastAsia"/>
          <w:b/>
          <w:color w:val="FF0000"/>
        </w:rPr>
        <w:t>中的设计模式</w:t>
      </w:r>
    </w:p>
    <w:p w:rsidR="00327415" w:rsidRDefault="00107DEA" w:rsidP="00A40CCE">
      <w:pPr>
        <w:pStyle w:val="a7"/>
        <w:numPr>
          <w:ilvl w:val="0"/>
          <w:numId w:val="68"/>
        </w:numPr>
        <w:ind w:firstLineChars="0"/>
      </w:pPr>
      <w:r>
        <w:rPr>
          <w:rFonts w:hint="eastAsia"/>
        </w:rPr>
        <w:t>代理</w:t>
      </w:r>
      <w:r w:rsidR="00327415">
        <w:rPr>
          <w:rFonts w:hint="eastAsia"/>
        </w:rPr>
        <w:t>模式</w:t>
      </w:r>
      <w:r w:rsidR="00327415">
        <w:rPr>
          <w:rFonts w:hint="eastAsia"/>
        </w:rPr>
        <w:t xml:space="preserve">: </w:t>
      </w:r>
      <w:r w:rsidR="008101AB" w:rsidRPr="008101AB">
        <w:rPr>
          <w:rFonts w:hint="eastAsia"/>
        </w:rPr>
        <w:t xml:space="preserve">spring </w:t>
      </w:r>
      <w:r w:rsidR="008101AB" w:rsidRPr="008101AB">
        <w:rPr>
          <w:rFonts w:hint="eastAsia"/>
        </w:rPr>
        <w:t>中两种代理方式，若目标对象实现了若干接口，</w:t>
      </w:r>
      <w:r w:rsidR="008101AB" w:rsidRPr="008101AB">
        <w:rPr>
          <w:rFonts w:hint="eastAsia"/>
        </w:rPr>
        <w:t xml:space="preserve">spring </w:t>
      </w:r>
      <w:r w:rsidR="008101AB" w:rsidRPr="008101AB">
        <w:rPr>
          <w:rFonts w:hint="eastAsia"/>
        </w:rPr>
        <w:t>使用</w:t>
      </w:r>
      <w:r w:rsidR="008101AB" w:rsidRPr="008101AB">
        <w:rPr>
          <w:rFonts w:hint="eastAsia"/>
        </w:rPr>
        <w:t xml:space="preserve"> </w:t>
      </w:r>
      <w:proofErr w:type="spellStart"/>
      <w:r w:rsidR="008101AB" w:rsidRPr="008101AB">
        <w:rPr>
          <w:rFonts w:hint="eastAsia"/>
        </w:rPr>
        <w:t>jdk</w:t>
      </w:r>
      <w:proofErr w:type="spellEnd"/>
      <w:r w:rsidR="008101AB" w:rsidRPr="008101AB">
        <w:rPr>
          <w:rFonts w:hint="eastAsia"/>
        </w:rPr>
        <w:t xml:space="preserve"> </w:t>
      </w:r>
      <w:r w:rsidR="008101AB" w:rsidRPr="008101AB">
        <w:rPr>
          <w:rFonts w:hint="eastAsia"/>
        </w:rPr>
        <w:t>的</w:t>
      </w:r>
      <w:r w:rsidR="008101AB" w:rsidRPr="008101AB">
        <w:rPr>
          <w:rFonts w:hint="eastAsia"/>
        </w:rPr>
        <w:t xml:space="preserve"> </w:t>
      </w:r>
      <w:proofErr w:type="spellStart"/>
      <w:r w:rsidR="008101AB" w:rsidRPr="008101AB">
        <w:rPr>
          <w:rFonts w:hint="eastAsia"/>
        </w:rPr>
        <w:t>java.lang.reflect.Proxy</w:t>
      </w:r>
      <w:proofErr w:type="spellEnd"/>
      <w:r w:rsidR="00327415">
        <w:rPr>
          <w:rFonts w:hint="eastAsia"/>
        </w:rPr>
        <w:t>类代理。若目标对象</w:t>
      </w:r>
      <w:r w:rsidR="008101AB" w:rsidRPr="008101AB">
        <w:rPr>
          <w:rFonts w:hint="eastAsia"/>
        </w:rPr>
        <w:t>没有实现任何接口，</w:t>
      </w:r>
      <w:r w:rsidR="008101AB" w:rsidRPr="008101AB">
        <w:rPr>
          <w:rFonts w:hint="eastAsia"/>
        </w:rPr>
        <w:t xml:space="preserve">spring </w:t>
      </w:r>
      <w:r w:rsidR="008101AB" w:rsidRPr="008101AB">
        <w:rPr>
          <w:rFonts w:hint="eastAsia"/>
        </w:rPr>
        <w:t>使用</w:t>
      </w:r>
      <w:r w:rsidR="008101AB" w:rsidRPr="008101AB">
        <w:rPr>
          <w:rFonts w:hint="eastAsia"/>
        </w:rPr>
        <w:t xml:space="preserve"> CGLIB </w:t>
      </w:r>
      <w:r w:rsidR="008101AB" w:rsidRPr="008101AB">
        <w:rPr>
          <w:rFonts w:hint="eastAsia"/>
        </w:rPr>
        <w:t>库生成目标类的子类。</w:t>
      </w:r>
    </w:p>
    <w:p w:rsidR="00327415" w:rsidRDefault="00327415" w:rsidP="00A40CCE">
      <w:pPr>
        <w:pStyle w:val="a7"/>
        <w:numPr>
          <w:ilvl w:val="0"/>
          <w:numId w:val="68"/>
        </w:numPr>
        <w:ind w:firstLineChars="0"/>
      </w:pPr>
      <w:proofErr w:type="gramStart"/>
      <w:r>
        <w:rPr>
          <w:rFonts w:hint="eastAsia"/>
        </w:rPr>
        <w:t>单例模式</w:t>
      </w:r>
      <w:proofErr w:type="gramEnd"/>
      <w:r>
        <w:rPr>
          <w:rFonts w:hint="eastAsia"/>
        </w:rPr>
        <w:t xml:space="preserve">: </w:t>
      </w:r>
      <w:r w:rsidR="008101AB" w:rsidRPr="008101AB">
        <w:rPr>
          <w:rFonts w:hint="eastAsia"/>
        </w:rPr>
        <w:t>在</w:t>
      </w:r>
      <w:r w:rsidR="008101AB" w:rsidRPr="008101AB">
        <w:rPr>
          <w:rFonts w:hint="eastAsia"/>
        </w:rPr>
        <w:t xml:space="preserve"> spring </w:t>
      </w:r>
      <w:r w:rsidR="008101AB" w:rsidRPr="008101AB">
        <w:rPr>
          <w:rFonts w:hint="eastAsia"/>
        </w:rPr>
        <w:t>的配置文件中设置</w:t>
      </w:r>
      <w:r w:rsidR="008101AB" w:rsidRPr="008101AB">
        <w:rPr>
          <w:rFonts w:hint="eastAsia"/>
        </w:rPr>
        <w:t xml:space="preserve"> bean </w:t>
      </w:r>
      <w:r w:rsidR="008101AB" w:rsidRPr="008101AB">
        <w:rPr>
          <w:rFonts w:hint="eastAsia"/>
        </w:rPr>
        <w:t>默认</w:t>
      </w:r>
      <w:proofErr w:type="gramStart"/>
      <w:r w:rsidR="008101AB" w:rsidRPr="008101AB">
        <w:rPr>
          <w:rFonts w:hint="eastAsia"/>
        </w:rPr>
        <w:t>为单例模式</w:t>
      </w:r>
      <w:proofErr w:type="gramEnd"/>
      <w:r w:rsidR="008101AB" w:rsidRPr="008101AB">
        <w:rPr>
          <w:rFonts w:hint="eastAsia"/>
        </w:rPr>
        <w:t>。</w:t>
      </w:r>
    </w:p>
    <w:p w:rsidR="00A353B0" w:rsidRDefault="00327415" w:rsidP="00A40CCE">
      <w:pPr>
        <w:pStyle w:val="a7"/>
        <w:numPr>
          <w:ilvl w:val="0"/>
          <w:numId w:val="68"/>
        </w:numPr>
        <w:ind w:firstLineChars="0"/>
      </w:pPr>
      <w:r>
        <w:rPr>
          <w:rFonts w:hint="eastAsia"/>
        </w:rPr>
        <w:t>模板模式</w:t>
      </w:r>
      <w:r>
        <w:rPr>
          <w:rFonts w:hint="eastAsia"/>
        </w:rPr>
        <w:t xml:space="preserve">: </w:t>
      </w:r>
      <w:r w:rsidR="008101AB" w:rsidRPr="008101AB">
        <w:rPr>
          <w:rFonts w:hint="eastAsia"/>
        </w:rPr>
        <w:t>用来解决代码重复的问题。</w:t>
      </w:r>
    </w:p>
    <w:p w:rsidR="00327415" w:rsidRDefault="008101AB" w:rsidP="00A353B0">
      <w:pPr>
        <w:pStyle w:val="a7"/>
        <w:ind w:left="1560" w:firstLineChars="0" w:firstLine="0"/>
      </w:pPr>
      <w:r w:rsidRPr="008101AB">
        <w:rPr>
          <w:rFonts w:hint="eastAsia"/>
        </w:rPr>
        <w:t>比如：</w:t>
      </w:r>
      <w:proofErr w:type="spellStart"/>
      <w:r w:rsidR="00370832">
        <w:rPr>
          <w:rFonts w:hint="eastAsia"/>
        </w:rPr>
        <w:t>Jdbc</w:t>
      </w:r>
      <w:r w:rsidRPr="008101AB">
        <w:rPr>
          <w:rFonts w:hint="eastAsia"/>
        </w:rPr>
        <w:t>Template</w:t>
      </w:r>
      <w:proofErr w:type="spellEnd"/>
      <w:r w:rsidRPr="008101AB">
        <w:rPr>
          <w:rFonts w:hint="eastAsia"/>
        </w:rPr>
        <w:t>、</w:t>
      </w:r>
      <w:proofErr w:type="spellStart"/>
      <w:r w:rsidR="00370832">
        <w:rPr>
          <w:rFonts w:hint="eastAsia"/>
        </w:rPr>
        <w:t>Hibernate</w:t>
      </w:r>
      <w:r w:rsidRPr="008101AB">
        <w:rPr>
          <w:rFonts w:hint="eastAsia"/>
        </w:rPr>
        <w:t>Template</w:t>
      </w:r>
      <w:proofErr w:type="spellEnd"/>
      <w:r w:rsidRPr="008101AB">
        <w:rPr>
          <w:rFonts w:hint="eastAsia"/>
        </w:rPr>
        <w:t>、</w:t>
      </w:r>
      <w:proofErr w:type="spellStart"/>
      <w:r w:rsidR="00327415">
        <w:rPr>
          <w:rFonts w:hint="eastAsia"/>
        </w:rPr>
        <w:t>JpaTemplate</w:t>
      </w:r>
      <w:proofErr w:type="spellEnd"/>
    </w:p>
    <w:p w:rsidR="00303F66" w:rsidRDefault="00327415" w:rsidP="00A40CCE">
      <w:pPr>
        <w:pStyle w:val="a7"/>
        <w:numPr>
          <w:ilvl w:val="0"/>
          <w:numId w:val="68"/>
        </w:numPr>
        <w:ind w:firstLineChars="0"/>
      </w:pPr>
      <w:r>
        <w:rPr>
          <w:rFonts w:hint="eastAsia"/>
        </w:rPr>
        <w:t>工厂模式</w:t>
      </w:r>
      <w:r>
        <w:rPr>
          <w:rFonts w:hint="eastAsia"/>
        </w:rPr>
        <w:t xml:space="preserve">: </w:t>
      </w:r>
      <w:r w:rsidR="00303F66">
        <w:rPr>
          <w:rFonts w:hint="eastAsia"/>
        </w:rPr>
        <w:t>在工厂模式中，</w:t>
      </w:r>
      <w:r w:rsidR="008101AB" w:rsidRPr="008101AB">
        <w:rPr>
          <w:rFonts w:hint="eastAsia"/>
        </w:rPr>
        <w:t>在创建对象时不会对客户端暴露创建逻辑，并且是通过使用同一个接口来指向新创建的对象。</w:t>
      </w:r>
    </w:p>
    <w:p w:rsidR="008101AB" w:rsidRPr="008101AB" w:rsidRDefault="008101AB" w:rsidP="00303F66">
      <w:pPr>
        <w:pStyle w:val="a7"/>
        <w:ind w:left="1560" w:firstLineChars="0" w:firstLine="0"/>
      </w:pPr>
      <w:r w:rsidRPr="008101AB">
        <w:rPr>
          <w:rFonts w:hint="eastAsia"/>
        </w:rPr>
        <w:t xml:space="preserve">Spring </w:t>
      </w:r>
      <w:r w:rsidRPr="008101AB">
        <w:rPr>
          <w:rFonts w:hint="eastAsia"/>
        </w:rPr>
        <w:t>中使用</w:t>
      </w:r>
      <w:r w:rsidRPr="008101AB">
        <w:rPr>
          <w:rFonts w:hint="eastAsia"/>
        </w:rPr>
        <w:t xml:space="preserve"> </w:t>
      </w:r>
      <w:proofErr w:type="spellStart"/>
      <w:r w:rsidRPr="008101AB">
        <w:rPr>
          <w:rFonts w:hint="eastAsia"/>
        </w:rPr>
        <w:t>beanFactory</w:t>
      </w:r>
      <w:proofErr w:type="spellEnd"/>
      <w:r w:rsidRPr="008101AB">
        <w:rPr>
          <w:rFonts w:hint="eastAsia"/>
        </w:rPr>
        <w:t xml:space="preserve"> </w:t>
      </w:r>
      <w:r w:rsidRPr="008101AB">
        <w:rPr>
          <w:rFonts w:hint="eastAsia"/>
        </w:rPr>
        <w:t>来创建对象的实例。</w:t>
      </w:r>
    </w:p>
    <w:p w:rsidR="006D75DF" w:rsidRPr="008F10EF" w:rsidRDefault="0063162C" w:rsidP="00A40CCE">
      <w:pPr>
        <w:pStyle w:val="a7"/>
        <w:numPr>
          <w:ilvl w:val="0"/>
          <w:numId w:val="45"/>
        </w:numPr>
        <w:ind w:firstLineChars="0"/>
        <w:outlineLvl w:val="1"/>
        <w:rPr>
          <w:b/>
          <w:color w:val="FF0000"/>
        </w:rPr>
      </w:pPr>
      <w:r w:rsidRPr="008F10EF">
        <w:rPr>
          <w:rFonts w:hint="eastAsia"/>
          <w:b/>
          <w:color w:val="FF0000"/>
        </w:rPr>
        <w:t>IOC</w:t>
      </w:r>
    </w:p>
    <w:p w:rsidR="00991434" w:rsidRDefault="00991434" w:rsidP="00A40CCE">
      <w:pPr>
        <w:pStyle w:val="a7"/>
        <w:numPr>
          <w:ilvl w:val="0"/>
          <w:numId w:val="46"/>
        </w:numPr>
        <w:ind w:firstLineChars="0"/>
        <w:outlineLvl w:val="2"/>
        <w:rPr>
          <w:b/>
        </w:rPr>
      </w:pPr>
      <w:r>
        <w:rPr>
          <w:rFonts w:hint="eastAsia"/>
          <w:b/>
        </w:rPr>
        <w:t>什么是</w:t>
      </w:r>
      <w:proofErr w:type="spellStart"/>
      <w:r>
        <w:rPr>
          <w:rFonts w:hint="eastAsia"/>
          <w:b/>
        </w:rPr>
        <w:t>Ioc</w:t>
      </w:r>
      <w:proofErr w:type="spellEnd"/>
      <w:r>
        <w:rPr>
          <w:rFonts w:hint="eastAsia"/>
          <w:b/>
        </w:rPr>
        <w:t>及其优点</w:t>
      </w:r>
    </w:p>
    <w:p w:rsidR="00991434" w:rsidRPr="00CE52C1" w:rsidRDefault="00CE52C1" w:rsidP="00AF2A8D">
      <w:pPr>
        <w:pStyle w:val="a7"/>
        <w:ind w:left="1560" w:firstLineChars="0" w:firstLine="0"/>
      </w:pPr>
      <w:r w:rsidRPr="00CE52C1">
        <w:rPr>
          <w:rFonts w:hint="eastAsia"/>
        </w:rPr>
        <w:t xml:space="preserve">IOC </w:t>
      </w:r>
      <w:r w:rsidRPr="00CE52C1">
        <w:rPr>
          <w:rFonts w:hint="eastAsia"/>
        </w:rPr>
        <w:t>控制反转：</w:t>
      </w:r>
      <w:r w:rsidRPr="00CE52C1">
        <w:rPr>
          <w:rFonts w:hint="eastAsia"/>
        </w:rPr>
        <w:t xml:space="preserve">Spring IOC </w:t>
      </w:r>
      <w:r w:rsidRPr="00CE52C1">
        <w:rPr>
          <w:rFonts w:hint="eastAsia"/>
        </w:rPr>
        <w:t>负责创建对象，管理对象。通过依赖注入（</w:t>
      </w:r>
      <w:r w:rsidRPr="00CE52C1">
        <w:rPr>
          <w:rFonts w:hint="eastAsia"/>
        </w:rPr>
        <w:t>DI</w:t>
      </w:r>
      <w:r w:rsidRPr="00CE52C1">
        <w:rPr>
          <w:rFonts w:hint="eastAsia"/>
        </w:rPr>
        <w:t>），装配对象，配置对象，并且管理这些对象的整个生命周期。</w:t>
      </w:r>
    </w:p>
    <w:p w:rsidR="00611E45" w:rsidRDefault="008F19A3" w:rsidP="00AF2A8D">
      <w:pPr>
        <w:pStyle w:val="a7"/>
        <w:ind w:left="1560" w:firstLineChars="0" w:firstLine="0"/>
      </w:pPr>
      <w:r>
        <w:t>IOC</w:t>
      </w:r>
      <w:r w:rsidR="00CE52C1">
        <w:t>或依赖注入把应用的代码量降到最低。它使应用容易测试，单元测试不再需要单例。最小价和最小的侵入性使松散耦合得以实现。</w:t>
      </w:r>
      <w:r w:rsidR="00CE52C1">
        <w:t xml:space="preserve">IOC </w:t>
      </w:r>
      <w:r w:rsidR="00CE52C1">
        <w:t>容器支持加载服务时的饿汉式</w:t>
      </w:r>
      <w:proofErr w:type="gramStart"/>
      <w:r w:rsidR="00CE52C1">
        <w:t>初始化和</w:t>
      </w:r>
      <w:r w:rsidR="00CE52C1">
        <w:lastRenderedPageBreak/>
        <w:t>懒加载</w:t>
      </w:r>
      <w:proofErr w:type="gramEnd"/>
      <w:r w:rsidR="00CE52C1">
        <w:t>。</w:t>
      </w:r>
    </w:p>
    <w:p w:rsidR="00480BD7" w:rsidRPr="00480BD7" w:rsidRDefault="00480BD7" w:rsidP="00A40CCE">
      <w:pPr>
        <w:pStyle w:val="a7"/>
        <w:numPr>
          <w:ilvl w:val="0"/>
          <w:numId w:val="46"/>
        </w:numPr>
        <w:ind w:firstLineChars="0"/>
        <w:outlineLvl w:val="2"/>
        <w:rPr>
          <w:b/>
        </w:rPr>
      </w:pPr>
      <w:r w:rsidRPr="00480BD7">
        <w:rPr>
          <w:rFonts w:hint="eastAsia"/>
          <w:b/>
        </w:rPr>
        <w:t xml:space="preserve">Spring </w:t>
      </w:r>
      <w:r w:rsidR="00CB2E23">
        <w:rPr>
          <w:rFonts w:hint="eastAsia"/>
          <w:b/>
        </w:rPr>
        <w:t>提供了多种依赖注入的方式</w:t>
      </w:r>
    </w:p>
    <w:p w:rsidR="00480BD7" w:rsidRPr="00480BD7" w:rsidRDefault="00480BD7" w:rsidP="00480BD7">
      <w:pPr>
        <w:pStyle w:val="a7"/>
        <w:ind w:left="1560" w:firstLineChars="0" w:firstLine="0"/>
      </w:pPr>
      <w:r w:rsidRPr="00480BD7">
        <w:rPr>
          <w:rFonts w:hint="eastAsia"/>
        </w:rPr>
        <w:t xml:space="preserve">Set </w:t>
      </w:r>
      <w:r w:rsidRPr="00480BD7">
        <w:rPr>
          <w:rFonts w:hint="eastAsia"/>
        </w:rPr>
        <w:t>注入</w:t>
      </w:r>
    </w:p>
    <w:p w:rsidR="00480BD7" w:rsidRPr="00480BD7" w:rsidRDefault="00480BD7" w:rsidP="00480BD7">
      <w:pPr>
        <w:pStyle w:val="a7"/>
        <w:ind w:left="1560" w:firstLineChars="0" w:firstLine="0"/>
      </w:pPr>
      <w:r w:rsidRPr="00480BD7">
        <w:rPr>
          <w:rFonts w:hint="eastAsia"/>
        </w:rPr>
        <w:t>构造器注入</w:t>
      </w:r>
    </w:p>
    <w:p w:rsidR="00480BD7" w:rsidRPr="00480BD7" w:rsidRDefault="000835EF" w:rsidP="00480BD7">
      <w:pPr>
        <w:pStyle w:val="a7"/>
        <w:ind w:left="1560" w:firstLineChars="0" w:firstLine="0"/>
      </w:pPr>
      <w:r>
        <w:rPr>
          <w:rFonts w:hint="eastAsia"/>
        </w:rPr>
        <w:t>接口</w:t>
      </w:r>
      <w:r w:rsidR="00480BD7" w:rsidRPr="00480BD7">
        <w:rPr>
          <w:rFonts w:hint="eastAsia"/>
        </w:rPr>
        <w:t>注入</w:t>
      </w:r>
    </w:p>
    <w:p w:rsidR="00480BD7" w:rsidRDefault="000835EF" w:rsidP="00480BD7">
      <w:pPr>
        <w:pStyle w:val="a7"/>
        <w:ind w:left="1560" w:firstLineChars="0" w:firstLine="0"/>
      </w:pPr>
      <w:r>
        <w:rPr>
          <w:rFonts w:hint="eastAsia"/>
        </w:rPr>
        <w:t>注解</w:t>
      </w:r>
      <w:r w:rsidR="00480BD7" w:rsidRPr="00480BD7">
        <w:rPr>
          <w:rFonts w:hint="eastAsia"/>
        </w:rPr>
        <w:t>注入</w:t>
      </w:r>
    </w:p>
    <w:p w:rsidR="00611E45" w:rsidRPr="00480BD7" w:rsidRDefault="00611E45" w:rsidP="00480BD7">
      <w:pPr>
        <w:pStyle w:val="a7"/>
        <w:ind w:left="1560" w:firstLineChars="0" w:firstLine="0"/>
      </w:pPr>
      <w:r>
        <w:rPr>
          <w:noProof/>
        </w:rPr>
        <w:drawing>
          <wp:inline distT="0" distB="0" distL="0" distR="0" wp14:anchorId="4CE77914" wp14:editId="7DB205B1">
            <wp:extent cx="5274310" cy="2800756"/>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800756"/>
                    </a:xfrm>
                    <a:prstGeom prst="rect">
                      <a:avLst/>
                    </a:prstGeom>
                  </pic:spPr>
                </pic:pic>
              </a:graphicData>
            </a:graphic>
          </wp:inline>
        </w:drawing>
      </w:r>
    </w:p>
    <w:p w:rsidR="006D75DF" w:rsidRPr="006D75DF" w:rsidRDefault="006D75DF" w:rsidP="00A40CCE">
      <w:pPr>
        <w:pStyle w:val="a7"/>
        <w:numPr>
          <w:ilvl w:val="0"/>
          <w:numId w:val="46"/>
        </w:numPr>
        <w:ind w:firstLineChars="0"/>
        <w:outlineLvl w:val="2"/>
        <w:rPr>
          <w:b/>
        </w:rPr>
      </w:pPr>
      <w:r w:rsidRPr="006D75DF">
        <w:rPr>
          <w:rFonts w:hint="eastAsia"/>
          <w:b/>
        </w:rPr>
        <w:t>Spring</w:t>
      </w:r>
      <w:r w:rsidRPr="006D75DF">
        <w:rPr>
          <w:rFonts w:hint="eastAsia"/>
          <w:b/>
        </w:rPr>
        <w:t>中，如何给对象的属性赋值</w:t>
      </w:r>
      <w:r w:rsidR="005879F7">
        <w:rPr>
          <w:rFonts w:hint="eastAsia"/>
          <w:b/>
        </w:rPr>
        <w:t xml:space="preserve">? </w:t>
      </w:r>
    </w:p>
    <w:p w:rsidR="006D75DF" w:rsidRPr="00BE3617" w:rsidRDefault="006D75DF" w:rsidP="006D75DF">
      <w:pPr>
        <w:pStyle w:val="a7"/>
        <w:ind w:left="780" w:firstLineChars="0" w:firstLine="0"/>
      </w:pPr>
      <w:r>
        <w:rPr>
          <w:rFonts w:hint="eastAsia"/>
        </w:rPr>
        <w:t xml:space="preserve"> </w:t>
      </w:r>
      <w:r>
        <w:rPr>
          <w:rFonts w:hint="eastAsia"/>
        </w:rPr>
        <w:tab/>
        <w:t xml:space="preserve">1. </w:t>
      </w:r>
      <w:r w:rsidRPr="00BE3617">
        <w:rPr>
          <w:rFonts w:hint="eastAsia"/>
        </w:rPr>
        <w:t>通过构造函数</w:t>
      </w:r>
    </w:p>
    <w:p w:rsidR="006D75DF" w:rsidRPr="006D75DF" w:rsidRDefault="006D75DF" w:rsidP="006D75DF">
      <w:pPr>
        <w:pStyle w:val="a7"/>
        <w:ind w:left="780" w:firstLineChars="0" w:firstLine="0"/>
      </w:pPr>
      <w:r>
        <w:rPr>
          <w:rFonts w:hint="eastAsia"/>
        </w:rPr>
        <w:tab/>
      </w:r>
      <w:r>
        <w:rPr>
          <w:rFonts w:hint="eastAsia"/>
        </w:rPr>
        <w:tab/>
        <w:t xml:space="preserve">2. </w:t>
      </w:r>
      <w:r w:rsidRPr="006D75DF">
        <w:rPr>
          <w:rFonts w:hint="eastAsia"/>
        </w:rPr>
        <w:t>通过</w:t>
      </w:r>
      <w:r w:rsidRPr="006D75DF">
        <w:rPr>
          <w:rFonts w:hint="eastAsia"/>
        </w:rPr>
        <w:t>set</w:t>
      </w:r>
      <w:r w:rsidRPr="006D75DF">
        <w:rPr>
          <w:rFonts w:hint="eastAsia"/>
        </w:rPr>
        <w:t>方法给属性注入值</w:t>
      </w:r>
    </w:p>
    <w:p w:rsidR="006D75DF" w:rsidRDefault="006D75DF" w:rsidP="006D75DF">
      <w:pPr>
        <w:pStyle w:val="a7"/>
        <w:ind w:left="780" w:firstLineChars="0" w:firstLine="0"/>
      </w:pPr>
      <w:r>
        <w:rPr>
          <w:rFonts w:hint="eastAsia"/>
        </w:rPr>
        <w:tab/>
      </w:r>
      <w:r>
        <w:rPr>
          <w:rFonts w:hint="eastAsia"/>
        </w:rPr>
        <w:tab/>
        <w:t xml:space="preserve">3. </w:t>
      </w:r>
      <w:r>
        <w:rPr>
          <w:rFonts w:hint="eastAsia"/>
        </w:rPr>
        <w:t>自动装配</w:t>
      </w:r>
    </w:p>
    <w:p w:rsidR="006D75DF" w:rsidRPr="006D75DF" w:rsidRDefault="002F2BEA" w:rsidP="006D75DF">
      <w:pPr>
        <w:pStyle w:val="a7"/>
        <w:ind w:left="780" w:firstLineChars="0" w:firstLine="0"/>
      </w:pPr>
      <w:r>
        <w:rPr>
          <w:rFonts w:hint="eastAsia"/>
        </w:rPr>
        <w:tab/>
      </w:r>
      <w:r>
        <w:rPr>
          <w:rFonts w:hint="eastAsia"/>
        </w:rPr>
        <w:tab/>
      </w:r>
      <w:proofErr w:type="spellStart"/>
      <w:r w:rsidR="006D75DF" w:rsidRPr="002F2BEA">
        <w:rPr>
          <w:rFonts w:hint="eastAsia"/>
          <w:b/>
        </w:rPr>
        <w:t>byName</w:t>
      </w:r>
      <w:proofErr w:type="spellEnd"/>
      <w:r w:rsidR="006D75DF" w:rsidRPr="006D75DF">
        <w:rPr>
          <w:rFonts w:hint="eastAsia"/>
        </w:rPr>
        <w:t xml:space="preserve"> </w:t>
      </w:r>
      <w:r w:rsidR="006D75DF" w:rsidRPr="006D75DF">
        <w:rPr>
          <w:rFonts w:hint="eastAsia"/>
        </w:rPr>
        <w:t>通过参数名自动装配，如果一个</w:t>
      </w:r>
      <w:r w:rsidR="006D75DF" w:rsidRPr="006D75DF">
        <w:rPr>
          <w:rFonts w:hint="eastAsia"/>
        </w:rPr>
        <w:t>bean</w:t>
      </w:r>
      <w:r w:rsidR="006D75DF" w:rsidRPr="006D75DF">
        <w:rPr>
          <w:rFonts w:hint="eastAsia"/>
        </w:rPr>
        <w:t>的</w:t>
      </w:r>
      <w:r w:rsidR="006D75DF" w:rsidRPr="006D75DF">
        <w:rPr>
          <w:rFonts w:hint="eastAsia"/>
        </w:rPr>
        <w:t xml:space="preserve">name </w:t>
      </w:r>
      <w:r w:rsidR="006D75DF" w:rsidRPr="006D75DF">
        <w:rPr>
          <w:rFonts w:hint="eastAsia"/>
        </w:rPr>
        <w:t>和另外一个</w:t>
      </w:r>
      <w:r w:rsidR="006D75DF" w:rsidRPr="006D75DF">
        <w:rPr>
          <w:rFonts w:hint="eastAsia"/>
        </w:rPr>
        <w:t>bean</w:t>
      </w:r>
      <w:r w:rsidR="006D75DF" w:rsidRPr="006D75DF">
        <w:rPr>
          <w:rFonts w:hint="eastAsia"/>
        </w:rPr>
        <w:t>的</w:t>
      </w:r>
      <w:r w:rsidR="006D75DF" w:rsidRPr="006D75DF">
        <w:rPr>
          <w:rFonts w:hint="eastAsia"/>
        </w:rPr>
        <w:t xml:space="preserve"> </w:t>
      </w:r>
      <w:r>
        <w:rPr>
          <w:rFonts w:hint="eastAsia"/>
        </w:rPr>
        <w:tab/>
      </w:r>
      <w:r>
        <w:rPr>
          <w:rFonts w:hint="eastAsia"/>
        </w:rPr>
        <w:tab/>
      </w:r>
      <w:r>
        <w:rPr>
          <w:rFonts w:hint="eastAsia"/>
        </w:rPr>
        <w:tab/>
      </w:r>
      <w:r>
        <w:rPr>
          <w:rFonts w:hint="eastAsia"/>
        </w:rPr>
        <w:tab/>
        <w:t xml:space="preserve"> </w:t>
      </w:r>
      <w:r w:rsidR="006D75DF" w:rsidRPr="006D75DF">
        <w:rPr>
          <w:rFonts w:hint="eastAsia"/>
        </w:rPr>
        <w:t xml:space="preserve">property </w:t>
      </w:r>
      <w:r>
        <w:rPr>
          <w:rFonts w:hint="eastAsia"/>
        </w:rPr>
        <w:t>相同</w:t>
      </w:r>
      <w:r w:rsidR="006D75DF" w:rsidRPr="006D75DF">
        <w:rPr>
          <w:rFonts w:hint="eastAsia"/>
        </w:rPr>
        <w:t>就自动装配。</w:t>
      </w:r>
    </w:p>
    <w:p w:rsidR="006D75DF" w:rsidRPr="006D75DF" w:rsidRDefault="002F2BEA" w:rsidP="006D75DF">
      <w:pPr>
        <w:pStyle w:val="a7"/>
        <w:ind w:left="780" w:firstLineChars="0" w:firstLine="0"/>
      </w:pPr>
      <w:r>
        <w:rPr>
          <w:rFonts w:hint="eastAsia"/>
        </w:rPr>
        <w:tab/>
      </w:r>
      <w:r>
        <w:rPr>
          <w:rFonts w:hint="eastAsia"/>
        </w:rPr>
        <w:tab/>
      </w:r>
      <w:proofErr w:type="spellStart"/>
      <w:r w:rsidR="006D75DF" w:rsidRPr="002F2BEA">
        <w:rPr>
          <w:b/>
        </w:rPr>
        <w:t>byType</w:t>
      </w:r>
      <w:proofErr w:type="spellEnd"/>
      <w:r w:rsidR="006D75DF" w:rsidRPr="006D75DF">
        <w:t xml:space="preserve">   </w:t>
      </w:r>
      <w:r w:rsidR="006D75DF" w:rsidRPr="006D75DF">
        <w:t>通过参数的数据类型</w:t>
      </w:r>
      <w:proofErr w:type="gramStart"/>
      <w:r w:rsidR="006D75DF" w:rsidRPr="006D75DF">
        <w:t>自动自动</w:t>
      </w:r>
      <w:proofErr w:type="gramEnd"/>
      <w:r w:rsidR="006D75DF" w:rsidRPr="006D75DF">
        <w:t>装配，如果一个</w:t>
      </w:r>
      <w:r w:rsidR="006D75DF" w:rsidRPr="006D75DF">
        <w:t>bean</w:t>
      </w:r>
      <w:r w:rsidR="006D75DF" w:rsidRPr="006D75DF">
        <w:t>的数据类型和另</w:t>
      </w:r>
      <w:r>
        <w:rPr>
          <w:rFonts w:hint="eastAsia"/>
        </w:rPr>
        <w:tab/>
      </w:r>
      <w:r>
        <w:rPr>
          <w:rFonts w:hint="eastAsia"/>
        </w:rPr>
        <w:tab/>
      </w:r>
      <w:r>
        <w:rPr>
          <w:rFonts w:hint="eastAsia"/>
        </w:rPr>
        <w:tab/>
      </w:r>
      <w:r>
        <w:rPr>
          <w:rFonts w:hint="eastAsia"/>
        </w:rPr>
        <w:tab/>
      </w:r>
      <w:r w:rsidR="006D75DF" w:rsidRPr="006D75DF">
        <w:t>外一个</w:t>
      </w:r>
      <w:r w:rsidR="006D75DF" w:rsidRPr="006D75DF">
        <w:t>bean</w:t>
      </w:r>
      <w:r w:rsidR="006D75DF" w:rsidRPr="006D75DF">
        <w:t>的</w:t>
      </w:r>
      <w:r w:rsidR="006D75DF" w:rsidRPr="006D75DF">
        <w:t>property</w:t>
      </w:r>
      <w:r w:rsidR="006D75DF" w:rsidRPr="006D75DF">
        <w:t>属性的数据类型兼容，就自动装配</w:t>
      </w:r>
      <w:r w:rsidR="006D75DF" w:rsidRPr="006D75DF">
        <w:rPr>
          <w:rFonts w:hint="eastAsia"/>
        </w:rPr>
        <w:t>必须确保</w:t>
      </w:r>
      <w:r>
        <w:rPr>
          <w:rFonts w:hint="eastAsia"/>
        </w:rPr>
        <w:tab/>
      </w:r>
      <w:r>
        <w:rPr>
          <w:rFonts w:hint="eastAsia"/>
        </w:rPr>
        <w:tab/>
      </w:r>
      <w:r>
        <w:rPr>
          <w:rFonts w:hint="eastAsia"/>
        </w:rPr>
        <w:tab/>
      </w:r>
      <w:r>
        <w:rPr>
          <w:rFonts w:hint="eastAsia"/>
        </w:rPr>
        <w:tab/>
      </w:r>
      <w:r w:rsidR="006D75DF" w:rsidRPr="006D75DF">
        <w:rPr>
          <w:rFonts w:hint="eastAsia"/>
        </w:rPr>
        <w:t>该类型在</w:t>
      </w:r>
      <w:r w:rsidR="006D75DF" w:rsidRPr="006D75DF">
        <w:rPr>
          <w:rFonts w:hint="eastAsia"/>
        </w:rPr>
        <w:t>IOC</w:t>
      </w:r>
      <w:r w:rsidR="006D75DF" w:rsidRPr="006D75DF">
        <w:rPr>
          <w:rFonts w:hint="eastAsia"/>
        </w:rPr>
        <w:t>容器中只有一个对象；否则报错。</w:t>
      </w:r>
    </w:p>
    <w:p w:rsidR="006D75DF" w:rsidRDefault="006D75DF" w:rsidP="006D75DF">
      <w:pPr>
        <w:ind w:firstLine="420"/>
        <w:rPr>
          <w:color w:val="FF0000"/>
        </w:rPr>
      </w:pPr>
      <w:r>
        <w:rPr>
          <w:rFonts w:hint="eastAsia"/>
        </w:rPr>
        <w:t xml:space="preserve"> </w:t>
      </w:r>
      <w:r w:rsidR="005879F7">
        <w:rPr>
          <w:rFonts w:hint="eastAsia"/>
          <w:color w:val="FF0000"/>
        </w:rPr>
        <w:t xml:space="preserve">   </w:t>
      </w:r>
      <w:r w:rsidR="005879F7">
        <w:rPr>
          <w:rFonts w:hint="eastAsia"/>
          <w:color w:val="FF0000"/>
        </w:rPr>
        <w:tab/>
        <w:t>4.</w:t>
      </w:r>
      <w:r w:rsidRPr="00BE3617">
        <w:rPr>
          <w:rFonts w:hint="eastAsia"/>
          <w:color w:val="FF0000"/>
        </w:rPr>
        <w:t>注解</w:t>
      </w:r>
    </w:p>
    <w:p w:rsidR="006D75DF" w:rsidRDefault="006D75DF" w:rsidP="006D75DF">
      <w:r>
        <w:rPr>
          <w:rFonts w:hint="eastAsia"/>
          <w:color w:val="FF0000"/>
        </w:rPr>
        <w:tab/>
      </w:r>
      <w:r w:rsidR="002F2BEA">
        <w:rPr>
          <w:rFonts w:hint="eastAsia"/>
          <w:color w:val="FF0000"/>
        </w:rPr>
        <w:tab/>
      </w:r>
      <w:r w:rsidR="002F2BEA">
        <w:rPr>
          <w:rFonts w:hint="eastAsia"/>
          <w:color w:val="FF0000"/>
        </w:rPr>
        <w:tab/>
      </w:r>
      <w:r>
        <w:rPr>
          <w:rFonts w:hint="eastAsia"/>
        </w:rPr>
        <w:t>使用注解步骤：</w:t>
      </w:r>
    </w:p>
    <w:p w:rsidR="006D75DF" w:rsidRDefault="006D75DF" w:rsidP="006D75DF">
      <w:r>
        <w:rPr>
          <w:rFonts w:hint="eastAsia"/>
        </w:rPr>
        <w:tab/>
      </w:r>
      <w:r w:rsidR="002F2BEA">
        <w:rPr>
          <w:rFonts w:hint="eastAsia"/>
        </w:rPr>
        <w:tab/>
      </w:r>
      <w:r w:rsidR="002F2BEA">
        <w:rPr>
          <w:rFonts w:hint="eastAsia"/>
        </w:rPr>
        <w:tab/>
      </w:r>
      <w:r>
        <w:rPr>
          <w:rFonts w:hint="eastAsia"/>
        </w:rPr>
        <w:t>1</w:t>
      </w:r>
      <w:r>
        <w:rPr>
          <w:rFonts w:hint="eastAsia"/>
        </w:rPr>
        <w:t>）先引入</w:t>
      </w:r>
      <w:r>
        <w:rPr>
          <w:rFonts w:hint="eastAsia"/>
        </w:rPr>
        <w:t>context</w:t>
      </w:r>
      <w:r>
        <w:rPr>
          <w:rFonts w:hint="eastAsia"/>
        </w:rPr>
        <w:t>名称空间</w:t>
      </w:r>
    </w:p>
    <w:p w:rsidR="006D75DF" w:rsidRDefault="006D75DF" w:rsidP="006D75DF">
      <w:r>
        <w:rPr>
          <w:rFonts w:hint="eastAsia"/>
        </w:rPr>
        <w:tab/>
      </w:r>
      <w:r>
        <w:rPr>
          <w:rFonts w:hint="eastAsia"/>
        </w:rPr>
        <w:tab/>
      </w:r>
      <w:r w:rsidR="002F2BEA">
        <w:rPr>
          <w:rFonts w:hint="eastAsia"/>
        </w:rPr>
        <w:tab/>
      </w:r>
      <w:r w:rsidR="002F2BEA">
        <w:rPr>
          <w:rFonts w:hint="eastAsia"/>
        </w:rPr>
        <w:tab/>
      </w:r>
      <w:proofErr w:type="spellStart"/>
      <w:r w:rsidRPr="00B43BA1">
        <w:t>xmlns:context</w:t>
      </w:r>
      <w:proofErr w:type="spellEnd"/>
      <w:r w:rsidRPr="00B43BA1">
        <w:t>="http://www.springframework.org/schema/context"</w:t>
      </w:r>
    </w:p>
    <w:p w:rsidR="006D75DF" w:rsidRDefault="006D75DF" w:rsidP="006D75DF">
      <w:r>
        <w:rPr>
          <w:rFonts w:hint="eastAsia"/>
        </w:rPr>
        <w:tab/>
      </w:r>
      <w:r w:rsidR="002F2BEA">
        <w:rPr>
          <w:rFonts w:hint="eastAsia"/>
        </w:rPr>
        <w:tab/>
      </w:r>
      <w:r w:rsidR="002F2BEA">
        <w:rPr>
          <w:rFonts w:hint="eastAsia"/>
        </w:rPr>
        <w:tab/>
      </w:r>
      <w:r>
        <w:rPr>
          <w:rFonts w:hint="eastAsia"/>
        </w:rPr>
        <w:t>2</w:t>
      </w:r>
      <w:r>
        <w:rPr>
          <w:rFonts w:hint="eastAsia"/>
        </w:rPr>
        <w:t>）开启注解扫描</w:t>
      </w:r>
    </w:p>
    <w:p w:rsidR="006D75DF" w:rsidRDefault="006D75DF" w:rsidP="006D75DF">
      <w:r>
        <w:rPr>
          <w:rFonts w:hint="eastAsia"/>
        </w:rPr>
        <w:tab/>
      </w:r>
      <w:r w:rsidRPr="00870F7E">
        <w:t>&lt;</w:t>
      </w:r>
      <w:proofErr w:type="spellStart"/>
      <w:proofErr w:type="gramStart"/>
      <w:r w:rsidRPr="00870F7E">
        <w:t>context:component</w:t>
      </w:r>
      <w:proofErr w:type="gramEnd"/>
      <w:r w:rsidRPr="00870F7E">
        <w:t>-scan</w:t>
      </w:r>
      <w:proofErr w:type="spellEnd"/>
      <w:r w:rsidRPr="00870F7E">
        <w:t xml:space="preserve"> base-package="cn.itcast.e_anno2"&gt;&lt;/</w:t>
      </w:r>
      <w:proofErr w:type="spellStart"/>
      <w:r w:rsidRPr="00870F7E">
        <w:t>context:component-scan</w:t>
      </w:r>
      <w:proofErr w:type="spellEnd"/>
      <w:r w:rsidRPr="00870F7E">
        <w:t>&gt;</w:t>
      </w:r>
    </w:p>
    <w:p w:rsidR="006D75DF" w:rsidRDefault="006D75DF" w:rsidP="006D75DF">
      <w:r>
        <w:rPr>
          <w:rFonts w:hint="eastAsia"/>
        </w:rPr>
        <w:tab/>
      </w:r>
      <w:r w:rsidR="002F2BEA">
        <w:rPr>
          <w:rFonts w:hint="eastAsia"/>
        </w:rPr>
        <w:tab/>
      </w:r>
      <w:r w:rsidR="002F2BEA">
        <w:rPr>
          <w:rFonts w:hint="eastAsia"/>
        </w:rPr>
        <w:tab/>
      </w:r>
      <w:r>
        <w:rPr>
          <w:rFonts w:hint="eastAsia"/>
        </w:rPr>
        <w:t>3</w:t>
      </w:r>
      <w:r>
        <w:rPr>
          <w:rFonts w:hint="eastAsia"/>
        </w:rPr>
        <w:t>）使用注解</w:t>
      </w:r>
    </w:p>
    <w:p w:rsidR="006D75DF" w:rsidRDefault="006D75DF" w:rsidP="006D75DF">
      <w:r>
        <w:rPr>
          <w:rFonts w:hint="eastAsia"/>
        </w:rPr>
        <w:tab/>
      </w:r>
      <w:r>
        <w:rPr>
          <w:rFonts w:hint="eastAsia"/>
        </w:rPr>
        <w:tab/>
      </w:r>
      <w:r w:rsidR="002F2BEA">
        <w:rPr>
          <w:rFonts w:hint="eastAsia"/>
        </w:rPr>
        <w:tab/>
      </w:r>
      <w:r>
        <w:rPr>
          <w:rFonts w:hint="eastAsia"/>
        </w:rPr>
        <w:t>通过注解的方式，把对象加入</w:t>
      </w:r>
      <w:proofErr w:type="spellStart"/>
      <w:r>
        <w:rPr>
          <w:rFonts w:hint="eastAsia"/>
        </w:rPr>
        <w:t>ioc</w:t>
      </w:r>
      <w:proofErr w:type="spellEnd"/>
      <w:r>
        <w:rPr>
          <w:rFonts w:hint="eastAsia"/>
        </w:rPr>
        <w:t>容器。</w:t>
      </w:r>
    </w:p>
    <w:p w:rsidR="006D75DF" w:rsidRDefault="006D75DF" w:rsidP="006D75DF">
      <w:r>
        <w:rPr>
          <w:rFonts w:hint="eastAsia"/>
        </w:rPr>
        <w:tab/>
        <w:t xml:space="preserve">  </w:t>
      </w:r>
      <w:r w:rsidR="002F2BEA">
        <w:rPr>
          <w:rFonts w:hint="eastAsia"/>
        </w:rPr>
        <w:tab/>
      </w:r>
      <w:r w:rsidR="002F2BEA">
        <w:rPr>
          <w:rFonts w:hint="eastAsia"/>
        </w:rPr>
        <w:tab/>
      </w:r>
      <w:r>
        <w:rPr>
          <w:rFonts w:hint="eastAsia"/>
        </w:rPr>
        <w:t xml:space="preserve"> </w:t>
      </w:r>
      <w:r>
        <w:rPr>
          <w:rFonts w:hint="eastAsia"/>
        </w:rPr>
        <w:t>创建对象以及处理对象依赖关系，相关的注解：</w:t>
      </w:r>
    </w:p>
    <w:p w:rsidR="006D75DF" w:rsidRDefault="006D75DF" w:rsidP="006D75DF">
      <w:r>
        <w:rPr>
          <w:rFonts w:hint="eastAsia"/>
        </w:rPr>
        <w:tab/>
      </w:r>
      <w:r>
        <w:rPr>
          <w:rFonts w:hint="eastAsia"/>
        </w:rPr>
        <w:tab/>
      </w:r>
      <w:r w:rsidR="002F2BEA">
        <w:rPr>
          <w:rFonts w:hint="eastAsia"/>
        </w:rPr>
        <w:tab/>
      </w:r>
      <w:r w:rsidR="002F2BEA">
        <w:rPr>
          <w:rFonts w:hint="eastAsia"/>
        </w:rPr>
        <w:tab/>
      </w:r>
      <w:r>
        <w:t>@Component</w:t>
      </w:r>
      <w:r>
        <w:rPr>
          <w:rFonts w:hint="eastAsia"/>
        </w:rPr>
        <w:t xml:space="preserve">   </w:t>
      </w:r>
      <w:r>
        <w:rPr>
          <w:rFonts w:hint="eastAsia"/>
        </w:rPr>
        <w:t>指定把一个对象加入</w:t>
      </w:r>
      <w:r>
        <w:rPr>
          <w:rFonts w:hint="eastAsia"/>
        </w:rPr>
        <w:t>IOC</w:t>
      </w:r>
      <w:r>
        <w:rPr>
          <w:rFonts w:hint="eastAsia"/>
        </w:rPr>
        <w:t>容器</w:t>
      </w:r>
    </w:p>
    <w:p w:rsidR="006D75DF" w:rsidRDefault="002F2BEA" w:rsidP="006D75DF">
      <w:pPr>
        <w:ind w:leftChars="400" w:left="840"/>
      </w:pPr>
      <w:r>
        <w:rPr>
          <w:rFonts w:hint="eastAsia"/>
        </w:rPr>
        <w:tab/>
      </w:r>
      <w:r>
        <w:rPr>
          <w:rFonts w:hint="eastAsia"/>
        </w:rPr>
        <w:tab/>
      </w:r>
      <w:r w:rsidR="006D75DF" w:rsidRPr="00B76592">
        <w:t>@Repository</w:t>
      </w:r>
      <w:r w:rsidR="006D75DF">
        <w:rPr>
          <w:rFonts w:hint="eastAsia"/>
        </w:rPr>
        <w:t xml:space="preserve">   </w:t>
      </w:r>
      <w:r w:rsidR="006D75DF">
        <w:rPr>
          <w:rFonts w:hint="eastAsia"/>
        </w:rPr>
        <w:t>作用同</w:t>
      </w:r>
      <w:r w:rsidR="006D75DF">
        <w:t>@Component</w:t>
      </w:r>
      <w:r w:rsidR="006D75DF">
        <w:rPr>
          <w:rFonts w:hint="eastAsia"/>
        </w:rPr>
        <w:t>；</w:t>
      </w:r>
      <w:r w:rsidR="006D75DF">
        <w:rPr>
          <w:rFonts w:hint="eastAsia"/>
        </w:rPr>
        <w:t xml:space="preserve"> </w:t>
      </w:r>
      <w:r w:rsidR="006D75DF">
        <w:rPr>
          <w:rFonts w:hint="eastAsia"/>
        </w:rPr>
        <w:t>在持久层使用</w:t>
      </w:r>
    </w:p>
    <w:p w:rsidR="006D75DF" w:rsidRDefault="002F2BEA" w:rsidP="006D75DF">
      <w:pPr>
        <w:ind w:leftChars="400" w:left="840"/>
      </w:pPr>
      <w:r>
        <w:rPr>
          <w:rFonts w:hint="eastAsia"/>
        </w:rPr>
        <w:tab/>
      </w:r>
      <w:r>
        <w:rPr>
          <w:rFonts w:hint="eastAsia"/>
        </w:rPr>
        <w:tab/>
      </w:r>
      <w:r w:rsidR="006D75DF">
        <w:t>@Service</w:t>
      </w:r>
      <w:r w:rsidR="006D75DF">
        <w:rPr>
          <w:rFonts w:hint="eastAsia"/>
        </w:rPr>
        <w:t xml:space="preserve">      </w:t>
      </w:r>
      <w:r w:rsidR="006D75DF">
        <w:rPr>
          <w:rFonts w:hint="eastAsia"/>
        </w:rPr>
        <w:t>作用同</w:t>
      </w:r>
      <w:r w:rsidR="006D75DF">
        <w:t>@Component</w:t>
      </w:r>
      <w:r w:rsidR="006D75DF">
        <w:rPr>
          <w:rFonts w:hint="eastAsia"/>
        </w:rPr>
        <w:t>；</w:t>
      </w:r>
      <w:r w:rsidR="006D75DF">
        <w:rPr>
          <w:rFonts w:hint="eastAsia"/>
        </w:rPr>
        <w:t xml:space="preserve"> </w:t>
      </w:r>
      <w:r w:rsidR="006D75DF">
        <w:rPr>
          <w:rFonts w:hint="eastAsia"/>
        </w:rPr>
        <w:t>在业务逻辑层使用</w:t>
      </w:r>
    </w:p>
    <w:p w:rsidR="006D75DF" w:rsidRDefault="002F2BEA" w:rsidP="006D75DF">
      <w:pPr>
        <w:ind w:leftChars="400" w:left="840"/>
      </w:pPr>
      <w:r>
        <w:rPr>
          <w:rFonts w:hint="eastAsia"/>
        </w:rPr>
        <w:tab/>
      </w:r>
      <w:r>
        <w:rPr>
          <w:rFonts w:hint="eastAsia"/>
        </w:rPr>
        <w:tab/>
      </w:r>
      <w:r w:rsidR="006D75DF" w:rsidRPr="00B76592">
        <w:t>@Controller</w:t>
      </w:r>
      <w:r w:rsidR="006D75DF">
        <w:rPr>
          <w:rFonts w:hint="eastAsia"/>
        </w:rPr>
        <w:t xml:space="preserve">    </w:t>
      </w:r>
      <w:r w:rsidR="006D75DF">
        <w:rPr>
          <w:rFonts w:hint="eastAsia"/>
        </w:rPr>
        <w:t>作用同</w:t>
      </w:r>
      <w:r w:rsidR="006D75DF">
        <w:t>@Component</w:t>
      </w:r>
      <w:r w:rsidR="006D75DF">
        <w:rPr>
          <w:rFonts w:hint="eastAsia"/>
        </w:rPr>
        <w:t>；</w:t>
      </w:r>
      <w:r w:rsidR="006D75DF">
        <w:rPr>
          <w:rFonts w:hint="eastAsia"/>
        </w:rPr>
        <w:t xml:space="preserve"> </w:t>
      </w:r>
      <w:r w:rsidR="006D75DF">
        <w:rPr>
          <w:rFonts w:hint="eastAsia"/>
        </w:rPr>
        <w:t>在控制层使用</w:t>
      </w:r>
      <w:r w:rsidR="006D75DF">
        <w:rPr>
          <w:rFonts w:hint="eastAsia"/>
        </w:rPr>
        <w:t xml:space="preserve"> </w:t>
      </w:r>
    </w:p>
    <w:p w:rsidR="006D75DF" w:rsidRDefault="002F2BEA" w:rsidP="006D75DF">
      <w:pPr>
        <w:ind w:leftChars="400" w:left="840"/>
      </w:pPr>
      <w:r>
        <w:rPr>
          <w:rFonts w:hint="eastAsia"/>
        </w:rPr>
        <w:tab/>
      </w:r>
      <w:r>
        <w:rPr>
          <w:rFonts w:hint="eastAsia"/>
        </w:rPr>
        <w:tab/>
      </w:r>
      <w:r w:rsidR="006D75DF" w:rsidRPr="009A5D32">
        <w:t>@Resource</w:t>
      </w:r>
      <w:r w:rsidR="006D75DF">
        <w:rPr>
          <w:rFonts w:hint="eastAsia"/>
        </w:rPr>
        <w:t xml:space="preserve">     </w:t>
      </w:r>
      <w:r w:rsidR="006D75DF">
        <w:rPr>
          <w:rFonts w:hint="eastAsia"/>
        </w:rPr>
        <w:t>属性注入</w:t>
      </w:r>
    </w:p>
    <w:p w:rsidR="006D75DF" w:rsidRDefault="002F2BEA" w:rsidP="006D75DF">
      <w:r>
        <w:rPr>
          <w:rFonts w:hint="eastAsia"/>
        </w:rPr>
        <w:lastRenderedPageBreak/>
        <w:tab/>
      </w:r>
      <w:r>
        <w:rPr>
          <w:rFonts w:hint="eastAsia"/>
        </w:rPr>
        <w:tab/>
      </w:r>
      <w:r w:rsidR="009A65A0">
        <w:rPr>
          <w:rFonts w:hint="eastAsia"/>
        </w:rPr>
        <w:tab/>
      </w:r>
      <w:r w:rsidR="006D75DF">
        <w:rPr>
          <w:rFonts w:hint="eastAsia"/>
        </w:rPr>
        <w:t>总结：</w:t>
      </w:r>
    </w:p>
    <w:p w:rsidR="006D75DF" w:rsidRDefault="006D75DF" w:rsidP="006D75DF">
      <w:r>
        <w:rPr>
          <w:rFonts w:hint="eastAsia"/>
        </w:rPr>
        <w:tab/>
      </w:r>
      <w:r w:rsidR="002F2BEA">
        <w:rPr>
          <w:rFonts w:hint="eastAsia"/>
        </w:rPr>
        <w:tab/>
      </w:r>
      <w:r w:rsidR="002F2BEA">
        <w:rPr>
          <w:rFonts w:hint="eastAsia"/>
        </w:rPr>
        <w:tab/>
      </w:r>
      <w:r>
        <w:rPr>
          <w:rFonts w:hint="eastAsia"/>
        </w:rPr>
        <w:t>1</w:t>
      </w:r>
      <w:r>
        <w:rPr>
          <w:rFonts w:hint="eastAsia"/>
        </w:rPr>
        <w:t>）</w:t>
      </w:r>
      <w:r>
        <w:rPr>
          <w:rFonts w:hint="eastAsia"/>
        </w:rPr>
        <w:t xml:space="preserve"> </w:t>
      </w:r>
      <w:r>
        <w:rPr>
          <w:rFonts w:hint="eastAsia"/>
        </w:rPr>
        <w:t>使用注解，可以简化配置，且可以把对象加入</w:t>
      </w:r>
      <w:r>
        <w:rPr>
          <w:rFonts w:hint="eastAsia"/>
        </w:rPr>
        <w:t>IOC</w:t>
      </w:r>
      <w:r>
        <w:rPr>
          <w:rFonts w:hint="eastAsia"/>
        </w:rPr>
        <w:t>容器</w:t>
      </w:r>
      <w:r>
        <w:rPr>
          <w:rFonts w:hint="eastAsia"/>
        </w:rPr>
        <w:t>,</w:t>
      </w:r>
      <w:r>
        <w:rPr>
          <w:rFonts w:hint="eastAsia"/>
        </w:rPr>
        <w:t>及处理依赖关系</w:t>
      </w:r>
      <w:r>
        <w:rPr>
          <w:rFonts w:hint="eastAsia"/>
        </w:rPr>
        <w:t>(DI)</w:t>
      </w:r>
      <w:r>
        <w:br/>
      </w:r>
      <w:r>
        <w:rPr>
          <w:rFonts w:hint="eastAsia"/>
        </w:rPr>
        <w:tab/>
      </w:r>
      <w:r w:rsidR="002F2BEA">
        <w:rPr>
          <w:rFonts w:hint="eastAsia"/>
        </w:rPr>
        <w:tab/>
      </w:r>
      <w:r w:rsidR="002F2BEA">
        <w:rPr>
          <w:rFonts w:hint="eastAsia"/>
        </w:rPr>
        <w:tab/>
      </w:r>
      <w:r>
        <w:rPr>
          <w:rFonts w:hint="eastAsia"/>
        </w:rPr>
        <w:t>2</w:t>
      </w:r>
      <w:r>
        <w:rPr>
          <w:rFonts w:hint="eastAsia"/>
        </w:rPr>
        <w:t>）</w:t>
      </w:r>
      <w:r>
        <w:rPr>
          <w:rFonts w:hint="eastAsia"/>
        </w:rPr>
        <w:t xml:space="preserve"> </w:t>
      </w:r>
      <w:r>
        <w:rPr>
          <w:rFonts w:hint="eastAsia"/>
        </w:rPr>
        <w:t>注解可以和</w:t>
      </w:r>
      <w:r>
        <w:rPr>
          <w:rFonts w:hint="eastAsia"/>
        </w:rPr>
        <w:t>XML</w:t>
      </w:r>
      <w:r>
        <w:rPr>
          <w:rFonts w:hint="eastAsia"/>
        </w:rPr>
        <w:t>配置一起使用。</w:t>
      </w:r>
    </w:p>
    <w:p w:rsidR="006D75DF" w:rsidRPr="00822BD1" w:rsidRDefault="006D75DF" w:rsidP="006D75DF">
      <w:r>
        <w:rPr>
          <w:rFonts w:hint="eastAsia"/>
        </w:rPr>
        <w:t xml:space="preserve">    </w:t>
      </w:r>
      <w:r w:rsidR="002F2BEA">
        <w:rPr>
          <w:rFonts w:hint="eastAsia"/>
        </w:rPr>
        <w:tab/>
      </w:r>
      <w:r w:rsidR="002F2BEA">
        <w:rPr>
          <w:rFonts w:hint="eastAsia"/>
        </w:rPr>
        <w:tab/>
      </w:r>
      <w:r>
        <w:rPr>
          <w:rFonts w:hint="eastAsia"/>
        </w:rPr>
        <w:t>3</w:t>
      </w:r>
      <w:r>
        <w:rPr>
          <w:rFonts w:hint="eastAsia"/>
        </w:rPr>
        <w:t>）</w:t>
      </w:r>
      <w:r>
        <w:rPr>
          <w:rFonts w:hint="eastAsia"/>
        </w:rPr>
        <w:t xml:space="preserve"> </w:t>
      </w:r>
      <w:r w:rsidRPr="00711EF1">
        <w:t>@Resource</w:t>
      </w:r>
      <w:r w:rsidRPr="00711EF1">
        <w:t>的作用相当于</w:t>
      </w:r>
      <w:r w:rsidRPr="00711EF1">
        <w:t>@</w:t>
      </w:r>
      <w:proofErr w:type="spellStart"/>
      <w:r w:rsidRPr="00711EF1">
        <w:t>Autowired</w:t>
      </w:r>
      <w:proofErr w:type="spellEnd"/>
      <w:r w:rsidRPr="00711EF1">
        <w:t>，只不过</w:t>
      </w:r>
      <w:r w:rsidRPr="00711EF1">
        <w:t>@</w:t>
      </w:r>
      <w:proofErr w:type="spellStart"/>
      <w:r w:rsidRPr="00711EF1">
        <w:t>Autowired</w:t>
      </w:r>
      <w:proofErr w:type="spellEnd"/>
      <w:r w:rsidRPr="00711EF1">
        <w:t>按</w:t>
      </w:r>
      <w:proofErr w:type="spellStart"/>
      <w:r w:rsidRPr="00711EF1">
        <w:t>byType</w:t>
      </w:r>
      <w:proofErr w:type="spellEnd"/>
      <w:r w:rsidRPr="00711EF1">
        <w:t>自动</w:t>
      </w:r>
      <w:r w:rsidR="002F2BEA">
        <w:rPr>
          <w:rFonts w:hint="eastAsia"/>
        </w:rPr>
        <w:tab/>
      </w:r>
      <w:r w:rsidR="002F2BEA">
        <w:rPr>
          <w:rFonts w:hint="eastAsia"/>
        </w:rPr>
        <w:tab/>
      </w:r>
      <w:r w:rsidR="002F2BEA">
        <w:rPr>
          <w:rFonts w:hint="eastAsia"/>
        </w:rPr>
        <w:tab/>
      </w:r>
      <w:r w:rsidR="002F2BEA">
        <w:rPr>
          <w:rFonts w:hint="eastAsia"/>
        </w:rPr>
        <w:tab/>
      </w:r>
      <w:r w:rsidRPr="00711EF1">
        <w:t>注入，而</w:t>
      </w:r>
      <w:r w:rsidRPr="00711EF1">
        <w:t>@Resource</w:t>
      </w:r>
      <w:r w:rsidRPr="00711EF1">
        <w:t>默认按</w:t>
      </w:r>
      <w:r w:rsidRPr="00711EF1">
        <w:t xml:space="preserve"> </w:t>
      </w:r>
      <w:proofErr w:type="spellStart"/>
      <w:r w:rsidRPr="00711EF1">
        <w:t>byName</w:t>
      </w:r>
      <w:proofErr w:type="spellEnd"/>
      <w:r w:rsidR="00ED7247">
        <w:t>自动注入</w:t>
      </w:r>
    </w:p>
    <w:p w:rsidR="008F3FEC" w:rsidRPr="00EE672B" w:rsidRDefault="008F3FEC" w:rsidP="00A40CCE">
      <w:pPr>
        <w:pStyle w:val="a7"/>
        <w:numPr>
          <w:ilvl w:val="0"/>
          <w:numId w:val="46"/>
        </w:numPr>
        <w:ind w:firstLineChars="0"/>
        <w:outlineLvl w:val="2"/>
        <w:rPr>
          <w:b/>
        </w:rPr>
      </w:pPr>
      <w:r w:rsidRPr="00EE672B">
        <w:rPr>
          <w:rFonts w:hint="eastAsia"/>
          <w:b/>
        </w:rPr>
        <w:t>bean</w:t>
      </w:r>
      <w:r w:rsidRPr="00EE672B">
        <w:rPr>
          <w:rFonts w:hint="eastAsia"/>
          <w:b/>
        </w:rPr>
        <w:t>对象创建的细节</w:t>
      </w:r>
    </w:p>
    <w:p w:rsidR="008F3FEC" w:rsidRDefault="008F3FEC" w:rsidP="008F3FEC">
      <w:pPr>
        <w:pStyle w:val="a7"/>
        <w:ind w:left="1260" w:firstLineChars="0" w:firstLine="0"/>
      </w:pPr>
      <w:r>
        <w:rPr>
          <w:rFonts w:hint="eastAsia"/>
        </w:rPr>
        <w:tab/>
        <w:t xml:space="preserve">1) </w:t>
      </w:r>
      <w:r>
        <w:rPr>
          <w:rFonts w:hint="eastAsia"/>
        </w:rPr>
        <w:t>对象创建：</w:t>
      </w:r>
      <w:r>
        <w:rPr>
          <w:rFonts w:hint="eastAsia"/>
        </w:rPr>
        <w:t xml:space="preserve"> </w:t>
      </w:r>
      <w:proofErr w:type="gramStart"/>
      <w:r>
        <w:rPr>
          <w:rFonts w:hint="eastAsia"/>
        </w:rPr>
        <w:t>单例</w:t>
      </w:r>
      <w:proofErr w:type="gramEnd"/>
      <w:r>
        <w:rPr>
          <w:rFonts w:hint="eastAsia"/>
        </w:rPr>
        <w:t>/</w:t>
      </w:r>
      <w:r>
        <w:rPr>
          <w:rFonts w:hint="eastAsia"/>
        </w:rPr>
        <w:t>多例</w:t>
      </w:r>
    </w:p>
    <w:p w:rsidR="008F3FEC" w:rsidRDefault="008F3FEC" w:rsidP="008F3FEC">
      <w:pPr>
        <w:pStyle w:val="a7"/>
        <w:ind w:left="1260"/>
      </w:pPr>
      <w:r>
        <w:rPr>
          <w:rFonts w:hint="eastAsia"/>
        </w:rPr>
        <w:t xml:space="preserve">scope="singleton", </w:t>
      </w:r>
      <w:r>
        <w:rPr>
          <w:rFonts w:hint="eastAsia"/>
        </w:rPr>
        <w:t>默认值，</w:t>
      </w:r>
      <w:r>
        <w:rPr>
          <w:rFonts w:hint="eastAsia"/>
        </w:rPr>
        <w:t xml:space="preserve"> </w:t>
      </w:r>
      <w:r>
        <w:rPr>
          <w:rFonts w:hint="eastAsia"/>
        </w:rPr>
        <w:t>即</w:t>
      </w:r>
      <w:r>
        <w:rPr>
          <w:rFonts w:hint="eastAsia"/>
        </w:rPr>
        <w:t xml:space="preserve"> </w:t>
      </w:r>
      <w:r>
        <w:rPr>
          <w:rFonts w:hint="eastAsia"/>
        </w:rPr>
        <w:t>默认</w:t>
      </w:r>
      <w:proofErr w:type="gramStart"/>
      <w:r>
        <w:rPr>
          <w:rFonts w:hint="eastAsia"/>
        </w:rPr>
        <w:t>是单例</w:t>
      </w:r>
      <w:proofErr w:type="gramEnd"/>
      <w:r>
        <w:rPr>
          <w:rFonts w:hint="eastAsia"/>
        </w:rPr>
        <w:tab/>
      </w:r>
      <w:r>
        <w:rPr>
          <w:rFonts w:hint="eastAsia"/>
        </w:rPr>
        <w:t>【</w:t>
      </w:r>
      <w:r>
        <w:rPr>
          <w:rFonts w:hint="eastAsia"/>
        </w:rPr>
        <w:t>service/</w:t>
      </w:r>
      <w:proofErr w:type="spellStart"/>
      <w:r>
        <w:rPr>
          <w:rFonts w:hint="eastAsia"/>
        </w:rPr>
        <w:t>dao</w:t>
      </w:r>
      <w:proofErr w:type="spellEnd"/>
      <w:r>
        <w:rPr>
          <w:rFonts w:hint="eastAsia"/>
        </w:rPr>
        <w:t>/</w:t>
      </w:r>
      <w:r>
        <w:rPr>
          <w:rFonts w:hint="eastAsia"/>
        </w:rPr>
        <w:t>工具类】</w:t>
      </w:r>
    </w:p>
    <w:p w:rsidR="008F3FEC" w:rsidRDefault="008F3FEC" w:rsidP="008F3FEC">
      <w:pPr>
        <w:pStyle w:val="a7"/>
        <w:ind w:left="1260"/>
      </w:pPr>
      <w:r>
        <w:rPr>
          <w:rFonts w:hint="eastAsia"/>
        </w:rPr>
        <w:t xml:space="preserve">scope="prototype", </w:t>
      </w:r>
      <w:r>
        <w:rPr>
          <w:rFonts w:hint="eastAsia"/>
        </w:rPr>
        <w:t>多例；</w:t>
      </w:r>
      <w:r>
        <w:rPr>
          <w:rFonts w:hint="eastAsia"/>
        </w:rPr>
        <w:t xml:space="preserve"> </w:t>
      </w:r>
      <w:r>
        <w:rPr>
          <w:rFonts w:hint="eastAsia"/>
        </w:rPr>
        <w:tab/>
      </w:r>
      <w:r>
        <w:rPr>
          <w:rFonts w:hint="eastAsia"/>
        </w:rPr>
        <w:tab/>
      </w:r>
      <w:r>
        <w:rPr>
          <w:rFonts w:hint="eastAsia"/>
        </w:rPr>
        <w:tab/>
      </w:r>
      <w:r>
        <w:rPr>
          <w:rFonts w:hint="eastAsia"/>
        </w:rPr>
        <w:tab/>
      </w:r>
      <w:r>
        <w:rPr>
          <w:rFonts w:hint="eastAsia"/>
        </w:rPr>
        <w:t>【</w:t>
      </w:r>
      <w:r>
        <w:rPr>
          <w:rFonts w:hint="eastAsia"/>
        </w:rPr>
        <w:t>Action</w:t>
      </w:r>
      <w:r>
        <w:rPr>
          <w:rFonts w:hint="eastAsia"/>
        </w:rPr>
        <w:t>对象】</w:t>
      </w:r>
    </w:p>
    <w:p w:rsidR="008F3FEC" w:rsidRPr="003D2331" w:rsidRDefault="008F3FEC" w:rsidP="008F3FEC">
      <w:pPr>
        <w:pStyle w:val="a7"/>
        <w:ind w:left="1260"/>
        <w:rPr>
          <w:color w:val="FF0000"/>
        </w:rPr>
      </w:pPr>
      <w:r w:rsidRPr="003D2331">
        <w:rPr>
          <w:rFonts w:hint="eastAsia"/>
          <w:color w:val="FF0000"/>
        </w:rPr>
        <w:t>Spring</w:t>
      </w:r>
      <w:proofErr w:type="gramStart"/>
      <w:r w:rsidRPr="003D2331">
        <w:rPr>
          <w:rFonts w:hint="eastAsia"/>
          <w:color w:val="FF0000"/>
        </w:rPr>
        <w:t>的单例</w:t>
      </w:r>
      <w:proofErr w:type="gramEnd"/>
      <w:r w:rsidRPr="003D2331">
        <w:rPr>
          <w:rFonts w:hint="eastAsia"/>
          <w:color w:val="FF0000"/>
        </w:rPr>
        <w:t>bean</w:t>
      </w:r>
      <w:r w:rsidR="003D2331" w:rsidRPr="003D2331">
        <w:rPr>
          <w:rFonts w:hint="eastAsia"/>
          <w:color w:val="FF0000"/>
        </w:rPr>
        <w:t>不</w:t>
      </w:r>
      <w:r w:rsidRPr="003D2331">
        <w:rPr>
          <w:rFonts w:hint="eastAsia"/>
          <w:color w:val="FF0000"/>
        </w:rPr>
        <w:t>是线程安全的</w:t>
      </w:r>
      <w:r w:rsidR="0058072B">
        <w:rPr>
          <w:rFonts w:hint="eastAsia"/>
          <w:color w:val="FF0000"/>
        </w:rPr>
        <w:t>（可以用</w:t>
      </w:r>
      <w:r w:rsidR="001555EA">
        <w:rPr>
          <w:color w:val="FF0000"/>
        </w:rPr>
        <w:t>局部变量</w:t>
      </w:r>
      <w:r w:rsidR="001555EA">
        <w:rPr>
          <w:rFonts w:hint="eastAsia"/>
          <w:color w:val="FF0000"/>
        </w:rPr>
        <w:t>使</w:t>
      </w:r>
      <w:r w:rsidR="0058072B" w:rsidRPr="0058072B">
        <w:rPr>
          <w:color w:val="FF0000"/>
        </w:rPr>
        <w:t>线程</w:t>
      </w:r>
      <w:r w:rsidR="00592D1A">
        <w:rPr>
          <w:rFonts w:hint="eastAsia"/>
          <w:color w:val="FF0000"/>
        </w:rPr>
        <w:t>安全</w:t>
      </w:r>
      <w:r w:rsidR="0058072B">
        <w:rPr>
          <w:rFonts w:hint="eastAsia"/>
          <w:color w:val="FF0000"/>
        </w:rPr>
        <w:t>）</w:t>
      </w:r>
    </w:p>
    <w:p w:rsidR="008F3FEC" w:rsidRDefault="008F3FEC" w:rsidP="008F3FEC">
      <w:pPr>
        <w:pStyle w:val="a7"/>
        <w:ind w:left="1260"/>
      </w:pPr>
      <w:r>
        <w:rPr>
          <w:rFonts w:hint="eastAsia"/>
        </w:rPr>
        <w:t xml:space="preserve">2) </w:t>
      </w:r>
      <w:r>
        <w:rPr>
          <w:rFonts w:hint="eastAsia"/>
        </w:rPr>
        <w:t>什么时候创建</w:t>
      </w:r>
      <w:r>
        <w:rPr>
          <w:rFonts w:hint="eastAsia"/>
        </w:rPr>
        <w:t>?</w:t>
      </w:r>
    </w:p>
    <w:p w:rsidR="008F3FEC" w:rsidRDefault="008F3FEC" w:rsidP="008F3FEC">
      <w:pPr>
        <w:pStyle w:val="a7"/>
        <w:ind w:left="1260"/>
      </w:pPr>
      <w:r>
        <w:rPr>
          <w:rFonts w:hint="eastAsia"/>
        </w:rPr>
        <w:t xml:space="preserve">scope="prototype"  </w:t>
      </w:r>
      <w:r>
        <w:rPr>
          <w:rFonts w:hint="eastAsia"/>
        </w:rPr>
        <w:t>在用到对象的时候，才创建对象。</w:t>
      </w:r>
    </w:p>
    <w:p w:rsidR="008F3FEC" w:rsidRDefault="008F3FEC" w:rsidP="008F3FEC">
      <w:pPr>
        <w:pStyle w:val="a7"/>
        <w:ind w:left="1260"/>
      </w:pPr>
      <w:r>
        <w:rPr>
          <w:rFonts w:hint="eastAsia"/>
        </w:rPr>
        <w:t xml:space="preserve">scope="singleton"  </w:t>
      </w:r>
      <w:r>
        <w:rPr>
          <w:rFonts w:hint="eastAsia"/>
        </w:rPr>
        <w:t>在启动</w:t>
      </w:r>
      <w:r>
        <w:rPr>
          <w:rFonts w:hint="eastAsia"/>
        </w:rPr>
        <w:t>(</w:t>
      </w:r>
      <w:r>
        <w:rPr>
          <w:rFonts w:hint="eastAsia"/>
        </w:rPr>
        <w:t>容器初始化之前</w:t>
      </w:r>
      <w:r>
        <w:rPr>
          <w:rFonts w:hint="eastAsia"/>
        </w:rPr>
        <w:t>)</w:t>
      </w:r>
      <w:r>
        <w:rPr>
          <w:rFonts w:hint="eastAsia"/>
        </w:rPr>
        <w:t>，</w:t>
      </w:r>
      <w:r>
        <w:rPr>
          <w:rFonts w:hint="eastAsia"/>
        </w:rPr>
        <w:t xml:space="preserve"> </w:t>
      </w:r>
      <w:r>
        <w:rPr>
          <w:rFonts w:hint="eastAsia"/>
        </w:rPr>
        <w:t>就已经创建了</w:t>
      </w:r>
      <w:r>
        <w:rPr>
          <w:rFonts w:hint="eastAsia"/>
        </w:rPr>
        <w:t>bean</w:t>
      </w:r>
      <w:r>
        <w:rPr>
          <w:rFonts w:hint="eastAsia"/>
        </w:rPr>
        <w:t>，且整个应用只有一个。</w:t>
      </w:r>
    </w:p>
    <w:p w:rsidR="008F3FEC" w:rsidRDefault="008F3FEC" w:rsidP="008F3FEC">
      <w:pPr>
        <w:pStyle w:val="a7"/>
        <w:ind w:left="1260"/>
      </w:pPr>
      <w:r>
        <w:rPr>
          <w:rFonts w:hint="eastAsia"/>
        </w:rPr>
        <w:t>3)</w:t>
      </w:r>
      <w:r>
        <w:rPr>
          <w:rFonts w:hint="eastAsia"/>
        </w:rPr>
        <w:t>是否延迟创建</w:t>
      </w:r>
    </w:p>
    <w:p w:rsidR="008F3FEC" w:rsidRDefault="008F3FEC" w:rsidP="008F3FEC">
      <w:pPr>
        <w:pStyle w:val="a7"/>
        <w:ind w:left="1260"/>
      </w:pPr>
      <w:r>
        <w:rPr>
          <w:rFonts w:hint="eastAsia"/>
        </w:rPr>
        <w:t>lazy-</w:t>
      </w:r>
      <w:proofErr w:type="spellStart"/>
      <w:r>
        <w:rPr>
          <w:rFonts w:hint="eastAsia"/>
        </w:rPr>
        <w:t>init</w:t>
      </w:r>
      <w:proofErr w:type="spellEnd"/>
      <w:r>
        <w:rPr>
          <w:rFonts w:hint="eastAsia"/>
        </w:rPr>
        <w:t xml:space="preserve">="false"  </w:t>
      </w:r>
      <w:r>
        <w:rPr>
          <w:rFonts w:hint="eastAsia"/>
        </w:rPr>
        <w:t>默认为</w:t>
      </w:r>
      <w:r>
        <w:rPr>
          <w:rFonts w:hint="eastAsia"/>
        </w:rPr>
        <w:t xml:space="preserve">false,  </w:t>
      </w:r>
      <w:r>
        <w:rPr>
          <w:rFonts w:hint="eastAsia"/>
        </w:rPr>
        <w:t>不延迟创建，即在启动时候就创建对象</w:t>
      </w:r>
    </w:p>
    <w:p w:rsidR="008F3FEC" w:rsidRDefault="008F3FEC" w:rsidP="008F3FEC">
      <w:pPr>
        <w:pStyle w:val="a7"/>
        <w:ind w:left="1260"/>
      </w:pPr>
      <w:r>
        <w:rPr>
          <w:rFonts w:hint="eastAsia"/>
        </w:rPr>
        <w:t>lazy-</w:t>
      </w:r>
      <w:proofErr w:type="spellStart"/>
      <w:r>
        <w:rPr>
          <w:rFonts w:hint="eastAsia"/>
        </w:rPr>
        <w:t>init</w:t>
      </w:r>
      <w:proofErr w:type="spellEnd"/>
      <w:r>
        <w:rPr>
          <w:rFonts w:hint="eastAsia"/>
        </w:rPr>
        <w:t xml:space="preserve">="true"   </w:t>
      </w:r>
      <w:r>
        <w:rPr>
          <w:rFonts w:hint="eastAsia"/>
        </w:rPr>
        <w:t>延迟初始化，</w:t>
      </w:r>
      <w:r>
        <w:rPr>
          <w:rFonts w:hint="eastAsia"/>
        </w:rPr>
        <w:t xml:space="preserve"> </w:t>
      </w:r>
      <w:r>
        <w:rPr>
          <w:rFonts w:hint="eastAsia"/>
        </w:rPr>
        <w:t>在用到对象的时候才创建对象（只</w:t>
      </w:r>
      <w:proofErr w:type="gramStart"/>
      <w:r>
        <w:rPr>
          <w:rFonts w:hint="eastAsia"/>
        </w:rPr>
        <w:t>对单例有效</w:t>
      </w:r>
      <w:proofErr w:type="gramEnd"/>
      <w:r>
        <w:rPr>
          <w:rFonts w:hint="eastAsia"/>
        </w:rPr>
        <w:t>）</w:t>
      </w:r>
    </w:p>
    <w:p w:rsidR="00ED7247" w:rsidRDefault="008F3FEC" w:rsidP="008F3FEC">
      <w:pPr>
        <w:pStyle w:val="a7"/>
        <w:ind w:left="1260"/>
      </w:pPr>
      <w:r>
        <w:rPr>
          <w:rFonts w:hint="eastAsia"/>
        </w:rPr>
        <w:t xml:space="preserve">4) </w:t>
      </w:r>
      <w:r>
        <w:rPr>
          <w:rFonts w:hint="eastAsia"/>
        </w:rPr>
        <w:t>创建对象之后，初始化</w:t>
      </w:r>
      <w:r>
        <w:rPr>
          <w:rFonts w:hint="eastAsia"/>
        </w:rPr>
        <w:t>/</w:t>
      </w:r>
      <w:r>
        <w:rPr>
          <w:rFonts w:hint="eastAsia"/>
        </w:rPr>
        <w:t>销毁</w:t>
      </w:r>
    </w:p>
    <w:p w:rsidR="008F3FEC" w:rsidRDefault="008F3FEC" w:rsidP="008F3FEC">
      <w:pPr>
        <w:pStyle w:val="a7"/>
        <w:ind w:left="1260"/>
      </w:pPr>
      <w:proofErr w:type="spellStart"/>
      <w:r>
        <w:rPr>
          <w:rFonts w:hint="eastAsia"/>
        </w:rPr>
        <w:t>init</w:t>
      </w:r>
      <w:proofErr w:type="spellEnd"/>
      <w:r>
        <w:rPr>
          <w:rFonts w:hint="eastAsia"/>
        </w:rPr>
        <w:t>-method="</w:t>
      </w:r>
      <w:proofErr w:type="spellStart"/>
      <w:r>
        <w:rPr>
          <w:rFonts w:hint="eastAsia"/>
        </w:rPr>
        <w:t>init_user</w:t>
      </w:r>
      <w:proofErr w:type="spellEnd"/>
      <w:r>
        <w:rPr>
          <w:rFonts w:hint="eastAsia"/>
        </w:rPr>
        <w:t xml:space="preserve">" </w:t>
      </w:r>
      <w:r>
        <w:rPr>
          <w:rFonts w:hint="eastAsia"/>
        </w:rPr>
        <w:t>【对应对象的</w:t>
      </w:r>
      <w:proofErr w:type="spellStart"/>
      <w:r>
        <w:rPr>
          <w:rFonts w:hint="eastAsia"/>
        </w:rPr>
        <w:t>init_user</w:t>
      </w:r>
      <w:proofErr w:type="spellEnd"/>
      <w:r w:rsidR="00667C28">
        <w:rPr>
          <w:rFonts w:hint="eastAsia"/>
        </w:rPr>
        <w:t>方法，</w:t>
      </w:r>
      <w:r w:rsidR="00ED7247">
        <w:rPr>
          <w:rFonts w:hint="eastAsia"/>
        </w:rPr>
        <w:t>对象创建</w:t>
      </w:r>
      <w:r>
        <w:rPr>
          <w:rFonts w:hint="eastAsia"/>
        </w:rPr>
        <w:t>之后执行】</w:t>
      </w:r>
    </w:p>
    <w:p w:rsidR="008F3FEC" w:rsidRDefault="008F3FEC" w:rsidP="008F3FEC">
      <w:pPr>
        <w:pStyle w:val="a7"/>
        <w:ind w:left="1260"/>
      </w:pPr>
      <w:r>
        <w:rPr>
          <w:rFonts w:hint="eastAsia"/>
        </w:rPr>
        <w:t>destroy-method="</w:t>
      </w:r>
      <w:proofErr w:type="spellStart"/>
      <w:r>
        <w:rPr>
          <w:rFonts w:hint="eastAsia"/>
        </w:rPr>
        <w:t>destroy_user</w:t>
      </w:r>
      <w:proofErr w:type="spellEnd"/>
      <w:r>
        <w:rPr>
          <w:rFonts w:hint="eastAsia"/>
        </w:rPr>
        <w:t xml:space="preserve">"  </w:t>
      </w:r>
      <w:r>
        <w:rPr>
          <w:rFonts w:hint="eastAsia"/>
        </w:rPr>
        <w:t>【在调用容器对象的</w:t>
      </w:r>
      <w:proofErr w:type="spellStart"/>
      <w:r>
        <w:rPr>
          <w:rFonts w:hint="eastAsia"/>
        </w:rPr>
        <w:t>destriy</w:t>
      </w:r>
      <w:proofErr w:type="spellEnd"/>
      <w:r>
        <w:rPr>
          <w:rFonts w:hint="eastAsia"/>
        </w:rPr>
        <w:t>方法时候执行，</w:t>
      </w:r>
      <w:r>
        <w:rPr>
          <w:rFonts w:hint="eastAsia"/>
        </w:rPr>
        <w:t>(</w:t>
      </w:r>
      <w:r>
        <w:rPr>
          <w:rFonts w:hint="eastAsia"/>
        </w:rPr>
        <w:t>容器用实现类</w:t>
      </w:r>
      <w:r>
        <w:rPr>
          <w:rFonts w:hint="eastAsia"/>
        </w:rPr>
        <w:t>)</w:t>
      </w:r>
      <w:r>
        <w:rPr>
          <w:rFonts w:hint="eastAsia"/>
        </w:rPr>
        <w:t>】</w:t>
      </w:r>
    </w:p>
    <w:p w:rsidR="008F3FEC" w:rsidRPr="008F10EF" w:rsidRDefault="008F3FEC" w:rsidP="00A40CCE">
      <w:pPr>
        <w:pStyle w:val="a7"/>
        <w:numPr>
          <w:ilvl w:val="0"/>
          <w:numId w:val="46"/>
        </w:numPr>
        <w:ind w:firstLineChars="0"/>
        <w:outlineLvl w:val="2"/>
        <w:rPr>
          <w:b/>
          <w:color w:val="FF0000"/>
        </w:rPr>
      </w:pPr>
      <w:r w:rsidRPr="008F10EF">
        <w:rPr>
          <w:rFonts w:hint="eastAsia"/>
          <w:b/>
          <w:color w:val="FF0000"/>
        </w:rPr>
        <w:t>Bean</w:t>
      </w:r>
      <w:r w:rsidRPr="008F10EF">
        <w:rPr>
          <w:rFonts w:hint="eastAsia"/>
          <w:b/>
          <w:color w:val="FF0000"/>
        </w:rPr>
        <w:t>的作用域？</w:t>
      </w:r>
    </w:p>
    <w:p w:rsidR="008F3FEC" w:rsidRDefault="008F3FEC" w:rsidP="008F3FEC">
      <w:pPr>
        <w:pStyle w:val="a7"/>
        <w:ind w:left="1260" w:firstLineChars="0" w:firstLine="0"/>
      </w:pPr>
      <w:r>
        <w:rPr>
          <w:rFonts w:hint="eastAsia"/>
        </w:rPr>
        <w:t>1.singleton</w:t>
      </w:r>
      <w:r>
        <w:rPr>
          <w:rFonts w:hint="eastAsia"/>
        </w:rPr>
        <w:t>：这种</w:t>
      </w:r>
      <w:r>
        <w:rPr>
          <w:rFonts w:hint="eastAsia"/>
        </w:rPr>
        <w:t>bean</w:t>
      </w:r>
      <w:r>
        <w:rPr>
          <w:rFonts w:hint="eastAsia"/>
        </w:rPr>
        <w:t>范围是默认的，这种范围确保不管接受到多少个请求，每个容器中只有一个</w:t>
      </w:r>
      <w:r>
        <w:rPr>
          <w:rFonts w:hint="eastAsia"/>
        </w:rPr>
        <w:t>bean</w:t>
      </w:r>
      <w:r>
        <w:rPr>
          <w:rFonts w:hint="eastAsia"/>
        </w:rPr>
        <w:t>的实例，</w:t>
      </w:r>
      <w:proofErr w:type="gramStart"/>
      <w:r>
        <w:rPr>
          <w:rFonts w:hint="eastAsia"/>
        </w:rPr>
        <w:t>单例的</w:t>
      </w:r>
      <w:proofErr w:type="gramEnd"/>
      <w:r>
        <w:rPr>
          <w:rFonts w:hint="eastAsia"/>
        </w:rPr>
        <w:t>模式由</w:t>
      </w:r>
      <w:r>
        <w:rPr>
          <w:rFonts w:hint="eastAsia"/>
        </w:rPr>
        <w:t>bean factory</w:t>
      </w:r>
      <w:r>
        <w:rPr>
          <w:rFonts w:hint="eastAsia"/>
        </w:rPr>
        <w:t>自身来维护。</w:t>
      </w:r>
    </w:p>
    <w:p w:rsidR="00D71097" w:rsidRDefault="00D71097" w:rsidP="008F3FEC">
      <w:pPr>
        <w:pStyle w:val="a7"/>
        <w:ind w:left="1260" w:firstLineChars="0" w:firstLine="0"/>
      </w:pPr>
      <w:r w:rsidRPr="00D71097">
        <w:rPr>
          <w:rFonts w:hint="eastAsia"/>
        </w:rPr>
        <w:t>spring</w:t>
      </w:r>
      <w:r w:rsidRPr="00D71097">
        <w:rPr>
          <w:rFonts w:hint="eastAsia"/>
        </w:rPr>
        <w:t>是通过</w:t>
      </w:r>
      <w:proofErr w:type="spellStart"/>
      <w:r w:rsidRPr="00D71097">
        <w:rPr>
          <w:rFonts w:hint="eastAsia"/>
        </w:rPr>
        <w:t>ThreadLocal</w:t>
      </w:r>
      <w:proofErr w:type="spellEnd"/>
      <w:r w:rsidRPr="00D71097">
        <w:rPr>
          <w:rFonts w:hint="eastAsia"/>
        </w:rPr>
        <w:t>来</w:t>
      </w:r>
      <w:proofErr w:type="gramStart"/>
      <w:r w:rsidRPr="00D71097">
        <w:rPr>
          <w:rFonts w:hint="eastAsia"/>
        </w:rPr>
        <w:t>保障单例线程</w:t>
      </w:r>
      <w:proofErr w:type="gramEnd"/>
      <w:r w:rsidRPr="00D71097">
        <w:rPr>
          <w:rFonts w:hint="eastAsia"/>
        </w:rPr>
        <w:t>安全的</w:t>
      </w:r>
    </w:p>
    <w:p w:rsidR="008F3FEC" w:rsidRDefault="00781F1A" w:rsidP="008F3FEC">
      <w:pPr>
        <w:pStyle w:val="a7"/>
        <w:ind w:left="1260" w:firstLineChars="0" w:firstLine="0"/>
      </w:pPr>
      <w:r>
        <w:rPr>
          <w:rFonts w:hint="eastAsia"/>
        </w:rPr>
        <w:t>2.</w:t>
      </w:r>
      <w:r w:rsidR="008F3FEC">
        <w:rPr>
          <w:rFonts w:hint="eastAsia"/>
        </w:rPr>
        <w:t>prototype</w:t>
      </w:r>
      <w:r w:rsidR="008F3FEC">
        <w:rPr>
          <w:rFonts w:hint="eastAsia"/>
        </w:rPr>
        <w:t>：原形范围</w:t>
      </w:r>
      <w:proofErr w:type="gramStart"/>
      <w:r w:rsidR="008F3FEC">
        <w:rPr>
          <w:rFonts w:hint="eastAsia"/>
        </w:rPr>
        <w:t>与单例范围</w:t>
      </w:r>
      <w:proofErr w:type="gramEnd"/>
      <w:r w:rsidR="008F3FEC">
        <w:rPr>
          <w:rFonts w:hint="eastAsia"/>
        </w:rPr>
        <w:t>相反，为每一个</w:t>
      </w:r>
      <w:r w:rsidR="008F3FEC">
        <w:rPr>
          <w:rFonts w:hint="eastAsia"/>
        </w:rPr>
        <w:t>bean</w:t>
      </w:r>
      <w:r w:rsidR="008F3FEC">
        <w:rPr>
          <w:rFonts w:hint="eastAsia"/>
        </w:rPr>
        <w:t>请求提供一个实例。</w:t>
      </w:r>
      <w:r w:rsidR="008F3FEC">
        <w:rPr>
          <w:rFonts w:hint="eastAsia"/>
        </w:rPr>
        <w:t>3.request</w:t>
      </w:r>
      <w:r w:rsidR="008F3FEC">
        <w:rPr>
          <w:rFonts w:hint="eastAsia"/>
        </w:rPr>
        <w:t>：在请求</w:t>
      </w:r>
      <w:r w:rsidR="008F3FEC">
        <w:rPr>
          <w:rFonts w:hint="eastAsia"/>
        </w:rPr>
        <w:t>bean</w:t>
      </w:r>
      <w:r w:rsidR="008F3FEC">
        <w:rPr>
          <w:rFonts w:hint="eastAsia"/>
        </w:rPr>
        <w:t>范围内会每一个来自客户端的网络请求创建一个实例，在请求完成以后，</w:t>
      </w:r>
      <w:r w:rsidR="008F3FEC">
        <w:rPr>
          <w:rFonts w:hint="eastAsia"/>
        </w:rPr>
        <w:t>bean</w:t>
      </w:r>
      <w:r w:rsidR="008F3FEC">
        <w:rPr>
          <w:rFonts w:hint="eastAsia"/>
        </w:rPr>
        <w:t>会失效并被垃圾</w:t>
      </w:r>
      <w:proofErr w:type="gramStart"/>
      <w:r w:rsidR="008F3FEC">
        <w:rPr>
          <w:rFonts w:hint="eastAsia"/>
        </w:rPr>
        <w:t>回收器</w:t>
      </w:r>
      <w:proofErr w:type="gramEnd"/>
      <w:r w:rsidR="008F3FEC">
        <w:rPr>
          <w:rFonts w:hint="eastAsia"/>
        </w:rPr>
        <w:t>回收。</w:t>
      </w:r>
    </w:p>
    <w:p w:rsidR="008F3FEC" w:rsidRDefault="008F3FEC" w:rsidP="008F3FEC">
      <w:pPr>
        <w:pStyle w:val="a7"/>
        <w:ind w:left="1260" w:firstLineChars="0" w:firstLine="0"/>
      </w:pPr>
      <w:r>
        <w:rPr>
          <w:rFonts w:hint="eastAsia"/>
        </w:rPr>
        <w:t>4.Session</w:t>
      </w:r>
      <w:r>
        <w:rPr>
          <w:rFonts w:hint="eastAsia"/>
        </w:rPr>
        <w:t>：与请求范围类似，确保每个</w:t>
      </w:r>
      <w:r>
        <w:rPr>
          <w:rFonts w:hint="eastAsia"/>
        </w:rPr>
        <w:t>session</w:t>
      </w:r>
      <w:r>
        <w:rPr>
          <w:rFonts w:hint="eastAsia"/>
        </w:rPr>
        <w:t>中有一个</w:t>
      </w:r>
      <w:r>
        <w:rPr>
          <w:rFonts w:hint="eastAsia"/>
        </w:rPr>
        <w:t>bean</w:t>
      </w:r>
      <w:r>
        <w:rPr>
          <w:rFonts w:hint="eastAsia"/>
        </w:rPr>
        <w:t>的实例，在</w:t>
      </w:r>
      <w:r>
        <w:rPr>
          <w:rFonts w:hint="eastAsia"/>
        </w:rPr>
        <w:t>session</w:t>
      </w:r>
      <w:r>
        <w:rPr>
          <w:rFonts w:hint="eastAsia"/>
        </w:rPr>
        <w:t>过期后，</w:t>
      </w:r>
      <w:r>
        <w:rPr>
          <w:rFonts w:hint="eastAsia"/>
        </w:rPr>
        <w:t>bean</w:t>
      </w:r>
      <w:r>
        <w:rPr>
          <w:rFonts w:hint="eastAsia"/>
        </w:rPr>
        <w:t>会随之失效。</w:t>
      </w:r>
    </w:p>
    <w:p w:rsidR="006A00CF" w:rsidRDefault="006A00CF" w:rsidP="008F3FEC">
      <w:pPr>
        <w:pStyle w:val="a7"/>
        <w:ind w:left="1260" w:firstLineChars="0" w:firstLine="0"/>
      </w:pPr>
    </w:p>
    <w:p w:rsidR="008F3FEC" w:rsidRPr="008F10EF" w:rsidRDefault="00CE7486" w:rsidP="00A40CCE">
      <w:pPr>
        <w:pStyle w:val="a7"/>
        <w:numPr>
          <w:ilvl w:val="0"/>
          <w:numId w:val="46"/>
        </w:numPr>
        <w:ind w:firstLineChars="0"/>
        <w:outlineLvl w:val="2"/>
        <w:rPr>
          <w:b/>
          <w:color w:val="FF0000"/>
        </w:rPr>
      </w:pPr>
      <w:r w:rsidRPr="008F10EF">
        <w:rPr>
          <w:rFonts w:hint="eastAsia"/>
          <w:b/>
          <w:color w:val="FF0000"/>
        </w:rPr>
        <w:t>Bean</w:t>
      </w:r>
      <w:r w:rsidR="008F3FEC" w:rsidRPr="008F10EF">
        <w:rPr>
          <w:rFonts w:hint="eastAsia"/>
          <w:b/>
          <w:color w:val="FF0000"/>
        </w:rPr>
        <w:t>的生命周期</w:t>
      </w:r>
    </w:p>
    <w:p w:rsidR="00CA59CC" w:rsidRDefault="00CA59CC" w:rsidP="00CE7486">
      <w:pPr>
        <w:pStyle w:val="a7"/>
        <w:ind w:left="1260" w:firstLineChars="0" w:firstLine="0"/>
      </w:pPr>
      <w:r>
        <w:rPr>
          <w:rFonts w:hint="eastAsia"/>
        </w:rPr>
        <w:t>初始化过程：</w:t>
      </w:r>
    </w:p>
    <w:p w:rsidR="00CE7486" w:rsidRDefault="00BF6472" w:rsidP="00CE7486">
      <w:pPr>
        <w:pStyle w:val="a7"/>
        <w:ind w:left="1260" w:firstLineChars="0" w:firstLine="0"/>
      </w:pPr>
      <w:r>
        <w:rPr>
          <w:rFonts w:hint="eastAsia"/>
        </w:rPr>
        <w:t>1.</w:t>
      </w:r>
      <w:r>
        <w:rPr>
          <w:rFonts w:hint="eastAsia"/>
        </w:rPr>
        <w:t>实例化</w:t>
      </w:r>
      <w:r>
        <w:rPr>
          <w:rFonts w:hint="eastAsia"/>
        </w:rPr>
        <w:t>bean</w:t>
      </w:r>
      <w:r>
        <w:rPr>
          <w:rFonts w:hint="eastAsia"/>
        </w:rPr>
        <w:t>对象</w:t>
      </w:r>
      <w:proofErr w:type="gramStart"/>
      <w:r>
        <w:rPr>
          <w:rFonts w:hint="eastAsia"/>
        </w:rPr>
        <w:t>及设置</w:t>
      </w:r>
      <w:proofErr w:type="gramEnd"/>
      <w:r>
        <w:rPr>
          <w:rFonts w:hint="eastAsia"/>
        </w:rPr>
        <w:t>bean</w:t>
      </w:r>
      <w:r>
        <w:rPr>
          <w:rFonts w:hint="eastAsia"/>
        </w:rPr>
        <w:t>属性。</w:t>
      </w:r>
    </w:p>
    <w:p w:rsidR="00911D58" w:rsidRDefault="00911D58" w:rsidP="00CE7486">
      <w:pPr>
        <w:pStyle w:val="a7"/>
        <w:ind w:left="1260" w:firstLineChars="0" w:firstLine="0"/>
      </w:pPr>
      <w:r>
        <w:rPr>
          <w:rFonts w:hint="eastAsia"/>
        </w:rPr>
        <w:t>2.</w:t>
      </w:r>
      <w:r>
        <w:rPr>
          <w:rFonts w:hint="eastAsia"/>
        </w:rPr>
        <w:t>通过</w:t>
      </w:r>
      <w:r>
        <w:rPr>
          <w:rFonts w:hint="eastAsia"/>
        </w:rPr>
        <w:t>Aware</w:t>
      </w:r>
      <w:r>
        <w:rPr>
          <w:rFonts w:hint="eastAsia"/>
        </w:rPr>
        <w:t>接口</w:t>
      </w:r>
      <w:r w:rsidR="00AD3C51">
        <w:rPr>
          <w:rFonts w:hint="eastAsia"/>
        </w:rPr>
        <w:t>并设置</w:t>
      </w:r>
      <w:r>
        <w:rPr>
          <w:rFonts w:hint="eastAsia"/>
        </w:rPr>
        <w:t>bean</w:t>
      </w:r>
      <w:r>
        <w:rPr>
          <w:rFonts w:hint="eastAsia"/>
        </w:rPr>
        <w:t>的</w:t>
      </w:r>
      <w:r w:rsidR="00AD3C51">
        <w:rPr>
          <w:rFonts w:hint="eastAsia"/>
        </w:rPr>
        <w:t>相关</w:t>
      </w:r>
      <w:r>
        <w:rPr>
          <w:rFonts w:hint="eastAsia"/>
        </w:rPr>
        <w:t>依赖</w:t>
      </w:r>
    </w:p>
    <w:p w:rsidR="00911D58" w:rsidRDefault="00911D58" w:rsidP="00CE7486">
      <w:pPr>
        <w:pStyle w:val="a7"/>
        <w:ind w:left="1260" w:firstLineChars="0" w:firstLine="0"/>
      </w:pPr>
      <w:r>
        <w:rPr>
          <w:rFonts w:hint="eastAsia"/>
        </w:rPr>
        <w:t>3.</w:t>
      </w:r>
      <w:r w:rsidR="00BD1E05">
        <w:rPr>
          <w:rFonts w:hint="eastAsia"/>
        </w:rPr>
        <w:t>调用</w:t>
      </w:r>
      <w:proofErr w:type="spellStart"/>
      <w:r w:rsidR="00582A08">
        <w:rPr>
          <w:rFonts w:hint="eastAsia"/>
        </w:rPr>
        <w:t>BeanPostProcessor</w:t>
      </w:r>
      <w:proofErr w:type="spellEnd"/>
      <w:r w:rsidR="00BD1E05">
        <w:rPr>
          <w:rFonts w:hint="eastAsia"/>
        </w:rPr>
        <w:t>前置</w:t>
      </w:r>
      <w:r w:rsidR="00582A08">
        <w:rPr>
          <w:rFonts w:hint="eastAsia"/>
        </w:rPr>
        <w:t>处理</w:t>
      </w:r>
    </w:p>
    <w:p w:rsidR="00BD1E05" w:rsidRDefault="00BD1E05" w:rsidP="00CE7486">
      <w:pPr>
        <w:pStyle w:val="a7"/>
        <w:ind w:left="1260" w:firstLineChars="0" w:firstLine="0"/>
      </w:pPr>
      <w:r>
        <w:rPr>
          <w:rFonts w:hint="eastAsia"/>
        </w:rPr>
        <w:t>4.</w:t>
      </w:r>
      <w:r w:rsidR="00582A08">
        <w:rPr>
          <w:rFonts w:hint="eastAsia"/>
        </w:rPr>
        <w:t>检查是否是</w:t>
      </w:r>
      <w:proofErr w:type="spellStart"/>
      <w:r w:rsidR="00582A08">
        <w:rPr>
          <w:rFonts w:hint="eastAsia"/>
        </w:rPr>
        <w:t>InitializingBean</w:t>
      </w:r>
      <w:proofErr w:type="spellEnd"/>
      <w:r w:rsidR="00582A08">
        <w:rPr>
          <w:rFonts w:hint="eastAsia"/>
        </w:rPr>
        <w:t>以决定是否调用</w:t>
      </w:r>
      <w:proofErr w:type="spellStart"/>
      <w:r w:rsidR="00582A08">
        <w:rPr>
          <w:rFonts w:hint="eastAsia"/>
        </w:rPr>
        <w:t>afterPropertiesSet</w:t>
      </w:r>
      <w:proofErr w:type="spellEnd"/>
      <w:r w:rsidR="00582A08">
        <w:rPr>
          <w:rFonts w:hint="eastAsia"/>
        </w:rPr>
        <w:t>方法</w:t>
      </w:r>
    </w:p>
    <w:p w:rsidR="00BD1E05" w:rsidRDefault="00BD1E05" w:rsidP="00CE7486">
      <w:pPr>
        <w:pStyle w:val="a7"/>
        <w:ind w:left="1260" w:firstLineChars="0" w:firstLine="0"/>
      </w:pPr>
      <w:r>
        <w:rPr>
          <w:rFonts w:hint="eastAsia"/>
        </w:rPr>
        <w:t>5.</w:t>
      </w:r>
      <w:r>
        <w:rPr>
          <w:rFonts w:hint="eastAsia"/>
        </w:rPr>
        <w:t>调用</w:t>
      </w:r>
      <w:r>
        <w:rPr>
          <w:rFonts w:hint="eastAsia"/>
        </w:rPr>
        <w:t>bean</w:t>
      </w:r>
      <w:r w:rsidR="00582A08">
        <w:rPr>
          <w:rFonts w:hint="eastAsia"/>
        </w:rPr>
        <w:t>本身</w:t>
      </w:r>
      <w:r>
        <w:rPr>
          <w:rFonts w:hint="eastAsia"/>
        </w:rPr>
        <w:t>的</w:t>
      </w:r>
      <w:proofErr w:type="spellStart"/>
      <w:r>
        <w:rPr>
          <w:rFonts w:hint="eastAsia"/>
        </w:rPr>
        <w:t>init</w:t>
      </w:r>
      <w:proofErr w:type="spellEnd"/>
      <w:r>
        <w:rPr>
          <w:rFonts w:hint="eastAsia"/>
        </w:rPr>
        <w:t>()</w:t>
      </w:r>
      <w:r>
        <w:rPr>
          <w:rFonts w:hint="eastAsia"/>
        </w:rPr>
        <w:t>方法，完成初始化工作</w:t>
      </w:r>
    </w:p>
    <w:p w:rsidR="00BD1E05" w:rsidRDefault="00BD1E05" w:rsidP="00CE7486">
      <w:pPr>
        <w:pStyle w:val="a7"/>
        <w:ind w:left="1260" w:firstLineChars="0" w:firstLine="0"/>
      </w:pPr>
      <w:r>
        <w:rPr>
          <w:rFonts w:hint="eastAsia"/>
        </w:rPr>
        <w:t>6.</w:t>
      </w:r>
      <w:r>
        <w:rPr>
          <w:rFonts w:hint="eastAsia"/>
        </w:rPr>
        <w:t>调用</w:t>
      </w:r>
      <w:proofErr w:type="spellStart"/>
      <w:r w:rsidR="00582A08">
        <w:rPr>
          <w:rFonts w:hint="eastAsia"/>
        </w:rPr>
        <w:t>BeanPostProcessor</w:t>
      </w:r>
      <w:proofErr w:type="spellEnd"/>
      <w:r>
        <w:rPr>
          <w:rFonts w:hint="eastAsia"/>
        </w:rPr>
        <w:t>后置</w:t>
      </w:r>
      <w:r w:rsidR="00582A08">
        <w:rPr>
          <w:rFonts w:hint="eastAsia"/>
        </w:rPr>
        <w:t>处理</w:t>
      </w:r>
    </w:p>
    <w:p w:rsidR="00BD1E05" w:rsidRDefault="00BD1E05" w:rsidP="00CE7486">
      <w:pPr>
        <w:pStyle w:val="a7"/>
        <w:ind w:left="1260" w:firstLineChars="0" w:firstLine="0"/>
      </w:pPr>
      <w:r>
        <w:rPr>
          <w:rFonts w:hint="eastAsia"/>
        </w:rPr>
        <w:t>7.bean</w:t>
      </w:r>
      <w:r>
        <w:rPr>
          <w:rFonts w:hint="eastAsia"/>
        </w:rPr>
        <w:t>创建完成后就可以在程序应用中使用该</w:t>
      </w:r>
      <w:r>
        <w:rPr>
          <w:rFonts w:hint="eastAsia"/>
        </w:rPr>
        <w:t>bean</w:t>
      </w:r>
    </w:p>
    <w:p w:rsidR="00582A08" w:rsidRDefault="00582A08" w:rsidP="00582A08">
      <w:pPr>
        <w:pStyle w:val="a7"/>
        <w:ind w:left="1260" w:firstLineChars="0" w:firstLine="0"/>
      </w:pPr>
      <w:r>
        <w:rPr>
          <w:rFonts w:hint="eastAsia"/>
        </w:rPr>
        <w:t>8.</w:t>
      </w:r>
      <w:r>
        <w:rPr>
          <w:rFonts w:hint="eastAsia"/>
        </w:rPr>
        <w:t>若实现了</w:t>
      </w:r>
      <w:proofErr w:type="spellStart"/>
      <w:r>
        <w:rPr>
          <w:rFonts w:hint="eastAsia"/>
        </w:rPr>
        <w:t>DisposableBean</w:t>
      </w:r>
      <w:proofErr w:type="spellEnd"/>
      <w:r>
        <w:rPr>
          <w:rFonts w:hint="eastAsia"/>
        </w:rPr>
        <w:t>接口，则会调用</w:t>
      </w:r>
      <w:r>
        <w:rPr>
          <w:rFonts w:hint="eastAsia"/>
        </w:rPr>
        <w:t>destroy</w:t>
      </w:r>
      <w:r>
        <w:rPr>
          <w:rFonts w:hint="eastAsia"/>
        </w:rPr>
        <w:t>方法</w:t>
      </w:r>
    </w:p>
    <w:p w:rsidR="00582A08" w:rsidRPr="00582A08" w:rsidRDefault="00582A08" w:rsidP="00CE7486">
      <w:pPr>
        <w:pStyle w:val="a7"/>
        <w:ind w:left="1260" w:firstLineChars="0" w:firstLine="0"/>
      </w:pPr>
      <w:r>
        <w:rPr>
          <w:rFonts w:hint="eastAsia"/>
        </w:rPr>
        <w:t>9.</w:t>
      </w:r>
      <w:r>
        <w:rPr>
          <w:rFonts w:hint="eastAsia"/>
        </w:rPr>
        <w:t>若配置了</w:t>
      </w:r>
      <w:r>
        <w:rPr>
          <w:rFonts w:hint="eastAsia"/>
        </w:rPr>
        <w:t>destroy-method</w:t>
      </w:r>
      <w:r>
        <w:rPr>
          <w:rFonts w:hint="eastAsia"/>
        </w:rPr>
        <w:t>属性，则会调用其配置的销毁方法。</w:t>
      </w:r>
    </w:p>
    <w:p w:rsidR="000C37C1" w:rsidRDefault="000C37C1" w:rsidP="00CE7486">
      <w:pPr>
        <w:pStyle w:val="a7"/>
        <w:ind w:left="1260" w:firstLineChars="0" w:firstLine="0"/>
      </w:pPr>
      <w:r>
        <w:rPr>
          <w:noProof/>
        </w:rPr>
        <w:lastRenderedPageBreak/>
        <w:drawing>
          <wp:inline distT="0" distB="0" distL="0" distR="0" wp14:anchorId="728D3FEC" wp14:editId="60DDA13F">
            <wp:extent cx="2238375" cy="507682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38375" cy="5076825"/>
                    </a:xfrm>
                    <a:prstGeom prst="rect">
                      <a:avLst/>
                    </a:prstGeom>
                  </pic:spPr>
                </pic:pic>
              </a:graphicData>
            </a:graphic>
          </wp:inline>
        </w:drawing>
      </w:r>
    </w:p>
    <w:p w:rsidR="000B704B" w:rsidRDefault="000B704B" w:rsidP="00A40CCE">
      <w:pPr>
        <w:pStyle w:val="a7"/>
        <w:numPr>
          <w:ilvl w:val="0"/>
          <w:numId w:val="46"/>
        </w:numPr>
        <w:ind w:firstLineChars="0"/>
        <w:outlineLvl w:val="2"/>
        <w:rPr>
          <w:b/>
        </w:rPr>
      </w:pPr>
      <w:proofErr w:type="spellStart"/>
      <w:r w:rsidRPr="000B704B">
        <w:rPr>
          <w:rFonts w:hint="eastAsia"/>
          <w:b/>
        </w:rPr>
        <w:t>BeanFactory</w:t>
      </w:r>
      <w:proofErr w:type="spellEnd"/>
    </w:p>
    <w:p w:rsidR="00370FC8" w:rsidRDefault="00370FC8" w:rsidP="000B704B">
      <w:pPr>
        <w:pStyle w:val="a7"/>
        <w:ind w:left="1260" w:firstLineChars="0" w:firstLine="0"/>
      </w:pPr>
      <w:r>
        <w:rPr>
          <w:rFonts w:hint="eastAsia"/>
        </w:rPr>
        <w:t>作用：</w:t>
      </w:r>
    </w:p>
    <w:p w:rsidR="00370FC8" w:rsidRDefault="00370FC8" w:rsidP="000B704B">
      <w:pPr>
        <w:pStyle w:val="a7"/>
        <w:ind w:left="1260" w:firstLineChars="0" w:firstLine="0"/>
      </w:pPr>
      <w:r>
        <w:rPr>
          <w:rFonts w:hint="eastAsia"/>
        </w:rPr>
        <w:t>提供</w:t>
      </w:r>
      <w:r>
        <w:rPr>
          <w:rFonts w:hint="eastAsia"/>
        </w:rPr>
        <w:t>IOC</w:t>
      </w:r>
      <w:r>
        <w:rPr>
          <w:rFonts w:hint="eastAsia"/>
        </w:rPr>
        <w:t>的配置机制</w:t>
      </w:r>
    </w:p>
    <w:p w:rsidR="00370FC8" w:rsidRDefault="00370FC8" w:rsidP="000B704B">
      <w:pPr>
        <w:pStyle w:val="a7"/>
        <w:ind w:left="1260" w:firstLineChars="0" w:firstLine="0"/>
      </w:pPr>
      <w:r>
        <w:rPr>
          <w:rFonts w:hint="eastAsia"/>
        </w:rPr>
        <w:t>包含</w:t>
      </w:r>
      <w:r>
        <w:rPr>
          <w:rFonts w:hint="eastAsia"/>
        </w:rPr>
        <w:t>Bean</w:t>
      </w:r>
      <w:r>
        <w:rPr>
          <w:rFonts w:hint="eastAsia"/>
        </w:rPr>
        <w:t>的各种定义，便于实例化</w:t>
      </w:r>
      <w:r>
        <w:rPr>
          <w:rFonts w:hint="eastAsia"/>
        </w:rPr>
        <w:t>Bean</w:t>
      </w:r>
    </w:p>
    <w:p w:rsidR="00370FC8" w:rsidRDefault="00370FC8" w:rsidP="000B704B">
      <w:pPr>
        <w:pStyle w:val="a7"/>
        <w:ind w:left="1260" w:firstLineChars="0" w:firstLine="0"/>
      </w:pPr>
      <w:r>
        <w:rPr>
          <w:rFonts w:hint="eastAsia"/>
        </w:rPr>
        <w:t>建立</w:t>
      </w:r>
      <w:r>
        <w:rPr>
          <w:rFonts w:hint="eastAsia"/>
        </w:rPr>
        <w:t>Bean</w:t>
      </w:r>
      <w:r>
        <w:rPr>
          <w:rFonts w:hint="eastAsia"/>
        </w:rPr>
        <w:t>之间的依赖关系</w:t>
      </w:r>
    </w:p>
    <w:p w:rsidR="00370FC8" w:rsidRDefault="00370FC8" w:rsidP="000B704B">
      <w:pPr>
        <w:pStyle w:val="a7"/>
        <w:ind w:left="1260" w:firstLineChars="0" w:firstLine="0"/>
      </w:pPr>
      <w:r>
        <w:rPr>
          <w:rFonts w:hint="eastAsia"/>
        </w:rPr>
        <w:t>Bean</w:t>
      </w:r>
      <w:r>
        <w:rPr>
          <w:rFonts w:hint="eastAsia"/>
        </w:rPr>
        <w:t>生命周期的控制</w:t>
      </w:r>
    </w:p>
    <w:p w:rsidR="00DA372D" w:rsidRDefault="00D33BEC" w:rsidP="000B704B">
      <w:pPr>
        <w:pStyle w:val="a7"/>
        <w:ind w:left="1260" w:firstLineChars="0" w:firstLine="0"/>
      </w:pPr>
      <w:proofErr w:type="spellStart"/>
      <w:r>
        <w:rPr>
          <w:rFonts w:hint="eastAsia"/>
        </w:rPr>
        <w:t>BeanFactory</w:t>
      </w:r>
      <w:proofErr w:type="spellEnd"/>
      <w:r w:rsidR="000B704B" w:rsidRPr="000B704B">
        <w:rPr>
          <w:rFonts w:hint="eastAsia"/>
        </w:rPr>
        <w:t>是工厂模式的一个实现，提供了控制反转功能，用来把应用的配置和依赖从</w:t>
      </w:r>
      <w:proofErr w:type="gramStart"/>
      <w:r w:rsidR="000B704B" w:rsidRPr="000B704B">
        <w:rPr>
          <w:rFonts w:hint="eastAsia"/>
        </w:rPr>
        <w:t>正真的</w:t>
      </w:r>
      <w:proofErr w:type="gramEnd"/>
      <w:r w:rsidR="000B704B" w:rsidRPr="000B704B">
        <w:rPr>
          <w:rFonts w:hint="eastAsia"/>
        </w:rPr>
        <w:t>应用代码中分离。</w:t>
      </w:r>
    </w:p>
    <w:p w:rsidR="000B704B" w:rsidRPr="000B704B" w:rsidRDefault="000B704B" w:rsidP="000B704B">
      <w:pPr>
        <w:pStyle w:val="a7"/>
        <w:ind w:left="1260" w:firstLineChars="0" w:firstLine="0"/>
      </w:pPr>
      <w:r w:rsidRPr="000B704B">
        <w:rPr>
          <w:rFonts w:hint="eastAsia"/>
        </w:rPr>
        <w:t>常用的</w:t>
      </w:r>
      <w:r w:rsidRPr="000B704B">
        <w:rPr>
          <w:rFonts w:hint="eastAsia"/>
        </w:rPr>
        <w:t xml:space="preserve"> </w:t>
      </w:r>
      <w:proofErr w:type="spellStart"/>
      <w:r w:rsidRPr="000B704B">
        <w:rPr>
          <w:rFonts w:hint="eastAsia"/>
        </w:rPr>
        <w:t>BeanFactory</w:t>
      </w:r>
      <w:proofErr w:type="spellEnd"/>
      <w:r w:rsidRPr="000B704B">
        <w:rPr>
          <w:rFonts w:hint="eastAsia"/>
        </w:rPr>
        <w:t xml:space="preserve"> </w:t>
      </w:r>
      <w:r w:rsidRPr="000B704B">
        <w:rPr>
          <w:rFonts w:hint="eastAsia"/>
        </w:rPr>
        <w:t>实现有</w:t>
      </w:r>
      <w:r w:rsidRPr="000B704B">
        <w:rPr>
          <w:rFonts w:hint="eastAsia"/>
        </w:rPr>
        <w:t xml:space="preserve"> </w:t>
      </w:r>
      <w:proofErr w:type="spellStart"/>
      <w:r w:rsidRPr="000B704B">
        <w:rPr>
          <w:rFonts w:hint="eastAsia"/>
        </w:rPr>
        <w:t>DefaultListableBeanFactory</w:t>
      </w:r>
      <w:proofErr w:type="spellEnd"/>
      <w:r w:rsidRPr="000B704B">
        <w:rPr>
          <w:rFonts w:hint="eastAsia"/>
        </w:rPr>
        <w:t xml:space="preserve"> </w:t>
      </w:r>
      <w:r w:rsidRPr="000B704B">
        <w:rPr>
          <w:rFonts w:hint="eastAsia"/>
        </w:rPr>
        <w:t>、</w:t>
      </w:r>
      <w:r w:rsidRPr="000B704B">
        <w:rPr>
          <w:rFonts w:hint="eastAsia"/>
        </w:rPr>
        <w:t xml:space="preserve"> </w:t>
      </w:r>
      <w:proofErr w:type="spellStart"/>
      <w:r w:rsidRPr="000B704B">
        <w:rPr>
          <w:rFonts w:hint="eastAsia"/>
        </w:rPr>
        <w:t>XmlBeanFactory</w:t>
      </w:r>
      <w:proofErr w:type="spellEnd"/>
      <w:r w:rsidRPr="000B704B">
        <w:rPr>
          <w:rFonts w:hint="eastAsia"/>
        </w:rPr>
        <w:t xml:space="preserve"> </w:t>
      </w:r>
      <w:r w:rsidRPr="000B704B">
        <w:rPr>
          <w:rFonts w:hint="eastAsia"/>
        </w:rPr>
        <w:t>、</w:t>
      </w:r>
      <w:r w:rsidRPr="000B704B">
        <w:rPr>
          <w:rFonts w:hint="eastAsia"/>
        </w:rPr>
        <w:t xml:space="preserve"> </w:t>
      </w:r>
      <w:proofErr w:type="spellStart"/>
      <w:r w:rsidRPr="000B704B">
        <w:rPr>
          <w:rFonts w:hint="eastAsia"/>
        </w:rPr>
        <w:t>ApplicationContext</w:t>
      </w:r>
      <w:proofErr w:type="spellEnd"/>
      <w:r w:rsidRPr="000B704B">
        <w:rPr>
          <w:rFonts w:hint="eastAsia"/>
        </w:rPr>
        <w:t xml:space="preserve"> </w:t>
      </w:r>
      <w:r w:rsidRPr="000B704B">
        <w:rPr>
          <w:rFonts w:hint="eastAsia"/>
        </w:rPr>
        <w:t>等。</w:t>
      </w:r>
    </w:p>
    <w:p w:rsidR="000B704B" w:rsidRDefault="000B704B" w:rsidP="000B704B">
      <w:pPr>
        <w:pStyle w:val="a7"/>
        <w:ind w:left="1260" w:firstLineChars="0" w:firstLine="0"/>
      </w:pPr>
      <w:proofErr w:type="spellStart"/>
      <w:r w:rsidRPr="000B704B">
        <w:rPr>
          <w:rFonts w:hint="eastAsia"/>
        </w:rPr>
        <w:t>XMLBeanFactory</w:t>
      </w:r>
      <w:proofErr w:type="spellEnd"/>
      <w:r w:rsidRPr="000B704B">
        <w:rPr>
          <w:rFonts w:hint="eastAsia"/>
        </w:rPr>
        <w:t>，最常用的就是</w:t>
      </w:r>
      <w:r w:rsidRPr="000B704B">
        <w:rPr>
          <w:rFonts w:hint="eastAsia"/>
        </w:rPr>
        <w:t xml:space="preserve"> </w:t>
      </w:r>
    </w:p>
    <w:p w:rsidR="000B704B" w:rsidRPr="000B704B" w:rsidRDefault="000B704B" w:rsidP="000B704B">
      <w:pPr>
        <w:pStyle w:val="a7"/>
        <w:ind w:left="1260" w:firstLineChars="0" w:firstLine="0"/>
      </w:pPr>
      <w:proofErr w:type="spellStart"/>
      <w:r w:rsidRPr="000B704B">
        <w:rPr>
          <w:rFonts w:hint="eastAsia"/>
        </w:rPr>
        <w:t>org.springframework.beans.factory.xml.XmlBeanFactory</w:t>
      </w:r>
      <w:proofErr w:type="spellEnd"/>
      <w:r w:rsidRPr="000B704B">
        <w:rPr>
          <w:rFonts w:hint="eastAsia"/>
        </w:rPr>
        <w:t xml:space="preserve"> </w:t>
      </w:r>
      <w:r w:rsidRPr="000B704B">
        <w:rPr>
          <w:rFonts w:hint="eastAsia"/>
        </w:rPr>
        <w:t>，它根据</w:t>
      </w:r>
      <w:r w:rsidRPr="000B704B">
        <w:rPr>
          <w:rFonts w:hint="eastAsia"/>
        </w:rPr>
        <w:t xml:space="preserve"> XML </w:t>
      </w:r>
      <w:r w:rsidRPr="000B704B">
        <w:rPr>
          <w:rFonts w:hint="eastAsia"/>
        </w:rPr>
        <w:t>文件中的定义加载</w:t>
      </w:r>
      <w:r w:rsidRPr="000B704B">
        <w:rPr>
          <w:rFonts w:hint="eastAsia"/>
        </w:rPr>
        <w:t xml:space="preserve"> beans</w:t>
      </w:r>
      <w:r w:rsidRPr="000B704B">
        <w:rPr>
          <w:rFonts w:hint="eastAsia"/>
        </w:rPr>
        <w:t>。该容器从</w:t>
      </w:r>
      <w:r w:rsidRPr="000B704B">
        <w:rPr>
          <w:rFonts w:hint="eastAsia"/>
        </w:rPr>
        <w:t xml:space="preserve"> XML </w:t>
      </w:r>
      <w:r w:rsidRPr="000B704B">
        <w:rPr>
          <w:rFonts w:hint="eastAsia"/>
        </w:rPr>
        <w:t>文件读取配置元数据并用它去创建一个完全配置的系统或应用。</w:t>
      </w:r>
    </w:p>
    <w:p w:rsidR="00EA03F1" w:rsidRPr="00EA03F1" w:rsidRDefault="00EA03F1" w:rsidP="00A40CCE">
      <w:pPr>
        <w:pStyle w:val="a7"/>
        <w:numPr>
          <w:ilvl w:val="0"/>
          <w:numId w:val="46"/>
        </w:numPr>
        <w:ind w:firstLineChars="0"/>
        <w:outlineLvl w:val="2"/>
        <w:rPr>
          <w:b/>
        </w:rPr>
      </w:pPr>
      <w:proofErr w:type="spellStart"/>
      <w:r w:rsidRPr="00EA03F1">
        <w:rPr>
          <w:rFonts w:hint="eastAsia"/>
          <w:b/>
        </w:rPr>
        <w:t>BeanFactory</w:t>
      </w:r>
      <w:proofErr w:type="spellEnd"/>
      <w:r w:rsidRPr="00EA03F1">
        <w:rPr>
          <w:rFonts w:hint="eastAsia"/>
          <w:b/>
        </w:rPr>
        <w:t>和</w:t>
      </w:r>
      <w:proofErr w:type="spellStart"/>
      <w:r w:rsidRPr="00EA03F1">
        <w:rPr>
          <w:rFonts w:hint="eastAsia"/>
          <w:b/>
        </w:rPr>
        <w:t>ApplicationContext</w:t>
      </w:r>
      <w:proofErr w:type="spellEnd"/>
      <w:r w:rsidRPr="00EA03F1">
        <w:rPr>
          <w:rFonts w:hint="eastAsia"/>
          <w:b/>
        </w:rPr>
        <w:t>的区别？</w:t>
      </w:r>
    </w:p>
    <w:p w:rsidR="00675FD3" w:rsidRDefault="008D70D8" w:rsidP="008D70D8">
      <w:pPr>
        <w:pStyle w:val="a7"/>
        <w:ind w:left="840" w:firstLineChars="0" w:firstLine="0"/>
      </w:pPr>
      <w:r>
        <w:rPr>
          <w:rFonts w:hint="eastAsia"/>
        </w:rPr>
        <w:tab/>
      </w:r>
      <w:proofErr w:type="spellStart"/>
      <w:r w:rsidR="00CF4437">
        <w:rPr>
          <w:rFonts w:hint="eastAsia"/>
        </w:rPr>
        <w:t>BeanFactory</w:t>
      </w:r>
      <w:proofErr w:type="spellEnd"/>
      <w:r w:rsidR="00CF4437">
        <w:rPr>
          <w:rFonts w:hint="eastAsia"/>
        </w:rPr>
        <w:t>是</w:t>
      </w:r>
      <w:r w:rsidR="00CF4437">
        <w:rPr>
          <w:rFonts w:hint="eastAsia"/>
        </w:rPr>
        <w:t>spring</w:t>
      </w:r>
      <w:r w:rsidR="00CF4437">
        <w:rPr>
          <w:rFonts w:hint="eastAsia"/>
        </w:rPr>
        <w:t>框架的基础，面向</w:t>
      </w:r>
      <w:r w:rsidR="00CF4437">
        <w:rPr>
          <w:rFonts w:hint="eastAsia"/>
        </w:rPr>
        <w:t>spring</w:t>
      </w:r>
    </w:p>
    <w:p w:rsidR="00CF4437" w:rsidRDefault="00CF4437" w:rsidP="008D70D8">
      <w:pPr>
        <w:pStyle w:val="a7"/>
        <w:ind w:left="840" w:firstLineChars="0" w:firstLine="0"/>
      </w:pPr>
      <w:r>
        <w:rPr>
          <w:rFonts w:hint="eastAsia"/>
        </w:rPr>
        <w:tab/>
      </w:r>
      <w:proofErr w:type="spellStart"/>
      <w:r w:rsidR="00544E4D">
        <w:rPr>
          <w:rFonts w:hint="eastAsia"/>
        </w:rPr>
        <w:t>ApplicationContext</w:t>
      </w:r>
      <w:proofErr w:type="spellEnd"/>
      <w:r w:rsidR="00544E4D">
        <w:rPr>
          <w:rFonts w:hint="eastAsia"/>
        </w:rPr>
        <w:t>是面向使用</w:t>
      </w:r>
      <w:r w:rsidR="00544E4D">
        <w:rPr>
          <w:rFonts w:hint="eastAsia"/>
        </w:rPr>
        <w:t>Spring</w:t>
      </w:r>
      <w:r w:rsidR="00544E4D">
        <w:rPr>
          <w:rFonts w:hint="eastAsia"/>
        </w:rPr>
        <w:t>框架的开发者。</w:t>
      </w:r>
    </w:p>
    <w:p w:rsidR="008D70D8" w:rsidRDefault="00675FD3" w:rsidP="008D70D8">
      <w:pPr>
        <w:pStyle w:val="a7"/>
        <w:ind w:left="840" w:firstLineChars="0" w:firstLine="0"/>
      </w:pPr>
      <w:r>
        <w:rPr>
          <w:rFonts w:hint="eastAsia"/>
        </w:rPr>
        <w:tab/>
      </w:r>
      <w:r w:rsidR="008D70D8">
        <w:t>1.</w:t>
      </w:r>
      <w:r w:rsidR="008D70D8">
        <w:tab/>
      </w:r>
      <w:proofErr w:type="spellStart"/>
      <w:r w:rsidR="008D70D8">
        <w:t>BeanFactory</w:t>
      </w:r>
      <w:proofErr w:type="spellEnd"/>
    </w:p>
    <w:p w:rsidR="008D70D8" w:rsidRDefault="008D70D8" w:rsidP="008D70D8">
      <w:pPr>
        <w:pStyle w:val="a7"/>
        <w:ind w:left="840" w:firstLineChars="0" w:firstLine="0"/>
      </w:pPr>
      <w:r>
        <w:rPr>
          <w:rFonts w:hint="eastAsia"/>
        </w:rPr>
        <w:tab/>
      </w:r>
      <w:r>
        <w:rPr>
          <w:rFonts w:hint="eastAsia"/>
        </w:rPr>
        <w:t>基础类型的</w:t>
      </w:r>
      <w:r>
        <w:rPr>
          <w:rFonts w:hint="eastAsia"/>
        </w:rPr>
        <w:t xml:space="preserve"> IOC </w:t>
      </w:r>
      <w:r>
        <w:rPr>
          <w:rFonts w:hint="eastAsia"/>
        </w:rPr>
        <w:t>容器，提供完成的</w:t>
      </w:r>
      <w:r>
        <w:rPr>
          <w:rFonts w:hint="eastAsia"/>
        </w:rPr>
        <w:t xml:space="preserve"> IOC </w:t>
      </w:r>
      <w:r>
        <w:rPr>
          <w:rFonts w:hint="eastAsia"/>
        </w:rPr>
        <w:t>服务支持。如果没有特殊指定，默认</w:t>
      </w:r>
      <w:r>
        <w:rPr>
          <w:rFonts w:hint="eastAsia"/>
        </w:rPr>
        <w:tab/>
      </w:r>
      <w:r>
        <w:rPr>
          <w:rFonts w:hint="eastAsia"/>
        </w:rPr>
        <w:t>采用延迟初始</w:t>
      </w:r>
      <w:r>
        <w:rPr>
          <w:rFonts w:hint="eastAsia"/>
        </w:rPr>
        <w:lastRenderedPageBreak/>
        <w:t>化策略。相对来说，容器启动初期速度较快，所需资源有限。</w:t>
      </w:r>
    </w:p>
    <w:p w:rsidR="008D70D8" w:rsidRDefault="008D70D8" w:rsidP="008D70D8">
      <w:pPr>
        <w:pStyle w:val="a7"/>
        <w:ind w:left="840" w:firstLineChars="0" w:firstLine="0"/>
      </w:pPr>
      <w:r>
        <w:rPr>
          <w:rFonts w:hint="eastAsia"/>
        </w:rPr>
        <w:tab/>
      </w:r>
      <w:r>
        <w:t>2.</w:t>
      </w:r>
      <w:r>
        <w:tab/>
      </w:r>
      <w:proofErr w:type="spellStart"/>
      <w:r>
        <w:t>ApplicationContext</w:t>
      </w:r>
      <w:proofErr w:type="spellEnd"/>
    </w:p>
    <w:p w:rsidR="008B7E7C" w:rsidRDefault="008D70D8" w:rsidP="008D70D8">
      <w:pPr>
        <w:pStyle w:val="a7"/>
        <w:ind w:left="840" w:firstLineChars="0" w:firstLine="0"/>
      </w:pPr>
      <w:r>
        <w:rPr>
          <w:rFonts w:hint="eastAsia"/>
        </w:rPr>
        <w:tab/>
      </w:r>
      <w:r w:rsidR="008B7E7C">
        <w:rPr>
          <w:rFonts w:hint="eastAsia"/>
        </w:rPr>
        <w:t>继承多个接口</w:t>
      </w:r>
    </w:p>
    <w:p w:rsidR="008B7E7C" w:rsidRDefault="008B7E7C" w:rsidP="008D70D8">
      <w:pPr>
        <w:pStyle w:val="a7"/>
        <w:ind w:left="840" w:firstLineChars="0" w:firstLine="0"/>
      </w:pPr>
      <w:r>
        <w:rPr>
          <w:rFonts w:hint="eastAsia"/>
        </w:rPr>
        <w:tab/>
      </w:r>
      <w:proofErr w:type="spellStart"/>
      <w:r>
        <w:rPr>
          <w:rFonts w:hint="eastAsia"/>
        </w:rPr>
        <w:t>BeanFactory</w:t>
      </w:r>
      <w:proofErr w:type="spellEnd"/>
      <w:r>
        <w:rPr>
          <w:rFonts w:hint="eastAsia"/>
        </w:rPr>
        <w:t>:</w:t>
      </w:r>
      <w:r>
        <w:rPr>
          <w:rFonts w:hint="eastAsia"/>
        </w:rPr>
        <w:t>能够管理、装配</w:t>
      </w:r>
      <w:r>
        <w:rPr>
          <w:rFonts w:hint="eastAsia"/>
        </w:rPr>
        <w:t>Bean</w:t>
      </w:r>
    </w:p>
    <w:p w:rsidR="00A46F90" w:rsidRDefault="00A46F90" w:rsidP="008D70D8">
      <w:pPr>
        <w:pStyle w:val="a7"/>
        <w:ind w:left="840" w:firstLineChars="0" w:firstLine="0"/>
      </w:pPr>
      <w:r>
        <w:rPr>
          <w:rFonts w:hint="eastAsia"/>
        </w:rPr>
        <w:tab/>
      </w:r>
      <w:proofErr w:type="spellStart"/>
      <w:r>
        <w:rPr>
          <w:rFonts w:hint="eastAsia"/>
        </w:rPr>
        <w:t>ResourcePatternResolver</w:t>
      </w:r>
      <w:proofErr w:type="spellEnd"/>
      <w:r>
        <w:rPr>
          <w:rFonts w:hint="eastAsia"/>
        </w:rPr>
        <w:t>:</w:t>
      </w:r>
      <w:r>
        <w:rPr>
          <w:rFonts w:hint="eastAsia"/>
        </w:rPr>
        <w:t>能加载资源文件</w:t>
      </w:r>
    </w:p>
    <w:p w:rsidR="00A46F90" w:rsidRDefault="00A46F90" w:rsidP="008D70D8">
      <w:pPr>
        <w:pStyle w:val="a7"/>
        <w:ind w:left="840" w:firstLineChars="0" w:firstLine="0"/>
      </w:pPr>
      <w:r>
        <w:rPr>
          <w:rFonts w:hint="eastAsia"/>
        </w:rPr>
        <w:tab/>
      </w:r>
      <w:proofErr w:type="spellStart"/>
      <w:r>
        <w:rPr>
          <w:rFonts w:hint="eastAsia"/>
        </w:rPr>
        <w:t>MessageSource</w:t>
      </w:r>
      <w:proofErr w:type="spellEnd"/>
      <w:r>
        <w:rPr>
          <w:rFonts w:hint="eastAsia"/>
        </w:rPr>
        <w:t>:</w:t>
      </w:r>
      <w:r>
        <w:rPr>
          <w:rFonts w:hint="eastAsia"/>
        </w:rPr>
        <w:t>能实现国际化功能</w:t>
      </w:r>
    </w:p>
    <w:p w:rsidR="00A46F90" w:rsidRDefault="00A46F90" w:rsidP="008D70D8">
      <w:pPr>
        <w:pStyle w:val="a7"/>
        <w:ind w:left="840" w:firstLineChars="0" w:firstLine="0"/>
      </w:pPr>
      <w:r>
        <w:rPr>
          <w:rFonts w:hint="eastAsia"/>
        </w:rPr>
        <w:tab/>
      </w:r>
      <w:proofErr w:type="spellStart"/>
      <w:r>
        <w:rPr>
          <w:rFonts w:hint="eastAsia"/>
        </w:rPr>
        <w:t>ApplicationEventPublisher</w:t>
      </w:r>
      <w:proofErr w:type="spellEnd"/>
      <w:r>
        <w:rPr>
          <w:rFonts w:hint="eastAsia"/>
        </w:rPr>
        <w:t>:</w:t>
      </w:r>
      <w:proofErr w:type="gramStart"/>
      <w:r>
        <w:rPr>
          <w:rFonts w:hint="eastAsia"/>
        </w:rPr>
        <w:t>能注册</w:t>
      </w:r>
      <w:proofErr w:type="gramEnd"/>
      <w:r>
        <w:rPr>
          <w:rFonts w:hint="eastAsia"/>
        </w:rPr>
        <w:t>监听器，实现监听机制。</w:t>
      </w:r>
    </w:p>
    <w:p w:rsidR="00EA03F1" w:rsidRDefault="008B7E7C" w:rsidP="008D70D8">
      <w:pPr>
        <w:pStyle w:val="a7"/>
        <w:ind w:left="840" w:firstLineChars="0" w:firstLine="0"/>
      </w:pPr>
      <w:r>
        <w:rPr>
          <w:rFonts w:hint="eastAsia"/>
        </w:rPr>
        <w:tab/>
      </w:r>
      <w:proofErr w:type="spellStart"/>
      <w:r w:rsidR="008D70D8">
        <w:rPr>
          <w:rFonts w:hint="eastAsia"/>
        </w:rPr>
        <w:t>ApplicationContext</w:t>
      </w:r>
      <w:proofErr w:type="spellEnd"/>
      <w:r w:rsidR="008D70D8">
        <w:rPr>
          <w:rFonts w:hint="eastAsia"/>
        </w:rPr>
        <w:t xml:space="preserve"> </w:t>
      </w:r>
      <w:r w:rsidR="008D70D8">
        <w:rPr>
          <w:rFonts w:hint="eastAsia"/>
        </w:rPr>
        <w:t>是在</w:t>
      </w:r>
      <w:r w:rsidR="008D70D8">
        <w:rPr>
          <w:rFonts w:hint="eastAsia"/>
        </w:rPr>
        <w:t xml:space="preserve"> </w:t>
      </w:r>
      <w:proofErr w:type="spellStart"/>
      <w:r w:rsidR="008D70D8">
        <w:rPr>
          <w:rFonts w:hint="eastAsia"/>
        </w:rPr>
        <w:t>BeanFactory</w:t>
      </w:r>
      <w:proofErr w:type="spellEnd"/>
      <w:r w:rsidR="008D70D8">
        <w:rPr>
          <w:rFonts w:hint="eastAsia"/>
        </w:rPr>
        <w:t xml:space="preserve"> </w:t>
      </w:r>
      <w:r w:rsidR="008D70D8">
        <w:rPr>
          <w:rFonts w:hint="eastAsia"/>
        </w:rPr>
        <w:t>的基础上构建，是相对比较高级的容器</w:t>
      </w:r>
      <w:r w:rsidR="008D70D8">
        <w:rPr>
          <w:rFonts w:hint="eastAsia"/>
        </w:rPr>
        <w:tab/>
      </w:r>
      <w:r w:rsidR="008D70D8">
        <w:rPr>
          <w:rFonts w:hint="eastAsia"/>
        </w:rPr>
        <w:t>实现，除了</w:t>
      </w:r>
      <w:r w:rsidR="008D70D8">
        <w:rPr>
          <w:rFonts w:hint="eastAsia"/>
        </w:rPr>
        <w:t xml:space="preserve"> </w:t>
      </w:r>
      <w:proofErr w:type="spellStart"/>
      <w:r w:rsidR="008D70D8">
        <w:rPr>
          <w:rFonts w:hint="eastAsia"/>
        </w:rPr>
        <w:t>BeanFactory</w:t>
      </w:r>
      <w:proofErr w:type="spellEnd"/>
      <w:r w:rsidR="008D70D8">
        <w:rPr>
          <w:rFonts w:hint="eastAsia"/>
        </w:rPr>
        <w:t xml:space="preserve"> </w:t>
      </w:r>
      <w:r w:rsidR="008D70D8">
        <w:rPr>
          <w:rFonts w:hint="eastAsia"/>
        </w:rPr>
        <w:t>的所有支持外，</w:t>
      </w:r>
      <w:proofErr w:type="spellStart"/>
      <w:r w:rsidR="008D70D8">
        <w:rPr>
          <w:rFonts w:hint="eastAsia"/>
        </w:rPr>
        <w:t>ApplicationContext</w:t>
      </w:r>
      <w:proofErr w:type="spellEnd"/>
      <w:r w:rsidR="008D70D8">
        <w:rPr>
          <w:rFonts w:hint="eastAsia"/>
        </w:rPr>
        <w:t xml:space="preserve"> </w:t>
      </w:r>
      <w:r w:rsidR="008D70D8">
        <w:rPr>
          <w:rFonts w:hint="eastAsia"/>
        </w:rPr>
        <w:t>还提供了事件发</w:t>
      </w:r>
      <w:r w:rsidR="008D70D8">
        <w:rPr>
          <w:rFonts w:hint="eastAsia"/>
        </w:rPr>
        <w:tab/>
      </w:r>
      <w:r w:rsidR="008D70D8">
        <w:rPr>
          <w:rFonts w:hint="eastAsia"/>
        </w:rPr>
        <w:t>布、国际化支持等功能。</w:t>
      </w:r>
      <w:proofErr w:type="spellStart"/>
      <w:r w:rsidR="008D70D8">
        <w:rPr>
          <w:rFonts w:hint="eastAsia"/>
        </w:rPr>
        <w:t>ApplicationContext</w:t>
      </w:r>
      <w:proofErr w:type="spellEnd"/>
      <w:r w:rsidR="008D70D8">
        <w:rPr>
          <w:rFonts w:hint="eastAsia"/>
        </w:rPr>
        <w:t xml:space="preserve"> </w:t>
      </w:r>
      <w:r w:rsidR="008D70D8">
        <w:rPr>
          <w:rFonts w:hint="eastAsia"/>
        </w:rPr>
        <w:t>管理的对象，在容器启动后默认</w:t>
      </w:r>
      <w:r w:rsidR="008D70D8">
        <w:rPr>
          <w:rFonts w:hint="eastAsia"/>
        </w:rPr>
        <w:tab/>
      </w:r>
      <w:r w:rsidR="008D70D8">
        <w:rPr>
          <w:rFonts w:hint="eastAsia"/>
        </w:rPr>
        <w:t>全部初始化并且绑定完成。</w:t>
      </w:r>
    </w:p>
    <w:p w:rsidR="00754D50" w:rsidRPr="00754D50" w:rsidRDefault="00754D50" w:rsidP="00754D50">
      <w:pPr>
        <w:pStyle w:val="a7"/>
        <w:ind w:left="840" w:firstLineChars="0" w:firstLine="0"/>
      </w:pPr>
      <w:r>
        <w:rPr>
          <w:rFonts w:hint="eastAsia"/>
        </w:rPr>
        <w:tab/>
      </w:r>
      <w:proofErr w:type="spellStart"/>
      <w:r w:rsidRPr="00754D50">
        <w:rPr>
          <w:rFonts w:hint="eastAsia"/>
        </w:rPr>
        <w:t>applicationContext</w:t>
      </w:r>
      <w:proofErr w:type="spellEnd"/>
      <w:r w:rsidRPr="00754D50">
        <w:rPr>
          <w:rFonts w:hint="eastAsia"/>
        </w:rPr>
        <w:t>是</w:t>
      </w:r>
      <w:proofErr w:type="spellStart"/>
      <w:r w:rsidRPr="00754D50">
        <w:rPr>
          <w:rFonts w:hint="eastAsia"/>
        </w:rPr>
        <w:t>beanFactory</w:t>
      </w:r>
      <w:proofErr w:type="spellEnd"/>
      <w:r w:rsidRPr="00754D50">
        <w:rPr>
          <w:rFonts w:hint="eastAsia"/>
        </w:rPr>
        <w:t>的子接口</w:t>
      </w:r>
      <w:r w:rsidRPr="00754D50">
        <w:rPr>
          <w:rFonts w:hint="eastAsia"/>
        </w:rPr>
        <w:t>,</w:t>
      </w:r>
      <w:r w:rsidRPr="00754D50">
        <w:rPr>
          <w:rFonts w:hint="eastAsia"/>
        </w:rPr>
        <w:t>强了</w:t>
      </w:r>
      <w:proofErr w:type="spellStart"/>
      <w:r w:rsidRPr="00754D50">
        <w:rPr>
          <w:rFonts w:hint="eastAsia"/>
        </w:rPr>
        <w:t>BeanFactory</w:t>
      </w:r>
      <w:proofErr w:type="spellEnd"/>
      <w:r w:rsidRPr="00754D50">
        <w:rPr>
          <w:rFonts w:hint="eastAsia"/>
        </w:rPr>
        <w:t>的功能。通常我</w:t>
      </w:r>
      <w:r>
        <w:rPr>
          <w:rFonts w:hint="eastAsia"/>
        </w:rPr>
        <w:tab/>
      </w:r>
      <w:r w:rsidRPr="00754D50">
        <w:rPr>
          <w:rFonts w:hint="eastAsia"/>
        </w:rPr>
        <w:t>们都是使用</w:t>
      </w:r>
      <w:proofErr w:type="spellStart"/>
      <w:r w:rsidRPr="00754D50">
        <w:rPr>
          <w:rFonts w:hint="eastAsia"/>
        </w:rPr>
        <w:t>applicationContext</w:t>
      </w:r>
      <w:proofErr w:type="spellEnd"/>
      <w:r w:rsidRPr="00754D50">
        <w:rPr>
          <w:rFonts w:hint="eastAsia"/>
        </w:rPr>
        <w:t>,</w:t>
      </w:r>
      <w:r w:rsidRPr="00754D50">
        <w:rPr>
          <w:rFonts w:hint="eastAsia"/>
        </w:rPr>
        <w:t>其中</w:t>
      </w:r>
      <w:proofErr w:type="spellStart"/>
      <w:r w:rsidRPr="00754D50">
        <w:rPr>
          <w:rFonts w:hint="eastAsia"/>
        </w:rPr>
        <w:t>ClassPathXmlApplicationContext</w:t>
      </w:r>
      <w:proofErr w:type="spellEnd"/>
      <w:r w:rsidRPr="00754D50">
        <w:rPr>
          <w:rFonts w:hint="eastAsia"/>
        </w:rPr>
        <w:t xml:space="preserve"> </w:t>
      </w:r>
    </w:p>
    <w:p w:rsidR="00754D50" w:rsidRDefault="00754D50" w:rsidP="008D70D8">
      <w:pPr>
        <w:pStyle w:val="a7"/>
        <w:ind w:left="840" w:firstLineChars="0" w:firstLine="0"/>
      </w:pPr>
      <w:r w:rsidRPr="00754D50">
        <w:rPr>
          <w:rFonts w:hint="eastAsia"/>
        </w:rPr>
        <w:t xml:space="preserve">  </w:t>
      </w:r>
      <w:r>
        <w:rPr>
          <w:rFonts w:hint="eastAsia"/>
        </w:rPr>
        <w:tab/>
      </w:r>
      <w:r w:rsidRPr="00754D50">
        <w:rPr>
          <w:rFonts w:hint="eastAsia"/>
        </w:rPr>
        <w:t>来初始化</w:t>
      </w:r>
      <w:r w:rsidRPr="00754D50">
        <w:rPr>
          <w:rFonts w:hint="eastAsia"/>
        </w:rPr>
        <w:t>IOC</w:t>
      </w:r>
      <w:r w:rsidRPr="00754D50">
        <w:rPr>
          <w:rFonts w:hint="eastAsia"/>
        </w:rPr>
        <w:t>容器</w:t>
      </w:r>
    </w:p>
    <w:p w:rsidR="00946BC8" w:rsidRPr="00554776" w:rsidRDefault="00946BC8" w:rsidP="00946BC8">
      <w:pPr>
        <w:pStyle w:val="a7"/>
        <w:numPr>
          <w:ilvl w:val="0"/>
          <w:numId w:val="46"/>
        </w:numPr>
        <w:ind w:firstLineChars="0"/>
        <w:outlineLvl w:val="2"/>
        <w:rPr>
          <w:b/>
        </w:rPr>
      </w:pPr>
      <w:proofErr w:type="spellStart"/>
      <w:r w:rsidRPr="00554776">
        <w:rPr>
          <w:rFonts w:hint="eastAsia"/>
          <w:b/>
        </w:rPr>
        <w:t>Ioc</w:t>
      </w:r>
      <w:proofErr w:type="spellEnd"/>
      <w:r w:rsidRPr="00554776">
        <w:rPr>
          <w:rFonts w:hint="eastAsia"/>
          <w:b/>
        </w:rPr>
        <w:t>实现原理</w:t>
      </w:r>
    </w:p>
    <w:p w:rsidR="00946BC8" w:rsidRDefault="00946BC8" w:rsidP="00946BC8">
      <w:pPr>
        <w:pStyle w:val="a7"/>
        <w:ind w:left="840" w:firstLineChars="0" w:firstLine="0"/>
      </w:pPr>
      <w:r>
        <w:rPr>
          <w:rFonts w:hint="eastAsia"/>
        </w:rPr>
        <w:t>接下来我们来自己写一个</w:t>
      </w:r>
      <w:r>
        <w:rPr>
          <w:rFonts w:hint="eastAsia"/>
        </w:rPr>
        <w:t>Spring</w:t>
      </w:r>
      <w:r>
        <w:rPr>
          <w:rFonts w:hint="eastAsia"/>
        </w:rPr>
        <w:t>工厂，创建和获取对象时，通过我们自己的容器中</w:t>
      </w:r>
      <w:proofErr w:type="spellStart"/>
      <w:r>
        <w:rPr>
          <w:rFonts w:hint="eastAsia"/>
        </w:rPr>
        <w:t>getBean</w:t>
      </w:r>
      <w:proofErr w:type="spellEnd"/>
      <w:r>
        <w:rPr>
          <w:rFonts w:hint="eastAsia"/>
        </w:rPr>
        <w:t>()</w:t>
      </w:r>
      <w:r>
        <w:rPr>
          <w:rFonts w:hint="eastAsia"/>
        </w:rPr>
        <w:t>获得。</w:t>
      </w:r>
    </w:p>
    <w:p w:rsidR="00946BC8" w:rsidRDefault="00946BC8" w:rsidP="00946BC8">
      <w:pPr>
        <w:pStyle w:val="a7"/>
        <w:ind w:left="840"/>
      </w:pPr>
      <w:r>
        <w:rPr>
          <w:rFonts w:hint="eastAsia"/>
        </w:rPr>
        <w:t>先说下思路，再上代码：</w:t>
      </w:r>
    </w:p>
    <w:p w:rsidR="00946BC8" w:rsidRDefault="00946BC8" w:rsidP="00946BC8">
      <w:pPr>
        <w:pStyle w:val="a7"/>
        <w:ind w:left="840"/>
      </w:pPr>
      <w:r>
        <w:rPr>
          <w:rFonts w:hint="eastAsia"/>
        </w:rPr>
        <w:t>1.</w:t>
      </w:r>
      <w:r>
        <w:rPr>
          <w:rFonts w:hint="eastAsia"/>
        </w:rPr>
        <w:t>先读取到</w:t>
      </w:r>
      <w:r>
        <w:rPr>
          <w:rFonts w:hint="eastAsia"/>
        </w:rPr>
        <w:t>beans.xml</w:t>
      </w:r>
      <w:r>
        <w:rPr>
          <w:rFonts w:hint="eastAsia"/>
        </w:rPr>
        <w:t>文件。</w:t>
      </w:r>
    </w:p>
    <w:p w:rsidR="00946BC8" w:rsidRDefault="00946BC8" w:rsidP="00946BC8">
      <w:pPr>
        <w:pStyle w:val="a7"/>
        <w:ind w:left="840"/>
      </w:pPr>
      <w:r>
        <w:rPr>
          <w:rFonts w:hint="eastAsia"/>
        </w:rPr>
        <w:t>2.</w:t>
      </w:r>
      <w:r>
        <w:rPr>
          <w:rFonts w:hint="eastAsia"/>
        </w:rPr>
        <w:t>进行解析文件，如果是用</w:t>
      </w:r>
      <w:r>
        <w:rPr>
          <w:rFonts w:hint="eastAsia"/>
        </w:rPr>
        <w:t>Eclipse</w:t>
      </w:r>
      <w:r>
        <w:rPr>
          <w:rFonts w:hint="eastAsia"/>
        </w:rPr>
        <w:t>要先导入</w:t>
      </w:r>
      <w:r>
        <w:rPr>
          <w:rFonts w:hint="eastAsia"/>
        </w:rPr>
        <w:t>dom4j-1.6.jar</w:t>
      </w:r>
      <w:r>
        <w:rPr>
          <w:rFonts w:hint="eastAsia"/>
        </w:rPr>
        <w:t>、</w:t>
      </w:r>
      <w:r>
        <w:rPr>
          <w:rFonts w:hint="eastAsia"/>
        </w:rPr>
        <w:t>xml-apis-1.0.b2.jar</w:t>
      </w:r>
    </w:p>
    <w:p w:rsidR="00946BC8" w:rsidRDefault="00946BC8" w:rsidP="00946BC8">
      <w:pPr>
        <w:pStyle w:val="a7"/>
        <w:ind w:left="840"/>
      </w:pPr>
      <w:r>
        <w:rPr>
          <w:rFonts w:hint="eastAsia"/>
        </w:rPr>
        <w:t>3.</w:t>
      </w:r>
      <w:r>
        <w:rPr>
          <w:rFonts w:hint="eastAsia"/>
        </w:rPr>
        <w:t>根据解析文件得到的</w:t>
      </w:r>
      <w:r>
        <w:rPr>
          <w:rFonts w:hint="eastAsia"/>
        </w:rPr>
        <w:t>Class</w:t>
      </w:r>
      <w:r>
        <w:rPr>
          <w:rFonts w:hint="eastAsia"/>
        </w:rPr>
        <w:t>路径，通过反射构建对象。</w:t>
      </w:r>
    </w:p>
    <w:p w:rsidR="00946BC8" w:rsidRDefault="00946BC8" w:rsidP="00946BC8">
      <w:pPr>
        <w:pStyle w:val="a7"/>
        <w:ind w:left="840"/>
      </w:pPr>
      <w:r>
        <w:rPr>
          <w:rFonts w:hint="eastAsia"/>
        </w:rPr>
        <w:t>4.</w:t>
      </w:r>
      <w:r>
        <w:rPr>
          <w:rFonts w:hint="eastAsia"/>
        </w:rPr>
        <w:t>创建一个</w:t>
      </w:r>
      <w:r>
        <w:rPr>
          <w:rFonts w:hint="eastAsia"/>
        </w:rPr>
        <w:t>Map</w:t>
      </w:r>
      <w:r>
        <w:rPr>
          <w:rFonts w:hint="eastAsia"/>
        </w:rPr>
        <w:t>，把解析得到的</w:t>
      </w:r>
      <w:r>
        <w:rPr>
          <w:rFonts w:hint="eastAsia"/>
        </w:rPr>
        <w:t>id</w:t>
      </w:r>
      <w:proofErr w:type="gramStart"/>
      <w:r>
        <w:rPr>
          <w:rFonts w:hint="eastAsia"/>
        </w:rPr>
        <w:t>做为</w:t>
      </w:r>
      <w:proofErr w:type="gramEnd"/>
      <w:r>
        <w:rPr>
          <w:rFonts w:hint="eastAsia"/>
        </w:rPr>
        <w:t>key</w:t>
      </w:r>
      <w:r>
        <w:rPr>
          <w:rFonts w:hint="eastAsia"/>
        </w:rPr>
        <w:t>，反射构建好的对象引用</w:t>
      </w:r>
      <w:proofErr w:type="gramStart"/>
      <w:r>
        <w:rPr>
          <w:rFonts w:hint="eastAsia"/>
        </w:rPr>
        <w:t>做为</w:t>
      </w:r>
      <w:proofErr w:type="gramEnd"/>
      <w:r>
        <w:rPr>
          <w:rFonts w:hint="eastAsia"/>
        </w:rPr>
        <w:t>值，存入</w:t>
      </w:r>
      <w:r>
        <w:rPr>
          <w:rFonts w:hint="eastAsia"/>
        </w:rPr>
        <w:t>map</w:t>
      </w:r>
      <w:r>
        <w:rPr>
          <w:rFonts w:hint="eastAsia"/>
        </w:rPr>
        <w:t>中</w:t>
      </w:r>
    </w:p>
    <w:p w:rsidR="00946BC8" w:rsidRDefault="00946BC8" w:rsidP="00946BC8">
      <w:pPr>
        <w:pStyle w:val="a7"/>
        <w:ind w:left="840"/>
      </w:pPr>
      <w:r>
        <w:rPr>
          <w:rFonts w:hint="eastAsia"/>
        </w:rPr>
        <w:t>5.</w:t>
      </w:r>
      <w:r>
        <w:rPr>
          <w:rFonts w:hint="eastAsia"/>
        </w:rPr>
        <w:t>创建</w:t>
      </w:r>
      <w:proofErr w:type="spellStart"/>
      <w:r>
        <w:rPr>
          <w:rFonts w:hint="eastAsia"/>
        </w:rPr>
        <w:t>getBean</w:t>
      </w:r>
      <w:proofErr w:type="spellEnd"/>
      <w:r>
        <w:rPr>
          <w:rFonts w:hint="eastAsia"/>
        </w:rPr>
        <w:t>(String key)</w:t>
      </w:r>
      <w:r>
        <w:rPr>
          <w:rFonts w:hint="eastAsia"/>
        </w:rPr>
        <w:t>方法，根据参数</w:t>
      </w:r>
      <w:r>
        <w:rPr>
          <w:rFonts w:hint="eastAsia"/>
        </w:rPr>
        <w:t>ID</w:t>
      </w:r>
      <w:r>
        <w:rPr>
          <w:rFonts w:hint="eastAsia"/>
        </w:rPr>
        <w:t>到</w:t>
      </w:r>
      <w:r>
        <w:rPr>
          <w:rFonts w:hint="eastAsia"/>
        </w:rPr>
        <w:t>Map</w:t>
      </w:r>
      <w:r>
        <w:rPr>
          <w:rFonts w:hint="eastAsia"/>
        </w:rPr>
        <w:t>中查出对应的对像实例返回。</w:t>
      </w:r>
    </w:p>
    <w:p w:rsidR="0097709C" w:rsidRPr="0097709C" w:rsidRDefault="0097709C" w:rsidP="00A40CCE">
      <w:pPr>
        <w:pStyle w:val="a7"/>
        <w:numPr>
          <w:ilvl w:val="0"/>
          <w:numId w:val="45"/>
        </w:numPr>
        <w:ind w:firstLineChars="0"/>
        <w:outlineLvl w:val="1"/>
        <w:rPr>
          <w:b/>
        </w:rPr>
      </w:pPr>
      <w:r w:rsidRPr="0097709C">
        <w:rPr>
          <w:rFonts w:hint="eastAsia"/>
          <w:b/>
        </w:rPr>
        <w:t>AOP</w:t>
      </w:r>
    </w:p>
    <w:p w:rsidR="008F3FEC" w:rsidRPr="008F10EF" w:rsidRDefault="008F3FEC" w:rsidP="00A40CCE">
      <w:pPr>
        <w:pStyle w:val="a7"/>
        <w:numPr>
          <w:ilvl w:val="0"/>
          <w:numId w:val="47"/>
        </w:numPr>
        <w:ind w:firstLineChars="0"/>
        <w:outlineLvl w:val="2"/>
        <w:rPr>
          <w:b/>
          <w:color w:val="FF0000"/>
        </w:rPr>
      </w:pPr>
      <w:r w:rsidRPr="008F10EF">
        <w:rPr>
          <w:rFonts w:hint="eastAsia"/>
          <w:b/>
          <w:color w:val="FF0000"/>
        </w:rPr>
        <w:t>代理模式</w:t>
      </w:r>
    </w:p>
    <w:p w:rsidR="008F3FEC" w:rsidRDefault="0097709C" w:rsidP="008F3FEC">
      <w:pPr>
        <w:pStyle w:val="a7"/>
        <w:ind w:left="840" w:firstLineChars="0" w:firstLine="0"/>
      </w:pPr>
      <w:r>
        <w:rPr>
          <w:rFonts w:hint="eastAsia"/>
        </w:rPr>
        <w:tab/>
      </w:r>
      <w:r w:rsidR="008F3FEC">
        <w:rPr>
          <w:rFonts w:hint="eastAsia"/>
        </w:rPr>
        <w:t>代理（</w:t>
      </w:r>
      <w:r w:rsidR="008F3FEC">
        <w:rPr>
          <w:rFonts w:hint="eastAsia"/>
        </w:rPr>
        <w:t>Proxy</w:t>
      </w:r>
      <w:r w:rsidR="008F3FEC">
        <w:rPr>
          <w:rFonts w:hint="eastAsia"/>
        </w:rPr>
        <w:t>）是一种设计模式，</w:t>
      </w:r>
      <w:r w:rsidR="008F3FEC">
        <w:rPr>
          <w:rFonts w:hint="eastAsia"/>
        </w:rPr>
        <w:t xml:space="preserve"> </w:t>
      </w:r>
      <w:r w:rsidR="008F3FEC">
        <w:rPr>
          <w:rFonts w:hint="eastAsia"/>
        </w:rPr>
        <w:t>提供了对目标对象另外的访问方式；即通过</w:t>
      </w:r>
      <w:r>
        <w:rPr>
          <w:rFonts w:hint="eastAsia"/>
        </w:rPr>
        <w:tab/>
      </w:r>
      <w:r w:rsidR="008F3FEC">
        <w:rPr>
          <w:rFonts w:hint="eastAsia"/>
        </w:rPr>
        <w:t>代理访问目标对象。</w:t>
      </w:r>
      <w:r w:rsidR="008F3FEC">
        <w:rPr>
          <w:rFonts w:hint="eastAsia"/>
        </w:rPr>
        <w:t xml:space="preserve"> </w:t>
      </w:r>
      <w:r w:rsidR="008F3FEC">
        <w:rPr>
          <w:rFonts w:hint="eastAsia"/>
        </w:rPr>
        <w:t>这样好处：</w:t>
      </w:r>
      <w:r w:rsidR="008F3FEC">
        <w:rPr>
          <w:rFonts w:hint="eastAsia"/>
        </w:rPr>
        <w:t xml:space="preserve"> </w:t>
      </w:r>
      <w:r w:rsidR="008F3FEC">
        <w:rPr>
          <w:rFonts w:hint="eastAsia"/>
        </w:rPr>
        <w:t>可以在目标对象实现的基础上，增强额外的</w:t>
      </w:r>
      <w:r>
        <w:rPr>
          <w:rFonts w:hint="eastAsia"/>
        </w:rPr>
        <w:tab/>
      </w:r>
      <w:r w:rsidR="008F3FEC">
        <w:rPr>
          <w:rFonts w:hint="eastAsia"/>
        </w:rPr>
        <w:t>功能操作。</w:t>
      </w:r>
      <w:r w:rsidR="008F3FEC">
        <w:rPr>
          <w:rFonts w:hint="eastAsia"/>
        </w:rPr>
        <w:t>(</w:t>
      </w:r>
      <w:r w:rsidR="008F3FEC">
        <w:rPr>
          <w:rFonts w:hint="eastAsia"/>
        </w:rPr>
        <w:t>扩展目标对象的功能</w:t>
      </w:r>
      <w:r w:rsidR="008F3FEC">
        <w:rPr>
          <w:rFonts w:hint="eastAsia"/>
        </w:rPr>
        <w:t>)</w:t>
      </w:r>
      <w:r w:rsidR="008F3FEC">
        <w:rPr>
          <w:rFonts w:hint="eastAsia"/>
        </w:rPr>
        <w:t>。</w:t>
      </w:r>
    </w:p>
    <w:p w:rsidR="008F3FEC" w:rsidRPr="00B238F6" w:rsidRDefault="0097709C" w:rsidP="008F3FEC">
      <w:pPr>
        <w:pStyle w:val="a7"/>
        <w:ind w:left="840" w:firstLineChars="0" w:firstLine="0"/>
      </w:pPr>
      <w:r>
        <w:rPr>
          <w:rFonts w:hint="eastAsia"/>
          <w:color w:val="FF0000"/>
        </w:rPr>
        <w:tab/>
      </w:r>
      <w:r w:rsidR="008F3FEC" w:rsidRPr="00AD4E6B">
        <w:rPr>
          <w:rFonts w:hint="eastAsia"/>
          <w:color w:val="FF0000"/>
        </w:rPr>
        <w:t>静态代理：要实</w:t>
      </w:r>
      <w:r w:rsidR="008F3FEC">
        <w:rPr>
          <w:rFonts w:hint="eastAsia"/>
          <w:color w:val="FF0000"/>
        </w:rPr>
        <w:t>现与目标对象一样的接口</w:t>
      </w:r>
    </w:p>
    <w:p w:rsidR="008F3FEC" w:rsidRDefault="008F3FEC" w:rsidP="008F3FEC">
      <w:r>
        <w:rPr>
          <w:rFonts w:hint="eastAsia"/>
        </w:rPr>
        <w:tab/>
      </w:r>
      <w:r w:rsidR="0097709C">
        <w:rPr>
          <w:rFonts w:hint="eastAsia"/>
        </w:rPr>
        <w:tab/>
      </w:r>
      <w:r w:rsidR="0097709C">
        <w:rPr>
          <w:rFonts w:hint="eastAsia"/>
        </w:rPr>
        <w:tab/>
      </w:r>
      <w:r>
        <w:rPr>
          <w:rFonts w:hint="eastAsia"/>
        </w:rPr>
        <w:t>总结静态代理：</w:t>
      </w:r>
    </w:p>
    <w:p w:rsidR="008F3FEC" w:rsidRDefault="008F3FEC" w:rsidP="008F3FEC">
      <w:r>
        <w:rPr>
          <w:rFonts w:hint="eastAsia"/>
        </w:rPr>
        <w:tab/>
      </w:r>
      <w:r w:rsidR="0097709C">
        <w:rPr>
          <w:rFonts w:hint="eastAsia"/>
        </w:rPr>
        <w:tab/>
      </w:r>
      <w:r>
        <w:rPr>
          <w:rFonts w:hint="eastAsia"/>
        </w:rPr>
        <w:t>1</w:t>
      </w:r>
      <w:r>
        <w:rPr>
          <w:rFonts w:hint="eastAsia"/>
        </w:rPr>
        <w:t>）可以做到在不修改目标对象的功能前提下，对目标对象功能扩展。</w:t>
      </w:r>
    </w:p>
    <w:p w:rsidR="008F3FEC" w:rsidRDefault="008F3FEC" w:rsidP="008F3FEC">
      <w:r>
        <w:rPr>
          <w:rFonts w:hint="eastAsia"/>
        </w:rPr>
        <w:tab/>
      </w:r>
      <w:r w:rsidR="0097709C">
        <w:rPr>
          <w:rFonts w:hint="eastAsia"/>
        </w:rPr>
        <w:tab/>
      </w:r>
      <w:r>
        <w:rPr>
          <w:rFonts w:hint="eastAsia"/>
        </w:rPr>
        <w:t>2</w:t>
      </w:r>
      <w:r>
        <w:rPr>
          <w:rFonts w:hint="eastAsia"/>
        </w:rPr>
        <w:t>）缺点：</w:t>
      </w:r>
    </w:p>
    <w:p w:rsidR="008F3FEC" w:rsidRDefault="008F3FEC" w:rsidP="008F3FEC">
      <w:r>
        <w:rPr>
          <w:rFonts w:hint="eastAsia"/>
        </w:rPr>
        <w:tab/>
      </w:r>
      <w:r w:rsidR="0097709C">
        <w:rPr>
          <w:rFonts w:hint="eastAsia"/>
        </w:rPr>
        <w:tab/>
      </w:r>
      <w:r>
        <w:rPr>
          <w:rFonts w:hint="eastAsia"/>
        </w:rPr>
        <w:t>--</w:t>
      </w:r>
      <w:proofErr w:type="gramStart"/>
      <w:r>
        <w:rPr>
          <w:rFonts w:hint="eastAsia"/>
        </w:rPr>
        <w:t>》</w:t>
      </w:r>
      <w:proofErr w:type="gramEnd"/>
      <w:r w:rsidR="0097709C">
        <w:rPr>
          <w:rFonts w:hint="eastAsia"/>
        </w:rPr>
        <w:t xml:space="preserve"> </w:t>
      </w:r>
      <w:r>
        <w:rPr>
          <w:rFonts w:hint="eastAsia"/>
        </w:rPr>
        <w:t>因为代理对象，需要与目标对象实现一样的接口。所以会有很多代理类，类</w:t>
      </w:r>
      <w:r w:rsidR="0097709C">
        <w:rPr>
          <w:rFonts w:hint="eastAsia"/>
        </w:rPr>
        <w:tab/>
      </w:r>
      <w:r w:rsidR="0097709C">
        <w:rPr>
          <w:rFonts w:hint="eastAsia"/>
        </w:rPr>
        <w:tab/>
      </w:r>
      <w:r w:rsidR="0097709C">
        <w:rPr>
          <w:rFonts w:hint="eastAsia"/>
        </w:rPr>
        <w:tab/>
      </w:r>
      <w:r>
        <w:rPr>
          <w:rFonts w:hint="eastAsia"/>
        </w:rPr>
        <w:t>太多。</w:t>
      </w:r>
    </w:p>
    <w:p w:rsidR="008F3FEC" w:rsidRPr="002035E1" w:rsidRDefault="008F3FEC" w:rsidP="008F3FEC">
      <w:r>
        <w:rPr>
          <w:rFonts w:hint="eastAsia"/>
        </w:rPr>
        <w:tab/>
      </w:r>
      <w:r w:rsidR="0097709C">
        <w:rPr>
          <w:rFonts w:hint="eastAsia"/>
        </w:rPr>
        <w:tab/>
      </w:r>
      <w:r>
        <w:rPr>
          <w:rFonts w:hint="eastAsia"/>
        </w:rPr>
        <w:t>--</w:t>
      </w:r>
      <w:proofErr w:type="gramStart"/>
      <w:r>
        <w:rPr>
          <w:rFonts w:hint="eastAsia"/>
        </w:rPr>
        <w:t>》</w:t>
      </w:r>
      <w:proofErr w:type="gramEnd"/>
      <w:r>
        <w:rPr>
          <w:rFonts w:hint="eastAsia"/>
        </w:rPr>
        <w:t xml:space="preserve"> </w:t>
      </w:r>
      <w:r>
        <w:rPr>
          <w:rFonts w:hint="eastAsia"/>
        </w:rPr>
        <w:t>一旦接口增加方法，目标对象与代理对象都要维护。</w:t>
      </w:r>
    </w:p>
    <w:p w:rsidR="008F3FEC" w:rsidRPr="00DA4A5B" w:rsidRDefault="008F3FEC" w:rsidP="008F3FEC">
      <w:r>
        <w:rPr>
          <w:rFonts w:hint="eastAsia"/>
        </w:rPr>
        <w:tab/>
      </w:r>
      <w:r w:rsidR="0097709C">
        <w:rPr>
          <w:rFonts w:hint="eastAsia"/>
        </w:rPr>
        <w:tab/>
      </w:r>
      <w:r>
        <w:rPr>
          <w:rFonts w:hint="eastAsia"/>
        </w:rPr>
        <w:t>解决：可以使用动态代理。</w:t>
      </w:r>
    </w:p>
    <w:p w:rsidR="008F3FEC" w:rsidRPr="00451CFF" w:rsidRDefault="008F3FEC" w:rsidP="008F3FEC">
      <w:pPr>
        <w:rPr>
          <w:color w:val="FF0000"/>
        </w:rPr>
      </w:pPr>
      <w:r>
        <w:rPr>
          <w:rFonts w:hint="eastAsia"/>
          <w:color w:val="FF0000"/>
        </w:rPr>
        <w:tab/>
      </w:r>
      <w:r w:rsidR="0097709C">
        <w:rPr>
          <w:rFonts w:hint="eastAsia"/>
          <w:color w:val="FF0000"/>
        </w:rPr>
        <w:tab/>
      </w:r>
      <w:r w:rsidRPr="00451CFF">
        <w:rPr>
          <w:rFonts w:hint="eastAsia"/>
          <w:color w:val="FF0000"/>
        </w:rPr>
        <w:t>动态代理</w:t>
      </w:r>
    </w:p>
    <w:p w:rsidR="008F3FEC" w:rsidRDefault="008F3FEC" w:rsidP="008F3FEC">
      <w:r>
        <w:rPr>
          <w:rFonts w:hint="eastAsia"/>
        </w:rPr>
        <w:tab/>
      </w:r>
      <w:r w:rsidR="0097709C">
        <w:rPr>
          <w:rFonts w:hint="eastAsia"/>
        </w:rPr>
        <w:tab/>
      </w:r>
      <w:r>
        <w:rPr>
          <w:rFonts w:hint="eastAsia"/>
        </w:rPr>
        <w:t>1</w:t>
      </w:r>
      <w:r>
        <w:rPr>
          <w:rFonts w:hint="eastAsia"/>
        </w:rPr>
        <w:t>）代理对象，不需要实现接口；</w:t>
      </w:r>
    </w:p>
    <w:p w:rsidR="008F3FEC" w:rsidRDefault="008F3FEC" w:rsidP="008F3FEC">
      <w:r>
        <w:rPr>
          <w:rFonts w:hint="eastAsia"/>
        </w:rPr>
        <w:tab/>
      </w:r>
      <w:r w:rsidR="0097709C">
        <w:rPr>
          <w:rFonts w:hint="eastAsia"/>
        </w:rPr>
        <w:tab/>
      </w:r>
      <w:r>
        <w:rPr>
          <w:rFonts w:hint="eastAsia"/>
        </w:rPr>
        <w:t>2</w:t>
      </w:r>
      <w:r>
        <w:rPr>
          <w:rFonts w:hint="eastAsia"/>
        </w:rPr>
        <w:t>）代理对象的生成，是利用</w:t>
      </w:r>
      <w:r>
        <w:rPr>
          <w:rFonts w:hint="eastAsia"/>
        </w:rPr>
        <w:t>JDKAPI</w:t>
      </w:r>
      <w:r>
        <w:rPr>
          <w:rFonts w:hint="eastAsia"/>
        </w:rPr>
        <w:t>，</w:t>
      </w:r>
      <w:r>
        <w:rPr>
          <w:rFonts w:hint="eastAsia"/>
        </w:rPr>
        <w:t xml:space="preserve"> </w:t>
      </w:r>
      <w:r>
        <w:rPr>
          <w:rFonts w:hint="eastAsia"/>
        </w:rPr>
        <w:t>动态的在内存中构建代理对象</w:t>
      </w:r>
    </w:p>
    <w:p w:rsidR="008F3FEC" w:rsidRPr="00451CFF" w:rsidRDefault="008F3FEC" w:rsidP="008F3FEC">
      <w:r>
        <w:rPr>
          <w:rFonts w:hint="eastAsia"/>
        </w:rPr>
        <w:tab/>
      </w:r>
      <w:r w:rsidR="0097709C">
        <w:rPr>
          <w:rFonts w:hint="eastAsia"/>
        </w:rPr>
        <w:tab/>
      </w:r>
      <w:r>
        <w:rPr>
          <w:rFonts w:hint="eastAsia"/>
        </w:rPr>
        <w:t>动态代理总结：代理对象不需要实现接口，但是目标对象一定要实现接口；否则不</w:t>
      </w:r>
      <w:r w:rsidR="0097709C">
        <w:rPr>
          <w:rFonts w:hint="eastAsia"/>
        </w:rPr>
        <w:tab/>
      </w:r>
      <w:r w:rsidR="0097709C">
        <w:rPr>
          <w:rFonts w:hint="eastAsia"/>
        </w:rPr>
        <w:tab/>
      </w:r>
      <w:r>
        <w:rPr>
          <w:rFonts w:hint="eastAsia"/>
        </w:rPr>
        <w:t>能用动态代理！</w:t>
      </w:r>
    </w:p>
    <w:p w:rsidR="008F3FEC" w:rsidRPr="00AD4E6B" w:rsidRDefault="00953F89" w:rsidP="008F3FEC">
      <w:pPr>
        <w:rPr>
          <w:color w:val="FF0000"/>
        </w:rPr>
      </w:pPr>
      <w:r>
        <w:rPr>
          <w:rFonts w:hint="eastAsia"/>
          <w:color w:val="FF0000"/>
        </w:rPr>
        <w:tab/>
      </w:r>
      <w:r>
        <w:rPr>
          <w:rFonts w:hint="eastAsia"/>
          <w:color w:val="FF0000"/>
        </w:rPr>
        <w:tab/>
      </w:r>
      <w:proofErr w:type="spellStart"/>
      <w:r w:rsidR="008F3FEC" w:rsidRPr="00AD4E6B">
        <w:rPr>
          <w:rFonts w:hint="eastAsia"/>
          <w:color w:val="FF0000"/>
        </w:rPr>
        <w:t>Cglib</w:t>
      </w:r>
      <w:proofErr w:type="spellEnd"/>
      <w:r w:rsidR="008F3FEC" w:rsidRPr="00AD4E6B">
        <w:rPr>
          <w:rFonts w:hint="eastAsia"/>
          <w:color w:val="FF0000"/>
        </w:rPr>
        <w:t>代理</w:t>
      </w:r>
    </w:p>
    <w:p w:rsidR="008F3FEC" w:rsidRDefault="00953F89" w:rsidP="008F3FEC">
      <w:r>
        <w:rPr>
          <w:rFonts w:hint="eastAsia"/>
        </w:rPr>
        <w:tab/>
      </w:r>
      <w:r>
        <w:rPr>
          <w:rFonts w:hint="eastAsia"/>
        </w:rPr>
        <w:tab/>
      </w:r>
      <w:r w:rsidR="008F3FEC">
        <w:rPr>
          <w:rFonts w:hint="eastAsia"/>
        </w:rPr>
        <w:t>也叫做子类代理。在内存中构建一个子</w:t>
      </w:r>
      <w:proofErr w:type="gramStart"/>
      <w:r w:rsidR="008F3FEC">
        <w:rPr>
          <w:rFonts w:hint="eastAsia"/>
        </w:rPr>
        <w:t>类对象</w:t>
      </w:r>
      <w:proofErr w:type="gramEnd"/>
      <w:r w:rsidR="008F3FEC">
        <w:rPr>
          <w:rFonts w:hint="eastAsia"/>
        </w:rPr>
        <w:t>从而实现对目标对象功能的扩展。</w:t>
      </w:r>
    </w:p>
    <w:p w:rsidR="008F3FEC" w:rsidRPr="00E53D8B" w:rsidRDefault="00953F89" w:rsidP="008F3FEC">
      <w:r>
        <w:rPr>
          <w:rFonts w:hint="eastAsia"/>
          <w:bCs/>
        </w:rPr>
        <w:tab/>
      </w:r>
      <w:r>
        <w:rPr>
          <w:rFonts w:hint="eastAsia"/>
          <w:bCs/>
        </w:rPr>
        <w:tab/>
      </w:r>
      <w:r w:rsidR="008F3FEC" w:rsidRPr="00E53D8B">
        <w:rPr>
          <w:rFonts w:hint="eastAsia"/>
          <w:bCs/>
        </w:rPr>
        <w:t>JDK</w:t>
      </w:r>
      <w:r w:rsidR="008F3FEC" w:rsidRPr="00E53D8B">
        <w:rPr>
          <w:rFonts w:hint="eastAsia"/>
          <w:bCs/>
        </w:rPr>
        <w:t>的动态代理有一个限制，就是使用动态代理的对象必须实现一个或多个接口。</w:t>
      </w:r>
      <w:r>
        <w:rPr>
          <w:rFonts w:hint="eastAsia"/>
          <w:bCs/>
        </w:rPr>
        <w:tab/>
      </w:r>
      <w:r>
        <w:rPr>
          <w:rFonts w:hint="eastAsia"/>
          <w:bCs/>
        </w:rPr>
        <w:tab/>
      </w:r>
      <w:r w:rsidR="008F3FEC" w:rsidRPr="00E53D8B">
        <w:rPr>
          <w:rFonts w:hint="eastAsia"/>
          <w:bCs/>
        </w:rPr>
        <w:t>如果想代理没有实现接口的类，就可以使用</w:t>
      </w:r>
      <w:r w:rsidR="008F3FEC" w:rsidRPr="00E53D8B">
        <w:rPr>
          <w:rFonts w:hint="eastAsia"/>
          <w:bCs/>
        </w:rPr>
        <w:t>CGLIB</w:t>
      </w:r>
      <w:r w:rsidR="008F3FEC" w:rsidRPr="00E53D8B">
        <w:rPr>
          <w:rFonts w:hint="eastAsia"/>
          <w:bCs/>
        </w:rPr>
        <w:t>实现。</w:t>
      </w:r>
      <w:r w:rsidR="008F3FEC" w:rsidRPr="00E53D8B">
        <w:rPr>
          <w:rFonts w:hint="eastAsia"/>
          <w:bCs/>
        </w:rPr>
        <w:t xml:space="preserve"> </w:t>
      </w:r>
    </w:p>
    <w:p w:rsidR="008F3FEC" w:rsidRPr="00E53D8B" w:rsidRDefault="00953F89" w:rsidP="008F3FEC">
      <w:r>
        <w:rPr>
          <w:rFonts w:hint="eastAsia"/>
          <w:bCs/>
        </w:rPr>
        <w:tab/>
      </w:r>
      <w:r>
        <w:rPr>
          <w:rFonts w:hint="eastAsia"/>
          <w:bCs/>
        </w:rPr>
        <w:tab/>
      </w:r>
      <w:r w:rsidR="008F3FEC" w:rsidRPr="00E53D8B">
        <w:rPr>
          <w:rFonts w:hint="eastAsia"/>
          <w:bCs/>
        </w:rPr>
        <w:t>CGLIB</w:t>
      </w:r>
      <w:r w:rsidR="008F3FEC" w:rsidRPr="00E53D8B">
        <w:rPr>
          <w:rFonts w:hint="eastAsia"/>
          <w:bCs/>
        </w:rPr>
        <w:t>是一个强大的高性能的代码生成包，它可以在运行期扩展</w:t>
      </w:r>
      <w:r w:rsidR="008F3FEC" w:rsidRPr="00E53D8B">
        <w:rPr>
          <w:rFonts w:hint="eastAsia"/>
          <w:bCs/>
        </w:rPr>
        <w:t>Java</w:t>
      </w:r>
      <w:r w:rsidR="008F3FEC" w:rsidRPr="00E53D8B">
        <w:rPr>
          <w:rFonts w:hint="eastAsia"/>
          <w:bCs/>
        </w:rPr>
        <w:t>类与实现</w:t>
      </w:r>
      <w:r w:rsidR="008F3FEC" w:rsidRPr="00E53D8B">
        <w:rPr>
          <w:rFonts w:hint="eastAsia"/>
          <w:bCs/>
        </w:rPr>
        <w:t>Java</w:t>
      </w:r>
      <w:r>
        <w:rPr>
          <w:rFonts w:hint="eastAsia"/>
          <w:bCs/>
        </w:rPr>
        <w:tab/>
      </w:r>
      <w:r>
        <w:rPr>
          <w:rFonts w:hint="eastAsia"/>
          <w:bCs/>
        </w:rPr>
        <w:tab/>
      </w:r>
      <w:r w:rsidR="008F3FEC" w:rsidRPr="00E53D8B">
        <w:rPr>
          <w:rFonts w:hint="eastAsia"/>
          <w:bCs/>
        </w:rPr>
        <w:t>接口。它广泛的被许多</w:t>
      </w:r>
      <w:r w:rsidR="008F3FEC" w:rsidRPr="00E53D8B">
        <w:rPr>
          <w:rFonts w:hint="eastAsia"/>
          <w:bCs/>
        </w:rPr>
        <w:t>AOP</w:t>
      </w:r>
      <w:r w:rsidR="008F3FEC" w:rsidRPr="00E53D8B">
        <w:rPr>
          <w:rFonts w:hint="eastAsia"/>
          <w:bCs/>
        </w:rPr>
        <w:t>的框架使用，例如</w:t>
      </w:r>
      <w:r w:rsidR="008F3FEC" w:rsidRPr="00E53D8B">
        <w:rPr>
          <w:rFonts w:hint="eastAsia"/>
          <w:bCs/>
        </w:rPr>
        <w:t>Spring AOP</w:t>
      </w:r>
      <w:r w:rsidR="008F3FEC" w:rsidRPr="00E53D8B">
        <w:rPr>
          <w:rFonts w:hint="eastAsia"/>
          <w:bCs/>
        </w:rPr>
        <w:t>和</w:t>
      </w:r>
      <w:proofErr w:type="spellStart"/>
      <w:r w:rsidR="008F3FEC" w:rsidRPr="00E53D8B">
        <w:rPr>
          <w:rFonts w:hint="eastAsia"/>
          <w:bCs/>
        </w:rPr>
        <w:t>dynaop</w:t>
      </w:r>
      <w:proofErr w:type="spellEnd"/>
      <w:r w:rsidR="008F3FEC" w:rsidRPr="00E53D8B">
        <w:rPr>
          <w:rFonts w:hint="eastAsia"/>
          <w:bCs/>
        </w:rPr>
        <w:t>，为他们提供</w:t>
      </w:r>
      <w:r>
        <w:rPr>
          <w:rFonts w:hint="eastAsia"/>
          <w:bCs/>
        </w:rPr>
        <w:tab/>
      </w:r>
      <w:r>
        <w:rPr>
          <w:rFonts w:hint="eastAsia"/>
          <w:bCs/>
        </w:rPr>
        <w:tab/>
      </w:r>
      <w:r w:rsidR="008F3FEC" w:rsidRPr="00E53D8B">
        <w:rPr>
          <w:rFonts w:hint="eastAsia"/>
          <w:bCs/>
        </w:rPr>
        <w:t>方法的</w:t>
      </w:r>
      <w:r w:rsidR="008F3FEC" w:rsidRPr="00E53D8B">
        <w:rPr>
          <w:rFonts w:hint="eastAsia"/>
          <w:bCs/>
        </w:rPr>
        <w:t>interception</w:t>
      </w:r>
      <w:r w:rsidR="008F3FEC" w:rsidRPr="00E53D8B">
        <w:rPr>
          <w:rFonts w:hint="eastAsia"/>
          <w:bCs/>
        </w:rPr>
        <w:t>（拦截）。</w:t>
      </w:r>
      <w:r w:rsidR="008F3FEC" w:rsidRPr="00E53D8B">
        <w:rPr>
          <w:rFonts w:hint="eastAsia"/>
          <w:bCs/>
        </w:rPr>
        <w:t xml:space="preserve"> </w:t>
      </w:r>
    </w:p>
    <w:p w:rsidR="008F3FEC" w:rsidRPr="00E53D8B" w:rsidRDefault="00953F89" w:rsidP="008F3FEC">
      <w:r>
        <w:rPr>
          <w:rFonts w:hint="eastAsia"/>
          <w:bCs/>
        </w:rPr>
        <w:lastRenderedPageBreak/>
        <w:tab/>
      </w:r>
      <w:r>
        <w:rPr>
          <w:rFonts w:hint="eastAsia"/>
          <w:bCs/>
        </w:rPr>
        <w:tab/>
      </w:r>
      <w:r w:rsidR="008F3FEC" w:rsidRPr="00E53D8B">
        <w:rPr>
          <w:rFonts w:hint="eastAsia"/>
          <w:bCs/>
        </w:rPr>
        <w:t>CGLIB</w:t>
      </w:r>
      <w:r w:rsidR="008F3FEC" w:rsidRPr="00E53D8B">
        <w:rPr>
          <w:rFonts w:hint="eastAsia"/>
          <w:bCs/>
        </w:rPr>
        <w:t>包的底层是通过使用一个小而快的字节</w:t>
      </w:r>
      <w:proofErr w:type="gramStart"/>
      <w:r w:rsidR="008F3FEC" w:rsidRPr="00E53D8B">
        <w:rPr>
          <w:rFonts w:hint="eastAsia"/>
          <w:bCs/>
        </w:rPr>
        <w:t>码处理</w:t>
      </w:r>
      <w:proofErr w:type="gramEnd"/>
      <w:r w:rsidR="008F3FEC" w:rsidRPr="00E53D8B">
        <w:rPr>
          <w:rFonts w:hint="eastAsia"/>
          <w:bCs/>
        </w:rPr>
        <w:t>框架</w:t>
      </w:r>
      <w:r w:rsidR="008F3FEC" w:rsidRPr="00E53D8B">
        <w:rPr>
          <w:rFonts w:hint="eastAsia"/>
          <w:bCs/>
        </w:rPr>
        <w:t>ASM</w:t>
      </w:r>
      <w:r w:rsidR="008F3FEC" w:rsidRPr="00E53D8B">
        <w:rPr>
          <w:rFonts w:hint="eastAsia"/>
          <w:bCs/>
        </w:rPr>
        <w:t>，来转换字节码并生</w:t>
      </w:r>
      <w:r>
        <w:rPr>
          <w:rFonts w:hint="eastAsia"/>
          <w:bCs/>
        </w:rPr>
        <w:tab/>
      </w:r>
      <w:r>
        <w:rPr>
          <w:rFonts w:hint="eastAsia"/>
          <w:bCs/>
        </w:rPr>
        <w:tab/>
      </w:r>
      <w:r w:rsidR="008F3FEC" w:rsidRPr="00E53D8B">
        <w:rPr>
          <w:rFonts w:hint="eastAsia"/>
          <w:bCs/>
        </w:rPr>
        <w:t>成新的类。不鼓励直接使用</w:t>
      </w:r>
      <w:r w:rsidR="008F3FEC" w:rsidRPr="00E53D8B">
        <w:rPr>
          <w:rFonts w:hint="eastAsia"/>
          <w:bCs/>
        </w:rPr>
        <w:t>ASM</w:t>
      </w:r>
      <w:r w:rsidR="008F3FEC" w:rsidRPr="00E53D8B">
        <w:rPr>
          <w:rFonts w:hint="eastAsia"/>
          <w:bCs/>
        </w:rPr>
        <w:t>，因为它要求你必须对</w:t>
      </w:r>
      <w:r w:rsidR="008F3FEC" w:rsidRPr="00E53D8B">
        <w:rPr>
          <w:rFonts w:hint="eastAsia"/>
          <w:bCs/>
        </w:rPr>
        <w:t>JVM</w:t>
      </w:r>
      <w:r w:rsidR="008F3FEC" w:rsidRPr="00E53D8B">
        <w:rPr>
          <w:rFonts w:hint="eastAsia"/>
          <w:bCs/>
        </w:rPr>
        <w:t>内部结构包括</w:t>
      </w:r>
      <w:r w:rsidR="008F3FEC" w:rsidRPr="00E53D8B">
        <w:rPr>
          <w:rFonts w:hint="eastAsia"/>
          <w:bCs/>
        </w:rPr>
        <w:t>class</w:t>
      </w:r>
      <w:r w:rsidR="008F3FEC" w:rsidRPr="00E53D8B">
        <w:rPr>
          <w:rFonts w:hint="eastAsia"/>
          <w:bCs/>
        </w:rPr>
        <w:t>文</w:t>
      </w:r>
      <w:r>
        <w:rPr>
          <w:rFonts w:hint="eastAsia"/>
          <w:bCs/>
        </w:rPr>
        <w:tab/>
      </w:r>
      <w:r>
        <w:rPr>
          <w:rFonts w:hint="eastAsia"/>
          <w:bCs/>
        </w:rPr>
        <w:tab/>
      </w:r>
      <w:r w:rsidR="008F3FEC" w:rsidRPr="00E53D8B">
        <w:rPr>
          <w:rFonts w:hint="eastAsia"/>
          <w:bCs/>
        </w:rPr>
        <w:t>件的格式和指令集都很熟悉。</w:t>
      </w:r>
    </w:p>
    <w:p w:rsidR="008F3FEC" w:rsidRPr="00F74E74" w:rsidRDefault="008F3FEC" w:rsidP="00A40CCE">
      <w:pPr>
        <w:pStyle w:val="a7"/>
        <w:numPr>
          <w:ilvl w:val="0"/>
          <w:numId w:val="47"/>
        </w:numPr>
        <w:ind w:firstLineChars="0"/>
        <w:outlineLvl w:val="2"/>
        <w:rPr>
          <w:b/>
        </w:rPr>
      </w:pPr>
      <w:r w:rsidRPr="00F74E74">
        <w:rPr>
          <w:rFonts w:hint="eastAsia"/>
          <w:b/>
        </w:rPr>
        <w:t>AOP</w:t>
      </w:r>
    </w:p>
    <w:p w:rsidR="005E05A0" w:rsidRPr="005E05A0" w:rsidRDefault="005E05A0" w:rsidP="005E05A0">
      <w:pPr>
        <w:rPr>
          <w:bCs/>
        </w:rPr>
      </w:pPr>
      <w:r w:rsidRPr="005E05A0">
        <w:rPr>
          <w:rFonts w:hint="eastAsia"/>
          <w:bCs/>
        </w:rPr>
        <w:t>切面</w:t>
      </w:r>
      <w:r w:rsidRPr="005E05A0">
        <w:rPr>
          <w:rFonts w:hint="eastAsia"/>
          <w:bCs/>
        </w:rPr>
        <w:t xml:space="preserve">(Aspect): </w:t>
      </w:r>
      <w:r w:rsidRPr="005E05A0">
        <w:rPr>
          <w:rFonts w:hint="eastAsia"/>
          <w:bCs/>
        </w:rPr>
        <w:t>有切点</w:t>
      </w:r>
      <w:r w:rsidRPr="005E05A0">
        <w:rPr>
          <w:rFonts w:hint="eastAsia"/>
          <w:bCs/>
        </w:rPr>
        <w:t>(</w:t>
      </w:r>
      <w:proofErr w:type="spellStart"/>
      <w:r w:rsidRPr="005E05A0">
        <w:rPr>
          <w:rFonts w:hint="eastAsia"/>
          <w:bCs/>
        </w:rPr>
        <w:t>PointCut</w:t>
      </w:r>
      <w:proofErr w:type="spellEnd"/>
      <w:r w:rsidRPr="005E05A0">
        <w:rPr>
          <w:rFonts w:hint="eastAsia"/>
          <w:bCs/>
        </w:rPr>
        <w:t>)</w:t>
      </w:r>
      <w:r w:rsidRPr="005E05A0">
        <w:rPr>
          <w:rFonts w:hint="eastAsia"/>
          <w:bCs/>
        </w:rPr>
        <w:t>和通知</w:t>
      </w:r>
      <w:r w:rsidRPr="005E05A0">
        <w:rPr>
          <w:rFonts w:hint="eastAsia"/>
          <w:bCs/>
        </w:rPr>
        <w:t>(Advice)</w:t>
      </w:r>
      <w:r w:rsidRPr="005E05A0">
        <w:rPr>
          <w:rFonts w:hint="eastAsia"/>
          <w:bCs/>
        </w:rPr>
        <w:t>组成，它既包括横切逻辑的定义，也包括了连接点的定义。</w:t>
      </w:r>
    </w:p>
    <w:p w:rsidR="005E05A0" w:rsidRPr="005E05A0" w:rsidRDefault="005E05A0" w:rsidP="005E05A0">
      <w:pPr>
        <w:rPr>
          <w:bCs/>
        </w:rPr>
      </w:pPr>
      <w:r w:rsidRPr="005E05A0">
        <w:rPr>
          <w:rFonts w:hint="eastAsia"/>
          <w:bCs/>
        </w:rPr>
        <w:t>切点</w:t>
      </w:r>
      <w:r w:rsidRPr="005E05A0">
        <w:rPr>
          <w:rFonts w:hint="eastAsia"/>
          <w:bCs/>
        </w:rPr>
        <w:t>(Pointcut):</w:t>
      </w:r>
      <w:r w:rsidRPr="005E05A0">
        <w:rPr>
          <w:rFonts w:hint="eastAsia"/>
          <w:bCs/>
        </w:rPr>
        <w:t>一个切点定位多个类中的多个方法。</w:t>
      </w:r>
    </w:p>
    <w:p w:rsidR="005E05A0" w:rsidRPr="005E05A0" w:rsidRDefault="005E05A0" w:rsidP="005E05A0">
      <w:pPr>
        <w:rPr>
          <w:bCs/>
        </w:rPr>
      </w:pPr>
      <w:r w:rsidRPr="005E05A0">
        <w:rPr>
          <w:rFonts w:hint="eastAsia"/>
          <w:bCs/>
        </w:rPr>
        <w:t>通知也叫增强</w:t>
      </w:r>
      <w:r w:rsidRPr="005E05A0">
        <w:rPr>
          <w:rFonts w:hint="eastAsia"/>
          <w:bCs/>
        </w:rPr>
        <w:t>(Advice):</w:t>
      </w:r>
      <w:r w:rsidRPr="005E05A0">
        <w:rPr>
          <w:rFonts w:hint="eastAsia"/>
          <w:bCs/>
        </w:rPr>
        <w:t>由方位和横切逻辑构成</w:t>
      </w:r>
      <w:r w:rsidRPr="005E05A0">
        <w:rPr>
          <w:rFonts w:hint="eastAsia"/>
          <w:bCs/>
        </w:rPr>
        <w:t>,</w:t>
      </w:r>
      <w:r w:rsidRPr="005E05A0">
        <w:rPr>
          <w:rFonts w:hint="eastAsia"/>
          <w:bCs/>
        </w:rPr>
        <w:t>所谓的方位指的是前置通知，后置通知，返回后通知，环绕通知，抛出异常后通知</w:t>
      </w:r>
    </w:p>
    <w:p w:rsidR="005E05A0" w:rsidRPr="005E05A0" w:rsidRDefault="005E05A0" w:rsidP="005E05A0">
      <w:pPr>
        <w:rPr>
          <w:bCs/>
        </w:rPr>
      </w:pPr>
      <w:r w:rsidRPr="005E05A0">
        <w:rPr>
          <w:rFonts w:hint="eastAsia"/>
          <w:bCs/>
        </w:rPr>
        <w:t>连接点</w:t>
      </w:r>
      <w:r w:rsidRPr="005E05A0">
        <w:rPr>
          <w:rFonts w:hint="eastAsia"/>
          <w:bCs/>
        </w:rPr>
        <w:t>(</w:t>
      </w:r>
      <w:proofErr w:type="spellStart"/>
      <w:r w:rsidRPr="005E05A0">
        <w:rPr>
          <w:rFonts w:hint="eastAsia"/>
          <w:bCs/>
        </w:rPr>
        <w:t>JoinPoint</w:t>
      </w:r>
      <w:proofErr w:type="spellEnd"/>
      <w:r w:rsidRPr="005E05A0">
        <w:rPr>
          <w:rFonts w:hint="eastAsia"/>
          <w:bCs/>
        </w:rPr>
        <w:t>)</w:t>
      </w:r>
      <w:r w:rsidRPr="005E05A0">
        <w:rPr>
          <w:rFonts w:hint="eastAsia"/>
          <w:bCs/>
        </w:rPr>
        <w:t>：由切点和方位构成，用来描述在在哪些类的指定方法之前或之后执行</w:t>
      </w:r>
    </w:p>
    <w:p w:rsidR="005E05A0" w:rsidRPr="005E05A0" w:rsidRDefault="005E05A0" w:rsidP="005E05A0">
      <w:pPr>
        <w:rPr>
          <w:bCs/>
        </w:rPr>
      </w:pPr>
      <w:r w:rsidRPr="005E05A0">
        <w:rPr>
          <w:rFonts w:hint="eastAsia"/>
          <w:bCs/>
        </w:rPr>
        <w:t>所谓的方位包括</w:t>
      </w:r>
      <w:r w:rsidRPr="005E05A0">
        <w:rPr>
          <w:rFonts w:hint="eastAsia"/>
          <w:bCs/>
        </w:rPr>
        <w:t>:</w:t>
      </w:r>
    </w:p>
    <w:p w:rsidR="005E05A0" w:rsidRPr="005E05A0" w:rsidRDefault="005E05A0" w:rsidP="005E05A0">
      <w:pPr>
        <w:rPr>
          <w:bCs/>
        </w:rPr>
      </w:pPr>
      <w:r w:rsidRPr="005E05A0">
        <w:rPr>
          <w:rFonts w:hint="eastAsia"/>
          <w:bCs/>
        </w:rPr>
        <w:t>前置通知（</w:t>
      </w:r>
      <w:r w:rsidRPr="005E05A0">
        <w:rPr>
          <w:rFonts w:hint="eastAsia"/>
          <w:bCs/>
        </w:rPr>
        <w:t>Before advice</w:t>
      </w:r>
      <w:r w:rsidRPr="005E05A0">
        <w:rPr>
          <w:rFonts w:hint="eastAsia"/>
          <w:bCs/>
        </w:rPr>
        <w:t>）</w:t>
      </w:r>
      <w:r w:rsidRPr="005E05A0">
        <w:rPr>
          <w:rFonts w:hint="eastAsia"/>
          <w:bCs/>
        </w:rPr>
        <w:t>:</w:t>
      </w:r>
      <w:r w:rsidRPr="005E05A0">
        <w:rPr>
          <w:rFonts w:hint="eastAsia"/>
          <w:bCs/>
        </w:rPr>
        <w:t>在连接点（</w:t>
      </w:r>
      <w:r w:rsidRPr="005E05A0">
        <w:rPr>
          <w:rFonts w:hint="eastAsia"/>
          <w:bCs/>
        </w:rPr>
        <w:t>join point</w:t>
      </w:r>
      <w:r w:rsidRPr="005E05A0">
        <w:rPr>
          <w:rFonts w:hint="eastAsia"/>
          <w:bCs/>
        </w:rPr>
        <w:t>）之前执行的通知，但这个通知不能阻止连接点前的执行（除非它抛出一个异常）。</w:t>
      </w:r>
    </w:p>
    <w:p w:rsidR="005E05A0" w:rsidRPr="005E05A0" w:rsidRDefault="005E05A0" w:rsidP="005E05A0">
      <w:pPr>
        <w:rPr>
          <w:bCs/>
        </w:rPr>
      </w:pPr>
      <w:r w:rsidRPr="005E05A0">
        <w:rPr>
          <w:rFonts w:hint="eastAsia"/>
          <w:bCs/>
        </w:rPr>
        <w:t>返回后通知（</w:t>
      </w:r>
      <w:r w:rsidRPr="005E05A0">
        <w:rPr>
          <w:rFonts w:hint="eastAsia"/>
          <w:bCs/>
        </w:rPr>
        <w:t>After returning advice</w:t>
      </w:r>
      <w:r w:rsidRPr="005E05A0">
        <w:rPr>
          <w:rFonts w:hint="eastAsia"/>
          <w:bCs/>
        </w:rPr>
        <w:t>）：</w:t>
      </w:r>
      <w:r w:rsidRPr="005E05A0">
        <w:rPr>
          <w:rFonts w:hint="eastAsia"/>
          <w:bCs/>
        </w:rPr>
        <w:t xml:space="preserve"> </w:t>
      </w:r>
      <w:r w:rsidRPr="005E05A0">
        <w:rPr>
          <w:rFonts w:hint="eastAsia"/>
          <w:bCs/>
        </w:rPr>
        <w:t>在连接点（</w:t>
      </w:r>
      <w:r w:rsidRPr="005E05A0">
        <w:rPr>
          <w:rFonts w:hint="eastAsia"/>
          <w:bCs/>
        </w:rPr>
        <w:t>join point</w:t>
      </w:r>
      <w:r w:rsidRPr="005E05A0">
        <w:rPr>
          <w:rFonts w:hint="eastAsia"/>
          <w:bCs/>
        </w:rPr>
        <w:t>）正常完成后执行的通知：例如，一个方法没有抛出任何异常，正常返回。</w:t>
      </w:r>
    </w:p>
    <w:p w:rsidR="005E05A0" w:rsidRPr="005E05A0" w:rsidRDefault="005E05A0" w:rsidP="005E05A0">
      <w:pPr>
        <w:rPr>
          <w:bCs/>
        </w:rPr>
      </w:pPr>
      <w:r w:rsidRPr="005E05A0">
        <w:rPr>
          <w:rFonts w:hint="eastAsia"/>
          <w:bCs/>
        </w:rPr>
        <w:t>抛出异常后通知（</w:t>
      </w:r>
      <w:r w:rsidRPr="005E05A0">
        <w:rPr>
          <w:rFonts w:hint="eastAsia"/>
          <w:bCs/>
        </w:rPr>
        <w:t>After throwing advice</w:t>
      </w:r>
      <w:r w:rsidRPr="005E05A0">
        <w:rPr>
          <w:rFonts w:hint="eastAsia"/>
          <w:bCs/>
        </w:rPr>
        <w:t>）：在方法抛出异常退出时执行的通知。</w:t>
      </w:r>
    </w:p>
    <w:p w:rsidR="005E05A0" w:rsidRPr="005E05A0" w:rsidRDefault="005E05A0" w:rsidP="005E05A0">
      <w:pPr>
        <w:rPr>
          <w:bCs/>
        </w:rPr>
      </w:pPr>
      <w:r w:rsidRPr="005E05A0">
        <w:rPr>
          <w:rFonts w:hint="eastAsia"/>
          <w:bCs/>
        </w:rPr>
        <w:t>后置通知（</w:t>
      </w:r>
      <w:r w:rsidRPr="005E05A0">
        <w:rPr>
          <w:rFonts w:hint="eastAsia"/>
          <w:bCs/>
        </w:rPr>
        <w:t>After (finally) advice</w:t>
      </w:r>
      <w:r w:rsidRPr="005E05A0">
        <w:rPr>
          <w:rFonts w:hint="eastAsia"/>
          <w:bCs/>
        </w:rPr>
        <w:t>）：当连接点退出的时候执行的通知（不论是正常返回还是异常退出）。</w:t>
      </w:r>
    </w:p>
    <w:p w:rsidR="005E05A0" w:rsidRPr="005E05A0" w:rsidRDefault="005E05A0" w:rsidP="005E05A0">
      <w:pPr>
        <w:rPr>
          <w:bCs/>
        </w:rPr>
      </w:pPr>
      <w:r w:rsidRPr="005E05A0">
        <w:rPr>
          <w:rFonts w:hint="eastAsia"/>
          <w:bCs/>
        </w:rPr>
        <w:t>环绕通知（</w:t>
      </w:r>
      <w:r w:rsidRPr="005E05A0">
        <w:rPr>
          <w:rFonts w:hint="eastAsia"/>
          <w:bCs/>
        </w:rPr>
        <w:t>Around Advice</w:t>
      </w:r>
      <w:r w:rsidRPr="005E05A0">
        <w:rPr>
          <w:rFonts w:hint="eastAsia"/>
          <w:bCs/>
        </w:rPr>
        <w:t>）：包围一个连接点（</w:t>
      </w:r>
      <w:r w:rsidRPr="005E05A0">
        <w:rPr>
          <w:rFonts w:hint="eastAsia"/>
          <w:bCs/>
        </w:rPr>
        <w:t>join point</w:t>
      </w:r>
      <w:r w:rsidRPr="005E05A0">
        <w:rPr>
          <w:rFonts w:hint="eastAsia"/>
          <w:bCs/>
        </w:rPr>
        <w:t>）的通知，如方法调用。这是最强大的一种通知类型。环绕通知可以在方法调用前后完成自定义的行为。它也会选择是否继续执行连接点或直接返回它们自己的返回值或抛出异常来结束执行</w:t>
      </w:r>
    </w:p>
    <w:p w:rsidR="005E05A0" w:rsidRPr="005E05A0" w:rsidRDefault="005E05A0" w:rsidP="005E05A0">
      <w:pPr>
        <w:pStyle w:val="a7"/>
        <w:numPr>
          <w:ilvl w:val="0"/>
          <w:numId w:val="47"/>
        </w:numPr>
        <w:ind w:firstLineChars="0"/>
        <w:outlineLvl w:val="2"/>
        <w:rPr>
          <w:b/>
        </w:rPr>
      </w:pPr>
      <w:r w:rsidRPr="005E05A0">
        <w:rPr>
          <w:rFonts w:hint="eastAsia"/>
          <w:b/>
        </w:rPr>
        <w:t>AOP</w:t>
      </w:r>
      <w:r w:rsidRPr="005E05A0">
        <w:rPr>
          <w:rFonts w:hint="eastAsia"/>
          <w:b/>
        </w:rPr>
        <w:t>在项目中的应用</w:t>
      </w:r>
      <w:r w:rsidRPr="005E05A0">
        <w:rPr>
          <w:rFonts w:hint="eastAsia"/>
          <w:b/>
        </w:rPr>
        <w:t>/</w:t>
      </w:r>
      <w:r w:rsidRPr="005E05A0">
        <w:rPr>
          <w:rFonts w:hint="eastAsia"/>
          <w:b/>
        </w:rPr>
        <w:t>后台的日志管理模块？</w:t>
      </w:r>
    </w:p>
    <w:p w:rsidR="005E05A0" w:rsidRPr="005E05A0" w:rsidRDefault="005E05A0" w:rsidP="005E05A0">
      <w:pPr>
        <w:rPr>
          <w:bCs/>
        </w:rPr>
      </w:pPr>
      <w:r w:rsidRPr="005E05A0">
        <w:rPr>
          <w:rFonts w:hint="eastAsia"/>
          <w:bCs/>
        </w:rPr>
        <w:t>后台的日志管理模块是为了让开</w:t>
      </w:r>
      <w:proofErr w:type="gramStart"/>
      <w:r w:rsidRPr="005E05A0">
        <w:rPr>
          <w:rFonts w:hint="eastAsia"/>
          <w:bCs/>
        </w:rPr>
        <w:t>发人员</w:t>
      </w:r>
      <w:proofErr w:type="gramEnd"/>
      <w:r w:rsidRPr="005E05A0">
        <w:rPr>
          <w:rFonts w:hint="eastAsia"/>
          <w:bCs/>
        </w:rPr>
        <w:t>根据记录的日志信息及时找到系统产生的错误以及知道当前系统在整个运行过程中都执行了哪些类的哪些方法。考虑到对日志的统一处理我就采用了</w:t>
      </w:r>
      <w:r w:rsidRPr="005E05A0">
        <w:rPr>
          <w:rFonts w:hint="eastAsia"/>
          <w:bCs/>
        </w:rPr>
        <w:t>AOP</w:t>
      </w:r>
      <w:r w:rsidRPr="005E05A0">
        <w:rPr>
          <w:rFonts w:hint="eastAsia"/>
          <w:bCs/>
        </w:rPr>
        <w:t>这项技术。</w:t>
      </w:r>
    </w:p>
    <w:p w:rsidR="005E05A0" w:rsidRPr="005E05A0" w:rsidRDefault="005E05A0" w:rsidP="005E05A0">
      <w:pPr>
        <w:rPr>
          <w:bCs/>
        </w:rPr>
      </w:pPr>
      <w:r w:rsidRPr="005E05A0">
        <w:rPr>
          <w:rFonts w:hint="eastAsia"/>
          <w:bCs/>
        </w:rPr>
        <w:t>AOP</w:t>
      </w:r>
      <w:r w:rsidRPr="005E05A0">
        <w:rPr>
          <w:rFonts w:hint="eastAsia"/>
          <w:bCs/>
        </w:rPr>
        <w:t>的核心是切面，而切面中包含了切点和通知，切点是为了对指定类的指定方法进行拦截，通知中包含方位和横切逻辑，所谓方位指的是前置通知，后置通知，环绕通知等，横切逻辑指的是公共部分的代码如日志，事务等。</w:t>
      </w:r>
    </w:p>
    <w:p w:rsidR="008F3FEC" w:rsidRDefault="005E05A0" w:rsidP="005E05A0">
      <w:pPr>
        <w:rPr>
          <w:bCs/>
        </w:rPr>
      </w:pPr>
      <w:r w:rsidRPr="005E05A0">
        <w:rPr>
          <w:rFonts w:hint="eastAsia"/>
          <w:bCs/>
        </w:rPr>
        <w:t>在项目中我们通常使用</w:t>
      </w:r>
      <w:r w:rsidRPr="005E05A0">
        <w:rPr>
          <w:rFonts w:hint="eastAsia"/>
          <w:bCs/>
        </w:rPr>
        <w:t>AOP</w:t>
      </w:r>
      <w:r w:rsidRPr="005E05A0">
        <w:rPr>
          <w:rFonts w:hint="eastAsia"/>
          <w:bCs/>
        </w:rPr>
        <w:t>进行事务方面的控制和日志的统一处理。在事务控制方面是通过</w:t>
      </w:r>
      <w:r w:rsidRPr="005E05A0">
        <w:rPr>
          <w:rFonts w:hint="eastAsia"/>
          <w:bCs/>
        </w:rPr>
        <w:t>Spring</w:t>
      </w:r>
      <w:r w:rsidRPr="005E05A0">
        <w:rPr>
          <w:rFonts w:hint="eastAsia"/>
          <w:bCs/>
        </w:rPr>
        <w:t>自带的事务管理器，配置切点表达式，对</w:t>
      </w:r>
      <w:r w:rsidRPr="005E05A0">
        <w:rPr>
          <w:rFonts w:hint="eastAsia"/>
          <w:bCs/>
        </w:rPr>
        <w:t>service</w:t>
      </w:r>
      <w:r w:rsidRPr="005E05A0">
        <w:rPr>
          <w:rFonts w:hint="eastAsia"/>
          <w:bCs/>
        </w:rPr>
        <w:t>层指定的方法如增删该进行事务控制，对查询进行只读事务控制从而提高性能。在日志的统一处理方面，我首先配置</w:t>
      </w:r>
      <w:r w:rsidRPr="005E05A0">
        <w:rPr>
          <w:rFonts w:hint="eastAsia"/>
          <w:bCs/>
        </w:rPr>
        <w:t>log4j.properties</w:t>
      </w:r>
      <w:r w:rsidRPr="005E05A0">
        <w:rPr>
          <w:rFonts w:hint="eastAsia"/>
          <w:bCs/>
        </w:rPr>
        <w:t>并指定日志级别为</w:t>
      </w:r>
      <w:r w:rsidRPr="005E05A0">
        <w:rPr>
          <w:rFonts w:hint="eastAsia"/>
          <w:bCs/>
        </w:rPr>
        <w:t>info,</w:t>
      </w:r>
      <w:r w:rsidRPr="005E05A0">
        <w:rPr>
          <w:rFonts w:hint="eastAsia"/>
          <w:bCs/>
        </w:rPr>
        <w:t>将日志输入到控制台以及指定的日志文件中。接着自己写一个日志的切面类</w:t>
      </w:r>
      <w:proofErr w:type="spellStart"/>
      <w:r w:rsidRPr="005E05A0">
        <w:rPr>
          <w:rFonts w:hint="eastAsia"/>
          <w:bCs/>
        </w:rPr>
        <w:t>LogAspect</w:t>
      </w:r>
      <w:proofErr w:type="spellEnd"/>
      <w:r w:rsidRPr="005E05A0">
        <w:rPr>
          <w:rFonts w:hint="eastAsia"/>
          <w:bCs/>
        </w:rPr>
        <w:t>，并通过</w:t>
      </w:r>
      <w:proofErr w:type="spellStart"/>
      <w:r w:rsidRPr="005E05A0">
        <w:rPr>
          <w:rFonts w:hint="eastAsia"/>
          <w:bCs/>
        </w:rPr>
        <w:t>ProceedingJoinPoint</w:t>
      </w:r>
      <w:proofErr w:type="spellEnd"/>
      <w:r w:rsidRPr="005E05A0">
        <w:rPr>
          <w:rFonts w:hint="eastAsia"/>
          <w:bCs/>
        </w:rPr>
        <w:t>【连接点】获取目标类名以及执行的方法名，通过调用</w:t>
      </w:r>
      <w:r w:rsidRPr="005E05A0">
        <w:rPr>
          <w:rFonts w:hint="eastAsia"/>
          <w:bCs/>
        </w:rPr>
        <w:t>LOG.info</w:t>
      </w:r>
      <w:r w:rsidRPr="005E05A0">
        <w:rPr>
          <w:rFonts w:hint="eastAsia"/>
          <w:bCs/>
        </w:rPr>
        <w:t>方法记录进入方法时的日志信息。为了记录出现异常时的错误日志，通过对</w:t>
      </w:r>
      <w:r w:rsidRPr="005E05A0">
        <w:rPr>
          <w:rFonts w:hint="eastAsia"/>
          <w:bCs/>
        </w:rPr>
        <w:t>proceed</w:t>
      </w:r>
      <w:r w:rsidRPr="005E05A0">
        <w:rPr>
          <w:rFonts w:hint="eastAsia"/>
          <w:bCs/>
        </w:rPr>
        <w:t>方法进行</w:t>
      </w:r>
      <w:r w:rsidRPr="005E05A0">
        <w:rPr>
          <w:rFonts w:hint="eastAsia"/>
          <w:bCs/>
        </w:rPr>
        <w:t>try</w:t>
      </w:r>
      <w:r w:rsidRPr="005E05A0">
        <w:rPr>
          <w:rFonts w:hint="eastAsia"/>
          <w:bCs/>
        </w:rPr>
        <w:t>…</w:t>
      </w:r>
      <w:r w:rsidRPr="005E05A0">
        <w:rPr>
          <w:rFonts w:hint="eastAsia"/>
          <w:bCs/>
        </w:rPr>
        <w:t>catch</w:t>
      </w:r>
      <w:r w:rsidRPr="005E05A0">
        <w:rPr>
          <w:rFonts w:hint="eastAsia"/>
          <w:bCs/>
        </w:rPr>
        <w:t>捕获，在</w:t>
      </w:r>
      <w:r w:rsidRPr="005E05A0">
        <w:rPr>
          <w:rFonts w:hint="eastAsia"/>
          <w:bCs/>
        </w:rPr>
        <w:t>catch</w:t>
      </w:r>
      <w:r w:rsidRPr="005E05A0">
        <w:rPr>
          <w:rFonts w:hint="eastAsia"/>
          <w:bCs/>
        </w:rPr>
        <w:t>中用</w:t>
      </w:r>
      <w:proofErr w:type="spellStart"/>
      <w:r w:rsidRPr="005E05A0">
        <w:rPr>
          <w:rFonts w:hint="eastAsia"/>
          <w:bCs/>
        </w:rPr>
        <w:t>LOG.error</w:t>
      </w:r>
      <w:proofErr w:type="spellEnd"/>
      <w:r w:rsidRPr="005E05A0">
        <w:rPr>
          <w:rFonts w:hint="eastAsia"/>
          <w:bCs/>
        </w:rPr>
        <w:t>记录异常信息。在</w:t>
      </w:r>
      <w:r w:rsidRPr="005E05A0">
        <w:rPr>
          <w:rFonts w:hint="eastAsia"/>
          <w:bCs/>
        </w:rPr>
        <w:t>spring-mvc-controller.xml</w:t>
      </w:r>
      <w:r w:rsidRPr="005E05A0">
        <w:rPr>
          <w:rFonts w:hint="eastAsia"/>
          <w:bCs/>
        </w:rPr>
        <w:t>中配置</w:t>
      </w:r>
      <w:proofErr w:type="spellStart"/>
      <w:r w:rsidRPr="005E05A0">
        <w:rPr>
          <w:rFonts w:hint="eastAsia"/>
          <w:bCs/>
        </w:rPr>
        <w:t>aop</w:t>
      </w:r>
      <w:proofErr w:type="spellEnd"/>
      <w:r w:rsidRPr="005E05A0">
        <w:rPr>
          <w:rFonts w:hint="eastAsia"/>
          <w:bCs/>
        </w:rPr>
        <w:t>-config</w:t>
      </w:r>
      <w:r w:rsidRPr="005E05A0">
        <w:rPr>
          <w:rFonts w:hint="eastAsia"/>
          <w:bCs/>
        </w:rPr>
        <w:t>，并通过</w:t>
      </w:r>
      <w:proofErr w:type="spellStart"/>
      <w:r w:rsidRPr="005E05A0">
        <w:rPr>
          <w:rFonts w:hint="eastAsia"/>
          <w:bCs/>
        </w:rPr>
        <w:t>aop</w:t>
      </w:r>
      <w:proofErr w:type="spellEnd"/>
      <w:r w:rsidRPr="005E05A0">
        <w:rPr>
          <w:rFonts w:hint="eastAsia"/>
          <w:bCs/>
        </w:rPr>
        <w:t>-pointcut</w:t>
      </w:r>
      <w:r w:rsidRPr="005E05A0">
        <w:rPr>
          <w:rFonts w:hint="eastAsia"/>
          <w:bCs/>
        </w:rPr>
        <w:t>的切点表达式对所有的</w:t>
      </w:r>
      <w:r w:rsidRPr="005E05A0">
        <w:rPr>
          <w:rFonts w:hint="eastAsia"/>
          <w:bCs/>
        </w:rPr>
        <w:t>Controller</w:t>
      </w:r>
      <w:r w:rsidRPr="005E05A0">
        <w:rPr>
          <w:rFonts w:hint="eastAsia"/>
          <w:bCs/>
        </w:rPr>
        <w:t>和里面的方法进行拦截，最后通过</w:t>
      </w:r>
      <w:proofErr w:type="spellStart"/>
      <w:r w:rsidRPr="005E05A0">
        <w:rPr>
          <w:rFonts w:hint="eastAsia"/>
          <w:bCs/>
        </w:rPr>
        <w:t>aop</w:t>
      </w:r>
      <w:proofErr w:type="spellEnd"/>
      <w:r w:rsidRPr="005E05A0">
        <w:rPr>
          <w:rFonts w:hint="eastAsia"/>
          <w:bCs/>
        </w:rPr>
        <w:t>-around</w:t>
      </w:r>
      <w:r w:rsidRPr="005E05A0">
        <w:rPr>
          <w:rFonts w:hint="eastAsia"/>
          <w:bCs/>
        </w:rPr>
        <w:t>配置环绕通知，并通过里面的</w:t>
      </w:r>
      <w:r w:rsidRPr="005E05A0">
        <w:rPr>
          <w:rFonts w:hint="eastAsia"/>
          <w:bCs/>
        </w:rPr>
        <w:t>method</w:t>
      </w:r>
      <w:r w:rsidRPr="005E05A0">
        <w:rPr>
          <w:rFonts w:hint="eastAsia"/>
          <w:bCs/>
        </w:rPr>
        <w:t>属性指明要调用切面类中的方法名。</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b/>
          <w:color w:val="880000"/>
          <w:sz w:val="14"/>
          <w:szCs w:val="14"/>
          <w:shd w:val="clear" w:color="auto" w:fill="F6F6F6"/>
        </w:rPr>
        <w:t>#定义LOG输出级别</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log4j.rootLogger=</w:t>
      </w:r>
      <w:proofErr w:type="spellStart"/>
      <w:r>
        <w:rPr>
          <w:rFonts w:ascii="Menlo" w:eastAsia="Menlo" w:hAnsi="Menlo" w:cs="Menlo"/>
          <w:color w:val="444444"/>
          <w:sz w:val="14"/>
          <w:szCs w:val="14"/>
          <w:shd w:val="clear" w:color="auto" w:fill="F6F6F6"/>
        </w:rPr>
        <w:t>INFO,Console,File</w:t>
      </w:r>
      <w:proofErr w:type="spellEnd"/>
      <w:r>
        <w:rPr>
          <w:rFonts w:ascii="Menlo" w:eastAsia="Menlo" w:hAnsi="Menlo" w:cs="Menlo"/>
          <w:b/>
          <w:color w:val="880000"/>
          <w:sz w:val="14"/>
          <w:szCs w:val="14"/>
          <w:shd w:val="clear" w:color="auto" w:fill="F6F6F6"/>
        </w:rPr>
        <w:t>#定义日志输出目的地为控制台</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log4j.appender.Console=org.apache.log4j.ConsoleAppender</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log4j.appender.Console.Target=</w:t>
      </w:r>
      <w:proofErr w:type="spellStart"/>
      <w:r>
        <w:rPr>
          <w:rFonts w:ascii="Menlo" w:eastAsia="Menlo" w:hAnsi="Menlo" w:cs="Menlo"/>
          <w:color w:val="444444"/>
          <w:sz w:val="14"/>
          <w:szCs w:val="14"/>
          <w:shd w:val="clear" w:color="auto" w:fill="F6F6F6"/>
        </w:rPr>
        <w:t>System.out</w:t>
      </w:r>
      <w:proofErr w:type="spellEnd"/>
      <w:r>
        <w:rPr>
          <w:rFonts w:ascii="Menlo" w:eastAsia="Menlo" w:hAnsi="Menlo" w:cs="Menlo"/>
          <w:b/>
          <w:color w:val="880000"/>
          <w:sz w:val="14"/>
          <w:szCs w:val="14"/>
          <w:shd w:val="clear" w:color="auto" w:fill="F6F6F6"/>
        </w:rPr>
        <w:t>#可以灵活地指定日志输出格式，下面一行是指定具体的格式</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log4j.appender.Console.layout = org.apache.log4j.PatternLayout</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proofErr w:type="gramStart"/>
      <w:r>
        <w:rPr>
          <w:rFonts w:ascii="Menlo" w:eastAsia="Menlo" w:hAnsi="Menlo" w:cs="Menlo"/>
          <w:color w:val="444444"/>
          <w:sz w:val="14"/>
          <w:szCs w:val="14"/>
          <w:shd w:val="clear" w:color="auto" w:fill="F6F6F6"/>
        </w:rPr>
        <w:t>log4j.appender.Console.layout</w:t>
      </w:r>
      <w:proofErr w:type="gramEnd"/>
      <w:r>
        <w:rPr>
          <w:rFonts w:ascii="Menlo" w:eastAsia="Menlo" w:hAnsi="Menlo" w:cs="Menlo"/>
          <w:color w:val="444444"/>
          <w:sz w:val="14"/>
          <w:szCs w:val="14"/>
          <w:shd w:val="clear" w:color="auto" w:fill="F6F6F6"/>
        </w:rPr>
        <w:t>.ConversionPattern=[%c] - %</w:t>
      </w:r>
      <w:proofErr w:type="spellStart"/>
      <w:r>
        <w:rPr>
          <w:rFonts w:ascii="Menlo" w:eastAsia="Menlo" w:hAnsi="Menlo" w:cs="Menlo"/>
          <w:color w:val="444444"/>
          <w:sz w:val="14"/>
          <w:szCs w:val="14"/>
          <w:shd w:val="clear" w:color="auto" w:fill="F6F6F6"/>
        </w:rPr>
        <w:t>m%n</w:t>
      </w:r>
      <w:proofErr w:type="spellEnd"/>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b/>
          <w:color w:val="880000"/>
          <w:sz w:val="14"/>
          <w:szCs w:val="14"/>
          <w:shd w:val="clear" w:color="auto" w:fill="F6F6F6"/>
        </w:rPr>
        <w:lastRenderedPageBreak/>
        <w:t>#文件大小到达指定尺寸的时候产生一个新的文件</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log4j.appender.File = org.apache.log4j.RollingFileAppender</w:t>
      </w:r>
      <w:r>
        <w:rPr>
          <w:rFonts w:ascii="Menlo" w:eastAsia="Menlo" w:hAnsi="Menlo" w:cs="Menlo"/>
          <w:b/>
          <w:color w:val="880000"/>
          <w:sz w:val="14"/>
          <w:szCs w:val="14"/>
          <w:shd w:val="clear" w:color="auto" w:fill="F6F6F6"/>
        </w:rPr>
        <w:t>#指定输出目录</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log4j.appender.File.File = logs/ssm.log</w:t>
      </w:r>
      <w:r>
        <w:rPr>
          <w:rFonts w:ascii="Menlo" w:eastAsia="Menlo" w:hAnsi="Menlo" w:cs="Menlo"/>
          <w:b/>
          <w:color w:val="880000"/>
          <w:sz w:val="14"/>
          <w:szCs w:val="14"/>
          <w:shd w:val="clear" w:color="auto" w:fill="F6F6F6"/>
        </w:rPr>
        <w:t>#定义文件最大大小</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log4j.appender.File.MaxFileSize = 10MB</w:t>
      </w:r>
      <w:r>
        <w:rPr>
          <w:rFonts w:ascii="Menlo" w:eastAsia="Menlo" w:hAnsi="Menlo" w:cs="Menlo"/>
          <w:b/>
          <w:color w:val="880000"/>
          <w:sz w:val="14"/>
          <w:szCs w:val="14"/>
          <w:shd w:val="clear" w:color="auto" w:fill="F6F6F6"/>
        </w:rPr>
        <w:t># 输出所以日志，如果换成DEBUG表示输出DEBUG以上级别日志</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log4j.appender.File.Threshold = ALL</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shd w:val="clear" w:color="auto" w:fill="F6F6F6"/>
        </w:rPr>
      </w:pPr>
      <w:r>
        <w:rPr>
          <w:rFonts w:ascii="Menlo" w:eastAsia="Menlo" w:hAnsi="Menlo" w:cs="Menlo"/>
          <w:color w:val="444444"/>
          <w:sz w:val="14"/>
          <w:szCs w:val="14"/>
          <w:shd w:val="clear" w:color="auto" w:fill="F6F6F6"/>
        </w:rPr>
        <w:t>log4j.appender.File.layout = org.apache.log4j.PatternLayout</w:t>
      </w:r>
    </w:p>
    <w:p w:rsidR="00C03532" w:rsidRDefault="00C03532" w:rsidP="00C03532">
      <w:pPr>
        <w:pStyle w:val="HTML"/>
        <w:shd w:val="clear" w:color="auto" w:fill="F6F6F6"/>
        <w:wordWrap w:val="0"/>
        <w:spacing w:after="315" w:line="315" w:lineRule="atLeast"/>
        <w:rPr>
          <w:rFonts w:ascii="Menlo" w:eastAsia="Menlo" w:hAnsi="Menlo" w:cs="Menlo"/>
          <w:color w:val="444444"/>
          <w:sz w:val="14"/>
          <w:szCs w:val="14"/>
        </w:rPr>
      </w:pPr>
      <w:proofErr w:type="gramStart"/>
      <w:r>
        <w:rPr>
          <w:rFonts w:ascii="Menlo" w:eastAsia="Menlo" w:hAnsi="Menlo" w:cs="Menlo"/>
          <w:color w:val="444444"/>
          <w:sz w:val="14"/>
          <w:szCs w:val="14"/>
          <w:shd w:val="clear" w:color="auto" w:fill="F6F6F6"/>
        </w:rPr>
        <w:t>log4j.appender.File.layout</w:t>
      </w:r>
      <w:proofErr w:type="gramEnd"/>
      <w:r>
        <w:rPr>
          <w:rFonts w:ascii="Menlo" w:eastAsia="Menlo" w:hAnsi="Menlo" w:cs="Menlo"/>
          <w:color w:val="444444"/>
          <w:sz w:val="14"/>
          <w:szCs w:val="14"/>
          <w:shd w:val="clear" w:color="auto" w:fill="F6F6F6"/>
        </w:rPr>
        <w:t>.ConversionPattern =[</w:t>
      </w:r>
      <w:r>
        <w:rPr>
          <w:rFonts w:ascii="Menlo" w:eastAsia="Menlo" w:hAnsi="Menlo" w:cs="Menlo"/>
          <w:color w:val="880000"/>
          <w:sz w:val="14"/>
          <w:szCs w:val="14"/>
          <w:shd w:val="clear" w:color="auto" w:fill="F6F6F6"/>
        </w:rPr>
        <w:t>%p</w:t>
      </w:r>
      <w:r>
        <w:rPr>
          <w:rFonts w:ascii="Menlo" w:eastAsia="Menlo" w:hAnsi="Menlo" w:cs="Menlo"/>
          <w:color w:val="444444"/>
          <w:sz w:val="14"/>
          <w:szCs w:val="14"/>
          <w:shd w:val="clear" w:color="auto" w:fill="F6F6F6"/>
        </w:rPr>
        <w:t>] [</w:t>
      </w:r>
      <w:r>
        <w:rPr>
          <w:rFonts w:ascii="Menlo" w:eastAsia="Menlo" w:hAnsi="Menlo" w:cs="Menlo"/>
          <w:color w:val="880000"/>
          <w:sz w:val="14"/>
          <w:szCs w:val="14"/>
          <w:shd w:val="clear" w:color="auto" w:fill="F6F6F6"/>
        </w:rPr>
        <w:t>%d{</w:t>
      </w:r>
      <w:proofErr w:type="spellStart"/>
      <w:r>
        <w:rPr>
          <w:rFonts w:ascii="Menlo" w:eastAsia="Menlo" w:hAnsi="Menlo" w:cs="Menlo"/>
          <w:color w:val="880000"/>
          <w:sz w:val="14"/>
          <w:szCs w:val="14"/>
          <w:shd w:val="clear" w:color="auto" w:fill="F6F6F6"/>
        </w:rPr>
        <w:t>yyyy</w:t>
      </w:r>
      <w:proofErr w:type="spellEnd"/>
      <w:r>
        <w:rPr>
          <w:rFonts w:ascii="Menlo" w:eastAsia="Menlo" w:hAnsi="Menlo" w:cs="Menlo"/>
          <w:color w:val="880000"/>
          <w:sz w:val="14"/>
          <w:szCs w:val="14"/>
          <w:shd w:val="clear" w:color="auto" w:fill="F6F6F6"/>
        </w:rPr>
        <w:t>-MM-dd HH\:mm\:ss}</w:t>
      </w:r>
      <w:r>
        <w:rPr>
          <w:rFonts w:ascii="Menlo" w:eastAsia="Menlo" w:hAnsi="Menlo" w:cs="Menlo"/>
          <w:color w:val="444444"/>
          <w:sz w:val="14"/>
          <w:szCs w:val="14"/>
          <w:shd w:val="clear" w:color="auto" w:fill="F6F6F6"/>
        </w:rPr>
        <w:t>][</w:t>
      </w:r>
      <w:r>
        <w:rPr>
          <w:rFonts w:ascii="Menlo" w:eastAsia="Menlo" w:hAnsi="Menlo" w:cs="Menlo"/>
          <w:color w:val="BC6060"/>
          <w:sz w:val="14"/>
          <w:szCs w:val="14"/>
          <w:shd w:val="clear" w:color="auto" w:fill="F6F6F6"/>
        </w:rPr>
        <w:t>%c</w:t>
      </w:r>
      <w:r>
        <w:rPr>
          <w:rFonts w:ascii="Menlo" w:eastAsia="Menlo" w:hAnsi="Menlo" w:cs="Menlo"/>
          <w:color w:val="444444"/>
          <w:sz w:val="14"/>
          <w:szCs w:val="14"/>
          <w:shd w:val="clear" w:color="auto" w:fill="F6F6F6"/>
        </w:rPr>
        <w:t>]%</w:t>
      </w:r>
      <w:proofErr w:type="spellStart"/>
      <w:r>
        <w:rPr>
          <w:rFonts w:ascii="Menlo" w:eastAsia="Menlo" w:hAnsi="Menlo" w:cs="Menlo"/>
          <w:color w:val="444444"/>
          <w:sz w:val="14"/>
          <w:szCs w:val="14"/>
          <w:shd w:val="clear" w:color="auto" w:fill="F6F6F6"/>
        </w:rPr>
        <w:t>m%n</w:t>
      </w:r>
      <w:proofErr w:type="spellEnd"/>
    </w:p>
    <w:p w:rsidR="00D71097" w:rsidRDefault="00D71097" w:rsidP="00A40CCE">
      <w:pPr>
        <w:pStyle w:val="a7"/>
        <w:numPr>
          <w:ilvl w:val="0"/>
          <w:numId w:val="47"/>
        </w:numPr>
        <w:ind w:firstLineChars="0"/>
        <w:outlineLvl w:val="2"/>
        <w:rPr>
          <w:b/>
        </w:rPr>
      </w:pPr>
      <w:proofErr w:type="spellStart"/>
      <w:r w:rsidRPr="00D71097">
        <w:rPr>
          <w:rFonts w:hint="eastAsia"/>
          <w:b/>
        </w:rPr>
        <w:t>aop</w:t>
      </w:r>
      <w:proofErr w:type="spellEnd"/>
      <w:r w:rsidRPr="00D71097">
        <w:rPr>
          <w:rFonts w:hint="eastAsia"/>
          <w:b/>
        </w:rPr>
        <w:t>的实现原理</w:t>
      </w:r>
    </w:p>
    <w:p w:rsidR="00D71097" w:rsidRDefault="00D71097" w:rsidP="00D71097">
      <w:pPr>
        <w:pStyle w:val="a7"/>
        <w:ind w:left="780" w:firstLineChars="0" w:firstLine="0"/>
      </w:pPr>
      <w:r w:rsidRPr="00D71097">
        <w:rPr>
          <w:rFonts w:hint="eastAsia"/>
        </w:rPr>
        <w:t>首先通过</w:t>
      </w:r>
      <w:proofErr w:type="spellStart"/>
      <w:r w:rsidRPr="00D71097">
        <w:rPr>
          <w:rFonts w:hint="eastAsia"/>
        </w:rPr>
        <w:t>aop</w:t>
      </w:r>
      <w:proofErr w:type="spellEnd"/>
      <w:r w:rsidRPr="00D71097">
        <w:rPr>
          <w:rFonts w:hint="eastAsia"/>
        </w:rPr>
        <w:t>配置切面以及切面的增强逻辑，当</w:t>
      </w:r>
      <w:r w:rsidRPr="00D71097">
        <w:rPr>
          <w:rFonts w:hint="eastAsia"/>
        </w:rPr>
        <w:t>spring</w:t>
      </w:r>
      <w:r w:rsidRPr="00D71097">
        <w:rPr>
          <w:rFonts w:hint="eastAsia"/>
        </w:rPr>
        <w:t>的容器中目标类的对象的方法被调用时，</w:t>
      </w:r>
      <w:proofErr w:type="spellStart"/>
      <w:r w:rsidRPr="00D71097">
        <w:rPr>
          <w:rFonts w:hint="eastAsia"/>
        </w:rPr>
        <w:t>aop</w:t>
      </w:r>
      <w:proofErr w:type="spellEnd"/>
      <w:r w:rsidRPr="00D71097">
        <w:rPr>
          <w:rFonts w:hint="eastAsia"/>
        </w:rPr>
        <w:t>框架就会拦截此次调用，</w:t>
      </w:r>
      <w:proofErr w:type="spellStart"/>
      <w:r w:rsidRPr="00D71097">
        <w:rPr>
          <w:rFonts w:hint="eastAsia"/>
        </w:rPr>
        <w:t>aop</w:t>
      </w:r>
      <w:proofErr w:type="spellEnd"/>
      <w:r w:rsidR="00A07AF2">
        <w:rPr>
          <w:rFonts w:hint="eastAsia"/>
        </w:rPr>
        <w:t>框架会</w:t>
      </w:r>
      <w:r w:rsidRPr="00D71097">
        <w:rPr>
          <w:rFonts w:hint="eastAsia"/>
        </w:rPr>
        <w:t>生成一个动态代理对象，先运行增强类中的前置增强方法，再运行原业务类的业务方法，最后再运行增强类的后置增强方法</w:t>
      </w:r>
    </w:p>
    <w:p w:rsidR="00D71097" w:rsidRPr="00D71097" w:rsidRDefault="00D71097" w:rsidP="00D71097">
      <w:pPr>
        <w:pStyle w:val="a7"/>
        <w:ind w:left="780" w:firstLineChars="0" w:firstLine="0"/>
      </w:pPr>
      <w:r w:rsidRPr="00D71097">
        <w:rPr>
          <w:rFonts w:hint="eastAsia"/>
        </w:rPr>
        <w:t>注意：</w:t>
      </w:r>
      <w:proofErr w:type="spellStart"/>
      <w:r w:rsidRPr="00D71097">
        <w:rPr>
          <w:rFonts w:hint="eastAsia"/>
        </w:rPr>
        <w:t>aop</w:t>
      </w:r>
      <w:proofErr w:type="spellEnd"/>
      <w:r w:rsidRPr="00D71097">
        <w:rPr>
          <w:rFonts w:hint="eastAsia"/>
        </w:rPr>
        <w:t>默认通过</w:t>
      </w:r>
      <w:proofErr w:type="spellStart"/>
      <w:r w:rsidRPr="00D71097">
        <w:rPr>
          <w:rFonts w:hint="eastAsia"/>
        </w:rPr>
        <w:t>jdk</w:t>
      </w:r>
      <w:proofErr w:type="spellEnd"/>
      <w:r w:rsidRPr="00D71097">
        <w:rPr>
          <w:rFonts w:hint="eastAsia"/>
        </w:rPr>
        <w:t>提供的</w:t>
      </w:r>
      <w:r w:rsidRPr="00D71097">
        <w:rPr>
          <w:rFonts w:hint="eastAsia"/>
        </w:rPr>
        <w:t>proxy</w:t>
      </w:r>
      <w:r w:rsidRPr="00D71097">
        <w:rPr>
          <w:rFonts w:hint="eastAsia"/>
        </w:rPr>
        <w:t>来生成动态代理对象，但是也可以手动指定使用</w:t>
      </w:r>
      <w:proofErr w:type="spellStart"/>
      <w:r w:rsidRPr="00D71097">
        <w:rPr>
          <w:rFonts w:hint="eastAsia"/>
        </w:rPr>
        <w:t>cglib</w:t>
      </w:r>
      <w:proofErr w:type="spellEnd"/>
      <w:r w:rsidRPr="00D71097">
        <w:rPr>
          <w:rFonts w:hint="eastAsia"/>
        </w:rPr>
        <w:t>来生成动态代理对象</w:t>
      </w:r>
    </w:p>
    <w:p w:rsidR="00F74E74" w:rsidRDefault="00F74E74" w:rsidP="00A40CCE">
      <w:pPr>
        <w:pStyle w:val="a7"/>
        <w:numPr>
          <w:ilvl w:val="0"/>
          <w:numId w:val="45"/>
        </w:numPr>
        <w:ind w:firstLineChars="0"/>
        <w:outlineLvl w:val="1"/>
        <w:rPr>
          <w:b/>
        </w:rPr>
      </w:pPr>
      <w:r>
        <w:rPr>
          <w:rFonts w:hint="eastAsia"/>
          <w:b/>
        </w:rPr>
        <w:t>事务</w:t>
      </w:r>
    </w:p>
    <w:p w:rsidR="006D75DF" w:rsidRPr="008F10EF" w:rsidRDefault="006D75DF" w:rsidP="00A40CCE">
      <w:pPr>
        <w:pStyle w:val="a7"/>
        <w:numPr>
          <w:ilvl w:val="0"/>
          <w:numId w:val="48"/>
        </w:numPr>
        <w:ind w:firstLineChars="0"/>
        <w:outlineLvl w:val="2"/>
        <w:rPr>
          <w:b/>
          <w:color w:val="FF0000"/>
        </w:rPr>
      </w:pPr>
      <w:r w:rsidRPr="008F10EF">
        <w:rPr>
          <w:rFonts w:hint="eastAsia"/>
          <w:b/>
          <w:color w:val="FF0000"/>
        </w:rPr>
        <w:t>描述在系统中如何使用了</w:t>
      </w:r>
      <w:r w:rsidRPr="008F10EF">
        <w:rPr>
          <w:rFonts w:hint="eastAsia"/>
          <w:b/>
          <w:color w:val="FF0000"/>
        </w:rPr>
        <w:t>Spring</w:t>
      </w:r>
      <w:r w:rsidRPr="008F10EF">
        <w:rPr>
          <w:rFonts w:hint="eastAsia"/>
          <w:b/>
          <w:color w:val="FF0000"/>
        </w:rPr>
        <w:t>的事务控制</w:t>
      </w:r>
    </w:p>
    <w:p w:rsidR="006D75DF" w:rsidRDefault="006D75DF" w:rsidP="000A43E9">
      <w:pPr>
        <w:pStyle w:val="a7"/>
        <w:ind w:left="780" w:firstLineChars="0" w:firstLine="0"/>
      </w:pPr>
      <w:r>
        <w:t>Spring</w:t>
      </w:r>
      <w:r>
        <w:t>事务包括编程式事务和声明式事务。在系统中</w:t>
      </w:r>
      <w:r w:rsidRPr="00DC25C7">
        <w:rPr>
          <w:rFonts w:hint="eastAsia"/>
        </w:rPr>
        <w:t>使用</w:t>
      </w:r>
      <w:r>
        <w:rPr>
          <w:rFonts w:hint="eastAsia"/>
        </w:rPr>
        <w:t>了</w:t>
      </w:r>
      <w:r w:rsidRPr="00DC25C7">
        <w:rPr>
          <w:rFonts w:hint="eastAsia"/>
        </w:rPr>
        <w:t>声明式的事务管理是用</w:t>
      </w:r>
      <w:r w:rsidRPr="00DC25C7">
        <w:rPr>
          <w:rFonts w:hint="eastAsia"/>
        </w:rPr>
        <w:t>Spring</w:t>
      </w:r>
      <w:r w:rsidRPr="00DC25C7">
        <w:rPr>
          <w:rFonts w:hint="eastAsia"/>
        </w:rPr>
        <w:t>的</w:t>
      </w:r>
      <w:r w:rsidRPr="00DC25C7">
        <w:rPr>
          <w:rFonts w:hint="eastAsia"/>
        </w:rPr>
        <w:t>AOP</w:t>
      </w:r>
      <w:r>
        <w:rPr>
          <w:rFonts w:hint="eastAsia"/>
        </w:rPr>
        <w:t>来实现的；配置了只读事务</w:t>
      </w:r>
      <w:proofErr w:type="gramStart"/>
      <w:r>
        <w:rPr>
          <w:rFonts w:hint="eastAsia"/>
        </w:rPr>
        <w:t>和回滚</w:t>
      </w:r>
      <w:r w:rsidRPr="00DC25C7">
        <w:rPr>
          <w:rFonts w:hint="eastAsia"/>
        </w:rPr>
        <w:t>事务</w:t>
      </w:r>
      <w:proofErr w:type="gramEnd"/>
      <w:r w:rsidRPr="00DC25C7">
        <w:rPr>
          <w:rFonts w:hint="eastAsia"/>
        </w:rPr>
        <w:t>（传播行为为</w:t>
      </w:r>
      <w:r w:rsidRPr="00DC25C7">
        <w:rPr>
          <w:rFonts w:hint="eastAsia"/>
        </w:rPr>
        <w:t>REQUIRED</w:t>
      </w:r>
      <w:r w:rsidRPr="00DC25C7">
        <w:rPr>
          <w:rFonts w:hint="eastAsia"/>
        </w:rPr>
        <w:t>）当出现错误后</w:t>
      </w:r>
      <w:proofErr w:type="gramStart"/>
      <w:r w:rsidRPr="00DC25C7">
        <w:rPr>
          <w:rFonts w:hint="eastAsia"/>
        </w:rPr>
        <w:t>进行回滚操作</w:t>
      </w:r>
      <w:proofErr w:type="gramEnd"/>
      <w:r w:rsidRPr="00DC25C7">
        <w:rPr>
          <w:rFonts w:hint="eastAsia"/>
        </w:rPr>
        <w:t>。在项目中通过</w:t>
      </w:r>
      <w:proofErr w:type="spellStart"/>
      <w:r w:rsidRPr="00DC25C7">
        <w:rPr>
          <w:rFonts w:hint="eastAsia"/>
        </w:rPr>
        <w:t>aop</w:t>
      </w:r>
      <w:proofErr w:type="spellEnd"/>
      <w:r w:rsidRPr="00DC25C7">
        <w:rPr>
          <w:rFonts w:hint="eastAsia"/>
        </w:rPr>
        <w:t>切入事务到</w:t>
      </w:r>
      <w:proofErr w:type="spellStart"/>
      <w:r w:rsidRPr="00DC25C7">
        <w:rPr>
          <w:rFonts w:hint="eastAsia"/>
        </w:rPr>
        <w:t>serivce</w:t>
      </w:r>
      <w:proofErr w:type="spellEnd"/>
      <w:r w:rsidRPr="00DC25C7">
        <w:rPr>
          <w:rFonts w:hint="eastAsia"/>
        </w:rPr>
        <w:t>层，这样做能使一次业务逻辑操作如果包括几个数据库操作都控制在一个事务中。</w:t>
      </w:r>
    </w:p>
    <w:p w:rsidR="008F3FEC" w:rsidRPr="000A43E9" w:rsidRDefault="008F3FEC" w:rsidP="00A40CCE">
      <w:pPr>
        <w:pStyle w:val="a7"/>
        <w:numPr>
          <w:ilvl w:val="0"/>
          <w:numId w:val="48"/>
        </w:numPr>
        <w:ind w:firstLineChars="0"/>
        <w:outlineLvl w:val="2"/>
        <w:rPr>
          <w:b/>
        </w:rPr>
      </w:pPr>
      <w:r w:rsidRPr="000A43E9">
        <w:rPr>
          <w:b/>
        </w:rPr>
        <w:t>如何管理事务，事务是只读的还是读写的，对于查询的</w:t>
      </w:r>
      <w:r w:rsidRPr="000A43E9">
        <w:rPr>
          <w:b/>
        </w:rPr>
        <w:t>find()</w:t>
      </w:r>
      <w:r w:rsidRPr="000A43E9">
        <w:rPr>
          <w:b/>
        </w:rPr>
        <w:t>是只读，对于保存的</w:t>
      </w:r>
      <w:r w:rsidRPr="000A43E9">
        <w:rPr>
          <w:b/>
        </w:rPr>
        <w:t>save()</w:t>
      </w:r>
      <w:r w:rsidRPr="000A43E9">
        <w:rPr>
          <w:b/>
        </w:rPr>
        <w:t>是读写</w:t>
      </w:r>
      <w:r w:rsidRPr="000A43E9">
        <w:rPr>
          <w:rFonts w:hint="eastAsia"/>
          <w:b/>
        </w:rPr>
        <w:t>？</w:t>
      </w:r>
    </w:p>
    <w:p w:rsidR="008F3FEC" w:rsidRPr="00B847A2" w:rsidRDefault="00DF4250" w:rsidP="008F3FEC">
      <w:pPr>
        <w:pStyle w:val="a7"/>
        <w:ind w:left="840" w:firstLineChars="0" w:firstLine="0"/>
      </w:pPr>
      <w:r>
        <w:rPr>
          <w:rFonts w:hint="eastAsia"/>
        </w:rPr>
        <w:tab/>
      </w:r>
      <w:r w:rsidR="000A43E9">
        <w:rPr>
          <w:rFonts w:hint="eastAsia"/>
        </w:rPr>
        <w:t>如果</w:t>
      </w:r>
      <w:r w:rsidR="008F3FEC" w:rsidRPr="00B847A2">
        <w:rPr>
          <w:rFonts w:hint="eastAsia"/>
        </w:rPr>
        <w:t>一次执行单条查询语句，则没有必要启用事务支持，数据库默认支持</w:t>
      </w:r>
      <w:r w:rsidR="00B347EF">
        <w:rPr>
          <w:rFonts w:hint="eastAsia"/>
        </w:rPr>
        <w:t>--</w:t>
      </w:r>
      <w:r>
        <w:rPr>
          <w:rFonts w:hint="eastAsia"/>
        </w:rPr>
        <w:tab/>
      </w:r>
      <w:r w:rsidR="008F3FEC" w:rsidRPr="00B847A2">
        <w:rPr>
          <w:rFonts w:hint="eastAsia"/>
        </w:rPr>
        <w:t>执行期间的读一致性；</w:t>
      </w:r>
      <w:r w:rsidR="008F3FEC" w:rsidRPr="00B847A2">
        <w:rPr>
          <w:rFonts w:hint="eastAsia"/>
        </w:rPr>
        <w:t xml:space="preserve"> </w:t>
      </w:r>
      <w:r w:rsidR="008F3FEC" w:rsidRPr="00B847A2">
        <w:rPr>
          <w:rFonts w:hint="eastAsia"/>
        </w:rPr>
        <w:br/>
      </w:r>
      <w:r>
        <w:rPr>
          <w:rFonts w:hint="eastAsia"/>
        </w:rPr>
        <w:tab/>
      </w:r>
      <w:r w:rsidR="008F3FEC" w:rsidRPr="00B847A2">
        <w:rPr>
          <w:rFonts w:hint="eastAsia"/>
        </w:rPr>
        <w:t>如果一次执行多条查询语句，例如统计查询，报表查询，在这种场景下，多条</w:t>
      </w:r>
      <w:r>
        <w:rPr>
          <w:rFonts w:hint="eastAsia"/>
        </w:rPr>
        <w:tab/>
      </w:r>
      <w:r w:rsidR="008F3FEC" w:rsidRPr="00B847A2">
        <w:rPr>
          <w:rFonts w:hint="eastAsia"/>
        </w:rPr>
        <w:t>查询</w:t>
      </w:r>
      <w:r w:rsidR="00446C02">
        <w:fldChar w:fldCharType="begin"/>
      </w:r>
      <w:r w:rsidR="00446C02">
        <w:instrText xml:space="preserve"> HYPERLINK "https://www.baidu.com/s?wd=SQL&amp;tn=44039180_cpr&amp;fenlei=mv6quAkxTZn0IZRqIHckPjm4nH00T1d-myckPHNBnHN-rH7hnhf0IAYqnWm3PW64rj0d0AP8IA3qPjfsn1bkrjKxmLKz0ZNzUjdCIZwsrBtEXh9GuA7EQhF9pywdQhPEUiqkIyN1IA-EUBtznWmdrj6zn1R1nHfsnjDkPjc3" \t "_blank" </w:instrText>
      </w:r>
      <w:r w:rsidR="00446C02">
        <w:fldChar w:fldCharType="separate"/>
      </w:r>
      <w:r w:rsidR="008F3FEC" w:rsidRPr="00B847A2">
        <w:rPr>
          <w:rFonts w:hint="eastAsia"/>
        </w:rPr>
        <w:t>SQL</w:t>
      </w:r>
      <w:r w:rsidR="00446C02">
        <w:fldChar w:fldCharType="end"/>
      </w:r>
      <w:r w:rsidR="008F3FEC" w:rsidRPr="00B847A2">
        <w:rPr>
          <w:rFonts w:hint="eastAsia"/>
        </w:rPr>
        <w:t>必须保证整体的读一致性，否则，在前条</w:t>
      </w:r>
      <w:hyperlink r:id="rId75" w:tgtFrame="_blank" w:history="1">
        <w:r w:rsidR="008F3FEC" w:rsidRPr="00B847A2">
          <w:rPr>
            <w:rFonts w:hint="eastAsia"/>
          </w:rPr>
          <w:t>SQL</w:t>
        </w:r>
      </w:hyperlink>
      <w:r w:rsidR="008F3FEC" w:rsidRPr="00B847A2">
        <w:rPr>
          <w:rFonts w:hint="eastAsia"/>
        </w:rPr>
        <w:t>查询之后，</w:t>
      </w:r>
      <w:proofErr w:type="gramStart"/>
      <w:r w:rsidR="008F3FEC" w:rsidRPr="00B847A2">
        <w:rPr>
          <w:rFonts w:hint="eastAsia"/>
        </w:rPr>
        <w:t>后条</w:t>
      </w:r>
      <w:proofErr w:type="gramEnd"/>
      <w:r w:rsidR="008F3FEC" w:rsidRPr="00B847A2">
        <w:rPr>
          <w:rFonts w:hint="eastAsia"/>
        </w:rPr>
        <w:t>SQL</w:t>
      </w:r>
      <w:r>
        <w:rPr>
          <w:rFonts w:hint="eastAsia"/>
        </w:rPr>
        <w:tab/>
      </w:r>
      <w:r w:rsidR="008F3FEC" w:rsidRPr="00B847A2">
        <w:rPr>
          <w:rFonts w:hint="eastAsia"/>
        </w:rPr>
        <w:t>查询之前，数据被其他用户改变，则该次整体的统计查询将会出现读数据不一</w:t>
      </w:r>
      <w:r>
        <w:rPr>
          <w:rFonts w:hint="eastAsia"/>
        </w:rPr>
        <w:tab/>
      </w:r>
      <w:r w:rsidR="008F3FEC" w:rsidRPr="00B847A2">
        <w:rPr>
          <w:rFonts w:hint="eastAsia"/>
        </w:rPr>
        <w:t>致的状态，此时，应该启用事务支持</w:t>
      </w:r>
      <w:r w:rsidR="008F3FEC" w:rsidRPr="00B847A2">
        <w:rPr>
          <w:rFonts w:hint="eastAsia"/>
        </w:rPr>
        <w:br/>
      </w:r>
      <w:r>
        <w:rPr>
          <w:rFonts w:hint="eastAsia"/>
        </w:rPr>
        <w:tab/>
      </w:r>
      <w:r w:rsidR="008F3FEC" w:rsidRPr="00B847A2">
        <w:rPr>
          <w:rFonts w:hint="eastAsia"/>
        </w:rPr>
        <w:t>read-only="true"</w:t>
      </w:r>
      <w:r w:rsidR="008F3FEC" w:rsidRPr="00B847A2">
        <w:rPr>
          <w:rFonts w:hint="eastAsia"/>
        </w:rPr>
        <w:t>表示该事务为只读事务，比如上面说的多条查询的这种情况可</w:t>
      </w:r>
      <w:r>
        <w:rPr>
          <w:rFonts w:hint="eastAsia"/>
        </w:rPr>
        <w:tab/>
      </w:r>
      <w:r w:rsidR="008F3FEC" w:rsidRPr="00B847A2">
        <w:rPr>
          <w:rFonts w:hint="eastAsia"/>
        </w:rPr>
        <w:t>以使用只读事务，由于只读事务不存在数据的修改，因此数据库将会为</w:t>
      </w:r>
      <w:proofErr w:type="gramStart"/>
      <w:r w:rsidR="008F3FEC" w:rsidRPr="00B847A2">
        <w:rPr>
          <w:rFonts w:hint="eastAsia"/>
        </w:rPr>
        <w:t>只读事</w:t>
      </w:r>
      <w:r>
        <w:rPr>
          <w:rFonts w:hint="eastAsia"/>
        </w:rPr>
        <w:tab/>
      </w:r>
      <w:r w:rsidR="008F3FEC" w:rsidRPr="00B847A2">
        <w:rPr>
          <w:rFonts w:hint="eastAsia"/>
        </w:rPr>
        <w:t>务</w:t>
      </w:r>
      <w:proofErr w:type="gramEnd"/>
      <w:r w:rsidR="008F3FEC" w:rsidRPr="00B847A2">
        <w:rPr>
          <w:rFonts w:hint="eastAsia"/>
        </w:rPr>
        <w:t>提供一些优化手段，例如</w:t>
      </w:r>
      <w:r w:rsidR="00446C02">
        <w:fldChar w:fldCharType="begin"/>
      </w:r>
      <w:r w:rsidR="00446C02">
        <w:instrText xml:space="preserve"> HYPERLINK "https://www.baidu.com/s?wd=Oracle&amp;tn=44039180_cpr&amp;fenlei=mv6quAkxTZn0IZRqIHckPjm4nH00T1d-myckPHNBnHN-rH7hnhf0IAYqnWm3PW64rj0d0AP8IA3qPjfsn1bkrjKxmLKz0ZNzUjdCIZwsrBtEXh9GuA7EQhF9pywdQhPEUiqkIyN1IA-EUBtznWmdrj6zn1R1nHfsnjDkPjc3" \t "_blank" </w:instrText>
      </w:r>
      <w:r w:rsidR="00446C02">
        <w:fldChar w:fldCharType="separate"/>
      </w:r>
      <w:r w:rsidR="008F3FEC" w:rsidRPr="00B847A2">
        <w:rPr>
          <w:rFonts w:hint="eastAsia"/>
        </w:rPr>
        <w:t>Oracle</w:t>
      </w:r>
      <w:r w:rsidR="00446C02">
        <w:fldChar w:fldCharType="end"/>
      </w:r>
      <w:r w:rsidR="008F3FEC" w:rsidRPr="00B847A2">
        <w:rPr>
          <w:rFonts w:hint="eastAsia"/>
        </w:rPr>
        <w:t>对于只读事务，不启动</w:t>
      </w:r>
      <w:proofErr w:type="gramStart"/>
      <w:r w:rsidR="008F3FEC" w:rsidRPr="00B847A2">
        <w:rPr>
          <w:rFonts w:hint="eastAsia"/>
        </w:rPr>
        <w:t>回滚段</w:t>
      </w:r>
      <w:proofErr w:type="gramEnd"/>
      <w:r w:rsidR="008F3FEC" w:rsidRPr="00B847A2">
        <w:rPr>
          <w:rFonts w:hint="eastAsia"/>
        </w:rPr>
        <w:t>，不记录回</w:t>
      </w:r>
      <w:r>
        <w:rPr>
          <w:rFonts w:hint="eastAsia"/>
        </w:rPr>
        <w:tab/>
      </w:r>
      <w:r w:rsidR="008F3FEC" w:rsidRPr="00B847A2">
        <w:rPr>
          <w:rFonts w:hint="eastAsia"/>
        </w:rPr>
        <w:t>滚</w:t>
      </w:r>
      <w:r w:rsidR="008F3FEC" w:rsidRPr="00B847A2">
        <w:rPr>
          <w:rFonts w:hint="eastAsia"/>
        </w:rPr>
        <w:t>log</w:t>
      </w:r>
      <w:r w:rsidR="008F3FEC" w:rsidRPr="00B847A2">
        <w:rPr>
          <w:rFonts w:hint="eastAsia"/>
        </w:rPr>
        <w:t>。</w:t>
      </w:r>
    </w:p>
    <w:p w:rsidR="008F3FEC" w:rsidRDefault="00DF4250" w:rsidP="008F3FEC">
      <w:pPr>
        <w:pStyle w:val="a7"/>
        <w:ind w:left="840" w:firstLineChars="0" w:firstLine="0"/>
      </w:pPr>
      <w:r>
        <w:rPr>
          <w:rFonts w:hint="eastAsia"/>
        </w:rPr>
        <w:tab/>
      </w:r>
      <w:r w:rsidR="008F3FEC" w:rsidRPr="00B93815">
        <w:rPr>
          <w:rFonts w:hint="eastAsia"/>
        </w:rPr>
        <w:t>指定只读事务的办法为：</w:t>
      </w:r>
      <w:r w:rsidR="008F3FEC" w:rsidRPr="00B93815">
        <w:rPr>
          <w:rFonts w:hint="eastAsia"/>
        </w:rPr>
        <w:t xml:space="preserve"> </w:t>
      </w:r>
    </w:p>
    <w:p w:rsidR="000A43E9" w:rsidRDefault="00DF4250" w:rsidP="008F3FEC">
      <w:pPr>
        <w:pStyle w:val="a7"/>
        <w:ind w:left="840" w:firstLineChars="0" w:firstLine="0"/>
      </w:pPr>
      <w:r>
        <w:rPr>
          <w:rFonts w:hint="eastAsia"/>
        </w:rPr>
        <w:tab/>
      </w:r>
      <w:r w:rsidR="008F3FEC" w:rsidRPr="00B93815">
        <w:rPr>
          <w:rFonts w:hint="eastAsia"/>
        </w:rPr>
        <w:t>bean</w:t>
      </w:r>
      <w:r w:rsidR="008F3FEC" w:rsidRPr="00B93815">
        <w:rPr>
          <w:rFonts w:hint="eastAsia"/>
        </w:rPr>
        <w:t>配置文件中，</w:t>
      </w:r>
      <w:r w:rsidR="008F3FEC" w:rsidRPr="00B93815">
        <w:rPr>
          <w:rFonts w:hint="eastAsia"/>
        </w:rPr>
        <w:t>prop</w:t>
      </w:r>
      <w:r w:rsidR="008F3FEC" w:rsidRPr="00B93815">
        <w:rPr>
          <w:rFonts w:hint="eastAsia"/>
        </w:rPr>
        <w:t>属性增加“</w:t>
      </w:r>
      <w:r w:rsidR="008F3FEC" w:rsidRPr="00B93815">
        <w:rPr>
          <w:rFonts w:hint="eastAsia"/>
        </w:rPr>
        <w:t>read-Only</w:t>
      </w:r>
      <w:r w:rsidR="008F3FEC" w:rsidRPr="00B93815">
        <w:rPr>
          <w:rFonts w:hint="eastAsia"/>
        </w:rPr>
        <w:t>”</w:t>
      </w:r>
    </w:p>
    <w:p w:rsidR="008F3FEC" w:rsidRDefault="00DF4250" w:rsidP="008F3FEC">
      <w:pPr>
        <w:pStyle w:val="a7"/>
        <w:ind w:left="840" w:firstLineChars="0" w:firstLine="0"/>
      </w:pPr>
      <w:r>
        <w:rPr>
          <w:rFonts w:hint="eastAsia"/>
        </w:rPr>
        <w:tab/>
      </w:r>
      <w:r w:rsidR="008F3FEC" w:rsidRPr="00B93815">
        <w:rPr>
          <w:rFonts w:hint="eastAsia"/>
        </w:rPr>
        <w:t>或者用注解方式</w:t>
      </w:r>
      <w:r w:rsidR="008F3FEC" w:rsidRPr="00B93815">
        <w:rPr>
          <w:rFonts w:hint="eastAsia"/>
        </w:rPr>
        <w:t>@Transactional(</w:t>
      </w:r>
      <w:proofErr w:type="spellStart"/>
      <w:r w:rsidR="008F3FEC" w:rsidRPr="00B93815">
        <w:rPr>
          <w:rFonts w:hint="eastAsia"/>
        </w:rPr>
        <w:t>readOnly</w:t>
      </w:r>
      <w:proofErr w:type="spellEnd"/>
      <w:r w:rsidR="008F3FEC" w:rsidRPr="00B93815">
        <w:rPr>
          <w:rFonts w:hint="eastAsia"/>
        </w:rPr>
        <w:t>=true)</w:t>
      </w:r>
      <w:r w:rsidR="008F3FEC" w:rsidRPr="00B93815">
        <w:rPr>
          <w:rFonts w:hint="eastAsia"/>
        </w:rPr>
        <w:br/>
      </w:r>
      <w:r>
        <w:rPr>
          <w:rFonts w:hint="eastAsia"/>
        </w:rPr>
        <w:tab/>
      </w:r>
      <w:r w:rsidR="008F3FEC" w:rsidRPr="00B93815">
        <w:rPr>
          <w:rFonts w:hint="eastAsia"/>
        </w:rPr>
        <w:t>Spring</w:t>
      </w:r>
      <w:r w:rsidR="008F3FEC" w:rsidRPr="00B93815">
        <w:rPr>
          <w:rFonts w:hint="eastAsia"/>
        </w:rPr>
        <w:t>中设置只读事务是利用上面两种方式（根据实际情况）</w:t>
      </w:r>
      <w:r w:rsidR="008F3FEC" w:rsidRPr="00B93815">
        <w:rPr>
          <w:rFonts w:hint="eastAsia"/>
        </w:rPr>
        <w:br/>
      </w:r>
      <w:r>
        <w:rPr>
          <w:rFonts w:hint="eastAsia"/>
        </w:rPr>
        <w:tab/>
      </w:r>
      <w:r w:rsidR="008F3FEC" w:rsidRPr="00B93815">
        <w:rPr>
          <w:rFonts w:hint="eastAsia"/>
        </w:rPr>
        <w:t>在将事务设置成只读后，相当于将数据库设置成只读数据库，此时若要进行写</w:t>
      </w:r>
      <w:r>
        <w:rPr>
          <w:rFonts w:hint="eastAsia"/>
        </w:rPr>
        <w:tab/>
      </w:r>
      <w:r w:rsidR="008F3FEC" w:rsidRPr="00B93815">
        <w:rPr>
          <w:rFonts w:hint="eastAsia"/>
        </w:rPr>
        <w:t>的操作，会出现错误。</w:t>
      </w:r>
    </w:p>
    <w:p w:rsidR="008F3FEC" w:rsidRPr="008F10EF" w:rsidRDefault="008F3FEC" w:rsidP="00A40CCE">
      <w:pPr>
        <w:pStyle w:val="a7"/>
        <w:numPr>
          <w:ilvl w:val="0"/>
          <w:numId w:val="48"/>
        </w:numPr>
        <w:ind w:firstLineChars="0"/>
        <w:outlineLvl w:val="2"/>
        <w:rPr>
          <w:b/>
          <w:color w:val="FF0000"/>
        </w:rPr>
      </w:pPr>
      <w:r w:rsidRPr="008F10EF">
        <w:rPr>
          <w:rFonts w:hint="eastAsia"/>
          <w:b/>
          <w:color w:val="FF0000"/>
        </w:rPr>
        <w:t>Spring</w:t>
      </w:r>
      <w:r w:rsidRPr="008F10EF">
        <w:rPr>
          <w:rFonts w:hint="eastAsia"/>
          <w:b/>
          <w:color w:val="FF0000"/>
        </w:rPr>
        <w:t>的事务是如何配置的？</w:t>
      </w:r>
    </w:p>
    <w:p w:rsidR="008F3FEC" w:rsidRPr="000B7581" w:rsidRDefault="000A43E9" w:rsidP="008F3FEC">
      <w:pPr>
        <w:pStyle w:val="a7"/>
        <w:ind w:left="840" w:firstLineChars="0" w:firstLine="0"/>
      </w:pPr>
      <w:r>
        <w:rPr>
          <w:rFonts w:hint="eastAsia"/>
        </w:rPr>
        <w:tab/>
      </w:r>
      <w:r w:rsidR="008F3FEC" w:rsidRPr="000B7581">
        <w:rPr>
          <w:rFonts w:hint="eastAsia"/>
        </w:rPr>
        <w:t>先配置事务管理器</w:t>
      </w:r>
      <w:proofErr w:type="spellStart"/>
      <w:r w:rsidR="008F3FEC" w:rsidRPr="000B7581">
        <w:rPr>
          <w:rFonts w:hint="eastAsia"/>
        </w:rPr>
        <w:t>TransactionManager</w:t>
      </w:r>
      <w:proofErr w:type="spellEnd"/>
      <w:r w:rsidR="008F3FEC" w:rsidRPr="000B7581">
        <w:rPr>
          <w:rFonts w:hint="eastAsia"/>
        </w:rPr>
        <w:t>,</w:t>
      </w:r>
      <w:r w:rsidR="008F3FEC" w:rsidRPr="000B7581">
        <w:rPr>
          <w:rFonts w:hint="eastAsia"/>
        </w:rPr>
        <w:t>不同的框架有不同属性。</w:t>
      </w:r>
    </w:p>
    <w:p w:rsidR="008F3FEC" w:rsidRPr="000B7581" w:rsidRDefault="000A43E9" w:rsidP="008F3FEC">
      <w:pPr>
        <w:pStyle w:val="a7"/>
        <w:ind w:left="840" w:firstLineChars="0" w:firstLine="0"/>
      </w:pPr>
      <w:r>
        <w:rPr>
          <w:rFonts w:hint="eastAsia"/>
        </w:rPr>
        <w:lastRenderedPageBreak/>
        <w:tab/>
      </w:r>
      <w:r w:rsidR="008F3FEC" w:rsidRPr="000B7581">
        <w:rPr>
          <w:rFonts w:hint="eastAsia"/>
        </w:rPr>
        <w:t>再配置事务通知和属性</w:t>
      </w:r>
      <w:r w:rsidR="008F3FEC" w:rsidRPr="000B7581">
        <w:rPr>
          <w:rFonts w:hint="eastAsia"/>
        </w:rPr>
        <w:t>,</w:t>
      </w:r>
      <w:r w:rsidR="008F3FEC" w:rsidRPr="000B7581">
        <w:rPr>
          <w:rFonts w:hint="eastAsia"/>
        </w:rPr>
        <w:t>通过</w:t>
      </w:r>
      <w:proofErr w:type="spellStart"/>
      <w:r w:rsidR="008F3FEC" w:rsidRPr="000B7581">
        <w:rPr>
          <w:rFonts w:hint="eastAsia"/>
        </w:rPr>
        <w:t>tx:advice</w:t>
      </w:r>
      <w:proofErr w:type="spellEnd"/>
      <w:r w:rsidR="008F3FEC" w:rsidRPr="000B7581">
        <w:rPr>
          <w:rFonts w:hint="eastAsia"/>
        </w:rPr>
        <w:t>。</w:t>
      </w:r>
    </w:p>
    <w:p w:rsidR="008F3FEC" w:rsidRPr="000B7581" w:rsidRDefault="000A43E9" w:rsidP="008F3FEC">
      <w:pPr>
        <w:pStyle w:val="a7"/>
        <w:ind w:left="840" w:firstLineChars="0" w:firstLine="0"/>
      </w:pPr>
      <w:r>
        <w:rPr>
          <w:rFonts w:hint="eastAsia"/>
        </w:rPr>
        <w:tab/>
      </w:r>
      <w:r w:rsidR="008F3FEC" w:rsidRPr="000B7581">
        <w:rPr>
          <w:rFonts w:hint="eastAsia"/>
        </w:rPr>
        <w:t>配置</w:t>
      </w:r>
      <w:r w:rsidR="008F3FEC" w:rsidRPr="000B7581">
        <w:rPr>
          <w:rFonts w:hint="eastAsia"/>
        </w:rPr>
        <w:t>&lt;</w:t>
      </w:r>
      <w:proofErr w:type="spellStart"/>
      <w:r w:rsidR="008F3FEC" w:rsidRPr="000B7581">
        <w:rPr>
          <w:rFonts w:hint="eastAsia"/>
        </w:rPr>
        <w:t>aop:config</w:t>
      </w:r>
      <w:proofErr w:type="spellEnd"/>
      <w:r w:rsidR="008F3FEC" w:rsidRPr="000B7581">
        <w:rPr>
          <w:rFonts w:hint="eastAsia"/>
        </w:rPr>
        <w:t>&gt;,</w:t>
      </w:r>
      <w:r w:rsidR="008F3FEC" w:rsidRPr="000B7581">
        <w:rPr>
          <w:rFonts w:hint="eastAsia"/>
        </w:rPr>
        <w:t>设置那些方法或者类需要加入事务。</w:t>
      </w:r>
    </w:p>
    <w:p w:rsidR="008F3FEC" w:rsidRPr="000A43E9" w:rsidRDefault="008F3FEC" w:rsidP="00A40CCE">
      <w:pPr>
        <w:pStyle w:val="a7"/>
        <w:numPr>
          <w:ilvl w:val="0"/>
          <w:numId w:val="48"/>
        </w:numPr>
        <w:ind w:firstLineChars="0"/>
        <w:outlineLvl w:val="2"/>
        <w:rPr>
          <w:b/>
        </w:rPr>
      </w:pPr>
      <w:r w:rsidRPr="000A43E9">
        <w:rPr>
          <w:rFonts w:hint="eastAsia"/>
          <w:b/>
        </w:rPr>
        <w:t>事务传播行为</w:t>
      </w:r>
    </w:p>
    <w:p w:rsidR="008F3FEC" w:rsidRDefault="008F3FEC" w:rsidP="008F3FEC">
      <w:r>
        <w:rPr>
          <w:rFonts w:hint="eastAsia"/>
        </w:rPr>
        <w:tab/>
      </w:r>
      <w:r>
        <w:rPr>
          <w:rFonts w:hint="eastAsia"/>
        </w:rPr>
        <w:tab/>
      </w:r>
      <w:r w:rsidR="000A43E9">
        <w:rPr>
          <w:rFonts w:hint="eastAsia"/>
        </w:rPr>
        <w:tab/>
      </w:r>
      <w:proofErr w:type="spellStart"/>
      <w:r w:rsidRPr="00E80AC2">
        <w:t>Propagation.REQUIRED</w:t>
      </w:r>
      <w:proofErr w:type="spellEnd"/>
      <w:r>
        <w:t>（</w:t>
      </w:r>
      <w:r>
        <w:rPr>
          <w:rFonts w:hint="eastAsia"/>
        </w:rPr>
        <w:t>spring</w:t>
      </w:r>
      <w:r>
        <w:rPr>
          <w:rFonts w:hint="eastAsia"/>
        </w:rPr>
        <w:t>默认的事务）</w:t>
      </w:r>
    </w:p>
    <w:p w:rsidR="008F3FEC" w:rsidRPr="00801D4C" w:rsidRDefault="008F3FEC" w:rsidP="008F3FEC">
      <w:pPr>
        <w:rPr>
          <w:color w:val="BFBFBF" w:themeColor="background1" w:themeShade="BF"/>
        </w:rPr>
      </w:pPr>
      <w:r>
        <w:rPr>
          <w:rFonts w:hint="eastAsia"/>
        </w:rPr>
        <w:tab/>
      </w:r>
      <w:r>
        <w:rPr>
          <w:rFonts w:hint="eastAsia"/>
        </w:rPr>
        <w:tab/>
      </w:r>
      <w:r w:rsidR="000A43E9">
        <w:rPr>
          <w:rFonts w:hint="eastAsia"/>
        </w:rPr>
        <w:tab/>
      </w:r>
      <w:r w:rsidRPr="00E51EF6">
        <w:rPr>
          <w:rFonts w:hint="eastAsia"/>
        </w:rPr>
        <w:t>指定当前的方法必须在事务的环境下执行；</w:t>
      </w:r>
    </w:p>
    <w:p w:rsidR="008F3FEC" w:rsidRDefault="008F3FEC" w:rsidP="008F3FEC">
      <w:r>
        <w:rPr>
          <w:rFonts w:hint="eastAsia"/>
        </w:rPr>
        <w:tab/>
      </w:r>
      <w:r>
        <w:rPr>
          <w:rFonts w:hint="eastAsia"/>
        </w:rPr>
        <w:tab/>
      </w:r>
      <w:r w:rsidR="000A43E9">
        <w:rPr>
          <w:rFonts w:hint="eastAsia"/>
        </w:rPr>
        <w:tab/>
      </w:r>
      <w:r>
        <w:rPr>
          <w:rFonts w:hint="eastAsia"/>
        </w:rPr>
        <w:t>如果当前运行的方法，已经存在事务，</w:t>
      </w:r>
      <w:r>
        <w:rPr>
          <w:rFonts w:hint="eastAsia"/>
        </w:rPr>
        <w:t xml:space="preserve"> </w:t>
      </w:r>
      <w:r>
        <w:rPr>
          <w:rFonts w:hint="eastAsia"/>
        </w:rPr>
        <w:t>就会加入当前的事务；</w:t>
      </w:r>
    </w:p>
    <w:p w:rsidR="008F3FEC" w:rsidRDefault="008F3FEC" w:rsidP="008F3FEC">
      <w:r>
        <w:rPr>
          <w:rFonts w:hint="eastAsia"/>
        </w:rPr>
        <w:tab/>
        <w:t xml:space="preserve">     </w:t>
      </w:r>
      <w:r w:rsidR="000A43E9">
        <w:rPr>
          <w:rFonts w:hint="eastAsia"/>
        </w:rPr>
        <w:tab/>
      </w:r>
      <w:proofErr w:type="spellStart"/>
      <w:r w:rsidRPr="00E80AC2">
        <w:t>Propagation.</w:t>
      </w:r>
      <w:r>
        <w:rPr>
          <w:rFonts w:hint="eastAsia"/>
        </w:rPr>
        <w:t>SUPPORTS</w:t>
      </w:r>
      <w:proofErr w:type="spellEnd"/>
      <w:r>
        <w:rPr>
          <w:rFonts w:hint="eastAsia"/>
        </w:rPr>
        <w:t xml:space="preserve">  </w:t>
      </w:r>
      <w:r>
        <w:rPr>
          <w:rFonts w:hint="eastAsia"/>
        </w:rPr>
        <w:t>如果有事务则加入事务，没有则无事务运行。</w:t>
      </w:r>
    </w:p>
    <w:p w:rsidR="008F3FEC" w:rsidRDefault="008F3FEC" w:rsidP="008F3FEC">
      <w:r>
        <w:rPr>
          <w:rFonts w:hint="eastAsia"/>
        </w:rPr>
        <w:tab/>
      </w:r>
      <w:r>
        <w:rPr>
          <w:rFonts w:hint="eastAsia"/>
        </w:rPr>
        <w:tab/>
      </w:r>
      <w:r w:rsidR="000A43E9">
        <w:rPr>
          <w:rFonts w:hint="eastAsia"/>
        </w:rPr>
        <w:tab/>
      </w:r>
      <w:proofErr w:type="spellStart"/>
      <w:r w:rsidRPr="00E80AC2">
        <w:t>Propagation.REQUIRED</w:t>
      </w:r>
      <w:r>
        <w:rPr>
          <w:rFonts w:hint="eastAsia"/>
        </w:rPr>
        <w:t>_NEW</w:t>
      </w:r>
      <w:proofErr w:type="spellEnd"/>
    </w:p>
    <w:p w:rsidR="008F3FEC" w:rsidRDefault="008F3FEC" w:rsidP="008F3FEC">
      <w:r>
        <w:rPr>
          <w:rFonts w:hint="eastAsia"/>
        </w:rPr>
        <w:tab/>
      </w:r>
      <w:r>
        <w:rPr>
          <w:rFonts w:hint="eastAsia"/>
        </w:rPr>
        <w:tab/>
      </w:r>
      <w:r w:rsidR="000A43E9">
        <w:rPr>
          <w:rFonts w:hint="eastAsia"/>
        </w:rPr>
        <w:tab/>
      </w:r>
      <w:r w:rsidRPr="00E51EF6">
        <w:rPr>
          <w:rFonts w:hint="eastAsia"/>
        </w:rPr>
        <w:t>指定当前的方法必须在事务的环境下执行；</w:t>
      </w:r>
    </w:p>
    <w:p w:rsidR="008F3FEC" w:rsidRDefault="008F3FEC" w:rsidP="008F3FEC">
      <w:r>
        <w:rPr>
          <w:rFonts w:hint="eastAsia"/>
        </w:rPr>
        <w:tab/>
      </w:r>
      <w:r>
        <w:rPr>
          <w:rFonts w:hint="eastAsia"/>
        </w:rPr>
        <w:tab/>
      </w:r>
      <w:r w:rsidR="000A43E9">
        <w:rPr>
          <w:rFonts w:hint="eastAsia"/>
        </w:rPr>
        <w:tab/>
      </w:r>
      <w:r>
        <w:rPr>
          <w:rFonts w:hint="eastAsia"/>
        </w:rPr>
        <w:t>如果当前运行的方法，已经存在事务：</w:t>
      </w:r>
      <w:r>
        <w:rPr>
          <w:rFonts w:hint="eastAsia"/>
        </w:rPr>
        <w:t xml:space="preserve">  </w:t>
      </w:r>
      <w:r>
        <w:rPr>
          <w:rFonts w:hint="eastAsia"/>
        </w:rPr>
        <w:t>事务会挂起；</w:t>
      </w:r>
      <w:r>
        <w:rPr>
          <w:rFonts w:hint="eastAsia"/>
        </w:rPr>
        <w:t xml:space="preserve"> </w:t>
      </w:r>
      <w:r>
        <w:rPr>
          <w:rFonts w:hint="eastAsia"/>
        </w:rPr>
        <w:t>会始终开启一个新的</w:t>
      </w:r>
      <w:r w:rsidR="000A43E9">
        <w:rPr>
          <w:rFonts w:hint="eastAsia"/>
        </w:rPr>
        <w:tab/>
      </w:r>
      <w:r w:rsidR="000A43E9">
        <w:rPr>
          <w:rFonts w:hint="eastAsia"/>
        </w:rPr>
        <w:tab/>
      </w:r>
      <w:r w:rsidR="000A43E9">
        <w:rPr>
          <w:rFonts w:hint="eastAsia"/>
        </w:rPr>
        <w:tab/>
      </w:r>
      <w:r w:rsidR="000A43E9">
        <w:rPr>
          <w:rFonts w:hint="eastAsia"/>
        </w:rPr>
        <w:tab/>
      </w:r>
      <w:r w:rsidR="003D5E55">
        <w:rPr>
          <w:rFonts w:hint="eastAsia"/>
        </w:rPr>
        <w:tab/>
      </w:r>
      <w:r w:rsidR="003D5E55">
        <w:rPr>
          <w:rFonts w:hint="eastAsia"/>
        </w:rPr>
        <w:tab/>
      </w:r>
      <w:r w:rsidR="003D5E55">
        <w:rPr>
          <w:rFonts w:hint="eastAsia"/>
        </w:rPr>
        <w:tab/>
      </w:r>
      <w:r>
        <w:rPr>
          <w:rFonts w:hint="eastAsia"/>
        </w:rPr>
        <w:t>事务，执行完后；</w:t>
      </w:r>
      <w:r w:rsidR="000A43E9">
        <w:rPr>
          <w:rFonts w:hint="eastAsia"/>
        </w:rPr>
        <w:t xml:space="preserve"> </w:t>
      </w:r>
      <w:r>
        <w:rPr>
          <w:rFonts w:hint="eastAsia"/>
        </w:rPr>
        <w:t>刚才挂起的事务才继续运行。</w:t>
      </w:r>
    </w:p>
    <w:p w:rsidR="005E6037" w:rsidRPr="005E6037" w:rsidRDefault="005E6037" w:rsidP="00A40CCE">
      <w:pPr>
        <w:pStyle w:val="a7"/>
        <w:numPr>
          <w:ilvl w:val="0"/>
          <w:numId w:val="48"/>
        </w:numPr>
        <w:ind w:firstLineChars="0"/>
        <w:outlineLvl w:val="2"/>
        <w:rPr>
          <w:b/>
        </w:rPr>
      </w:pPr>
      <w:r w:rsidRPr="005E6037">
        <w:rPr>
          <w:rFonts w:hint="eastAsia"/>
          <w:b/>
        </w:rPr>
        <w:t>事务并发会引起什么问题</w:t>
      </w:r>
      <w:r w:rsidRPr="005E6037">
        <w:rPr>
          <w:rFonts w:hint="eastAsia"/>
          <w:b/>
        </w:rPr>
        <w:t>,</w:t>
      </w:r>
      <w:r w:rsidRPr="005E6037">
        <w:rPr>
          <w:rFonts w:hint="eastAsia"/>
          <w:b/>
        </w:rPr>
        <w:t>怎么解决？</w:t>
      </w:r>
    </w:p>
    <w:p w:rsidR="003B4A55" w:rsidRDefault="005E6037" w:rsidP="005E6037">
      <w:r>
        <w:rPr>
          <w:rFonts w:hint="eastAsia"/>
        </w:rPr>
        <w:tab/>
      </w:r>
      <w:r>
        <w:rPr>
          <w:rFonts w:hint="eastAsia"/>
        </w:rPr>
        <w:tab/>
      </w:r>
      <w:r>
        <w:rPr>
          <w:rFonts w:hint="eastAsia"/>
        </w:rPr>
        <w:tab/>
      </w:r>
      <w:r w:rsidRPr="005E6037">
        <w:rPr>
          <w:rFonts w:hint="eastAsia"/>
        </w:rPr>
        <w:t>事务并发会引起</w:t>
      </w:r>
      <w:proofErr w:type="gramStart"/>
      <w:r w:rsidRPr="005E6037">
        <w:rPr>
          <w:rFonts w:hint="eastAsia"/>
        </w:rPr>
        <w:t>脏读</w:t>
      </w:r>
      <w:r w:rsidRPr="005E6037">
        <w:rPr>
          <w:rFonts w:hint="eastAsia"/>
        </w:rPr>
        <w:t>,</w:t>
      </w:r>
      <w:r w:rsidRPr="005E6037">
        <w:rPr>
          <w:rFonts w:hint="eastAsia"/>
        </w:rPr>
        <w:t>幻读</w:t>
      </w:r>
      <w:proofErr w:type="gramEnd"/>
      <w:r w:rsidRPr="005E6037">
        <w:rPr>
          <w:rFonts w:hint="eastAsia"/>
        </w:rPr>
        <w:t>,</w:t>
      </w:r>
      <w:r w:rsidRPr="005E6037">
        <w:rPr>
          <w:rFonts w:hint="eastAsia"/>
        </w:rPr>
        <w:t>不可重复读等问题</w:t>
      </w:r>
      <w:r w:rsidRPr="005E6037">
        <w:rPr>
          <w:rFonts w:hint="eastAsia"/>
        </w:rPr>
        <w:t>,</w:t>
      </w:r>
      <w:r>
        <w:rPr>
          <w:rFonts w:hint="eastAsia"/>
        </w:rPr>
        <w:t>设定事务的隔离级别</w:t>
      </w:r>
      <w:r w:rsidRPr="005E6037">
        <w:rPr>
          <w:rFonts w:hint="eastAsia"/>
        </w:rPr>
        <w:t>可以解决。</w:t>
      </w:r>
    </w:p>
    <w:p w:rsidR="00865F71" w:rsidRPr="00865F71" w:rsidRDefault="00865F71" w:rsidP="00865F71">
      <w:pPr>
        <w:pStyle w:val="a7"/>
        <w:numPr>
          <w:ilvl w:val="0"/>
          <w:numId w:val="45"/>
        </w:numPr>
        <w:ind w:firstLineChars="0"/>
        <w:outlineLvl w:val="1"/>
        <w:rPr>
          <w:b/>
        </w:rPr>
      </w:pPr>
      <w:r w:rsidRPr="00865F71">
        <w:rPr>
          <w:rFonts w:hint="eastAsia"/>
          <w:b/>
        </w:rPr>
        <w:t>Junit</w:t>
      </w:r>
      <w:r w:rsidR="007F7D51">
        <w:rPr>
          <w:rFonts w:hint="eastAsia"/>
          <w:b/>
        </w:rPr>
        <w:t>单元测试</w:t>
      </w:r>
    </w:p>
    <w:p w:rsidR="00865F71" w:rsidRPr="00865F71" w:rsidRDefault="00865F71" w:rsidP="007F7D51">
      <w:pPr>
        <w:pStyle w:val="a7"/>
        <w:ind w:left="1260" w:firstLineChars="0" w:firstLine="0"/>
      </w:pPr>
      <w:r w:rsidRPr="00865F71">
        <w:rPr>
          <w:rFonts w:hint="eastAsia"/>
        </w:rPr>
        <w:t>我在编写完自己的功能模块后，为了保证代码的准确性，一般都会使用</w:t>
      </w:r>
      <w:proofErr w:type="spellStart"/>
      <w:r w:rsidRPr="00865F71">
        <w:rPr>
          <w:rFonts w:hint="eastAsia"/>
        </w:rPr>
        <w:t>junit</w:t>
      </w:r>
      <w:proofErr w:type="spellEnd"/>
      <w:r w:rsidRPr="00865F71">
        <w:rPr>
          <w:rFonts w:hint="eastAsia"/>
        </w:rPr>
        <w:t>进行单元测试，</w:t>
      </w:r>
    </w:p>
    <w:p w:rsidR="00865F71" w:rsidRPr="00865F71" w:rsidRDefault="00865F71" w:rsidP="007F7D51">
      <w:pPr>
        <w:pStyle w:val="a7"/>
        <w:ind w:left="1260" w:firstLineChars="0" w:firstLine="0"/>
      </w:pPr>
      <w:r w:rsidRPr="00865F71">
        <w:rPr>
          <w:rFonts w:hint="eastAsia"/>
        </w:rPr>
        <w:t>当时使用的是</w:t>
      </w:r>
      <w:r w:rsidRPr="00865F71">
        <w:rPr>
          <w:rFonts w:hint="eastAsia"/>
        </w:rPr>
        <w:t>junit4</w:t>
      </w:r>
      <w:r w:rsidRPr="00865F71">
        <w:rPr>
          <w:rFonts w:hint="eastAsia"/>
        </w:rPr>
        <w:t>这种基于注解的方式来进行单元测试。为了和</w:t>
      </w:r>
      <w:r w:rsidRPr="00865F71">
        <w:rPr>
          <w:rFonts w:hint="eastAsia"/>
        </w:rPr>
        <w:t>spring</w:t>
      </w:r>
      <w:r w:rsidRPr="00865F71">
        <w:rPr>
          <w:rFonts w:hint="eastAsia"/>
        </w:rPr>
        <w:t>集成获取配置的</w:t>
      </w:r>
      <w:r w:rsidRPr="00865F71">
        <w:rPr>
          <w:rFonts w:hint="eastAsia"/>
        </w:rPr>
        <w:t>bean,</w:t>
      </w:r>
    </w:p>
    <w:p w:rsidR="00865F71" w:rsidRPr="00865F71" w:rsidRDefault="00865F71" w:rsidP="007F7D51">
      <w:pPr>
        <w:pStyle w:val="a7"/>
        <w:ind w:left="1260" w:firstLineChars="0" w:firstLine="0"/>
      </w:pPr>
      <w:r w:rsidRPr="00865F71">
        <w:rPr>
          <w:rFonts w:hint="eastAsia"/>
        </w:rPr>
        <w:t>通常使用</w:t>
      </w:r>
      <w:r w:rsidRPr="00865F71">
        <w:rPr>
          <w:rFonts w:hint="eastAsia"/>
        </w:rPr>
        <w:t xml:space="preserve"> @</w:t>
      </w:r>
      <w:proofErr w:type="spellStart"/>
      <w:r w:rsidRPr="00865F71">
        <w:rPr>
          <w:rFonts w:hint="eastAsia"/>
        </w:rPr>
        <w:t>RunWith</w:t>
      </w:r>
      <w:proofErr w:type="spellEnd"/>
      <w:r w:rsidRPr="00865F71">
        <w:rPr>
          <w:rFonts w:hint="eastAsia"/>
        </w:rPr>
        <w:t>来加载</w:t>
      </w:r>
      <w:proofErr w:type="spellStart"/>
      <w:r w:rsidRPr="00865F71">
        <w:rPr>
          <w:rFonts w:hint="eastAsia"/>
        </w:rPr>
        <w:t>springjunit</w:t>
      </w:r>
      <w:proofErr w:type="spellEnd"/>
      <w:r w:rsidRPr="00865F71">
        <w:rPr>
          <w:rFonts w:hint="eastAsia"/>
        </w:rPr>
        <w:t>这个核心类，使用</w:t>
      </w:r>
      <w:r w:rsidRPr="00865F71">
        <w:rPr>
          <w:rFonts w:hint="eastAsia"/>
        </w:rPr>
        <w:t xml:space="preserve"> @</w:t>
      </w:r>
      <w:proofErr w:type="spellStart"/>
      <w:r w:rsidRPr="00865F71">
        <w:rPr>
          <w:rFonts w:hint="eastAsia"/>
        </w:rPr>
        <w:t>ContextConfiguration</w:t>
      </w:r>
      <w:proofErr w:type="spellEnd"/>
      <w:r w:rsidRPr="00865F71">
        <w:rPr>
          <w:rFonts w:hint="eastAsia"/>
        </w:rPr>
        <w:t>来加载</w:t>
      </w:r>
    </w:p>
    <w:p w:rsidR="00865F71" w:rsidRPr="00865F71" w:rsidRDefault="00865F71" w:rsidP="007F7D51">
      <w:pPr>
        <w:pStyle w:val="a7"/>
        <w:ind w:left="1260" w:firstLineChars="0" w:firstLine="0"/>
      </w:pPr>
      <w:r w:rsidRPr="00865F71">
        <w:rPr>
          <w:rFonts w:hint="eastAsia"/>
        </w:rPr>
        <w:t>相关的配置的文件，通过</w:t>
      </w:r>
      <w:r w:rsidRPr="00865F71">
        <w:rPr>
          <w:rFonts w:hint="eastAsia"/>
        </w:rPr>
        <w:t xml:space="preserve"> @Resource</w:t>
      </w:r>
      <w:r w:rsidRPr="00865F71">
        <w:rPr>
          <w:rFonts w:hint="eastAsia"/>
        </w:rPr>
        <w:t>按名字来注入具体的</w:t>
      </w:r>
      <w:r w:rsidRPr="00865F71">
        <w:rPr>
          <w:rFonts w:hint="eastAsia"/>
        </w:rPr>
        <w:t>bean,</w:t>
      </w:r>
      <w:r w:rsidRPr="00865F71">
        <w:rPr>
          <w:rFonts w:hint="eastAsia"/>
        </w:rPr>
        <w:t>最后在需要测试的方法上面加上</w:t>
      </w:r>
    </w:p>
    <w:p w:rsidR="00865F71" w:rsidRPr="00865F71" w:rsidRDefault="00865F71" w:rsidP="007F7D51">
      <w:pPr>
        <w:pStyle w:val="a7"/>
        <w:ind w:left="1260" w:firstLineChars="0" w:firstLine="0"/>
      </w:pPr>
      <w:r w:rsidRPr="00865F71">
        <w:rPr>
          <w:rFonts w:hint="eastAsia"/>
        </w:rPr>
        <w:t xml:space="preserve">@Test </w:t>
      </w:r>
      <w:r w:rsidRPr="00865F71">
        <w:rPr>
          <w:rFonts w:hint="eastAsia"/>
        </w:rPr>
        <w:t>来进行单元测试。并且在编写单元测试的时候还要遵守一定的原则如：</w:t>
      </w:r>
    </w:p>
    <w:p w:rsidR="00865F71" w:rsidRPr="00865F71" w:rsidRDefault="00865F71" w:rsidP="007F7D51">
      <w:pPr>
        <w:pStyle w:val="a7"/>
        <w:ind w:left="1260" w:firstLineChars="0" w:firstLine="0"/>
      </w:pPr>
      <w:r w:rsidRPr="00865F71">
        <w:rPr>
          <w:rFonts w:hint="eastAsia"/>
        </w:rPr>
        <w:t>源代码和测试代码需要分开；测试类和目标源代码的</w:t>
      </w:r>
      <w:proofErr w:type="gramStart"/>
      <w:r w:rsidRPr="00865F71">
        <w:rPr>
          <w:rFonts w:hint="eastAsia"/>
        </w:rPr>
        <w:t>类应该</w:t>
      </w:r>
      <w:proofErr w:type="gramEnd"/>
      <w:r w:rsidRPr="00865F71">
        <w:rPr>
          <w:rFonts w:hint="eastAsia"/>
        </w:rPr>
        <w:t>位于同一个包下面，即它们的包名应该一样；</w:t>
      </w:r>
    </w:p>
    <w:p w:rsidR="00865F71" w:rsidRPr="00865F71" w:rsidRDefault="00865F71" w:rsidP="007F7D51">
      <w:pPr>
        <w:pStyle w:val="a7"/>
        <w:ind w:left="1260" w:firstLineChars="0" w:firstLine="0"/>
      </w:pPr>
      <w:r w:rsidRPr="00865F71">
        <w:rPr>
          <w:rFonts w:hint="eastAsia"/>
        </w:rPr>
        <w:t>测试的类</w:t>
      </w:r>
      <w:proofErr w:type="gramStart"/>
      <w:r w:rsidRPr="00865F71">
        <w:rPr>
          <w:rFonts w:hint="eastAsia"/>
        </w:rPr>
        <w:t>名之前</w:t>
      </w:r>
      <w:proofErr w:type="gramEnd"/>
      <w:r w:rsidRPr="00865F71">
        <w:rPr>
          <w:rFonts w:hint="eastAsia"/>
        </w:rPr>
        <w:t>或之后加上</w:t>
      </w:r>
      <w:r w:rsidRPr="00865F71">
        <w:rPr>
          <w:rFonts w:hint="eastAsia"/>
        </w:rPr>
        <w:t>@Test</w:t>
      </w:r>
      <w:r w:rsidRPr="00865F71">
        <w:rPr>
          <w:rFonts w:hint="eastAsia"/>
        </w:rPr>
        <w:t>，测试的方法名通常也以</w:t>
      </w:r>
      <w:r w:rsidRPr="00865F71">
        <w:rPr>
          <w:rFonts w:hint="eastAsia"/>
        </w:rPr>
        <w:t>test</w:t>
      </w:r>
      <w:r w:rsidRPr="00865F71">
        <w:rPr>
          <w:rFonts w:hint="eastAsia"/>
        </w:rPr>
        <w:t>开头。</w:t>
      </w:r>
    </w:p>
    <w:p w:rsidR="00865F71" w:rsidRPr="00865F71" w:rsidRDefault="00865F71" w:rsidP="007F7D51">
      <w:pPr>
        <w:pStyle w:val="a7"/>
        <w:ind w:left="1260" w:firstLineChars="0" w:firstLine="0"/>
      </w:pPr>
      <w:r w:rsidRPr="00865F71">
        <w:rPr>
          <w:rFonts w:hint="eastAsia"/>
        </w:rPr>
        <w:t>@</w:t>
      </w:r>
      <w:proofErr w:type="spellStart"/>
      <w:r w:rsidRPr="00865F71">
        <w:rPr>
          <w:rFonts w:hint="eastAsia"/>
        </w:rPr>
        <w:t>RunWith</w:t>
      </w:r>
      <w:proofErr w:type="spellEnd"/>
      <w:r w:rsidRPr="00865F71">
        <w:rPr>
          <w:rFonts w:hint="eastAsia"/>
        </w:rPr>
        <w:t>(SpringJUnit4ClassRunner.class)//</w:t>
      </w:r>
      <w:r w:rsidRPr="00865F71">
        <w:rPr>
          <w:rFonts w:hint="eastAsia"/>
        </w:rPr>
        <w:t>运行</w:t>
      </w:r>
      <w:r w:rsidRPr="00865F71">
        <w:rPr>
          <w:rFonts w:hint="eastAsia"/>
        </w:rPr>
        <w:t>spring</w:t>
      </w:r>
      <w:r w:rsidRPr="00865F71">
        <w:rPr>
          <w:rFonts w:hint="eastAsia"/>
        </w:rPr>
        <w:t>相关环境</w:t>
      </w:r>
      <w:r w:rsidRPr="00865F71">
        <w:rPr>
          <w:rFonts w:hint="eastAsia"/>
        </w:rPr>
        <w:t xml:space="preserve"> </w:t>
      </w:r>
      <w:r w:rsidRPr="00865F71">
        <w:rPr>
          <w:rFonts w:hint="eastAsia"/>
        </w:rPr>
        <w:t>相当于</w:t>
      </w:r>
      <w:r w:rsidRPr="00865F71">
        <w:rPr>
          <w:rFonts w:hint="eastAsia"/>
        </w:rPr>
        <w:t>spring</w:t>
      </w:r>
      <w:r w:rsidRPr="00865F71">
        <w:rPr>
          <w:rFonts w:hint="eastAsia"/>
        </w:rPr>
        <w:t>监听功能</w:t>
      </w:r>
    </w:p>
    <w:p w:rsidR="00865F71" w:rsidRPr="00865F71" w:rsidRDefault="00865F71" w:rsidP="007F7D51">
      <w:pPr>
        <w:pStyle w:val="a7"/>
        <w:ind w:left="1260" w:firstLineChars="0" w:firstLine="0"/>
      </w:pPr>
      <w:r w:rsidRPr="00865F71">
        <w:rPr>
          <w:rFonts w:hint="eastAsia"/>
        </w:rPr>
        <w:t>@ContextConfiguration(locations={"classpath:spring-common.xml","classpath:spring-datasource.xml"})//</w:t>
      </w:r>
      <w:r w:rsidRPr="00865F71">
        <w:rPr>
          <w:rFonts w:hint="eastAsia"/>
        </w:rPr>
        <w:t>读取</w:t>
      </w:r>
      <w:r w:rsidRPr="00865F71">
        <w:rPr>
          <w:rFonts w:hint="eastAsia"/>
        </w:rPr>
        <w:t>spring</w:t>
      </w:r>
      <w:r w:rsidRPr="00865F71">
        <w:rPr>
          <w:rFonts w:hint="eastAsia"/>
        </w:rPr>
        <w:t>配置文件</w:t>
      </w:r>
      <w:r w:rsidRPr="00865F71">
        <w:rPr>
          <w:rFonts w:hint="eastAsia"/>
        </w:rPr>
        <w:t xml:space="preserve"> </w:t>
      </w:r>
      <w:r w:rsidRPr="00865F71">
        <w:rPr>
          <w:rFonts w:hint="eastAsia"/>
        </w:rPr>
        <w:t>不识别</w:t>
      </w:r>
      <w:r w:rsidRPr="00865F71">
        <w:rPr>
          <w:rFonts w:hint="eastAsia"/>
        </w:rPr>
        <w:t xml:space="preserve">* </w:t>
      </w:r>
      <w:r w:rsidRPr="00865F71">
        <w:rPr>
          <w:rFonts w:hint="eastAsia"/>
        </w:rPr>
        <w:t>只能识别具体文件</w:t>
      </w:r>
      <w:r w:rsidRPr="00865F71">
        <w:rPr>
          <w:rFonts w:hint="eastAsia"/>
        </w:rPr>
        <w:t xml:space="preserve"> </w:t>
      </w:r>
      <w:r w:rsidRPr="00865F71">
        <w:rPr>
          <w:rFonts w:hint="eastAsia"/>
        </w:rPr>
        <w:t>多个配置文件使用</w:t>
      </w:r>
      <w:r w:rsidRPr="00865F71">
        <w:rPr>
          <w:rFonts w:hint="eastAsia"/>
        </w:rPr>
        <w:t>string</w:t>
      </w:r>
      <w:r w:rsidRPr="00865F71">
        <w:rPr>
          <w:rFonts w:hint="eastAsia"/>
        </w:rPr>
        <w:t>数据传递</w:t>
      </w:r>
    </w:p>
    <w:p w:rsidR="00865F71" w:rsidRPr="00865F71" w:rsidRDefault="00865F71" w:rsidP="007F7D51">
      <w:pPr>
        <w:pStyle w:val="a7"/>
        <w:ind w:left="1260" w:firstLineChars="0" w:firstLine="0"/>
      </w:pPr>
      <w:r w:rsidRPr="00865F71">
        <w:rPr>
          <w:rFonts w:hint="eastAsia"/>
        </w:rPr>
        <w:t xml:space="preserve">public class </w:t>
      </w:r>
      <w:proofErr w:type="spellStart"/>
      <w:r w:rsidRPr="00865F71">
        <w:rPr>
          <w:rFonts w:hint="eastAsia"/>
        </w:rPr>
        <w:t>TestSpring</w:t>
      </w:r>
      <w:proofErr w:type="spellEnd"/>
      <w:r w:rsidRPr="00865F71">
        <w:rPr>
          <w:rFonts w:hint="eastAsia"/>
        </w:rPr>
        <w:t xml:space="preserve"> {</w:t>
      </w:r>
    </w:p>
    <w:p w:rsidR="00865F71" w:rsidRPr="00865F71" w:rsidRDefault="00865F71" w:rsidP="007F7D51">
      <w:pPr>
        <w:pStyle w:val="a7"/>
        <w:ind w:left="1260" w:firstLineChars="0" w:firstLine="0"/>
      </w:pPr>
      <w:r w:rsidRPr="00865F71">
        <w:rPr>
          <w:rFonts w:hint="eastAsia"/>
        </w:rPr>
        <w:t xml:space="preserve">  //</w:t>
      </w:r>
      <w:r w:rsidRPr="00865F71">
        <w:rPr>
          <w:rFonts w:hint="eastAsia"/>
        </w:rPr>
        <w:t>注入</w:t>
      </w:r>
      <w:r w:rsidRPr="00865F71">
        <w:rPr>
          <w:rFonts w:hint="eastAsia"/>
        </w:rPr>
        <w:t>Service</w:t>
      </w:r>
      <w:r w:rsidRPr="00865F71">
        <w:rPr>
          <w:rFonts w:hint="eastAsia"/>
        </w:rPr>
        <w:t>层</w:t>
      </w:r>
    </w:p>
    <w:p w:rsidR="00865F71" w:rsidRPr="00865F71" w:rsidRDefault="00865F71" w:rsidP="007F7D51">
      <w:pPr>
        <w:pStyle w:val="a7"/>
        <w:ind w:left="1260" w:firstLineChars="0" w:firstLine="0"/>
      </w:pPr>
      <w:r w:rsidRPr="00865F71">
        <w:rPr>
          <w:rFonts w:hint="eastAsia"/>
        </w:rPr>
        <w:tab/>
        <w:t xml:space="preserve">private @Resource </w:t>
      </w:r>
      <w:proofErr w:type="spellStart"/>
      <w:r w:rsidRPr="00865F71">
        <w:rPr>
          <w:rFonts w:hint="eastAsia"/>
        </w:rPr>
        <w:t>UserService</w:t>
      </w:r>
      <w:proofErr w:type="spellEnd"/>
      <w:r w:rsidRPr="00865F71">
        <w:rPr>
          <w:rFonts w:hint="eastAsia"/>
        </w:rPr>
        <w:t xml:space="preserve"> </w:t>
      </w:r>
      <w:proofErr w:type="spellStart"/>
      <w:r w:rsidRPr="00865F71">
        <w:rPr>
          <w:rFonts w:hint="eastAsia"/>
        </w:rPr>
        <w:t>userService</w:t>
      </w:r>
      <w:proofErr w:type="spellEnd"/>
      <w:r w:rsidRPr="00865F71">
        <w:rPr>
          <w:rFonts w:hint="eastAsia"/>
        </w:rPr>
        <w:t>;</w:t>
      </w:r>
    </w:p>
    <w:p w:rsidR="00865F71" w:rsidRPr="00865F71" w:rsidRDefault="00865F71" w:rsidP="007F7D51">
      <w:pPr>
        <w:pStyle w:val="a7"/>
        <w:ind w:left="1260" w:firstLineChars="0" w:firstLine="0"/>
      </w:pPr>
      <w:r w:rsidRPr="00865F71">
        <w:rPr>
          <w:rFonts w:hint="eastAsia"/>
        </w:rPr>
        <w:tab/>
        <w:t>@Test</w:t>
      </w:r>
    </w:p>
    <w:p w:rsidR="00865F71" w:rsidRPr="00865F71" w:rsidRDefault="00865F71" w:rsidP="007F7D51">
      <w:pPr>
        <w:pStyle w:val="a7"/>
        <w:ind w:left="1260" w:firstLineChars="0" w:firstLine="0"/>
      </w:pPr>
      <w:r w:rsidRPr="00865F71">
        <w:rPr>
          <w:rFonts w:hint="eastAsia"/>
        </w:rPr>
        <w:tab/>
        <w:t xml:space="preserve">public void </w:t>
      </w:r>
      <w:proofErr w:type="spellStart"/>
      <w:proofErr w:type="gramStart"/>
      <w:r w:rsidRPr="00865F71">
        <w:rPr>
          <w:rFonts w:hint="eastAsia"/>
        </w:rPr>
        <w:t>testFind</w:t>
      </w:r>
      <w:proofErr w:type="spellEnd"/>
      <w:r w:rsidRPr="00865F71">
        <w:rPr>
          <w:rFonts w:hint="eastAsia"/>
        </w:rPr>
        <w:t>(</w:t>
      </w:r>
      <w:proofErr w:type="gramEnd"/>
      <w:r w:rsidRPr="00865F71">
        <w:rPr>
          <w:rFonts w:hint="eastAsia"/>
        </w:rPr>
        <w:t>){</w:t>
      </w:r>
    </w:p>
    <w:p w:rsidR="00865F71" w:rsidRPr="00865F71" w:rsidRDefault="00865F71" w:rsidP="007F7D51">
      <w:pPr>
        <w:pStyle w:val="a7"/>
        <w:ind w:left="1260" w:firstLineChars="0" w:firstLine="0"/>
      </w:pPr>
      <w:r w:rsidRPr="00865F71">
        <w:rPr>
          <w:rFonts w:hint="eastAsia"/>
        </w:rPr>
        <w:tab/>
      </w:r>
      <w:r w:rsidRPr="00865F71">
        <w:rPr>
          <w:rFonts w:hint="eastAsia"/>
        </w:rPr>
        <w:tab/>
        <w:t xml:space="preserve">List&lt;User&gt; </w:t>
      </w:r>
      <w:proofErr w:type="spellStart"/>
      <w:r w:rsidRPr="00865F71">
        <w:rPr>
          <w:rFonts w:hint="eastAsia"/>
        </w:rPr>
        <w:t>userList</w:t>
      </w:r>
      <w:proofErr w:type="spellEnd"/>
      <w:r w:rsidRPr="00865F71">
        <w:rPr>
          <w:rFonts w:hint="eastAsia"/>
        </w:rPr>
        <w:t xml:space="preserve"> = </w:t>
      </w:r>
      <w:proofErr w:type="spellStart"/>
      <w:r w:rsidRPr="00865F71">
        <w:rPr>
          <w:rFonts w:hint="eastAsia"/>
        </w:rPr>
        <w:t>userService.findAllUserInfo</w:t>
      </w:r>
      <w:proofErr w:type="spellEnd"/>
      <w:r w:rsidRPr="00865F71">
        <w:rPr>
          <w:rFonts w:hint="eastAsia"/>
        </w:rPr>
        <w:t xml:space="preserve">(); </w:t>
      </w:r>
    </w:p>
    <w:p w:rsidR="00865F71" w:rsidRPr="00865F71" w:rsidRDefault="00865F71" w:rsidP="007F7D51">
      <w:pPr>
        <w:pStyle w:val="a7"/>
        <w:ind w:left="1260" w:firstLineChars="0" w:firstLine="0"/>
      </w:pPr>
      <w:r w:rsidRPr="00865F71">
        <w:rPr>
          <w:rFonts w:hint="eastAsia"/>
        </w:rPr>
        <w:tab/>
      </w:r>
      <w:r w:rsidRPr="00865F71">
        <w:rPr>
          <w:rFonts w:hint="eastAsia"/>
        </w:rPr>
        <w:tab/>
        <w:t xml:space="preserve">for (User </w:t>
      </w:r>
      <w:proofErr w:type="spellStart"/>
      <w:proofErr w:type="gramStart"/>
      <w:r w:rsidRPr="00865F71">
        <w:rPr>
          <w:rFonts w:hint="eastAsia"/>
        </w:rPr>
        <w:t>user</w:t>
      </w:r>
      <w:proofErr w:type="spellEnd"/>
      <w:r w:rsidRPr="00865F71">
        <w:rPr>
          <w:rFonts w:hint="eastAsia"/>
        </w:rPr>
        <w:t xml:space="preserve"> :</w:t>
      </w:r>
      <w:proofErr w:type="gramEnd"/>
      <w:r w:rsidRPr="00865F71">
        <w:rPr>
          <w:rFonts w:hint="eastAsia"/>
        </w:rPr>
        <w:t xml:space="preserve"> </w:t>
      </w:r>
      <w:proofErr w:type="spellStart"/>
      <w:r w:rsidRPr="00865F71">
        <w:rPr>
          <w:rFonts w:hint="eastAsia"/>
        </w:rPr>
        <w:t>userList</w:t>
      </w:r>
      <w:proofErr w:type="spellEnd"/>
      <w:r w:rsidRPr="00865F71">
        <w:rPr>
          <w:rFonts w:hint="eastAsia"/>
        </w:rPr>
        <w:t>) {</w:t>
      </w:r>
    </w:p>
    <w:p w:rsidR="00865F71" w:rsidRPr="00865F71" w:rsidRDefault="00865F71" w:rsidP="007F7D51">
      <w:pPr>
        <w:pStyle w:val="a7"/>
        <w:ind w:left="1260" w:firstLineChars="0" w:firstLine="0"/>
      </w:pPr>
      <w:r w:rsidRPr="00865F71">
        <w:rPr>
          <w:rFonts w:hint="eastAsia"/>
        </w:rPr>
        <w:tab/>
      </w:r>
      <w:r w:rsidRPr="00865F71">
        <w:rPr>
          <w:rFonts w:hint="eastAsia"/>
        </w:rPr>
        <w:tab/>
      </w:r>
      <w:r w:rsidRPr="00865F71">
        <w:rPr>
          <w:rFonts w:hint="eastAsia"/>
        </w:rPr>
        <w:tab/>
      </w:r>
      <w:proofErr w:type="spellStart"/>
      <w:r w:rsidRPr="00865F71">
        <w:rPr>
          <w:rFonts w:hint="eastAsia"/>
        </w:rPr>
        <w:t>System.err.println</w:t>
      </w:r>
      <w:proofErr w:type="spellEnd"/>
      <w:r w:rsidRPr="00865F71">
        <w:rPr>
          <w:rFonts w:hint="eastAsia"/>
        </w:rPr>
        <w:t>(</w:t>
      </w:r>
      <w:proofErr w:type="spellStart"/>
      <w:proofErr w:type="gramStart"/>
      <w:r w:rsidRPr="00865F71">
        <w:rPr>
          <w:rFonts w:hint="eastAsia"/>
        </w:rPr>
        <w:t>user.toString</w:t>
      </w:r>
      <w:proofErr w:type="spellEnd"/>
      <w:proofErr w:type="gramEnd"/>
      <w:r w:rsidRPr="00865F71">
        <w:rPr>
          <w:rFonts w:hint="eastAsia"/>
        </w:rPr>
        <w:t>());</w:t>
      </w:r>
    </w:p>
    <w:p w:rsidR="00865F71" w:rsidRPr="00865F71" w:rsidRDefault="00865F71" w:rsidP="007F7D51">
      <w:pPr>
        <w:pStyle w:val="a7"/>
        <w:ind w:left="1260" w:firstLineChars="0" w:firstLine="0"/>
      </w:pPr>
      <w:r w:rsidRPr="00865F71">
        <w:rPr>
          <w:rFonts w:hint="eastAsia"/>
        </w:rPr>
        <w:tab/>
      </w:r>
      <w:r w:rsidRPr="00865F71">
        <w:rPr>
          <w:rFonts w:hint="eastAsia"/>
        </w:rPr>
        <w:tab/>
        <w:t>}</w:t>
      </w:r>
    </w:p>
    <w:p w:rsidR="00865F71" w:rsidRPr="00865F71" w:rsidRDefault="00865F71" w:rsidP="007F7D51">
      <w:pPr>
        <w:pStyle w:val="a7"/>
        <w:ind w:left="1260" w:firstLineChars="0" w:firstLine="0"/>
      </w:pPr>
      <w:r w:rsidRPr="00865F71">
        <w:rPr>
          <w:rFonts w:hint="eastAsia"/>
        </w:rPr>
        <w:tab/>
        <w:t>}</w:t>
      </w:r>
    </w:p>
    <w:p w:rsidR="00865F71" w:rsidRDefault="00865F71" w:rsidP="007F7D51">
      <w:pPr>
        <w:pStyle w:val="a7"/>
        <w:ind w:left="1260" w:firstLineChars="0" w:firstLine="0"/>
      </w:pPr>
      <w:r w:rsidRPr="00865F71">
        <w:rPr>
          <w:rFonts w:hint="eastAsia"/>
        </w:rPr>
        <w:t>}</w:t>
      </w:r>
    </w:p>
    <w:p w:rsidR="00FD7F8B" w:rsidRPr="00FD7F8B" w:rsidRDefault="00FD7F8B" w:rsidP="00FD7F8B">
      <w:pPr>
        <w:pStyle w:val="a7"/>
        <w:numPr>
          <w:ilvl w:val="0"/>
          <w:numId w:val="45"/>
        </w:numPr>
        <w:ind w:firstLineChars="0"/>
        <w:outlineLvl w:val="1"/>
        <w:rPr>
          <w:b/>
        </w:rPr>
      </w:pPr>
      <w:r w:rsidRPr="00FD7F8B">
        <w:rPr>
          <w:rFonts w:hint="eastAsia"/>
          <w:b/>
        </w:rPr>
        <w:t>SSH</w:t>
      </w:r>
      <w:r w:rsidRPr="00FD7F8B">
        <w:rPr>
          <w:rFonts w:hint="eastAsia"/>
          <w:b/>
        </w:rPr>
        <w:t>整合的流程</w:t>
      </w:r>
    </w:p>
    <w:p w:rsidR="00FD7F8B" w:rsidRPr="003B4A55" w:rsidRDefault="00FD7F8B" w:rsidP="00FD7F8B">
      <w:pPr>
        <w:pStyle w:val="a7"/>
        <w:ind w:left="1260"/>
      </w:pPr>
      <w:r>
        <w:rPr>
          <w:rFonts w:hint="eastAsia"/>
        </w:rPr>
        <w:t>在项目中首先是通过在</w:t>
      </w:r>
      <w:r>
        <w:rPr>
          <w:rFonts w:hint="eastAsia"/>
        </w:rPr>
        <w:t>web.xml</w:t>
      </w:r>
      <w:r>
        <w:rPr>
          <w:rFonts w:hint="eastAsia"/>
        </w:rPr>
        <w:t>中配置</w:t>
      </w:r>
      <w:r>
        <w:rPr>
          <w:rFonts w:hint="eastAsia"/>
        </w:rPr>
        <w:t>strtus2</w:t>
      </w:r>
      <w:r>
        <w:rPr>
          <w:rFonts w:hint="eastAsia"/>
        </w:rPr>
        <w:t>的前端控制器</w:t>
      </w:r>
      <w:proofErr w:type="spellStart"/>
      <w:r>
        <w:rPr>
          <w:rFonts w:hint="eastAsia"/>
        </w:rPr>
        <w:t>filterDispatcher</w:t>
      </w:r>
      <w:proofErr w:type="spellEnd"/>
      <w:r>
        <w:rPr>
          <w:rFonts w:hint="eastAsia"/>
        </w:rPr>
        <w:t>加载</w:t>
      </w:r>
      <w:r>
        <w:rPr>
          <w:rFonts w:hint="eastAsia"/>
        </w:rPr>
        <w:t>struts.xml</w:t>
      </w:r>
      <w:r>
        <w:rPr>
          <w:rFonts w:hint="eastAsia"/>
        </w:rPr>
        <w:t>配置文件并对指定的后缀名进行拦截，并且通过配置</w:t>
      </w:r>
      <w:r>
        <w:rPr>
          <w:rFonts w:hint="eastAsia"/>
        </w:rPr>
        <w:t>spring</w:t>
      </w:r>
      <w:r>
        <w:rPr>
          <w:rFonts w:hint="eastAsia"/>
        </w:rPr>
        <w:t>的监听器</w:t>
      </w:r>
      <w:proofErr w:type="spellStart"/>
      <w:r>
        <w:rPr>
          <w:rFonts w:hint="eastAsia"/>
        </w:rPr>
        <w:t>contextLoadListener</w:t>
      </w:r>
      <w:proofErr w:type="spellEnd"/>
      <w:r>
        <w:rPr>
          <w:rFonts w:hint="eastAsia"/>
        </w:rPr>
        <w:t>加载</w:t>
      </w:r>
      <w:r>
        <w:rPr>
          <w:rFonts w:hint="eastAsia"/>
        </w:rPr>
        <w:t>spring</w:t>
      </w:r>
      <w:r>
        <w:rPr>
          <w:rFonts w:hint="eastAsia"/>
        </w:rPr>
        <w:t>的相关配置文件如</w:t>
      </w:r>
      <w:r>
        <w:rPr>
          <w:rFonts w:hint="eastAsia"/>
        </w:rPr>
        <w:t>spring-service.xml,spring-dao.xml,spring-common.xml,</w:t>
      </w:r>
      <w:r>
        <w:rPr>
          <w:rFonts w:hint="eastAsia"/>
        </w:rPr>
        <w:t>之后新建控制层的类继承于</w:t>
      </w:r>
      <w:proofErr w:type="spellStart"/>
      <w:r>
        <w:rPr>
          <w:rFonts w:hint="eastAsia"/>
        </w:rPr>
        <w:t>BaseAction</w:t>
      </w:r>
      <w:proofErr w:type="spellEnd"/>
      <w:r>
        <w:rPr>
          <w:rFonts w:hint="eastAsia"/>
        </w:rPr>
        <w:t>,</w:t>
      </w:r>
      <w:r>
        <w:rPr>
          <w:rFonts w:hint="eastAsia"/>
        </w:rPr>
        <w:t>而</w:t>
      </w:r>
      <w:proofErr w:type="spellStart"/>
      <w:r>
        <w:rPr>
          <w:rFonts w:hint="eastAsia"/>
        </w:rPr>
        <w:t>BaseAction</w:t>
      </w:r>
      <w:proofErr w:type="spellEnd"/>
      <w:r>
        <w:rPr>
          <w:rFonts w:hint="eastAsia"/>
        </w:rPr>
        <w:t>继承于</w:t>
      </w:r>
      <w:proofErr w:type="spellStart"/>
      <w:r>
        <w:rPr>
          <w:rFonts w:hint="eastAsia"/>
        </w:rPr>
        <w:t>ActionSupport</w:t>
      </w:r>
      <w:proofErr w:type="spellEnd"/>
      <w:r>
        <w:rPr>
          <w:rFonts w:hint="eastAsia"/>
        </w:rPr>
        <w:t>，在</w:t>
      </w:r>
      <w:proofErr w:type="spellStart"/>
      <w:r>
        <w:rPr>
          <w:rFonts w:hint="eastAsia"/>
        </w:rPr>
        <w:t>BaseAction</w:t>
      </w:r>
      <w:proofErr w:type="spellEnd"/>
      <w:r>
        <w:rPr>
          <w:rFonts w:hint="eastAsia"/>
        </w:rPr>
        <w:t>中封装了常用的方法如</w:t>
      </w:r>
      <w:proofErr w:type="spellStart"/>
      <w:r>
        <w:rPr>
          <w:rFonts w:hint="eastAsia"/>
        </w:rPr>
        <w:t>getRealPath</w:t>
      </w:r>
      <w:proofErr w:type="spellEnd"/>
      <w:r>
        <w:rPr>
          <w:rFonts w:hint="eastAsia"/>
        </w:rPr>
        <w:t>(),</w:t>
      </w:r>
      <w:proofErr w:type="spellStart"/>
      <w:r>
        <w:rPr>
          <w:rFonts w:hint="eastAsia"/>
        </w:rPr>
        <w:t>outJson</w:t>
      </w:r>
      <w:proofErr w:type="spellEnd"/>
      <w:r>
        <w:rPr>
          <w:rFonts w:hint="eastAsia"/>
        </w:rPr>
        <w:t>()</w:t>
      </w:r>
      <w:r>
        <w:rPr>
          <w:rFonts w:hint="eastAsia"/>
        </w:rPr>
        <w:t>等，之后控制层注入</w:t>
      </w:r>
      <w:r>
        <w:rPr>
          <w:rFonts w:hint="eastAsia"/>
        </w:rPr>
        <w:t>service</w:t>
      </w:r>
      <w:r>
        <w:rPr>
          <w:rFonts w:hint="eastAsia"/>
        </w:rPr>
        <w:t>层，</w:t>
      </w:r>
      <w:r>
        <w:rPr>
          <w:rFonts w:hint="eastAsia"/>
        </w:rPr>
        <w:t>service</w:t>
      </w:r>
      <w:r>
        <w:rPr>
          <w:rFonts w:hint="eastAsia"/>
        </w:rPr>
        <w:t>层注入</w:t>
      </w:r>
      <w:proofErr w:type="spellStart"/>
      <w:r>
        <w:rPr>
          <w:rFonts w:hint="eastAsia"/>
        </w:rPr>
        <w:t>dao,dao</w:t>
      </w:r>
      <w:proofErr w:type="spellEnd"/>
      <w:r>
        <w:rPr>
          <w:rFonts w:hint="eastAsia"/>
        </w:rPr>
        <w:t>层继承于</w:t>
      </w:r>
      <w:proofErr w:type="spellStart"/>
      <w:r>
        <w:rPr>
          <w:rFonts w:hint="eastAsia"/>
        </w:rPr>
        <w:t>HibernateDaoSupport</w:t>
      </w:r>
      <w:proofErr w:type="spellEnd"/>
      <w:r>
        <w:rPr>
          <w:rFonts w:hint="eastAsia"/>
        </w:rPr>
        <w:t>并注入</w:t>
      </w:r>
      <w:r>
        <w:rPr>
          <w:rFonts w:hint="eastAsia"/>
        </w:rPr>
        <w:t>spring-common.xml</w:t>
      </w:r>
      <w:r>
        <w:rPr>
          <w:rFonts w:hint="eastAsia"/>
        </w:rPr>
        <w:t>中配置的</w:t>
      </w:r>
      <w:proofErr w:type="spellStart"/>
      <w:r>
        <w:rPr>
          <w:rFonts w:hint="eastAsia"/>
        </w:rPr>
        <w:t>sessionFactory,sessionFactory</w:t>
      </w:r>
      <w:proofErr w:type="spellEnd"/>
      <w:r>
        <w:rPr>
          <w:rFonts w:hint="eastAsia"/>
        </w:rPr>
        <w:t>注入</w:t>
      </w:r>
      <w:proofErr w:type="spellStart"/>
      <w:r>
        <w:rPr>
          <w:rFonts w:hint="eastAsia"/>
        </w:rPr>
        <w:lastRenderedPageBreak/>
        <w:t>dataSource</w:t>
      </w:r>
      <w:proofErr w:type="spellEnd"/>
      <w:r>
        <w:rPr>
          <w:rFonts w:hint="eastAsia"/>
        </w:rPr>
        <w:t>连接数据库，注入</w:t>
      </w:r>
      <w:r>
        <w:rPr>
          <w:rFonts w:hint="eastAsia"/>
        </w:rPr>
        <w:t>hibernate.cfg.xml</w:t>
      </w:r>
      <w:r>
        <w:rPr>
          <w:rFonts w:hint="eastAsia"/>
        </w:rPr>
        <w:t>从而加载</w:t>
      </w:r>
      <w:r>
        <w:rPr>
          <w:rFonts w:hint="eastAsia"/>
        </w:rPr>
        <w:t>hbm.xml</w:t>
      </w:r>
      <w:r>
        <w:rPr>
          <w:rFonts w:hint="eastAsia"/>
        </w:rPr>
        <w:t>文件，除此之外还通过</w:t>
      </w:r>
      <w:r>
        <w:rPr>
          <w:rFonts w:hint="eastAsia"/>
        </w:rPr>
        <w:t>Spring</w:t>
      </w:r>
      <w:r>
        <w:rPr>
          <w:rFonts w:hint="eastAsia"/>
        </w:rPr>
        <w:t>中的</w:t>
      </w:r>
      <w:proofErr w:type="spellStart"/>
      <w:r>
        <w:rPr>
          <w:rFonts w:hint="eastAsia"/>
        </w:rPr>
        <w:t>Aop</w:t>
      </w:r>
      <w:proofErr w:type="spellEnd"/>
      <w:r>
        <w:rPr>
          <w:rFonts w:hint="eastAsia"/>
        </w:rPr>
        <w:t>配置了事务并且通过切点表达式对</w:t>
      </w:r>
      <w:proofErr w:type="spellStart"/>
      <w:r>
        <w:rPr>
          <w:rFonts w:hint="eastAsia"/>
        </w:rPr>
        <w:t>Servcie</w:t>
      </w:r>
      <w:proofErr w:type="spellEnd"/>
      <w:r>
        <w:rPr>
          <w:rFonts w:hint="eastAsia"/>
        </w:rPr>
        <w:t>层代码进行控制。</w:t>
      </w:r>
    </w:p>
    <w:p w:rsidR="00926DE1" w:rsidRPr="004E60EB" w:rsidRDefault="00926DE1" w:rsidP="0086448A">
      <w:pPr>
        <w:pStyle w:val="a7"/>
        <w:numPr>
          <w:ilvl w:val="0"/>
          <w:numId w:val="1"/>
        </w:numPr>
        <w:ind w:firstLineChars="0"/>
        <w:outlineLvl w:val="0"/>
        <w:rPr>
          <w:b/>
        </w:rPr>
      </w:pPr>
      <w:bookmarkStart w:id="42" w:name="t83"/>
      <w:bookmarkEnd w:id="42"/>
      <w:proofErr w:type="spellStart"/>
      <w:r w:rsidRPr="004E60EB">
        <w:rPr>
          <w:rFonts w:hint="eastAsia"/>
          <w:b/>
        </w:rPr>
        <w:t>Mybatis</w:t>
      </w:r>
      <w:proofErr w:type="spellEnd"/>
    </w:p>
    <w:p w:rsidR="00F21E4D" w:rsidRDefault="00F21E4D" w:rsidP="00A40CCE">
      <w:pPr>
        <w:pStyle w:val="a7"/>
        <w:numPr>
          <w:ilvl w:val="0"/>
          <w:numId w:val="38"/>
        </w:numPr>
        <w:ind w:firstLineChars="0"/>
        <w:outlineLvl w:val="1"/>
        <w:rPr>
          <w:color w:val="FF0000"/>
        </w:rPr>
      </w:pPr>
      <w:proofErr w:type="spellStart"/>
      <w:r w:rsidRPr="00F21E4D">
        <w:rPr>
          <w:rFonts w:hint="eastAsia"/>
          <w:color w:val="FF0000"/>
        </w:rPr>
        <w:t>MyBatis</w:t>
      </w:r>
      <w:proofErr w:type="spellEnd"/>
      <w:r w:rsidRPr="00F21E4D">
        <w:rPr>
          <w:rFonts w:hint="eastAsia"/>
          <w:color w:val="FF0000"/>
        </w:rPr>
        <w:t>的好处是什么？</w:t>
      </w:r>
    </w:p>
    <w:p w:rsidR="00F21E4D" w:rsidRPr="00F21E4D" w:rsidRDefault="00F21E4D" w:rsidP="00F21E4D">
      <w:r w:rsidRPr="00F21E4D">
        <w:rPr>
          <w:rFonts w:hint="eastAsia"/>
        </w:rPr>
        <w:t>答：</w:t>
      </w:r>
      <w:r w:rsidRPr="00F21E4D">
        <w:rPr>
          <w:rFonts w:hint="eastAsia"/>
        </w:rPr>
        <w:t>1</w:t>
      </w:r>
      <w:r w:rsidRPr="00F21E4D">
        <w:rPr>
          <w:rFonts w:hint="eastAsia"/>
        </w:rPr>
        <w:t>）</w:t>
      </w:r>
      <w:r w:rsidRPr="00F21E4D">
        <w:rPr>
          <w:rFonts w:hint="eastAsia"/>
        </w:rPr>
        <w:t xml:space="preserve"> </w:t>
      </w:r>
      <w:proofErr w:type="spellStart"/>
      <w:r w:rsidRPr="00F21E4D">
        <w:rPr>
          <w:rFonts w:hint="eastAsia"/>
        </w:rPr>
        <w:t>MyBatis</w:t>
      </w:r>
      <w:proofErr w:type="spellEnd"/>
      <w:r w:rsidRPr="00F21E4D">
        <w:rPr>
          <w:rFonts w:hint="eastAsia"/>
        </w:rPr>
        <w:t>把</w:t>
      </w:r>
      <w:proofErr w:type="spellStart"/>
      <w:r w:rsidRPr="00F21E4D">
        <w:rPr>
          <w:rFonts w:hint="eastAsia"/>
        </w:rPr>
        <w:t>sql</w:t>
      </w:r>
      <w:proofErr w:type="spellEnd"/>
      <w:r w:rsidRPr="00F21E4D">
        <w:rPr>
          <w:rFonts w:hint="eastAsia"/>
        </w:rPr>
        <w:t>语句从</w:t>
      </w:r>
      <w:r w:rsidRPr="00F21E4D">
        <w:rPr>
          <w:rFonts w:hint="eastAsia"/>
        </w:rPr>
        <w:t>Java</w:t>
      </w:r>
      <w:r w:rsidRPr="00F21E4D">
        <w:rPr>
          <w:rFonts w:hint="eastAsia"/>
        </w:rPr>
        <w:t>源程序中独立出来，</w:t>
      </w:r>
      <w:r w:rsidRPr="00F21E4D">
        <w:rPr>
          <w:rFonts w:hint="eastAsia"/>
        </w:rPr>
        <w:t xml:space="preserve"> </w:t>
      </w:r>
      <w:r w:rsidRPr="00F21E4D">
        <w:rPr>
          <w:rFonts w:hint="eastAsia"/>
        </w:rPr>
        <w:t>放在单独的</w:t>
      </w:r>
      <w:r w:rsidRPr="00F21E4D">
        <w:rPr>
          <w:rFonts w:hint="eastAsia"/>
        </w:rPr>
        <w:t>XML</w:t>
      </w:r>
      <w:r w:rsidRPr="00F21E4D">
        <w:rPr>
          <w:rFonts w:hint="eastAsia"/>
        </w:rPr>
        <w:t>文件中编写，给程序的维护带来了很大便利。</w:t>
      </w:r>
    </w:p>
    <w:p w:rsidR="00F21E4D" w:rsidRPr="00F21E4D" w:rsidRDefault="00F21E4D" w:rsidP="00F21E4D">
      <w:r w:rsidRPr="00F21E4D">
        <w:rPr>
          <w:rFonts w:hint="eastAsia"/>
        </w:rPr>
        <w:t>2</w:t>
      </w:r>
      <w:r w:rsidRPr="00F21E4D">
        <w:rPr>
          <w:rFonts w:hint="eastAsia"/>
        </w:rPr>
        <w:t>）</w:t>
      </w:r>
      <w:r w:rsidRPr="00F21E4D">
        <w:rPr>
          <w:rFonts w:hint="eastAsia"/>
        </w:rPr>
        <w:t xml:space="preserve"> </w:t>
      </w:r>
      <w:proofErr w:type="spellStart"/>
      <w:r w:rsidRPr="00F21E4D">
        <w:rPr>
          <w:rFonts w:hint="eastAsia"/>
        </w:rPr>
        <w:t>MyBatis</w:t>
      </w:r>
      <w:proofErr w:type="spellEnd"/>
      <w:r w:rsidRPr="00F21E4D">
        <w:rPr>
          <w:rFonts w:hint="eastAsia"/>
        </w:rPr>
        <w:t>封装了底层</w:t>
      </w:r>
      <w:r w:rsidRPr="00F21E4D">
        <w:rPr>
          <w:rFonts w:hint="eastAsia"/>
        </w:rPr>
        <w:t>JDBC API</w:t>
      </w:r>
      <w:r w:rsidRPr="00F21E4D">
        <w:rPr>
          <w:rFonts w:hint="eastAsia"/>
        </w:rPr>
        <w:t>的调用细节，并能自动将结果集转换成</w:t>
      </w:r>
      <w:r w:rsidRPr="00F21E4D">
        <w:rPr>
          <w:rFonts w:hint="eastAsia"/>
        </w:rPr>
        <w:t>Java Bean</w:t>
      </w:r>
      <w:r w:rsidRPr="00F21E4D">
        <w:rPr>
          <w:rFonts w:hint="eastAsia"/>
        </w:rPr>
        <w:t>对象，大大简化了</w:t>
      </w:r>
      <w:r w:rsidRPr="00F21E4D">
        <w:rPr>
          <w:rFonts w:hint="eastAsia"/>
        </w:rPr>
        <w:t>Java</w:t>
      </w:r>
      <w:r w:rsidRPr="00F21E4D">
        <w:rPr>
          <w:rFonts w:hint="eastAsia"/>
        </w:rPr>
        <w:t>数据库编程的重复工作。</w:t>
      </w:r>
    </w:p>
    <w:p w:rsidR="00F21E4D" w:rsidRPr="00F21E4D" w:rsidRDefault="00F21E4D" w:rsidP="00F21E4D">
      <w:r w:rsidRPr="00F21E4D">
        <w:rPr>
          <w:rFonts w:hint="eastAsia"/>
        </w:rPr>
        <w:t>3</w:t>
      </w:r>
      <w:r w:rsidRPr="00F21E4D">
        <w:rPr>
          <w:rFonts w:hint="eastAsia"/>
        </w:rPr>
        <w:t>）</w:t>
      </w:r>
      <w:r w:rsidRPr="00F21E4D">
        <w:rPr>
          <w:rFonts w:hint="eastAsia"/>
        </w:rPr>
        <w:t xml:space="preserve"> </w:t>
      </w:r>
      <w:r w:rsidRPr="00F21E4D">
        <w:rPr>
          <w:rFonts w:hint="eastAsia"/>
        </w:rPr>
        <w:t>因为</w:t>
      </w:r>
      <w:proofErr w:type="spellStart"/>
      <w:r w:rsidRPr="00F21E4D">
        <w:rPr>
          <w:rFonts w:hint="eastAsia"/>
        </w:rPr>
        <w:t>MyBatis</w:t>
      </w:r>
      <w:proofErr w:type="spellEnd"/>
      <w:r w:rsidRPr="00F21E4D">
        <w:rPr>
          <w:rFonts w:hint="eastAsia"/>
        </w:rPr>
        <w:t>需要程序员自己去编写</w:t>
      </w:r>
      <w:proofErr w:type="spellStart"/>
      <w:r w:rsidRPr="00F21E4D">
        <w:rPr>
          <w:rFonts w:hint="eastAsia"/>
        </w:rPr>
        <w:t>sql</w:t>
      </w:r>
      <w:proofErr w:type="spellEnd"/>
      <w:r w:rsidRPr="00F21E4D">
        <w:rPr>
          <w:rFonts w:hint="eastAsia"/>
        </w:rPr>
        <w:t>语句，程序员可以结合数据库自身的特点灵活控制</w:t>
      </w:r>
      <w:proofErr w:type="spellStart"/>
      <w:r w:rsidRPr="00F21E4D">
        <w:rPr>
          <w:rFonts w:hint="eastAsia"/>
        </w:rPr>
        <w:t>sql</w:t>
      </w:r>
      <w:proofErr w:type="spellEnd"/>
      <w:r w:rsidRPr="00F21E4D">
        <w:rPr>
          <w:rFonts w:hint="eastAsia"/>
        </w:rPr>
        <w:t>语句，</w:t>
      </w:r>
      <w:r w:rsidRPr="00F21E4D">
        <w:rPr>
          <w:rFonts w:hint="eastAsia"/>
        </w:rPr>
        <w:t xml:space="preserve"> </w:t>
      </w:r>
      <w:r w:rsidRPr="00F21E4D">
        <w:rPr>
          <w:rFonts w:hint="eastAsia"/>
        </w:rPr>
        <w:t>因此能够实现比</w:t>
      </w:r>
      <w:r w:rsidRPr="00F21E4D">
        <w:rPr>
          <w:rFonts w:hint="eastAsia"/>
        </w:rPr>
        <w:t>Hibernate</w:t>
      </w:r>
      <w:r w:rsidRPr="00F21E4D">
        <w:rPr>
          <w:rFonts w:hint="eastAsia"/>
        </w:rPr>
        <w:t>等全自动</w:t>
      </w:r>
      <w:proofErr w:type="spellStart"/>
      <w:r w:rsidRPr="00F21E4D">
        <w:rPr>
          <w:rFonts w:hint="eastAsia"/>
        </w:rPr>
        <w:t>orm</w:t>
      </w:r>
      <w:proofErr w:type="spellEnd"/>
      <w:r w:rsidRPr="00F21E4D">
        <w:rPr>
          <w:rFonts w:hint="eastAsia"/>
        </w:rPr>
        <w:t>框架更高的查询效率，能够完成复杂查询。</w:t>
      </w:r>
    </w:p>
    <w:p w:rsidR="00C01E86" w:rsidRPr="008F10EF" w:rsidRDefault="00C01E86" w:rsidP="00A40CCE">
      <w:pPr>
        <w:pStyle w:val="a7"/>
        <w:numPr>
          <w:ilvl w:val="0"/>
          <w:numId w:val="38"/>
        </w:numPr>
        <w:ind w:firstLineChars="0"/>
        <w:outlineLvl w:val="1"/>
        <w:rPr>
          <w:color w:val="FF0000"/>
        </w:rPr>
      </w:pPr>
      <w:proofErr w:type="spellStart"/>
      <w:r w:rsidRPr="008F10EF">
        <w:rPr>
          <w:b/>
          <w:color w:val="FF0000"/>
        </w:rPr>
        <w:t>M</w:t>
      </w:r>
      <w:r w:rsidRPr="008F10EF">
        <w:rPr>
          <w:rFonts w:hint="eastAsia"/>
          <w:b/>
          <w:color w:val="FF0000"/>
        </w:rPr>
        <w:t>ybatis</w:t>
      </w:r>
      <w:proofErr w:type="spellEnd"/>
      <w:r w:rsidRPr="008F10EF">
        <w:rPr>
          <w:rFonts w:hint="eastAsia"/>
          <w:b/>
          <w:color w:val="FF0000"/>
        </w:rPr>
        <w:t>架构或工作流程</w:t>
      </w:r>
    </w:p>
    <w:p w:rsidR="00C01E86" w:rsidRDefault="00C01E86" w:rsidP="00C01E86">
      <w:pPr>
        <w:pStyle w:val="a7"/>
        <w:ind w:left="780" w:firstLineChars="0" w:firstLine="0"/>
      </w:pPr>
      <w:r>
        <w:rPr>
          <w:rFonts w:hint="eastAsia"/>
        </w:rPr>
        <w:t xml:space="preserve">  </w:t>
      </w:r>
      <w:r>
        <w:object w:dxaOrig="8296" w:dyaOrig="6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85pt;height:230.55pt" o:ole="">
            <v:imagedata r:id="rId76" o:title=""/>
            <o:lock v:ext="edit" aspectratio="f"/>
          </v:shape>
          <o:OLEObject Type="Embed" ProgID="Visio.Drawing.11" ShapeID="_x0000_i1025" DrawAspect="Content" ObjectID="_1633588602" r:id="rId77"/>
        </w:object>
      </w:r>
    </w:p>
    <w:p w:rsidR="00C01E86" w:rsidRDefault="00C01E86" w:rsidP="00A40CCE">
      <w:pPr>
        <w:pStyle w:val="11"/>
        <w:numPr>
          <w:ilvl w:val="0"/>
          <w:numId w:val="49"/>
        </w:numPr>
        <w:ind w:firstLineChars="0"/>
      </w:pPr>
      <w:proofErr w:type="spellStart"/>
      <w:r>
        <w:rPr>
          <w:rFonts w:hint="eastAsia"/>
        </w:rPr>
        <w:t>mybatis</w:t>
      </w:r>
      <w:proofErr w:type="spellEnd"/>
      <w:r>
        <w:rPr>
          <w:rFonts w:hint="eastAsia"/>
        </w:rPr>
        <w:t>配置</w:t>
      </w:r>
    </w:p>
    <w:p w:rsidR="00C01E86" w:rsidRDefault="00C01E86" w:rsidP="00C01E86">
      <w:r>
        <w:rPr>
          <w:rFonts w:hint="eastAsia"/>
        </w:rPr>
        <w:tab/>
      </w:r>
      <w:r>
        <w:rPr>
          <w:rFonts w:hint="eastAsia"/>
        </w:rPr>
        <w:tab/>
        <w:t>SqlMapConfig.xml</w:t>
      </w:r>
      <w:r>
        <w:rPr>
          <w:rFonts w:hint="eastAsia"/>
        </w:rPr>
        <w:t>，此文件作为</w:t>
      </w:r>
      <w:proofErr w:type="spellStart"/>
      <w:r>
        <w:rPr>
          <w:rFonts w:hint="eastAsia"/>
        </w:rPr>
        <w:t>mybatis</w:t>
      </w:r>
      <w:proofErr w:type="spellEnd"/>
      <w:r>
        <w:rPr>
          <w:rFonts w:hint="eastAsia"/>
        </w:rPr>
        <w:t>的全局配置文件，配置了</w:t>
      </w:r>
      <w:proofErr w:type="spellStart"/>
      <w:r>
        <w:rPr>
          <w:rFonts w:hint="eastAsia"/>
        </w:rPr>
        <w:t>mybatis</w:t>
      </w:r>
      <w:proofErr w:type="spellEnd"/>
      <w:r>
        <w:rPr>
          <w:rFonts w:hint="eastAsia"/>
        </w:rPr>
        <w:t>的运行环</w:t>
      </w:r>
      <w:r>
        <w:rPr>
          <w:rFonts w:hint="eastAsia"/>
        </w:rPr>
        <w:tab/>
      </w:r>
      <w:r>
        <w:rPr>
          <w:rFonts w:hint="eastAsia"/>
        </w:rPr>
        <w:tab/>
      </w:r>
      <w:r>
        <w:rPr>
          <w:rFonts w:hint="eastAsia"/>
        </w:rPr>
        <w:t>境等信息。</w:t>
      </w:r>
    </w:p>
    <w:p w:rsidR="00C01E86" w:rsidRDefault="00C01E86" w:rsidP="00C01E86">
      <w:r>
        <w:rPr>
          <w:rFonts w:hint="eastAsia"/>
        </w:rPr>
        <w:tab/>
      </w:r>
      <w:r>
        <w:rPr>
          <w:rFonts w:hint="eastAsia"/>
        </w:rPr>
        <w:tab/>
        <w:t>mapper.xml</w:t>
      </w:r>
      <w:r>
        <w:rPr>
          <w:rFonts w:hint="eastAsia"/>
        </w:rPr>
        <w:t>文件即</w:t>
      </w:r>
      <w:proofErr w:type="spellStart"/>
      <w:r>
        <w:rPr>
          <w:rFonts w:hint="eastAsia"/>
        </w:rPr>
        <w:t>sql</w:t>
      </w:r>
      <w:proofErr w:type="spellEnd"/>
      <w:r>
        <w:rPr>
          <w:rFonts w:hint="eastAsia"/>
        </w:rPr>
        <w:t>映射文件，文件中配置了操作数据库的</w:t>
      </w:r>
      <w:proofErr w:type="spellStart"/>
      <w:r>
        <w:rPr>
          <w:rFonts w:hint="eastAsia"/>
        </w:rPr>
        <w:t>sql</w:t>
      </w:r>
      <w:proofErr w:type="spellEnd"/>
      <w:r>
        <w:rPr>
          <w:rFonts w:hint="eastAsia"/>
        </w:rPr>
        <w:t>语句。此文件需</w:t>
      </w:r>
      <w:r>
        <w:rPr>
          <w:rFonts w:hint="eastAsia"/>
        </w:rPr>
        <w:tab/>
      </w:r>
      <w:r>
        <w:rPr>
          <w:rFonts w:hint="eastAsia"/>
        </w:rPr>
        <w:tab/>
      </w:r>
      <w:r>
        <w:rPr>
          <w:rFonts w:hint="eastAsia"/>
        </w:rPr>
        <w:tab/>
      </w:r>
      <w:r>
        <w:rPr>
          <w:rFonts w:hint="eastAsia"/>
        </w:rPr>
        <w:t>要在</w:t>
      </w:r>
      <w:r>
        <w:rPr>
          <w:rFonts w:hint="eastAsia"/>
        </w:rPr>
        <w:t>SqlMapConfig.xml</w:t>
      </w:r>
      <w:r>
        <w:rPr>
          <w:rFonts w:hint="eastAsia"/>
        </w:rPr>
        <w:t>中加载。</w:t>
      </w:r>
    </w:p>
    <w:p w:rsidR="00C01E86" w:rsidRDefault="00C01E86" w:rsidP="00A40CCE">
      <w:pPr>
        <w:pStyle w:val="11"/>
        <w:numPr>
          <w:ilvl w:val="0"/>
          <w:numId w:val="49"/>
        </w:numPr>
        <w:ind w:firstLineChars="0"/>
      </w:pPr>
      <w:r>
        <w:rPr>
          <w:rFonts w:hint="eastAsia"/>
        </w:rPr>
        <w:t>通过</w:t>
      </w:r>
      <w:proofErr w:type="spellStart"/>
      <w:r>
        <w:rPr>
          <w:rFonts w:hint="eastAsia"/>
        </w:rPr>
        <w:t>mybatis</w:t>
      </w:r>
      <w:proofErr w:type="spellEnd"/>
      <w:r>
        <w:rPr>
          <w:rFonts w:hint="eastAsia"/>
        </w:rPr>
        <w:t>环境等配置信息构造</w:t>
      </w:r>
      <w:proofErr w:type="spellStart"/>
      <w:r>
        <w:rPr>
          <w:rFonts w:hint="eastAsia"/>
        </w:rPr>
        <w:t>SqlSessionFactory</w:t>
      </w:r>
      <w:proofErr w:type="spellEnd"/>
      <w:r>
        <w:rPr>
          <w:rFonts w:hint="eastAsia"/>
        </w:rPr>
        <w:t>即会话工厂</w:t>
      </w:r>
    </w:p>
    <w:p w:rsidR="00C01E86" w:rsidRDefault="00C01E86" w:rsidP="00A40CCE">
      <w:pPr>
        <w:pStyle w:val="11"/>
        <w:numPr>
          <w:ilvl w:val="0"/>
          <w:numId w:val="49"/>
        </w:numPr>
        <w:ind w:firstLineChars="0"/>
      </w:pPr>
      <w:r>
        <w:rPr>
          <w:rFonts w:hint="eastAsia"/>
        </w:rPr>
        <w:t>由会话工厂创建</w:t>
      </w:r>
      <w:proofErr w:type="spellStart"/>
      <w:r>
        <w:rPr>
          <w:rFonts w:hint="eastAsia"/>
        </w:rPr>
        <w:t>sqlSession</w:t>
      </w:r>
      <w:proofErr w:type="spellEnd"/>
      <w:r>
        <w:rPr>
          <w:rFonts w:hint="eastAsia"/>
        </w:rPr>
        <w:t>即会话，操作数据库需要通过</w:t>
      </w:r>
      <w:proofErr w:type="spellStart"/>
      <w:r>
        <w:rPr>
          <w:rFonts w:hint="eastAsia"/>
        </w:rPr>
        <w:t>sqlSession</w:t>
      </w:r>
      <w:proofErr w:type="spellEnd"/>
      <w:r>
        <w:rPr>
          <w:rFonts w:hint="eastAsia"/>
        </w:rPr>
        <w:t>进行。</w:t>
      </w:r>
    </w:p>
    <w:p w:rsidR="00C01E86" w:rsidRDefault="00C01E86" w:rsidP="00A40CCE">
      <w:pPr>
        <w:pStyle w:val="11"/>
        <w:numPr>
          <w:ilvl w:val="0"/>
          <w:numId w:val="49"/>
        </w:numPr>
        <w:ind w:firstLineChars="0"/>
      </w:pPr>
      <w:proofErr w:type="spellStart"/>
      <w:r>
        <w:rPr>
          <w:rFonts w:hint="eastAsia"/>
        </w:rPr>
        <w:t>mybatis</w:t>
      </w:r>
      <w:proofErr w:type="spellEnd"/>
      <w:r>
        <w:rPr>
          <w:rFonts w:hint="eastAsia"/>
        </w:rPr>
        <w:t>底层自定义了</w:t>
      </w:r>
      <w:r>
        <w:rPr>
          <w:rFonts w:hint="eastAsia"/>
        </w:rPr>
        <w:t>Executor</w:t>
      </w:r>
      <w:r>
        <w:rPr>
          <w:rFonts w:hint="eastAsia"/>
        </w:rPr>
        <w:t>执行器接口操作数据库，</w:t>
      </w:r>
      <w:r>
        <w:rPr>
          <w:rFonts w:hint="eastAsia"/>
        </w:rPr>
        <w:t>Executor</w:t>
      </w:r>
      <w:r>
        <w:rPr>
          <w:rFonts w:hint="eastAsia"/>
        </w:rPr>
        <w:t>接口有两个实现，一个是基本执行器、一个是缓存执行器。</w:t>
      </w:r>
    </w:p>
    <w:p w:rsidR="00C01E86" w:rsidRDefault="00C01E86" w:rsidP="00A40CCE">
      <w:pPr>
        <w:pStyle w:val="11"/>
        <w:numPr>
          <w:ilvl w:val="0"/>
          <w:numId w:val="49"/>
        </w:numPr>
        <w:ind w:firstLineChars="0"/>
      </w:pPr>
      <w:r>
        <w:rPr>
          <w:rFonts w:hint="eastAsia"/>
        </w:rPr>
        <w:t>Mapped Statement</w:t>
      </w:r>
      <w:r>
        <w:rPr>
          <w:rFonts w:hint="eastAsia"/>
        </w:rPr>
        <w:t>也是</w:t>
      </w:r>
      <w:proofErr w:type="spellStart"/>
      <w:r>
        <w:rPr>
          <w:rFonts w:hint="eastAsia"/>
        </w:rPr>
        <w:t>mybatis</w:t>
      </w:r>
      <w:proofErr w:type="spellEnd"/>
      <w:r>
        <w:rPr>
          <w:rFonts w:hint="eastAsia"/>
        </w:rPr>
        <w:t>一个底层封装对象，它包装了</w:t>
      </w:r>
      <w:proofErr w:type="spellStart"/>
      <w:r>
        <w:rPr>
          <w:rFonts w:hint="eastAsia"/>
        </w:rPr>
        <w:t>mybatis</w:t>
      </w:r>
      <w:proofErr w:type="spellEnd"/>
      <w:r>
        <w:rPr>
          <w:rFonts w:hint="eastAsia"/>
        </w:rPr>
        <w:t>配置信息及</w:t>
      </w:r>
      <w:proofErr w:type="spellStart"/>
      <w:r>
        <w:rPr>
          <w:rFonts w:hint="eastAsia"/>
        </w:rPr>
        <w:t>sql</w:t>
      </w:r>
      <w:proofErr w:type="spellEnd"/>
      <w:r>
        <w:rPr>
          <w:rFonts w:hint="eastAsia"/>
        </w:rPr>
        <w:t>映射信息等。</w:t>
      </w:r>
      <w:r>
        <w:rPr>
          <w:rFonts w:hint="eastAsia"/>
        </w:rPr>
        <w:t>m</w:t>
      </w:r>
      <w:r>
        <w:t>apper.xml</w:t>
      </w:r>
      <w:r>
        <w:rPr>
          <w:rFonts w:hint="eastAsia"/>
        </w:rPr>
        <w:t>文件中一个</w:t>
      </w:r>
      <w:proofErr w:type="spellStart"/>
      <w:r>
        <w:rPr>
          <w:rFonts w:hint="eastAsia"/>
        </w:rPr>
        <w:t>sql</w:t>
      </w:r>
      <w:proofErr w:type="spellEnd"/>
      <w:r>
        <w:rPr>
          <w:rFonts w:hint="eastAsia"/>
        </w:rPr>
        <w:t>对应一个</w:t>
      </w:r>
      <w:r>
        <w:rPr>
          <w:rFonts w:hint="eastAsia"/>
        </w:rPr>
        <w:t>Mapped Statement</w:t>
      </w:r>
      <w:r>
        <w:rPr>
          <w:rFonts w:hint="eastAsia"/>
        </w:rPr>
        <w:t>对象，</w:t>
      </w:r>
      <w:proofErr w:type="spellStart"/>
      <w:r>
        <w:rPr>
          <w:rFonts w:hint="eastAsia"/>
        </w:rPr>
        <w:t>sql</w:t>
      </w:r>
      <w:proofErr w:type="spellEnd"/>
      <w:r>
        <w:rPr>
          <w:rFonts w:hint="eastAsia"/>
        </w:rPr>
        <w:t>的</w:t>
      </w:r>
      <w:r>
        <w:rPr>
          <w:rFonts w:hint="eastAsia"/>
        </w:rPr>
        <w:t>id</w:t>
      </w:r>
      <w:r>
        <w:rPr>
          <w:rFonts w:hint="eastAsia"/>
        </w:rPr>
        <w:t>即是</w:t>
      </w:r>
      <w:r>
        <w:rPr>
          <w:rFonts w:hint="eastAsia"/>
        </w:rPr>
        <w:t>Mapped statement</w:t>
      </w:r>
      <w:r>
        <w:rPr>
          <w:rFonts w:hint="eastAsia"/>
        </w:rPr>
        <w:t>的</w:t>
      </w:r>
      <w:r>
        <w:rPr>
          <w:rFonts w:hint="eastAsia"/>
        </w:rPr>
        <w:t>id</w:t>
      </w:r>
      <w:r>
        <w:rPr>
          <w:rFonts w:hint="eastAsia"/>
        </w:rPr>
        <w:t>。</w:t>
      </w:r>
    </w:p>
    <w:p w:rsidR="00C01E86" w:rsidRDefault="00C01E86" w:rsidP="00A40CCE">
      <w:pPr>
        <w:pStyle w:val="11"/>
        <w:numPr>
          <w:ilvl w:val="0"/>
          <w:numId w:val="49"/>
        </w:numPr>
        <w:ind w:firstLineChars="0"/>
      </w:pPr>
      <w:r>
        <w:rPr>
          <w:rFonts w:hint="eastAsia"/>
        </w:rPr>
        <w:t>Mapped Statement</w:t>
      </w:r>
      <w:r>
        <w:rPr>
          <w:rFonts w:hint="eastAsia"/>
        </w:rPr>
        <w:t>对</w:t>
      </w:r>
      <w:proofErr w:type="spellStart"/>
      <w:r>
        <w:rPr>
          <w:rFonts w:hint="eastAsia"/>
        </w:rPr>
        <w:t>sql</w:t>
      </w:r>
      <w:proofErr w:type="spellEnd"/>
      <w:r>
        <w:rPr>
          <w:rFonts w:hint="eastAsia"/>
        </w:rPr>
        <w:t>执行输入参数进行定义，包括</w:t>
      </w:r>
      <w:r>
        <w:rPr>
          <w:rFonts w:hint="eastAsia"/>
        </w:rPr>
        <w:t>HashMap</w:t>
      </w:r>
      <w:r>
        <w:rPr>
          <w:rFonts w:hint="eastAsia"/>
        </w:rPr>
        <w:t>、基本类型、</w:t>
      </w:r>
      <w:proofErr w:type="spellStart"/>
      <w:r>
        <w:rPr>
          <w:rFonts w:hint="eastAsia"/>
        </w:rPr>
        <w:t>pojo</w:t>
      </w:r>
      <w:proofErr w:type="spellEnd"/>
      <w:r>
        <w:rPr>
          <w:rFonts w:hint="eastAsia"/>
        </w:rPr>
        <w:t>，</w:t>
      </w:r>
      <w:r>
        <w:rPr>
          <w:rFonts w:hint="eastAsia"/>
        </w:rPr>
        <w:t>Executor</w:t>
      </w:r>
      <w:r>
        <w:rPr>
          <w:rFonts w:hint="eastAsia"/>
        </w:rPr>
        <w:t>通过</w:t>
      </w:r>
      <w:r>
        <w:rPr>
          <w:rFonts w:hint="eastAsia"/>
        </w:rPr>
        <w:t>Mapped Statement</w:t>
      </w:r>
      <w:r>
        <w:rPr>
          <w:rFonts w:hint="eastAsia"/>
        </w:rPr>
        <w:t>在执行</w:t>
      </w:r>
      <w:proofErr w:type="spellStart"/>
      <w:r>
        <w:rPr>
          <w:rFonts w:hint="eastAsia"/>
        </w:rPr>
        <w:t>sql</w:t>
      </w:r>
      <w:proofErr w:type="spellEnd"/>
      <w:r>
        <w:rPr>
          <w:rFonts w:hint="eastAsia"/>
        </w:rPr>
        <w:t>前将输入的</w:t>
      </w:r>
      <w:r>
        <w:rPr>
          <w:rFonts w:hint="eastAsia"/>
        </w:rPr>
        <w:t>java</w:t>
      </w:r>
      <w:r>
        <w:rPr>
          <w:rFonts w:hint="eastAsia"/>
        </w:rPr>
        <w:t>对象映射至</w:t>
      </w:r>
      <w:proofErr w:type="spellStart"/>
      <w:r>
        <w:rPr>
          <w:rFonts w:hint="eastAsia"/>
        </w:rPr>
        <w:t>sql</w:t>
      </w:r>
      <w:proofErr w:type="spellEnd"/>
      <w:r>
        <w:rPr>
          <w:rFonts w:hint="eastAsia"/>
        </w:rPr>
        <w:t>中，输入参数映射就是</w:t>
      </w:r>
      <w:proofErr w:type="spellStart"/>
      <w:r>
        <w:rPr>
          <w:rFonts w:hint="eastAsia"/>
        </w:rPr>
        <w:t>jdbc</w:t>
      </w:r>
      <w:proofErr w:type="spellEnd"/>
      <w:r>
        <w:rPr>
          <w:rFonts w:hint="eastAsia"/>
        </w:rPr>
        <w:t>编程中对</w:t>
      </w:r>
      <w:proofErr w:type="spellStart"/>
      <w:r>
        <w:rPr>
          <w:rFonts w:hint="eastAsia"/>
        </w:rPr>
        <w:t>preparedStatement</w:t>
      </w:r>
      <w:proofErr w:type="spellEnd"/>
      <w:r>
        <w:rPr>
          <w:rFonts w:hint="eastAsia"/>
        </w:rPr>
        <w:t>设置参数。</w:t>
      </w:r>
    </w:p>
    <w:p w:rsidR="00C01E86" w:rsidRDefault="00C01E86" w:rsidP="00A40CCE">
      <w:pPr>
        <w:pStyle w:val="11"/>
        <w:numPr>
          <w:ilvl w:val="0"/>
          <w:numId w:val="49"/>
        </w:numPr>
        <w:ind w:firstLineChars="0"/>
        <w:jc w:val="left"/>
      </w:pPr>
      <w:r>
        <w:rPr>
          <w:rFonts w:hint="eastAsia"/>
        </w:rPr>
        <w:t>Mapped Statement</w:t>
      </w:r>
      <w:r>
        <w:rPr>
          <w:rFonts w:hint="eastAsia"/>
        </w:rPr>
        <w:t>对</w:t>
      </w:r>
      <w:proofErr w:type="spellStart"/>
      <w:r>
        <w:rPr>
          <w:rFonts w:hint="eastAsia"/>
        </w:rPr>
        <w:t>sql</w:t>
      </w:r>
      <w:proofErr w:type="spellEnd"/>
      <w:r>
        <w:rPr>
          <w:rFonts w:hint="eastAsia"/>
        </w:rPr>
        <w:t>执行输出结果进行定义，包括</w:t>
      </w:r>
      <w:r>
        <w:rPr>
          <w:rFonts w:hint="eastAsia"/>
        </w:rPr>
        <w:t>HashMap</w:t>
      </w:r>
      <w:r>
        <w:rPr>
          <w:rFonts w:hint="eastAsia"/>
        </w:rPr>
        <w:t>、基本类型、</w:t>
      </w:r>
      <w:proofErr w:type="spellStart"/>
      <w:r>
        <w:rPr>
          <w:rFonts w:hint="eastAsia"/>
        </w:rPr>
        <w:t>pojo</w:t>
      </w:r>
      <w:proofErr w:type="spellEnd"/>
      <w:r>
        <w:rPr>
          <w:rFonts w:hint="eastAsia"/>
        </w:rPr>
        <w:t>，</w:t>
      </w:r>
      <w:r>
        <w:rPr>
          <w:rFonts w:hint="eastAsia"/>
        </w:rPr>
        <w:t>Executor</w:t>
      </w:r>
      <w:r>
        <w:rPr>
          <w:rFonts w:hint="eastAsia"/>
        </w:rPr>
        <w:t>通过</w:t>
      </w:r>
      <w:r>
        <w:rPr>
          <w:rFonts w:hint="eastAsia"/>
        </w:rPr>
        <w:t>Mapped Statement</w:t>
      </w:r>
      <w:r>
        <w:rPr>
          <w:rFonts w:hint="eastAsia"/>
        </w:rPr>
        <w:t>在执行</w:t>
      </w:r>
      <w:proofErr w:type="spellStart"/>
      <w:r>
        <w:rPr>
          <w:rFonts w:hint="eastAsia"/>
        </w:rPr>
        <w:t>sql</w:t>
      </w:r>
      <w:proofErr w:type="spellEnd"/>
      <w:r>
        <w:rPr>
          <w:rFonts w:hint="eastAsia"/>
        </w:rPr>
        <w:t>后将输出结果映射至</w:t>
      </w:r>
      <w:r>
        <w:rPr>
          <w:rFonts w:hint="eastAsia"/>
        </w:rPr>
        <w:t>java</w:t>
      </w:r>
      <w:r>
        <w:rPr>
          <w:rFonts w:hint="eastAsia"/>
        </w:rPr>
        <w:t>对象中，输出结果映射过程相当于</w:t>
      </w:r>
      <w:proofErr w:type="spellStart"/>
      <w:r>
        <w:rPr>
          <w:rFonts w:hint="eastAsia"/>
        </w:rPr>
        <w:t>jdbc</w:t>
      </w:r>
      <w:proofErr w:type="spellEnd"/>
      <w:r>
        <w:rPr>
          <w:rFonts w:hint="eastAsia"/>
        </w:rPr>
        <w:t>编程中对结果的解析处理过程。</w:t>
      </w:r>
    </w:p>
    <w:p w:rsidR="00C01E86" w:rsidRPr="006A59E7" w:rsidRDefault="00C01E86" w:rsidP="00A40CCE">
      <w:pPr>
        <w:pStyle w:val="a7"/>
        <w:numPr>
          <w:ilvl w:val="0"/>
          <w:numId w:val="38"/>
        </w:numPr>
        <w:ind w:firstLineChars="0"/>
        <w:outlineLvl w:val="1"/>
        <w:rPr>
          <w:b/>
        </w:rPr>
      </w:pPr>
      <w:r w:rsidRPr="006A59E7">
        <w:rPr>
          <w:b/>
        </w:rPr>
        <w:t>M</w:t>
      </w:r>
      <w:r w:rsidRPr="006A59E7">
        <w:rPr>
          <w:rFonts w:hint="eastAsia"/>
          <w:b/>
        </w:rPr>
        <w:t>apper.xml</w:t>
      </w:r>
      <w:r w:rsidRPr="006A59E7">
        <w:rPr>
          <w:rFonts w:hint="eastAsia"/>
          <w:b/>
        </w:rPr>
        <w:t>中</w:t>
      </w:r>
      <w:r w:rsidRPr="006A59E7">
        <w:rPr>
          <w:rFonts w:hint="eastAsia"/>
          <w:b/>
        </w:rPr>
        <w:t>statement</w:t>
      </w:r>
      <w:r w:rsidRPr="006A59E7">
        <w:rPr>
          <w:rFonts w:hint="eastAsia"/>
          <w:b/>
        </w:rPr>
        <w:t>中属性含义</w:t>
      </w:r>
    </w:p>
    <w:p w:rsidR="00C01E86" w:rsidRPr="009043D0" w:rsidRDefault="00C01E86" w:rsidP="00A40CCE">
      <w:pPr>
        <w:pStyle w:val="11"/>
        <w:numPr>
          <w:ilvl w:val="0"/>
          <w:numId w:val="52"/>
        </w:numPr>
        <w:ind w:firstLineChars="0"/>
        <w:jc w:val="left"/>
      </w:pPr>
      <w:r>
        <w:rPr>
          <w:rFonts w:hint="eastAsia"/>
        </w:rPr>
        <w:lastRenderedPageBreak/>
        <w:tab/>
      </w:r>
      <w:proofErr w:type="spellStart"/>
      <w:r w:rsidRPr="009043D0">
        <w:t>id:sql</w:t>
      </w:r>
      <w:proofErr w:type="spellEnd"/>
      <w:r w:rsidRPr="009043D0">
        <w:t>语句唯一标识</w:t>
      </w:r>
    </w:p>
    <w:p w:rsidR="00C01E86" w:rsidRDefault="00C01E86" w:rsidP="00A40CCE">
      <w:pPr>
        <w:pStyle w:val="11"/>
        <w:numPr>
          <w:ilvl w:val="0"/>
          <w:numId w:val="52"/>
        </w:numPr>
        <w:ind w:firstLineChars="0"/>
        <w:jc w:val="left"/>
      </w:pPr>
      <w:r>
        <w:rPr>
          <w:rFonts w:hint="eastAsia"/>
        </w:rPr>
        <w:tab/>
      </w:r>
      <w:proofErr w:type="spellStart"/>
      <w:r>
        <w:rPr>
          <w:rFonts w:hint="eastAsia"/>
        </w:rPr>
        <w:t>parameterType</w:t>
      </w:r>
      <w:proofErr w:type="spellEnd"/>
      <w:r>
        <w:rPr>
          <w:rFonts w:hint="eastAsia"/>
        </w:rPr>
        <w:t>：指定输入参数类型，</w:t>
      </w:r>
      <w:proofErr w:type="spellStart"/>
      <w:r>
        <w:rPr>
          <w:rFonts w:hint="eastAsia"/>
        </w:rPr>
        <w:t>mybatis</w:t>
      </w:r>
      <w:proofErr w:type="spellEnd"/>
      <w:r>
        <w:rPr>
          <w:rFonts w:hint="eastAsia"/>
        </w:rPr>
        <w:t>通过</w:t>
      </w:r>
      <w:proofErr w:type="spellStart"/>
      <w:r>
        <w:rPr>
          <w:rFonts w:hint="eastAsia"/>
        </w:rPr>
        <w:t>ognl</w:t>
      </w:r>
      <w:proofErr w:type="spellEnd"/>
      <w:r>
        <w:rPr>
          <w:rFonts w:hint="eastAsia"/>
        </w:rPr>
        <w:t>从输入对象中获取参数值拼</w:t>
      </w:r>
      <w:r>
        <w:rPr>
          <w:rFonts w:hint="eastAsia"/>
        </w:rPr>
        <w:tab/>
      </w:r>
      <w:r>
        <w:rPr>
          <w:rFonts w:hint="eastAsia"/>
        </w:rPr>
        <w:tab/>
      </w:r>
      <w:r>
        <w:rPr>
          <w:rFonts w:hint="eastAsia"/>
        </w:rPr>
        <w:t>接在</w:t>
      </w:r>
      <w:proofErr w:type="spellStart"/>
      <w:r>
        <w:rPr>
          <w:rFonts w:hint="eastAsia"/>
        </w:rPr>
        <w:t>sql</w:t>
      </w:r>
      <w:proofErr w:type="spellEnd"/>
      <w:r>
        <w:rPr>
          <w:rFonts w:hint="eastAsia"/>
        </w:rPr>
        <w:t>中。</w:t>
      </w:r>
    </w:p>
    <w:p w:rsidR="00C01E86" w:rsidRDefault="00C01E86" w:rsidP="00A40CCE">
      <w:pPr>
        <w:pStyle w:val="11"/>
        <w:numPr>
          <w:ilvl w:val="0"/>
          <w:numId w:val="52"/>
        </w:numPr>
        <w:ind w:firstLineChars="0"/>
        <w:jc w:val="left"/>
      </w:pPr>
      <w:proofErr w:type="spellStart"/>
      <w:r>
        <w:rPr>
          <w:rFonts w:hint="eastAsia"/>
        </w:rPr>
        <w:t>resultType</w:t>
      </w:r>
      <w:proofErr w:type="spellEnd"/>
      <w:r>
        <w:rPr>
          <w:rFonts w:hint="eastAsia"/>
        </w:rPr>
        <w:t>：指定输出结果类型，</w:t>
      </w:r>
      <w:proofErr w:type="spellStart"/>
      <w:r>
        <w:rPr>
          <w:rFonts w:hint="eastAsia"/>
        </w:rPr>
        <w:t>mybatis</w:t>
      </w:r>
      <w:proofErr w:type="spellEnd"/>
      <w:r>
        <w:rPr>
          <w:rFonts w:hint="eastAsia"/>
        </w:rPr>
        <w:t>将</w:t>
      </w:r>
      <w:proofErr w:type="spellStart"/>
      <w:r>
        <w:rPr>
          <w:rFonts w:hint="eastAsia"/>
        </w:rPr>
        <w:t>sql</w:t>
      </w:r>
      <w:proofErr w:type="spellEnd"/>
      <w:r>
        <w:rPr>
          <w:rFonts w:hint="eastAsia"/>
        </w:rPr>
        <w:t>查询结果的一行记录数据映射为</w:t>
      </w:r>
      <w:proofErr w:type="spellStart"/>
      <w:r>
        <w:rPr>
          <w:rFonts w:hint="eastAsia"/>
        </w:rPr>
        <w:t>resultType</w:t>
      </w:r>
      <w:proofErr w:type="spellEnd"/>
      <w:r>
        <w:rPr>
          <w:rFonts w:hint="eastAsia"/>
        </w:rPr>
        <w:t>指定类型的对象。</w:t>
      </w:r>
    </w:p>
    <w:p w:rsidR="00C01E86" w:rsidRDefault="00C01E86" w:rsidP="00A40CCE">
      <w:pPr>
        <w:pStyle w:val="11"/>
        <w:numPr>
          <w:ilvl w:val="0"/>
          <w:numId w:val="52"/>
        </w:numPr>
        <w:ind w:firstLineChars="0"/>
        <w:jc w:val="left"/>
      </w:pPr>
      <w:proofErr w:type="spellStart"/>
      <w:r>
        <w:rPr>
          <w:rFonts w:hint="eastAsia"/>
        </w:rPr>
        <w:t>resultMap</w:t>
      </w:r>
      <w:proofErr w:type="spellEnd"/>
      <w:r>
        <w:rPr>
          <w:rFonts w:hint="eastAsia"/>
        </w:rPr>
        <w:t>：</w:t>
      </w:r>
      <w:proofErr w:type="spellStart"/>
      <w:r>
        <w:rPr>
          <w:rFonts w:hint="eastAsia"/>
          <w:kern w:val="0"/>
        </w:rPr>
        <w:t>resultType</w:t>
      </w:r>
      <w:proofErr w:type="spellEnd"/>
      <w:r>
        <w:rPr>
          <w:rFonts w:hint="eastAsia"/>
          <w:kern w:val="0"/>
        </w:rPr>
        <w:t>可以指定</w:t>
      </w:r>
      <w:proofErr w:type="spellStart"/>
      <w:r>
        <w:rPr>
          <w:rFonts w:hint="eastAsia"/>
          <w:kern w:val="0"/>
        </w:rPr>
        <w:t>pojo</w:t>
      </w:r>
      <w:proofErr w:type="spellEnd"/>
      <w:r>
        <w:rPr>
          <w:rFonts w:hint="eastAsia"/>
          <w:kern w:val="0"/>
        </w:rPr>
        <w:t>将查询结果映射为</w:t>
      </w:r>
      <w:proofErr w:type="spellStart"/>
      <w:r>
        <w:rPr>
          <w:rFonts w:hint="eastAsia"/>
          <w:kern w:val="0"/>
        </w:rPr>
        <w:t>pojo</w:t>
      </w:r>
      <w:proofErr w:type="spellEnd"/>
      <w:r>
        <w:rPr>
          <w:rFonts w:hint="eastAsia"/>
          <w:kern w:val="0"/>
        </w:rPr>
        <w:t>，</w:t>
      </w:r>
      <w:r w:rsidRPr="00E574B0">
        <w:rPr>
          <w:rFonts w:hint="eastAsia"/>
          <w:color w:val="FF0000"/>
          <w:kern w:val="0"/>
        </w:rPr>
        <w:t>但需要</w:t>
      </w:r>
      <w:proofErr w:type="spellStart"/>
      <w:r w:rsidRPr="00E574B0">
        <w:rPr>
          <w:rFonts w:hint="eastAsia"/>
          <w:color w:val="FF0000"/>
          <w:kern w:val="0"/>
        </w:rPr>
        <w:t>pojo</w:t>
      </w:r>
      <w:proofErr w:type="spellEnd"/>
      <w:r w:rsidRPr="00E574B0">
        <w:rPr>
          <w:rFonts w:hint="eastAsia"/>
          <w:color w:val="FF0000"/>
          <w:kern w:val="0"/>
        </w:rPr>
        <w:t>的属性名和</w:t>
      </w:r>
      <w:proofErr w:type="spellStart"/>
      <w:r w:rsidRPr="00E574B0">
        <w:rPr>
          <w:rFonts w:hint="eastAsia"/>
          <w:color w:val="FF0000"/>
          <w:kern w:val="0"/>
        </w:rPr>
        <w:t>sql</w:t>
      </w:r>
      <w:proofErr w:type="spellEnd"/>
      <w:r w:rsidRPr="00E574B0">
        <w:rPr>
          <w:rFonts w:hint="eastAsia"/>
          <w:color w:val="FF0000"/>
          <w:kern w:val="0"/>
        </w:rPr>
        <w:t>查询的列名一致方可映射成功。</w:t>
      </w:r>
      <w:r w:rsidRPr="00D135F5">
        <w:rPr>
          <w:rFonts w:hint="eastAsia"/>
          <w:kern w:val="0"/>
        </w:rPr>
        <w:t>如果</w:t>
      </w:r>
      <w:proofErr w:type="spellStart"/>
      <w:r w:rsidRPr="00D135F5">
        <w:rPr>
          <w:kern w:val="0"/>
        </w:rPr>
        <w:t>sql</w:t>
      </w:r>
      <w:proofErr w:type="spellEnd"/>
      <w:r w:rsidRPr="00D135F5">
        <w:rPr>
          <w:rFonts w:hint="eastAsia"/>
          <w:kern w:val="0"/>
        </w:rPr>
        <w:t>查询字段名和</w:t>
      </w:r>
      <w:proofErr w:type="spellStart"/>
      <w:r w:rsidRPr="00D135F5">
        <w:rPr>
          <w:kern w:val="0"/>
        </w:rPr>
        <w:t>pojo</w:t>
      </w:r>
      <w:proofErr w:type="spellEnd"/>
      <w:r w:rsidRPr="00D135F5">
        <w:rPr>
          <w:rFonts w:hint="eastAsia"/>
          <w:kern w:val="0"/>
        </w:rPr>
        <w:t>的属性名不一致，可以通过</w:t>
      </w:r>
      <w:proofErr w:type="spellStart"/>
      <w:r w:rsidRPr="00D135F5">
        <w:rPr>
          <w:kern w:val="0"/>
        </w:rPr>
        <w:t>resultMap</w:t>
      </w:r>
      <w:proofErr w:type="spellEnd"/>
      <w:r w:rsidRPr="00D135F5">
        <w:rPr>
          <w:rFonts w:hint="eastAsia"/>
          <w:kern w:val="0"/>
        </w:rPr>
        <w:t>将字段名和属性名作一个对应关系</w:t>
      </w:r>
      <w:r w:rsidRPr="00D135F5">
        <w:rPr>
          <w:kern w:val="0"/>
        </w:rPr>
        <w:t xml:space="preserve"> </w:t>
      </w:r>
      <w:proofErr w:type="spellStart"/>
      <w:r>
        <w:rPr>
          <w:rFonts w:hint="eastAsia"/>
        </w:rPr>
        <w:t>resultMap</w:t>
      </w:r>
      <w:proofErr w:type="spellEnd"/>
      <w:r>
        <w:rPr>
          <w:rFonts w:hint="eastAsia"/>
        </w:rPr>
        <w:t>实质上还需要将查询结果映射到</w:t>
      </w:r>
      <w:proofErr w:type="spellStart"/>
      <w:r>
        <w:rPr>
          <w:rFonts w:hint="eastAsia"/>
        </w:rPr>
        <w:t>pojo</w:t>
      </w:r>
      <w:proofErr w:type="spellEnd"/>
      <w:r>
        <w:rPr>
          <w:rFonts w:hint="eastAsia"/>
        </w:rPr>
        <w:t>对象中。</w:t>
      </w:r>
    </w:p>
    <w:p w:rsidR="00C01E86" w:rsidRDefault="00C01E86" w:rsidP="00C01E86">
      <w:r>
        <w:rPr>
          <w:rFonts w:hint="eastAsia"/>
        </w:rPr>
        <w:tab/>
      </w:r>
      <w:r>
        <w:rPr>
          <w:rFonts w:hint="eastAsia"/>
        </w:rPr>
        <w:tab/>
      </w:r>
      <w:proofErr w:type="spellStart"/>
      <w:r>
        <w:rPr>
          <w:rFonts w:hint="eastAsia"/>
        </w:rPr>
        <w:t>resultMap</w:t>
      </w:r>
      <w:proofErr w:type="spellEnd"/>
      <w:r>
        <w:rPr>
          <w:rFonts w:hint="eastAsia"/>
        </w:rPr>
        <w:t>可以实现将查询结果映射为复杂类型的</w:t>
      </w:r>
      <w:proofErr w:type="spellStart"/>
      <w:r>
        <w:rPr>
          <w:rFonts w:hint="eastAsia"/>
        </w:rPr>
        <w:t>pojo</w:t>
      </w:r>
      <w:proofErr w:type="spellEnd"/>
      <w:r>
        <w:rPr>
          <w:rFonts w:hint="eastAsia"/>
        </w:rPr>
        <w:t>，比如在查询结果映射对象</w:t>
      </w:r>
      <w:r>
        <w:rPr>
          <w:rFonts w:hint="eastAsia"/>
        </w:rPr>
        <w:tab/>
      </w:r>
      <w:r>
        <w:rPr>
          <w:rFonts w:hint="eastAsia"/>
        </w:rPr>
        <w:tab/>
      </w:r>
      <w:r>
        <w:rPr>
          <w:rFonts w:hint="eastAsia"/>
        </w:rPr>
        <w:tab/>
      </w:r>
      <w:r>
        <w:rPr>
          <w:rFonts w:hint="eastAsia"/>
        </w:rPr>
        <w:t>中包括</w:t>
      </w:r>
      <w:proofErr w:type="spellStart"/>
      <w:r>
        <w:rPr>
          <w:rFonts w:hint="eastAsia"/>
        </w:rPr>
        <w:t>pojo</w:t>
      </w:r>
      <w:proofErr w:type="spellEnd"/>
      <w:r>
        <w:rPr>
          <w:rFonts w:hint="eastAsia"/>
        </w:rPr>
        <w:t>和</w:t>
      </w:r>
      <w:r>
        <w:rPr>
          <w:rFonts w:hint="eastAsia"/>
        </w:rPr>
        <w:t>list</w:t>
      </w:r>
      <w:r>
        <w:rPr>
          <w:rFonts w:hint="eastAsia"/>
        </w:rPr>
        <w:t>实现一对一查询和一对多查询。</w:t>
      </w:r>
    </w:p>
    <w:p w:rsidR="00C01E86" w:rsidRDefault="00C01E86" w:rsidP="00A40CCE">
      <w:pPr>
        <w:pStyle w:val="11"/>
        <w:numPr>
          <w:ilvl w:val="0"/>
          <w:numId w:val="52"/>
        </w:numPr>
        <w:ind w:firstLineChars="0"/>
        <w:jc w:val="left"/>
      </w:pPr>
      <w:r>
        <w:rPr>
          <w:rFonts w:hint="eastAsia"/>
        </w:rPr>
        <w:tab/>
      </w:r>
      <w:bookmarkStart w:id="43" w:name="OLE_LINK54"/>
      <w:bookmarkStart w:id="44" w:name="OLE_LINK53"/>
      <w:r>
        <w:rPr>
          <w:rFonts w:hint="eastAsia"/>
        </w:rPr>
        <w:t>#{}</w:t>
      </w:r>
      <w:bookmarkEnd w:id="43"/>
      <w:bookmarkEnd w:id="44"/>
      <w:r>
        <w:rPr>
          <w:rFonts w:hint="eastAsia"/>
        </w:rPr>
        <w:t>表示一个占位符号，</w:t>
      </w:r>
      <w:bookmarkStart w:id="45" w:name="OLE_LINK45"/>
      <w:bookmarkStart w:id="46" w:name="OLE_LINK44"/>
      <w:r>
        <w:rPr>
          <w:rFonts w:hint="eastAsia"/>
        </w:rPr>
        <w:t>通过</w:t>
      </w:r>
      <w:bookmarkStart w:id="47" w:name="OLE_LINK47"/>
      <w:bookmarkStart w:id="48" w:name="OLE_LINK46"/>
      <w:r>
        <w:rPr>
          <w:rFonts w:hint="eastAsia"/>
        </w:rPr>
        <w:t>#{}</w:t>
      </w:r>
      <w:bookmarkEnd w:id="47"/>
      <w:bookmarkEnd w:id="48"/>
      <w:r>
        <w:rPr>
          <w:rFonts w:hint="eastAsia"/>
        </w:rPr>
        <w:t>可以实现</w:t>
      </w:r>
      <w:proofErr w:type="spellStart"/>
      <w:r>
        <w:rPr>
          <w:rFonts w:hint="eastAsia"/>
        </w:rPr>
        <w:t>preparedStatement</w:t>
      </w:r>
      <w:proofErr w:type="spellEnd"/>
      <w:r>
        <w:rPr>
          <w:rFonts w:hint="eastAsia"/>
        </w:rPr>
        <w:t>向占位符中设置值，自动进行</w:t>
      </w:r>
      <w:r>
        <w:rPr>
          <w:rFonts w:hint="eastAsia"/>
        </w:rPr>
        <w:t>java</w:t>
      </w:r>
      <w:r>
        <w:rPr>
          <w:rFonts w:hint="eastAsia"/>
        </w:rPr>
        <w:t>类型和</w:t>
      </w:r>
      <w:proofErr w:type="spellStart"/>
      <w:r>
        <w:rPr>
          <w:rFonts w:hint="eastAsia"/>
        </w:rPr>
        <w:t>jdbc</w:t>
      </w:r>
      <w:proofErr w:type="spellEnd"/>
      <w:r>
        <w:rPr>
          <w:rFonts w:hint="eastAsia"/>
        </w:rPr>
        <w:t>类型转换，</w:t>
      </w:r>
      <w:r>
        <w:rPr>
          <w:rFonts w:hint="eastAsia"/>
        </w:rPr>
        <w:t>#{}</w:t>
      </w:r>
      <w:r>
        <w:rPr>
          <w:rFonts w:hint="eastAsia"/>
        </w:rPr>
        <w:t>可以有效防止</w:t>
      </w:r>
      <w:proofErr w:type="spellStart"/>
      <w:r>
        <w:rPr>
          <w:rFonts w:hint="eastAsia"/>
        </w:rPr>
        <w:t>sql</w:t>
      </w:r>
      <w:proofErr w:type="spellEnd"/>
      <w:r>
        <w:rPr>
          <w:rFonts w:hint="eastAsia"/>
        </w:rPr>
        <w:t>注入。</w:t>
      </w:r>
      <w:bookmarkStart w:id="49" w:name="OLE_LINK56"/>
      <w:bookmarkStart w:id="50" w:name="OLE_LINK55"/>
      <w:r>
        <w:rPr>
          <w:rFonts w:hint="eastAsia"/>
        </w:rPr>
        <w:t xml:space="preserve"> #{}</w:t>
      </w:r>
      <w:bookmarkStart w:id="51" w:name="OLE_LINK48"/>
      <w:r>
        <w:rPr>
          <w:rFonts w:hint="eastAsia"/>
        </w:rPr>
        <w:t>可以接收简单类型值或</w:t>
      </w:r>
      <w:proofErr w:type="spellStart"/>
      <w:r>
        <w:rPr>
          <w:rFonts w:hint="eastAsia"/>
        </w:rPr>
        <w:t>pojo</w:t>
      </w:r>
      <w:proofErr w:type="spellEnd"/>
      <w:r>
        <w:rPr>
          <w:rFonts w:hint="eastAsia"/>
        </w:rPr>
        <w:t>属性值</w:t>
      </w:r>
      <w:bookmarkEnd w:id="51"/>
      <w:r>
        <w:rPr>
          <w:rFonts w:hint="eastAsia"/>
        </w:rPr>
        <w:t>。</w:t>
      </w:r>
      <w:r>
        <w:rPr>
          <w:rFonts w:hint="eastAsia"/>
        </w:rPr>
        <w:t xml:space="preserve"> </w:t>
      </w:r>
      <w:r>
        <w:rPr>
          <w:rFonts w:hint="eastAsia"/>
        </w:rPr>
        <w:t>如果</w:t>
      </w:r>
      <w:proofErr w:type="spellStart"/>
      <w:r>
        <w:rPr>
          <w:rFonts w:hint="eastAsia"/>
        </w:rPr>
        <w:t>parameterType</w:t>
      </w:r>
      <w:proofErr w:type="spellEnd"/>
      <w:r>
        <w:rPr>
          <w:rFonts w:hint="eastAsia"/>
        </w:rPr>
        <w:t>传输单个简单类型值，</w:t>
      </w:r>
      <w:r>
        <w:rPr>
          <w:rFonts w:hint="eastAsia"/>
        </w:rPr>
        <w:t>#{}</w:t>
      </w:r>
      <w:r>
        <w:rPr>
          <w:rFonts w:hint="eastAsia"/>
        </w:rPr>
        <w:t>括号中</w:t>
      </w:r>
      <w:bookmarkEnd w:id="45"/>
      <w:bookmarkEnd w:id="46"/>
      <w:r>
        <w:rPr>
          <w:rFonts w:hint="eastAsia"/>
        </w:rPr>
        <w:t>可以是</w:t>
      </w:r>
      <w:r>
        <w:rPr>
          <w:rFonts w:hint="eastAsia"/>
        </w:rPr>
        <w:t>value</w:t>
      </w:r>
      <w:r>
        <w:rPr>
          <w:rFonts w:hint="eastAsia"/>
        </w:rPr>
        <w:t>或其它名称。</w:t>
      </w:r>
      <w:bookmarkEnd w:id="49"/>
      <w:bookmarkEnd w:id="50"/>
      <w:r w:rsidR="00B44BE3" w:rsidRPr="00B44BE3">
        <w:rPr>
          <w:rFonts w:hint="eastAsia"/>
          <w:color w:val="FF0000"/>
        </w:rPr>
        <w:t>一般能用</w:t>
      </w:r>
      <w:r w:rsidR="00B44BE3" w:rsidRPr="00B44BE3">
        <w:rPr>
          <w:rFonts w:hint="eastAsia"/>
          <w:color w:val="FF0000"/>
        </w:rPr>
        <w:t>#</w:t>
      </w:r>
      <w:r w:rsidR="00B44BE3" w:rsidRPr="00B44BE3">
        <w:rPr>
          <w:rFonts w:hint="eastAsia"/>
          <w:color w:val="FF0000"/>
        </w:rPr>
        <w:t>的就别用</w:t>
      </w:r>
      <w:r w:rsidR="00B44BE3" w:rsidRPr="00B44BE3">
        <w:rPr>
          <w:rFonts w:hint="eastAsia"/>
          <w:color w:val="FF0000"/>
        </w:rPr>
        <w:t>$.</w:t>
      </w:r>
    </w:p>
    <w:p w:rsidR="00C01E86" w:rsidRDefault="00C01E86" w:rsidP="00A40CCE">
      <w:pPr>
        <w:pStyle w:val="11"/>
        <w:numPr>
          <w:ilvl w:val="0"/>
          <w:numId w:val="52"/>
        </w:numPr>
        <w:ind w:firstLineChars="0"/>
        <w:jc w:val="left"/>
      </w:pPr>
      <w:r>
        <w:rPr>
          <w:rFonts w:hint="eastAsia"/>
        </w:rPr>
        <w:tab/>
        <w:t>${}</w:t>
      </w:r>
      <w:r>
        <w:rPr>
          <w:rFonts w:hint="eastAsia"/>
        </w:rPr>
        <w:t>表示拼接</w:t>
      </w:r>
      <w:proofErr w:type="spellStart"/>
      <w:r>
        <w:rPr>
          <w:rFonts w:hint="eastAsia"/>
        </w:rPr>
        <w:t>sql</w:t>
      </w:r>
      <w:proofErr w:type="spellEnd"/>
      <w:r>
        <w:rPr>
          <w:rFonts w:hint="eastAsia"/>
        </w:rPr>
        <w:t>串，</w:t>
      </w:r>
      <w:bookmarkStart w:id="52" w:name="OLE_LINK59"/>
      <w:bookmarkStart w:id="53" w:name="OLE_LINK58"/>
      <w:bookmarkStart w:id="54" w:name="OLE_LINK60"/>
      <w:r>
        <w:rPr>
          <w:rFonts w:hint="eastAsia"/>
        </w:rPr>
        <w:t>通过</w:t>
      </w:r>
      <w:r>
        <w:rPr>
          <w:rFonts w:hint="eastAsia"/>
        </w:rPr>
        <w:t>${}</w:t>
      </w:r>
      <w:r>
        <w:rPr>
          <w:rFonts w:hint="eastAsia"/>
        </w:rPr>
        <w:t>可以将</w:t>
      </w:r>
      <w:proofErr w:type="spellStart"/>
      <w:r>
        <w:rPr>
          <w:rFonts w:hint="eastAsia"/>
        </w:rPr>
        <w:t>parameterType</w:t>
      </w:r>
      <w:proofErr w:type="spellEnd"/>
      <w:r>
        <w:rPr>
          <w:rFonts w:hint="eastAsia"/>
        </w:rPr>
        <w:t xml:space="preserve"> </w:t>
      </w:r>
      <w:r>
        <w:rPr>
          <w:rFonts w:hint="eastAsia"/>
        </w:rPr>
        <w:t>传入的内容拼接在</w:t>
      </w:r>
      <w:proofErr w:type="spellStart"/>
      <w:r>
        <w:rPr>
          <w:rFonts w:hint="eastAsia"/>
        </w:rPr>
        <w:t>sql</w:t>
      </w:r>
      <w:proofErr w:type="spellEnd"/>
      <w:r>
        <w:rPr>
          <w:rFonts w:hint="eastAsia"/>
        </w:rPr>
        <w:t>中且不进</w:t>
      </w:r>
      <w:r>
        <w:rPr>
          <w:rFonts w:hint="eastAsia"/>
        </w:rPr>
        <w:tab/>
      </w:r>
      <w:r>
        <w:rPr>
          <w:rFonts w:hint="eastAsia"/>
        </w:rPr>
        <w:t>行</w:t>
      </w:r>
      <w:proofErr w:type="spellStart"/>
      <w:r>
        <w:rPr>
          <w:rFonts w:hint="eastAsia"/>
        </w:rPr>
        <w:t>jdbc</w:t>
      </w:r>
      <w:proofErr w:type="spellEnd"/>
      <w:r>
        <w:rPr>
          <w:rFonts w:hint="eastAsia"/>
        </w:rPr>
        <w:t>类型转换，</w:t>
      </w:r>
      <w:r>
        <w:rPr>
          <w:rFonts w:hint="eastAsia"/>
        </w:rPr>
        <w:t xml:space="preserve"> </w:t>
      </w:r>
      <w:bookmarkStart w:id="55" w:name="OLE_LINK57"/>
      <w:r>
        <w:rPr>
          <w:rFonts w:hint="eastAsia"/>
        </w:rPr>
        <w:t>${}</w:t>
      </w:r>
      <w:r>
        <w:rPr>
          <w:rFonts w:hint="eastAsia"/>
        </w:rPr>
        <w:t>可以接收简单类型值或</w:t>
      </w:r>
      <w:proofErr w:type="spellStart"/>
      <w:r>
        <w:rPr>
          <w:rFonts w:hint="eastAsia"/>
        </w:rPr>
        <w:t>pojo</w:t>
      </w:r>
      <w:proofErr w:type="spellEnd"/>
      <w:r>
        <w:rPr>
          <w:rFonts w:hint="eastAsia"/>
        </w:rPr>
        <w:t>属性值，如果</w:t>
      </w:r>
      <w:proofErr w:type="spellStart"/>
      <w:r>
        <w:rPr>
          <w:rFonts w:hint="eastAsia"/>
        </w:rPr>
        <w:t>parameterType</w:t>
      </w:r>
      <w:proofErr w:type="spellEnd"/>
      <w:r>
        <w:rPr>
          <w:rFonts w:hint="eastAsia"/>
        </w:rPr>
        <w:t>传输单个简单类型值，</w:t>
      </w:r>
      <w:r>
        <w:rPr>
          <w:rFonts w:hint="eastAsia"/>
        </w:rPr>
        <w:t>${}</w:t>
      </w:r>
      <w:r>
        <w:rPr>
          <w:rFonts w:hint="eastAsia"/>
        </w:rPr>
        <w:t>括号中只能是</w:t>
      </w:r>
      <w:r>
        <w:rPr>
          <w:rFonts w:hint="eastAsia"/>
        </w:rPr>
        <w:t>value</w:t>
      </w:r>
      <w:r>
        <w:rPr>
          <w:rFonts w:hint="eastAsia"/>
        </w:rPr>
        <w:t>。</w:t>
      </w:r>
      <w:bookmarkEnd w:id="52"/>
      <w:bookmarkEnd w:id="53"/>
      <w:bookmarkEnd w:id="54"/>
      <w:bookmarkEnd w:id="55"/>
    </w:p>
    <w:p w:rsidR="004E60EB" w:rsidRPr="00ED10D4" w:rsidRDefault="004E60EB" w:rsidP="00A40CCE">
      <w:pPr>
        <w:pStyle w:val="a7"/>
        <w:numPr>
          <w:ilvl w:val="0"/>
          <w:numId w:val="38"/>
        </w:numPr>
        <w:ind w:firstLineChars="0"/>
        <w:outlineLvl w:val="1"/>
        <w:rPr>
          <w:b/>
        </w:rPr>
      </w:pPr>
      <w:proofErr w:type="spellStart"/>
      <w:r w:rsidRPr="00ED10D4">
        <w:rPr>
          <w:rFonts w:hint="eastAsia"/>
          <w:b/>
        </w:rPr>
        <w:t>SqlSessionFactory</w:t>
      </w:r>
      <w:proofErr w:type="spellEnd"/>
    </w:p>
    <w:p w:rsidR="004E60EB" w:rsidRDefault="004E60EB" w:rsidP="004E60EB">
      <w:pPr>
        <w:pStyle w:val="a7"/>
        <w:ind w:left="1260" w:firstLineChars="0" w:firstLine="0"/>
      </w:pPr>
      <w:proofErr w:type="spellStart"/>
      <w:r>
        <w:rPr>
          <w:rFonts w:hint="eastAsia"/>
        </w:rPr>
        <w:t>SqlSessionFactory</w:t>
      </w:r>
      <w:proofErr w:type="spellEnd"/>
      <w:r>
        <w:rPr>
          <w:rFonts w:hint="eastAsia"/>
        </w:rPr>
        <w:t>是一个接口，接口中定义了</w:t>
      </w:r>
      <w:proofErr w:type="spellStart"/>
      <w:r>
        <w:t>openSession</w:t>
      </w:r>
      <w:proofErr w:type="spellEnd"/>
      <w:r>
        <w:rPr>
          <w:rFonts w:hint="eastAsia"/>
        </w:rPr>
        <w:t>的不同重载方法，</w:t>
      </w:r>
      <w:proofErr w:type="spellStart"/>
      <w:r>
        <w:rPr>
          <w:rFonts w:hint="eastAsia"/>
        </w:rPr>
        <w:t>SqlSessionFactory</w:t>
      </w:r>
      <w:proofErr w:type="spellEnd"/>
      <w:r>
        <w:rPr>
          <w:rFonts w:hint="eastAsia"/>
        </w:rPr>
        <w:t>的最佳使用范围是整个应用运行期间，一旦创建后可以重复使用，通常以单例模式管理</w:t>
      </w:r>
      <w:proofErr w:type="spellStart"/>
      <w:r>
        <w:rPr>
          <w:rFonts w:hint="eastAsia"/>
        </w:rPr>
        <w:t>SqlSessionFactory</w:t>
      </w:r>
      <w:proofErr w:type="spellEnd"/>
      <w:r>
        <w:rPr>
          <w:rFonts w:hint="eastAsia"/>
        </w:rPr>
        <w:t>。</w:t>
      </w:r>
    </w:p>
    <w:p w:rsidR="004E60EB" w:rsidRPr="00DC2873" w:rsidRDefault="004E60EB" w:rsidP="00A40CCE">
      <w:pPr>
        <w:pStyle w:val="a7"/>
        <w:numPr>
          <w:ilvl w:val="0"/>
          <w:numId w:val="38"/>
        </w:numPr>
        <w:ind w:firstLineChars="0"/>
        <w:outlineLvl w:val="1"/>
        <w:rPr>
          <w:b/>
        </w:rPr>
      </w:pPr>
      <w:proofErr w:type="spellStart"/>
      <w:r w:rsidRPr="00DC2873">
        <w:rPr>
          <w:rFonts w:hint="eastAsia"/>
          <w:b/>
        </w:rPr>
        <w:t>SqlSession</w:t>
      </w:r>
      <w:proofErr w:type="spellEnd"/>
    </w:p>
    <w:p w:rsidR="004E60EB" w:rsidRDefault="004E60EB" w:rsidP="004E60EB">
      <w:pPr>
        <w:pStyle w:val="a7"/>
        <w:ind w:left="1260" w:firstLineChars="0" w:firstLine="0"/>
      </w:pPr>
      <w:proofErr w:type="spellStart"/>
      <w:r>
        <w:rPr>
          <w:rFonts w:hint="eastAsia"/>
        </w:rPr>
        <w:t>SqlSession</w:t>
      </w:r>
      <w:proofErr w:type="spellEnd"/>
      <w:r>
        <w:rPr>
          <w:rFonts w:hint="eastAsia"/>
        </w:rPr>
        <w:t>是一个面向用户的接口，</w:t>
      </w:r>
      <w:r>
        <w:rPr>
          <w:rFonts w:hint="eastAsia"/>
        </w:rPr>
        <w:t xml:space="preserve"> </w:t>
      </w:r>
      <w:proofErr w:type="spellStart"/>
      <w:r>
        <w:rPr>
          <w:rFonts w:hint="eastAsia"/>
        </w:rPr>
        <w:t>sqlSession</w:t>
      </w:r>
      <w:proofErr w:type="spellEnd"/>
      <w:r>
        <w:rPr>
          <w:rFonts w:hint="eastAsia"/>
        </w:rPr>
        <w:t>中定义了数据库操作方法。</w:t>
      </w:r>
    </w:p>
    <w:p w:rsidR="004E60EB" w:rsidRPr="00ED10D4" w:rsidRDefault="004E60EB" w:rsidP="004E60EB">
      <w:pPr>
        <w:pStyle w:val="a7"/>
        <w:ind w:left="1260" w:firstLineChars="0" w:firstLine="0"/>
      </w:pPr>
      <w:r w:rsidRPr="00ED10D4">
        <w:rPr>
          <w:rFonts w:hint="eastAsia"/>
        </w:rPr>
        <w:t>每个线程都应该有它自己的</w:t>
      </w:r>
      <w:proofErr w:type="spellStart"/>
      <w:r w:rsidRPr="00ED10D4">
        <w:t>SqlSession</w:t>
      </w:r>
      <w:proofErr w:type="spellEnd"/>
      <w:r w:rsidRPr="00ED10D4">
        <w:rPr>
          <w:rFonts w:hint="eastAsia"/>
        </w:rPr>
        <w:t>实例。</w:t>
      </w:r>
      <w:proofErr w:type="spellStart"/>
      <w:r w:rsidRPr="00ED10D4">
        <w:t>SqlSession</w:t>
      </w:r>
      <w:proofErr w:type="spellEnd"/>
      <w:r w:rsidRPr="00ED10D4">
        <w:rPr>
          <w:rFonts w:hint="eastAsia"/>
        </w:rPr>
        <w:t>的实例不能共享使用，它也是线程不安全的。因此最佳的范围是请求或方法范围。绝对不能将</w:t>
      </w:r>
      <w:proofErr w:type="spellStart"/>
      <w:r w:rsidRPr="00ED10D4">
        <w:t>SqlSession</w:t>
      </w:r>
      <w:proofErr w:type="spellEnd"/>
      <w:r w:rsidRPr="00ED10D4">
        <w:rPr>
          <w:rFonts w:hint="eastAsia"/>
        </w:rPr>
        <w:t>实例的引用放在一个类的静态字段或实例字段中。</w:t>
      </w:r>
    </w:p>
    <w:p w:rsidR="004E60EB" w:rsidRDefault="004E60EB" w:rsidP="004E60EB">
      <w:pPr>
        <w:pStyle w:val="a7"/>
        <w:ind w:left="1260" w:firstLineChars="0" w:firstLine="0"/>
      </w:pPr>
      <w:r w:rsidRPr="00ED10D4">
        <w:t xml:space="preserve">private static </w:t>
      </w:r>
      <w:proofErr w:type="spellStart"/>
      <w:r w:rsidRPr="00ED10D4">
        <w:t>ThreadLocal</w:t>
      </w:r>
      <w:proofErr w:type="spellEnd"/>
      <w:r w:rsidRPr="00ED10D4">
        <w:t>&lt;</w:t>
      </w:r>
      <w:proofErr w:type="spellStart"/>
      <w:r w:rsidRPr="00ED10D4">
        <w:t>SqlSession</w:t>
      </w:r>
      <w:proofErr w:type="spellEnd"/>
      <w:r w:rsidRPr="00ED10D4">
        <w:t xml:space="preserve">&gt; </w:t>
      </w:r>
      <w:proofErr w:type="spellStart"/>
      <w:r w:rsidRPr="00ED10D4">
        <w:t>threadLocal</w:t>
      </w:r>
      <w:proofErr w:type="spellEnd"/>
      <w:r w:rsidRPr="00ED10D4">
        <w:t xml:space="preserve"> = new </w:t>
      </w:r>
      <w:proofErr w:type="spellStart"/>
      <w:r w:rsidRPr="00ED10D4">
        <w:t>ThreadLocal</w:t>
      </w:r>
      <w:proofErr w:type="spellEnd"/>
      <w:r w:rsidRPr="00ED10D4">
        <w:t>&lt;</w:t>
      </w:r>
      <w:proofErr w:type="spellStart"/>
      <w:r w:rsidRPr="00ED10D4">
        <w:t>SqlSession</w:t>
      </w:r>
      <w:proofErr w:type="spellEnd"/>
      <w:r w:rsidRPr="00ED10D4">
        <w:t>&gt;();</w:t>
      </w:r>
    </w:p>
    <w:p w:rsidR="00C01E86" w:rsidRPr="008F10EF" w:rsidRDefault="00C01E86" w:rsidP="00A40CCE">
      <w:pPr>
        <w:pStyle w:val="a7"/>
        <w:numPr>
          <w:ilvl w:val="0"/>
          <w:numId w:val="38"/>
        </w:numPr>
        <w:ind w:firstLineChars="0"/>
        <w:outlineLvl w:val="1"/>
        <w:rPr>
          <w:b/>
          <w:color w:val="FF0000"/>
        </w:rPr>
      </w:pPr>
      <w:proofErr w:type="spellStart"/>
      <w:r w:rsidRPr="008F10EF">
        <w:rPr>
          <w:b/>
          <w:color w:val="FF0000"/>
        </w:rPr>
        <w:t>M</w:t>
      </w:r>
      <w:r w:rsidRPr="008F10EF">
        <w:rPr>
          <w:rFonts w:hint="eastAsia"/>
          <w:b/>
          <w:color w:val="FF0000"/>
        </w:rPr>
        <w:t>ybatis</w:t>
      </w:r>
      <w:proofErr w:type="spellEnd"/>
      <w:r w:rsidRPr="008F10EF">
        <w:rPr>
          <w:rFonts w:hint="eastAsia"/>
          <w:b/>
          <w:color w:val="FF0000"/>
        </w:rPr>
        <w:t>中自主主键如何获取</w:t>
      </w:r>
    </w:p>
    <w:p w:rsidR="0090203F" w:rsidRPr="0090203F" w:rsidRDefault="00C01E86" w:rsidP="0090203F">
      <w:pPr>
        <w:rPr>
          <w:b/>
        </w:rPr>
      </w:pPr>
      <w:r>
        <w:rPr>
          <w:rFonts w:hint="eastAsia"/>
        </w:rPr>
        <w:tab/>
      </w:r>
      <w:r>
        <w:rPr>
          <w:rFonts w:hint="eastAsia"/>
        </w:rPr>
        <w:tab/>
      </w:r>
      <w:r w:rsidR="0090203F" w:rsidRPr="0090203F">
        <w:rPr>
          <w:rFonts w:hint="eastAsia"/>
          <w:b/>
        </w:rPr>
        <w:t>数据库为</w:t>
      </w:r>
      <w:r w:rsidR="0090203F" w:rsidRPr="0090203F">
        <w:rPr>
          <w:rFonts w:hint="eastAsia"/>
          <w:b/>
        </w:rPr>
        <w:t xml:space="preserve"> </w:t>
      </w:r>
      <w:proofErr w:type="spellStart"/>
      <w:r w:rsidR="0090203F" w:rsidRPr="0090203F">
        <w:rPr>
          <w:rFonts w:hint="eastAsia"/>
          <w:b/>
        </w:rPr>
        <w:t>MySql</w:t>
      </w:r>
      <w:proofErr w:type="spellEnd"/>
      <w:r w:rsidR="0090203F" w:rsidRPr="0090203F">
        <w:rPr>
          <w:rFonts w:hint="eastAsia"/>
          <w:b/>
        </w:rPr>
        <w:t xml:space="preserve"> </w:t>
      </w:r>
      <w:r w:rsidR="0090203F" w:rsidRPr="0090203F">
        <w:rPr>
          <w:rFonts w:hint="eastAsia"/>
          <w:b/>
        </w:rPr>
        <w:t>时：</w:t>
      </w:r>
    </w:p>
    <w:p w:rsidR="0090203F" w:rsidRDefault="0090203F" w:rsidP="0090203F">
      <w:r>
        <w:t xml:space="preserve"> </w:t>
      </w:r>
      <w:r>
        <w:tab/>
      </w:r>
      <w:r>
        <w:rPr>
          <w:rFonts w:hint="eastAsia"/>
        </w:rPr>
        <w:tab/>
      </w:r>
      <w:r>
        <w:t xml:space="preserve">&lt;insert id="insert" </w:t>
      </w:r>
      <w:proofErr w:type="spellStart"/>
      <w:r>
        <w:t>parameterType</w:t>
      </w:r>
      <w:proofErr w:type="spellEnd"/>
      <w:r>
        <w:t>="</w:t>
      </w:r>
      <w:proofErr w:type="spellStart"/>
      <w:r>
        <w:t>com.test.User</w:t>
      </w:r>
      <w:proofErr w:type="spellEnd"/>
      <w:r>
        <w:t xml:space="preserve">" </w:t>
      </w:r>
      <w:proofErr w:type="spellStart"/>
      <w:r>
        <w:t>keyProperty</w:t>
      </w:r>
      <w:proofErr w:type="spellEnd"/>
      <w:r>
        <w:t>="</w:t>
      </w:r>
      <w:proofErr w:type="spellStart"/>
      <w:r>
        <w:t>userId</w:t>
      </w:r>
      <w:proofErr w:type="spellEnd"/>
      <w:r>
        <w:t>"</w:t>
      </w:r>
      <w:r>
        <w:tab/>
      </w:r>
      <w:r>
        <w:rPr>
          <w:rFonts w:hint="eastAsia"/>
        </w:rPr>
        <w:tab/>
      </w:r>
      <w:r>
        <w:rPr>
          <w:rFonts w:hint="eastAsia"/>
        </w:rPr>
        <w:tab/>
      </w:r>
      <w:r>
        <w:rPr>
          <w:rFonts w:hint="eastAsia"/>
        </w:rPr>
        <w:tab/>
      </w:r>
      <w:r w:rsidR="00CB3BCA">
        <w:rPr>
          <w:rFonts w:hint="eastAsia"/>
        </w:rPr>
        <w:t xml:space="preserve">     </w:t>
      </w:r>
      <w:proofErr w:type="spellStart"/>
      <w:r>
        <w:t>useGeneratedKeys</w:t>
      </w:r>
      <w:proofErr w:type="spellEnd"/>
      <w:r>
        <w:t>="true" &gt;</w:t>
      </w:r>
      <w:r>
        <w:tab/>
      </w:r>
    </w:p>
    <w:p w:rsidR="0090203F" w:rsidRDefault="0090203F" w:rsidP="0090203F">
      <w:r>
        <w:rPr>
          <w:rFonts w:hint="eastAsia"/>
        </w:rPr>
        <w:tab/>
      </w:r>
      <w:r>
        <w:rPr>
          <w:rFonts w:hint="eastAsia"/>
        </w:rPr>
        <w:tab/>
      </w:r>
      <w:r>
        <w:rPr>
          <w:rFonts w:hint="eastAsia"/>
        </w:rPr>
        <w:t>“</w:t>
      </w:r>
      <w:proofErr w:type="spellStart"/>
      <w:r>
        <w:rPr>
          <w:rFonts w:hint="eastAsia"/>
        </w:rPr>
        <w:t>keyProperty</w:t>
      </w:r>
      <w:proofErr w:type="spellEnd"/>
      <w:r>
        <w:rPr>
          <w:rFonts w:hint="eastAsia"/>
        </w:rPr>
        <w:t>”表示返回的</w:t>
      </w:r>
      <w:r>
        <w:rPr>
          <w:rFonts w:hint="eastAsia"/>
        </w:rPr>
        <w:t xml:space="preserve"> id </w:t>
      </w:r>
      <w:r>
        <w:rPr>
          <w:rFonts w:hint="eastAsia"/>
        </w:rPr>
        <w:t>要保存到对象的那个属性中，“</w:t>
      </w:r>
      <w:proofErr w:type="spellStart"/>
      <w:r>
        <w:rPr>
          <w:rFonts w:hint="eastAsia"/>
        </w:rPr>
        <w:t>useGeneratedKeys</w:t>
      </w:r>
      <w:proofErr w:type="spellEnd"/>
      <w:r>
        <w:rPr>
          <w:rFonts w:hint="eastAsia"/>
        </w:rPr>
        <w:t>”</w:t>
      </w:r>
      <w:r>
        <w:rPr>
          <w:rFonts w:hint="eastAsia"/>
        </w:rPr>
        <w:tab/>
      </w:r>
      <w:r>
        <w:rPr>
          <w:rFonts w:hint="eastAsia"/>
        </w:rPr>
        <w:tab/>
      </w:r>
      <w:r>
        <w:rPr>
          <w:rFonts w:hint="eastAsia"/>
        </w:rPr>
        <w:t>表示主键</w:t>
      </w:r>
      <w:r>
        <w:rPr>
          <w:rFonts w:hint="eastAsia"/>
        </w:rPr>
        <w:t xml:space="preserve"> id </w:t>
      </w:r>
      <w:r>
        <w:rPr>
          <w:rFonts w:hint="eastAsia"/>
        </w:rPr>
        <w:t>为自增长模式。</w:t>
      </w:r>
      <w:r>
        <w:rPr>
          <w:rFonts w:hint="eastAsia"/>
        </w:rPr>
        <w:t xml:space="preserve">MySQL </w:t>
      </w:r>
      <w:r>
        <w:rPr>
          <w:rFonts w:hint="eastAsia"/>
        </w:rPr>
        <w:t>中做以上配置就可以了。</w:t>
      </w:r>
    </w:p>
    <w:p w:rsidR="00C01E86" w:rsidRPr="00334A4B" w:rsidRDefault="0090203F" w:rsidP="0090203F">
      <w:pPr>
        <w:rPr>
          <w:b/>
        </w:rPr>
      </w:pPr>
      <w:r>
        <w:rPr>
          <w:rFonts w:hint="eastAsia"/>
        </w:rPr>
        <w:tab/>
      </w:r>
      <w:r>
        <w:rPr>
          <w:rFonts w:hint="eastAsia"/>
        </w:rPr>
        <w:tab/>
      </w:r>
      <w:r w:rsidRPr="00334A4B">
        <w:rPr>
          <w:rFonts w:hint="eastAsia"/>
          <w:b/>
        </w:rPr>
        <w:t>数据库为</w:t>
      </w:r>
      <w:r w:rsidRPr="00334A4B">
        <w:rPr>
          <w:rFonts w:hint="eastAsia"/>
          <w:b/>
        </w:rPr>
        <w:t xml:space="preserve"> Oracle </w:t>
      </w:r>
      <w:r w:rsidRPr="00334A4B">
        <w:rPr>
          <w:rFonts w:hint="eastAsia"/>
          <w:b/>
        </w:rPr>
        <w:t>时：</w:t>
      </w:r>
      <w:r w:rsidR="00732D9B" w:rsidRPr="00732D9B">
        <w:rPr>
          <w:rFonts w:hint="eastAsia"/>
        </w:rPr>
        <w:t>由于</w:t>
      </w:r>
      <w:r w:rsidR="00732D9B" w:rsidRPr="00732D9B">
        <w:rPr>
          <w:rFonts w:hint="eastAsia"/>
        </w:rPr>
        <w:t xml:space="preserve"> Oracle </w:t>
      </w:r>
      <w:r w:rsidR="00732D9B" w:rsidRPr="00732D9B">
        <w:rPr>
          <w:rFonts w:hint="eastAsia"/>
        </w:rPr>
        <w:t>没有自增长一说法，只有序列这种模仿自增的</w:t>
      </w:r>
      <w:r w:rsidR="00732D9B">
        <w:rPr>
          <w:rFonts w:hint="eastAsia"/>
        </w:rPr>
        <w:tab/>
      </w:r>
      <w:r w:rsidR="00732D9B">
        <w:rPr>
          <w:rFonts w:hint="eastAsia"/>
        </w:rPr>
        <w:tab/>
      </w:r>
      <w:r w:rsidR="00732D9B">
        <w:rPr>
          <w:rFonts w:hint="eastAsia"/>
        </w:rPr>
        <w:tab/>
      </w:r>
      <w:r w:rsidR="00732D9B" w:rsidRPr="00732D9B">
        <w:rPr>
          <w:rFonts w:hint="eastAsia"/>
        </w:rPr>
        <w:t>形式，所以不能再使用“</w:t>
      </w:r>
      <w:proofErr w:type="spellStart"/>
      <w:r w:rsidR="00732D9B" w:rsidRPr="00732D9B">
        <w:rPr>
          <w:rFonts w:hint="eastAsia"/>
        </w:rPr>
        <w:t>useGeneratedKeys</w:t>
      </w:r>
      <w:proofErr w:type="spellEnd"/>
      <w:r w:rsidR="00732D9B" w:rsidRPr="00732D9B">
        <w:rPr>
          <w:rFonts w:hint="eastAsia"/>
        </w:rPr>
        <w:t>”属性。而是使用</w:t>
      </w:r>
      <w:r w:rsidR="00732D9B" w:rsidRPr="00732D9B">
        <w:rPr>
          <w:rFonts w:hint="eastAsia"/>
        </w:rPr>
        <w:t>&lt;</w:t>
      </w:r>
      <w:proofErr w:type="spellStart"/>
      <w:r w:rsidR="00732D9B" w:rsidRPr="00732D9B">
        <w:rPr>
          <w:rFonts w:hint="eastAsia"/>
        </w:rPr>
        <w:t>selectKey</w:t>
      </w:r>
      <w:proofErr w:type="spellEnd"/>
      <w:r w:rsidR="00732D9B" w:rsidRPr="00732D9B">
        <w:rPr>
          <w:rFonts w:hint="eastAsia"/>
        </w:rPr>
        <w:t>&gt;</w:t>
      </w:r>
      <w:r w:rsidR="00732D9B" w:rsidRPr="00732D9B">
        <w:rPr>
          <w:rFonts w:hint="eastAsia"/>
        </w:rPr>
        <w:t>将</w:t>
      </w:r>
      <w:r w:rsidR="00732D9B" w:rsidRPr="00732D9B">
        <w:rPr>
          <w:rFonts w:hint="eastAsia"/>
        </w:rPr>
        <w:t xml:space="preserve"> ID </w:t>
      </w:r>
      <w:r w:rsidR="00732D9B" w:rsidRPr="00732D9B">
        <w:rPr>
          <w:rFonts w:hint="eastAsia"/>
        </w:rPr>
        <w:t>获</w:t>
      </w:r>
      <w:r w:rsidR="00732D9B">
        <w:rPr>
          <w:rFonts w:hint="eastAsia"/>
        </w:rPr>
        <w:tab/>
      </w:r>
      <w:r w:rsidR="00732D9B">
        <w:rPr>
          <w:rFonts w:hint="eastAsia"/>
        </w:rPr>
        <w:tab/>
      </w:r>
      <w:r w:rsidR="00732D9B">
        <w:rPr>
          <w:rFonts w:hint="eastAsia"/>
        </w:rPr>
        <w:tab/>
      </w:r>
      <w:r w:rsidR="00732D9B" w:rsidRPr="00732D9B">
        <w:rPr>
          <w:rFonts w:hint="eastAsia"/>
        </w:rPr>
        <w:t>取并赋值到对象的属性中，</w:t>
      </w:r>
      <w:r w:rsidR="00732D9B" w:rsidRPr="00732D9B">
        <w:rPr>
          <w:rFonts w:hint="eastAsia"/>
        </w:rPr>
        <w:t xml:space="preserve">insert </w:t>
      </w:r>
      <w:r w:rsidR="00732D9B" w:rsidRPr="00732D9B">
        <w:rPr>
          <w:rFonts w:hint="eastAsia"/>
        </w:rPr>
        <w:t>插入操作时正常插入</w:t>
      </w:r>
      <w:r w:rsidR="00732D9B" w:rsidRPr="00732D9B">
        <w:rPr>
          <w:rFonts w:hint="eastAsia"/>
        </w:rPr>
        <w:t xml:space="preserve"> id</w:t>
      </w:r>
      <w:r w:rsidR="00732D9B" w:rsidRPr="00732D9B">
        <w:rPr>
          <w:rFonts w:hint="eastAsia"/>
        </w:rPr>
        <w:t>。</w:t>
      </w:r>
    </w:p>
    <w:p w:rsidR="00334A4B" w:rsidRDefault="00334A4B" w:rsidP="00334A4B">
      <w:pPr>
        <w:pStyle w:val="TableParagraph"/>
        <w:tabs>
          <w:tab w:val="left" w:pos="716"/>
        </w:tabs>
        <w:spacing w:before="0" w:line="203" w:lineRule="exact"/>
        <w:ind w:left="715"/>
        <w:rPr>
          <w:rFonts w:eastAsiaTheme="minorEastAsia"/>
          <w:sz w:val="18"/>
          <w:lang w:val="en-US"/>
        </w:rPr>
      </w:pPr>
      <w:r w:rsidRPr="00334A4B">
        <w:rPr>
          <w:rFonts w:eastAsiaTheme="minorEastAsia" w:hint="eastAsia"/>
          <w:lang w:val="en-US"/>
        </w:rPr>
        <w:t xml:space="preserve">  </w:t>
      </w:r>
      <w:r w:rsidRPr="002434A9">
        <w:rPr>
          <w:sz w:val="18"/>
          <w:lang w:val="en-US"/>
        </w:rPr>
        <w:t>&lt;insert id="insert"</w:t>
      </w:r>
      <w:r w:rsidRPr="002434A9">
        <w:rPr>
          <w:spacing w:val="-4"/>
          <w:sz w:val="18"/>
          <w:lang w:val="en-US"/>
        </w:rPr>
        <w:t xml:space="preserve"> </w:t>
      </w:r>
      <w:proofErr w:type="spellStart"/>
      <w:r w:rsidRPr="002434A9">
        <w:rPr>
          <w:sz w:val="18"/>
          <w:lang w:val="en-US"/>
        </w:rPr>
        <w:t>parameterType</w:t>
      </w:r>
      <w:proofErr w:type="spellEnd"/>
      <w:r w:rsidRPr="002434A9">
        <w:rPr>
          <w:sz w:val="18"/>
          <w:lang w:val="en-US"/>
        </w:rPr>
        <w:t>="</w:t>
      </w:r>
      <w:proofErr w:type="spellStart"/>
      <w:r w:rsidRPr="002434A9">
        <w:rPr>
          <w:sz w:val="18"/>
          <w:lang w:val="en-US"/>
        </w:rPr>
        <w:t>com.test.User</w:t>
      </w:r>
      <w:proofErr w:type="spellEnd"/>
      <w:r w:rsidRPr="002434A9">
        <w:rPr>
          <w:sz w:val="18"/>
          <w:lang w:val="en-US"/>
        </w:rPr>
        <w:t>"&gt;</w:t>
      </w:r>
    </w:p>
    <w:p w:rsidR="00334A4B" w:rsidRPr="00334A4B" w:rsidRDefault="00334A4B" w:rsidP="00334A4B">
      <w:pPr>
        <w:pStyle w:val="TableParagraph"/>
        <w:tabs>
          <w:tab w:val="left" w:pos="716"/>
        </w:tabs>
        <w:spacing w:before="0" w:line="203" w:lineRule="exact"/>
        <w:ind w:left="715"/>
        <w:rPr>
          <w:sz w:val="18"/>
          <w:lang w:val="en-US"/>
        </w:rPr>
      </w:pPr>
      <w:r>
        <w:rPr>
          <w:rFonts w:eastAsiaTheme="minorEastAsia" w:hint="eastAsia"/>
          <w:sz w:val="18"/>
          <w:lang w:val="en-US"/>
        </w:rPr>
        <w:t xml:space="preserve">    </w:t>
      </w:r>
      <w:r w:rsidRPr="002434A9">
        <w:rPr>
          <w:color w:val="FF0000"/>
          <w:sz w:val="18"/>
          <w:lang w:val="en-US"/>
        </w:rPr>
        <w:t>&lt;</w:t>
      </w:r>
      <w:proofErr w:type="spellStart"/>
      <w:r w:rsidRPr="002434A9">
        <w:rPr>
          <w:color w:val="FF0000"/>
          <w:sz w:val="18"/>
          <w:lang w:val="en-US"/>
        </w:rPr>
        <w:t>selectKey</w:t>
      </w:r>
      <w:proofErr w:type="spellEnd"/>
      <w:r w:rsidRPr="002434A9">
        <w:rPr>
          <w:color w:val="FF0000"/>
          <w:sz w:val="18"/>
          <w:lang w:val="en-US"/>
        </w:rPr>
        <w:t xml:space="preserve"> </w:t>
      </w:r>
      <w:proofErr w:type="spellStart"/>
      <w:r w:rsidRPr="002434A9">
        <w:rPr>
          <w:color w:val="FF0000"/>
          <w:sz w:val="18"/>
          <w:lang w:val="en-US"/>
        </w:rPr>
        <w:t>resultType</w:t>
      </w:r>
      <w:proofErr w:type="spellEnd"/>
      <w:r w:rsidRPr="002434A9">
        <w:rPr>
          <w:color w:val="FF0000"/>
          <w:sz w:val="18"/>
          <w:lang w:val="en-US"/>
        </w:rPr>
        <w:t>="INTEGER" order="BEFORE"</w:t>
      </w:r>
      <w:r w:rsidRPr="002434A9">
        <w:rPr>
          <w:color w:val="FF0000"/>
          <w:spacing w:val="-10"/>
          <w:sz w:val="18"/>
          <w:lang w:val="en-US"/>
        </w:rPr>
        <w:t xml:space="preserve"> </w:t>
      </w:r>
      <w:proofErr w:type="spellStart"/>
      <w:r w:rsidRPr="002434A9">
        <w:rPr>
          <w:color w:val="FF0000"/>
          <w:sz w:val="18"/>
          <w:lang w:val="en-US"/>
        </w:rPr>
        <w:t>keyProperty</w:t>
      </w:r>
      <w:proofErr w:type="spellEnd"/>
      <w:r w:rsidRPr="002434A9">
        <w:rPr>
          <w:color w:val="FF0000"/>
          <w:sz w:val="18"/>
          <w:lang w:val="en-US"/>
        </w:rPr>
        <w:t>="</w:t>
      </w:r>
      <w:proofErr w:type="spellStart"/>
      <w:r w:rsidRPr="002434A9">
        <w:rPr>
          <w:color w:val="FF0000"/>
          <w:sz w:val="18"/>
          <w:lang w:val="en-US"/>
        </w:rPr>
        <w:t>userId</w:t>
      </w:r>
      <w:proofErr w:type="spellEnd"/>
      <w:r w:rsidRPr="002434A9">
        <w:rPr>
          <w:color w:val="FF0000"/>
          <w:sz w:val="18"/>
          <w:lang w:val="en-US"/>
        </w:rPr>
        <w:t>"&gt;</w:t>
      </w:r>
    </w:p>
    <w:p w:rsidR="00334A4B" w:rsidRPr="002434A9" w:rsidRDefault="00334A4B" w:rsidP="00334A4B">
      <w:pPr>
        <w:pStyle w:val="TableParagraph"/>
        <w:tabs>
          <w:tab w:val="left" w:pos="1344"/>
          <w:tab w:val="left" w:pos="1345"/>
        </w:tabs>
        <w:ind w:left="1344"/>
        <w:rPr>
          <w:color w:val="FF0000"/>
          <w:sz w:val="18"/>
          <w:lang w:val="en-US"/>
        </w:rPr>
      </w:pPr>
      <w:r w:rsidRPr="002434A9">
        <w:rPr>
          <w:color w:val="FF0000"/>
          <w:sz w:val="18"/>
          <w:lang w:val="en-US"/>
        </w:rPr>
        <w:t xml:space="preserve">SELECT SEQ_USER.NEXTVAL as </w:t>
      </w:r>
      <w:proofErr w:type="spellStart"/>
      <w:r w:rsidRPr="002434A9">
        <w:rPr>
          <w:color w:val="FF0000"/>
          <w:sz w:val="18"/>
          <w:lang w:val="en-US"/>
        </w:rPr>
        <w:t>userId</w:t>
      </w:r>
      <w:proofErr w:type="spellEnd"/>
      <w:r w:rsidRPr="002434A9">
        <w:rPr>
          <w:color w:val="FF0000"/>
          <w:sz w:val="18"/>
          <w:lang w:val="en-US"/>
        </w:rPr>
        <w:t xml:space="preserve"> from</w:t>
      </w:r>
      <w:r w:rsidRPr="002434A9">
        <w:rPr>
          <w:color w:val="FF0000"/>
          <w:spacing w:val="-8"/>
          <w:sz w:val="18"/>
          <w:lang w:val="en-US"/>
        </w:rPr>
        <w:t xml:space="preserve"> </w:t>
      </w:r>
      <w:r w:rsidRPr="002434A9">
        <w:rPr>
          <w:color w:val="FF0000"/>
          <w:sz w:val="18"/>
          <w:lang w:val="en-US"/>
        </w:rPr>
        <w:t>DUAL</w:t>
      </w:r>
    </w:p>
    <w:p w:rsidR="00334A4B" w:rsidRPr="00334A4B" w:rsidRDefault="00334A4B" w:rsidP="00334A4B">
      <w:pPr>
        <w:pStyle w:val="TableParagraph"/>
        <w:tabs>
          <w:tab w:val="left" w:pos="984"/>
          <w:tab w:val="left" w:pos="985"/>
        </w:tabs>
        <w:ind w:left="984"/>
        <w:rPr>
          <w:sz w:val="18"/>
          <w:lang w:val="en-US"/>
        </w:rPr>
      </w:pPr>
      <w:r w:rsidRPr="00334A4B">
        <w:rPr>
          <w:color w:val="FF0000"/>
          <w:sz w:val="18"/>
          <w:lang w:val="en-US"/>
        </w:rPr>
        <w:t>&lt;/</w:t>
      </w:r>
      <w:proofErr w:type="spellStart"/>
      <w:r w:rsidRPr="00334A4B">
        <w:rPr>
          <w:color w:val="FF0000"/>
          <w:sz w:val="18"/>
          <w:lang w:val="en-US"/>
        </w:rPr>
        <w:t>selectKey</w:t>
      </w:r>
      <w:proofErr w:type="spellEnd"/>
      <w:r w:rsidRPr="00334A4B">
        <w:rPr>
          <w:color w:val="FF0000"/>
          <w:sz w:val="18"/>
          <w:lang w:val="en-US"/>
        </w:rPr>
        <w:t>&gt;</w:t>
      </w:r>
    </w:p>
    <w:p w:rsidR="00334A4B" w:rsidRPr="002434A9" w:rsidRDefault="00334A4B" w:rsidP="00334A4B">
      <w:pPr>
        <w:pStyle w:val="TableParagraph"/>
        <w:tabs>
          <w:tab w:val="left" w:pos="1073"/>
          <w:tab w:val="left" w:pos="1074"/>
        </w:tabs>
        <w:ind w:left="1073"/>
        <w:rPr>
          <w:sz w:val="18"/>
          <w:lang w:val="en-US"/>
        </w:rPr>
      </w:pPr>
      <w:r w:rsidRPr="002434A9">
        <w:rPr>
          <w:sz w:val="18"/>
          <w:lang w:val="en-US"/>
        </w:rPr>
        <w:t>insert into user (</w:t>
      </w:r>
      <w:proofErr w:type="spellStart"/>
      <w:r w:rsidRPr="002434A9">
        <w:rPr>
          <w:sz w:val="18"/>
          <w:lang w:val="en-US"/>
        </w:rPr>
        <w:t>user_id</w:t>
      </w:r>
      <w:proofErr w:type="spellEnd"/>
      <w:r w:rsidRPr="002434A9">
        <w:rPr>
          <w:sz w:val="18"/>
          <w:lang w:val="en-US"/>
        </w:rPr>
        <w:t xml:space="preserve">, </w:t>
      </w:r>
      <w:proofErr w:type="spellStart"/>
      <w:r w:rsidRPr="002434A9">
        <w:rPr>
          <w:sz w:val="18"/>
          <w:lang w:val="en-US"/>
        </w:rPr>
        <w:t>user_name</w:t>
      </w:r>
      <w:proofErr w:type="spellEnd"/>
      <w:r w:rsidRPr="002434A9">
        <w:rPr>
          <w:sz w:val="18"/>
          <w:lang w:val="en-US"/>
        </w:rPr>
        <w:t>, modified,</w:t>
      </w:r>
      <w:r w:rsidRPr="002434A9">
        <w:rPr>
          <w:spacing w:val="-12"/>
          <w:sz w:val="18"/>
          <w:lang w:val="en-US"/>
        </w:rPr>
        <w:t xml:space="preserve"> </w:t>
      </w:r>
      <w:r w:rsidRPr="002434A9">
        <w:rPr>
          <w:sz w:val="18"/>
          <w:lang w:val="en-US"/>
        </w:rPr>
        <w:t>state)</w:t>
      </w:r>
    </w:p>
    <w:p w:rsidR="00334A4B" w:rsidRPr="002434A9" w:rsidRDefault="00334A4B" w:rsidP="00334A4B">
      <w:pPr>
        <w:pStyle w:val="TableParagraph"/>
        <w:tabs>
          <w:tab w:val="left" w:pos="1073"/>
          <w:tab w:val="left" w:pos="1074"/>
        </w:tabs>
        <w:ind w:left="1073"/>
        <w:rPr>
          <w:sz w:val="18"/>
          <w:lang w:val="en-US"/>
        </w:rPr>
      </w:pPr>
      <w:r w:rsidRPr="002434A9">
        <w:rPr>
          <w:sz w:val="18"/>
          <w:lang w:val="en-US"/>
        </w:rPr>
        <w:t>values (#{</w:t>
      </w:r>
      <w:proofErr w:type="spellStart"/>
      <w:r w:rsidRPr="002434A9">
        <w:rPr>
          <w:sz w:val="18"/>
          <w:lang w:val="en-US"/>
        </w:rPr>
        <w:t>userId,jdbcType</w:t>
      </w:r>
      <w:proofErr w:type="spellEnd"/>
      <w:r w:rsidRPr="002434A9">
        <w:rPr>
          <w:sz w:val="18"/>
          <w:lang w:val="en-US"/>
        </w:rPr>
        <w:t>=INTEGER},</w:t>
      </w:r>
      <w:r w:rsidRPr="002434A9">
        <w:rPr>
          <w:spacing w:val="-7"/>
          <w:sz w:val="18"/>
          <w:lang w:val="en-US"/>
        </w:rPr>
        <w:t xml:space="preserve"> </w:t>
      </w:r>
      <w:r w:rsidRPr="002434A9">
        <w:rPr>
          <w:sz w:val="18"/>
          <w:lang w:val="en-US"/>
        </w:rPr>
        <w:t>#{</w:t>
      </w:r>
      <w:proofErr w:type="spellStart"/>
      <w:r w:rsidRPr="002434A9">
        <w:rPr>
          <w:sz w:val="18"/>
          <w:lang w:val="en-US"/>
        </w:rPr>
        <w:t>userName,jdbcType</w:t>
      </w:r>
      <w:proofErr w:type="spellEnd"/>
      <w:r w:rsidRPr="002434A9">
        <w:rPr>
          <w:sz w:val="18"/>
          <w:lang w:val="en-US"/>
        </w:rPr>
        <w:t>=VARCHAR},</w:t>
      </w:r>
    </w:p>
    <w:p w:rsidR="00334A4B" w:rsidRPr="002434A9" w:rsidRDefault="00334A4B" w:rsidP="00334A4B">
      <w:pPr>
        <w:pStyle w:val="TableParagraph"/>
        <w:ind w:left="28"/>
        <w:rPr>
          <w:sz w:val="18"/>
          <w:lang w:val="en-US"/>
        </w:rPr>
      </w:pPr>
      <w:r>
        <w:rPr>
          <w:rFonts w:eastAsiaTheme="minorEastAsia" w:hint="eastAsia"/>
          <w:sz w:val="18"/>
          <w:lang w:val="en-US"/>
        </w:rPr>
        <w:t xml:space="preserve">          </w:t>
      </w:r>
      <w:r w:rsidRPr="002434A9">
        <w:rPr>
          <w:sz w:val="18"/>
          <w:lang w:val="en-US"/>
        </w:rPr>
        <w:t>#{</w:t>
      </w:r>
      <w:proofErr w:type="spellStart"/>
      <w:r w:rsidRPr="002434A9">
        <w:rPr>
          <w:sz w:val="18"/>
          <w:lang w:val="en-US"/>
        </w:rPr>
        <w:t>modified,jdbcType</w:t>
      </w:r>
      <w:proofErr w:type="spellEnd"/>
      <w:r w:rsidRPr="002434A9">
        <w:rPr>
          <w:sz w:val="18"/>
          <w:lang w:val="en-US"/>
        </w:rPr>
        <w:t>=TIMESTAMP}, #{</w:t>
      </w:r>
      <w:proofErr w:type="spellStart"/>
      <w:r w:rsidRPr="002434A9">
        <w:rPr>
          <w:sz w:val="18"/>
          <w:lang w:val="en-US"/>
        </w:rPr>
        <w:t>state,jdbcType</w:t>
      </w:r>
      <w:proofErr w:type="spellEnd"/>
      <w:r w:rsidRPr="002434A9">
        <w:rPr>
          <w:sz w:val="18"/>
          <w:lang w:val="en-US"/>
        </w:rPr>
        <w:t>=INTEGER})</w:t>
      </w:r>
    </w:p>
    <w:p w:rsidR="0090203F" w:rsidRPr="00870208" w:rsidRDefault="00334A4B" w:rsidP="00334A4B">
      <w:r>
        <w:rPr>
          <w:rFonts w:hint="eastAsia"/>
          <w:sz w:val="18"/>
        </w:rPr>
        <w:lastRenderedPageBreak/>
        <w:t xml:space="preserve">         </w:t>
      </w:r>
      <w:r>
        <w:rPr>
          <w:sz w:val="18"/>
        </w:rPr>
        <w:t>&lt;/insert&gt;</w:t>
      </w:r>
    </w:p>
    <w:p w:rsidR="00C01E86" w:rsidRPr="008D0C72" w:rsidRDefault="00C01E86" w:rsidP="00A40CCE">
      <w:pPr>
        <w:pStyle w:val="a7"/>
        <w:numPr>
          <w:ilvl w:val="0"/>
          <w:numId w:val="38"/>
        </w:numPr>
        <w:ind w:firstLineChars="0"/>
        <w:outlineLvl w:val="1"/>
        <w:rPr>
          <w:b/>
        </w:rPr>
      </w:pPr>
      <w:proofErr w:type="spellStart"/>
      <w:r w:rsidRPr="008D0C72">
        <w:rPr>
          <w:b/>
        </w:rPr>
        <w:t>M</w:t>
      </w:r>
      <w:r w:rsidRPr="008D0C72">
        <w:rPr>
          <w:rFonts w:hint="eastAsia"/>
          <w:b/>
        </w:rPr>
        <w:t>ybatis</w:t>
      </w:r>
      <w:proofErr w:type="spellEnd"/>
      <w:r w:rsidRPr="008D0C72">
        <w:rPr>
          <w:rFonts w:hint="eastAsia"/>
          <w:b/>
        </w:rPr>
        <w:t>中</w:t>
      </w:r>
      <w:proofErr w:type="spellStart"/>
      <w:r w:rsidRPr="008D0C72">
        <w:rPr>
          <w:rFonts w:hint="eastAsia"/>
          <w:b/>
        </w:rPr>
        <w:t>uuid</w:t>
      </w:r>
      <w:proofErr w:type="spellEnd"/>
      <w:r w:rsidRPr="008D0C72">
        <w:rPr>
          <w:rFonts w:hint="eastAsia"/>
          <w:b/>
        </w:rPr>
        <w:t>主键如何获取</w:t>
      </w:r>
    </w:p>
    <w:p w:rsidR="00C01E86" w:rsidRDefault="00C01E86" w:rsidP="00C01E86">
      <w:pPr>
        <w:pStyle w:val="a7"/>
        <w:ind w:left="1260" w:firstLineChars="0" w:firstLine="0"/>
      </w:pPr>
      <w:r>
        <w:rPr>
          <w:rFonts w:hint="eastAsia"/>
        </w:rPr>
        <w:t>需要增加通过</w:t>
      </w:r>
      <w:r>
        <w:rPr>
          <w:rFonts w:hint="eastAsia"/>
        </w:rPr>
        <w:t xml:space="preserve">select </w:t>
      </w:r>
      <w:proofErr w:type="spellStart"/>
      <w:r>
        <w:rPr>
          <w:rFonts w:hint="eastAsia"/>
        </w:rPr>
        <w:t>uuid</w:t>
      </w:r>
      <w:proofErr w:type="spellEnd"/>
      <w:r>
        <w:rPr>
          <w:rFonts w:hint="eastAsia"/>
        </w:rPr>
        <w:t>()</w:t>
      </w:r>
      <w:r>
        <w:rPr>
          <w:rFonts w:hint="eastAsia"/>
        </w:rPr>
        <w:t>得到</w:t>
      </w:r>
      <w:proofErr w:type="spellStart"/>
      <w:r>
        <w:rPr>
          <w:rFonts w:hint="eastAsia"/>
        </w:rPr>
        <w:t>uuid</w:t>
      </w:r>
      <w:proofErr w:type="spellEnd"/>
      <w:r>
        <w:rPr>
          <w:rFonts w:hint="eastAsia"/>
        </w:rPr>
        <w:t>值</w:t>
      </w:r>
    </w:p>
    <w:p w:rsidR="00C01E86" w:rsidRDefault="00C01E86" w:rsidP="00C01E86">
      <w:pPr>
        <w:pStyle w:val="a7"/>
        <w:ind w:left="1260" w:firstLineChars="0" w:firstLine="0"/>
      </w:pPr>
      <w:r>
        <w:rPr>
          <w:rFonts w:hint="eastAsia"/>
        </w:rPr>
        <w:t>要将</w:t>
      </w:r>
      <w:r>
        <w:rPr>
          <w:rFonts w:hint="eastAsia"/>
        </w:rPr>
        <w:t>User</w:t>
      </w:r>
      <w:r>
        <w:rPr>
          <w:rFonts w:hint="eastAsia"/>
        </w:rPr>
        <w:t>中的</w:t>
      </w:r>
      <w:r>
        <w:rPr>
          <w:rFonts w:hint="eastAsia"/>
        </w:rPr>
        <w:t>id</w:t>
      </w:r>
      <w:r>
        <w:rPr>
          <w:rFonts w:hint="eastAsia"/>
        </w:rPr>
        <w:t>改成</w:t>
      </w:r>
      <w:r>
        <w:rPr>
          <w:rFonts w:hint="eastAsia"/>
        </w:rPr>
        <w:t>String</w:t>
      </w:r>
      <w:r>
        <w:rPr>
          <w:rFonts w:hint="eastAsia"/>
        </w:rPr>
        <w:t>类型，并且将</w:t>
      </w:r>
      <w:r>
        <w:rPr>
          <w:rFonts w:hint="eastAsia"/>
        </w:rPr>
        <w:t>User</w:t>
      </w:r>
      <w:r>
        <w:rPr>
          <w:rFonts w:hint="eastAsia"/>
        </w:rPr>
        <w:t>表中的</w:t>
      </w:r>
      <w:r>
        <w:rPr>
          <w:rFonts w:hint="eastAsia"/>
        </w:rPr>
        <w:t>id</w:t>
      </w:r>
      <w:r>
        <w:rPr>
          <w:rFonts w:hint="eastAsia"/>
        </w:rPr>
        <w:t>字段改为</w:t>
      </w:r>
      <w:r>
        <w:rPr>
          <w:rFonts w:hint="eastAsia"/>
        </w:rPr>
        <w:t>varchar(36)</w:t>
      </w:r>
    </w:p>
    <w:p w:rsidR="00C01E86" w:rsidRPr="008F10EF" w:rsidRDefault="00C01E86" w:rsidP="00A40CCE">
      <w:pPr>
        <w:pStyle w:val="a7"/>
        <w:numPr>
          <w:ilvl w:val="0"/>
          <w:numId w:val="38"/>
        </w:numPr>
        <w:ind w:firstLineChars="0"/>
        <w:outlineLvl w:val="1"/>
        <w:rPr>
          <w:b/>
          <w:color w:val="FF0000"/>
        </w:rPr>
      </w:pPr>
      <w:r w:rsidRPr="008F10EF">
        <w:rPr>
          <w:b/>
          <w:color w:val="FF0000"/>
        </w:rPr>
        <w:t>Mapper</w:t>
      </w:r>
      <w:r w:rsidRPr="008F10EF">
        <w:rPr>
          <w:rFonts w:hint="eastAsia"/>
          <w:b/>
          <w:color w:val="FF0000"/>
        </w:rPr>
        <w:t>接口开发方法</w:t>
      </w:r>
    </w:p>
    <w:p w:rsidR="004E60EB" w:rsidRPr="004E60EB" w:rsidRDefault="004E60EB" w:rsidP="004E60EB">
      <w:pPr>
        <w:pStyle w:val="a7"/>
        <w:ind w:left="1140" w:firstLineChars="0" w:firstLine="0"/>
      </w:pPr>
      <w:r>
        <w:rPr>
          <w:rFonts w:hint="eastAsia"/>
        </w:rPr>
        <w:t>通常</w:t>
      </w:r>
      <w:proofErr w:type="spellStart"/>
      <w:r w:rsidRPr="006E17E5">
        <w:rPr>
          <w:rFonts w:hint="eastAsia"/>
          <w:b/>
        </w:rPr>
        <w:t>Mybatis</w:t>
      </w:r>
      <w:proofErr w:type="spellEnd"/>
      <w:r w:rsidRPr="006E17E5">
        <w:rPr>
          <w:rFonts w:hint="eastAsia"/>
          <w:b/>
        </w:rPr>
        <w:t>开发</w:t>
      </w:r>
      <w:r w:rsidRPr="006E17E5">
        <w:rPr>
          <w:rFonts w:hint="eastAsia"/>
          <w:b/>
        </w:rPr>
        <w:t>Dao</w:t>
      </w:r>
      <w:r w:rsidRPr="006E17E5">
        <w:rPr>
          <w:rFonts w:hint="eastAsia"/>
          <w:b/>
        </w:rPr>
        <w:t>方法</w:t>
      </w:r>
      <w:r>
        <w:rPr>
          <w:rFonts w:hint="eastAsia"/>
        </w:rPr>
        <w:t>有两种。即原始</w:t>
      </w:r>
      <w:r>
        <w:rPr>
          <w:rFonts w:hint="eastAsia"/>
        </w:rPr>
        <w:t>Dao</w:t>
      </w:r>
      <w:r>
        <w:rPr>
          <w:rFonts w:hint="eastAsia"/>
        </w:rPr>
        <w:t>开发方法和</w:t>
      </w:r>
      <w:r>
        <w:rPr>
          <w:rFonts w:hint="eastAsia"/>
        </w:rPr>
        <w:t>Mapper</w:t>
      </w:r>
      <w:r>
        <w:rPr>
          <w:rFonts w:hint="eastAsia"/>
        </w:rPr>
        <w:t>接口开发方法。</w:t>
      </w:r>
    </w:p>
    <w:p w:rsidR="00C01E86" w:rsidRPr="006A60CD" w:rsidRDefault="00C01E86" w:rsidP="00C01E86">
      <w:pPr>
        <w:pStyle w:val="a7"/>
        <w:ind w:left="1260" w:firstLineChars="0" w:firstLine="0"/>
      </w:pPr>
      <w:r>
        <w:rPr>
          <w:rFonts w:hint="eastAsia"/>
          <w:kern w:val="0"/>
        </w:rPr>
        <w:tab/>
      </w:r>
      <w:r w:rsidRPr="006A60CD">
        <w:t>Mapper</w:t>
      </w:r>
      <w:r w:rsidRPr="006A60CD">
        <w:rPr>
          <w:rFonts w:hint="eastAsia"/>
        </w:rPr>
        <w:t>接口开发方法只需要程序员编写</w:t>
      </w:r>
      <w:r w:rsidRPr="006A60CD">
        <w:t>Mapper</w:t>
      </w:r>
      <w:r w:rsidRPr="006A60CD">
        <w:rPr>
          <w:rFonts w:hint="eastAsia"/>
        </w:rPr>
        <w:t>接口（相当于</w:t>
      </w:r>
      <w:r w:rsidRPr="006A60CD">
        <w:t>Dao</w:t>
      </w:r>
      <w:r w:rsidRPr="006A60CD">
        <w:rPr>
          <w:rFonts w:hint="eastAsia"/>
        </w:rPr>
        <w:t>接口），由</w:t>
      </w:r>
      <w:proofErr w:type="spellStart"/>
      <w:r w:rsidRPr="006A60CD">
        <w:t>Mybatis</w:t>
      </w:r>
      <w:proofErr w:type="spellEnd"/>
      <w:r w:rsidRPr="006A60CD">
        <w:rPr>
          <w:rFonts w:hint="eastAsia"/>
        </w:rPr>
        <w:t>框架根据接口定义创建接口的动态代理对象，代理对象的方法体同上边</w:t>
      </w:r>
      <w:r w:rsidRPr="006A60CD">
        <w:rPr>
          <w:rFonts w:hint="eastAsia"/>
        </w:rPr>
        <w:t>Dao</w:t>
      </w:r>
      <w:r w:rsidRPr="006A60CD">
        <w:rPr>
          <w:rFonts w:hint="eastAsia"/>
        </w:rPr>
        <w:t>接口实现类方法。</w:t>
      </w:r>
    </w:p>
    <w:p w:rsidR="00C01E86" w:rsidRPr="006A60CD" w:rsidRDefault="00C01E86" w:rsidP="00C01E86">
      <w:pPr>
        <w:pStyle w:val="a7"/>
        <w:ind w:left="1260" w:firstLineChars="0" w:firstLine="0"/>
      </w:pPr>
      <w:r w:rsidRPr="006A60CD">
        <w:rPr>
          <w:rFonts w:hint="eastAsia"/>
        </w:rPr>
        <w:t>Mapper</w:t>
      </w:r>
      <w:r w:rsidRPr="006A60CD">
        <w:rPr>
          <w:rFonts w:hint="eastAsia"/>
        </w:rPr>
        <w:t>接口开发需要遵循以下规范：</w:t>
      </w:r>
    </w:p>
    <w:p w:rsidR="00C01E86" w:rsidRDefault="00C01E86" w:rsidP="00A40CCE">
      <w:pPr>
        <w:pStyle w:val="a7"/>
        <w:numPr>
          <w:ilvl w:val="0"/>
          <w:numId w:val="51"/>
        </w:numPr>
        <w:ind w:firstLineChars="0"/>
      </w:pPr>
      <w:r>
        <w:t>M</w:t>
      </w:r>
      <w:r>
        <w:rPr>
          <w:rFonts w:hint="eastAsia"/>
        </w:rPr>
        <w:t>apper.xml</w:t>
      </w:r>
      <w:r>
        <w:rPr>
          <w:rFonts w:hint="eastAsia"/>
        </w:rPr>
        <w:t>文件中的</w:t>
      </w:r>
      <w:r>
        <w:rPr>
          <w:rFonts w:hint="eastAsia"/>
        </w:rPr>
        <w:t>namespace</w:t>
      </w:r>
      <w:r>
        <w:rPr>
          <w:rFonts w:hint="eastAsia"/>
        </w:rPr>
        <w:t>与</w:t>
      </w:r>
      <w:r>
        <w:rPr>
          <w:rFonts w:hint="eastAsia"/>
        </w:rPr>
        <w:t>mapper</w:t>
      </w:r>
      <w:r>
        <w:rPr>
          <w:rFonts w:hint="eastAsia"/>
        </w:rPr>
        <w:t>接口的类路径相同。</w:t>
      </w:r>
    </w:p>
    <w:p w:rsidR="00C01E86" w:rsidRDefault="00C01E86" w:rsidP="00A40CCE">
      <w:pPr>
        <w:pStyle w:val="a7"/>
        <w:numPr>
          <w:ilvl w:val="0"/>
          <w:numId w:val="51"/>
        </w:numPr>
        <w:ind w:firstLineChars="0"/>
      </w:pPr>
      <w:r>
        <w:t>M</w:t>
      </w:r>
      <w:r>
        <w:rPr>
          <w:rFonts w:hint="eastAsia"/>
        </w:rPr>
        <w:t>apper</w:t>
      </w:r>
      <w:r>
        <w:rPr>
          <w:rFonts w:hint="eastAsia"/>
        </w:rPr>
        <w:t>接口方法名和</w:t>
      </w:r>
      <w:r>
        <w:rPr>
          <w:rFonts w:hint="eastAsia"/>
        </w:rPr>
        <w:t>Mapper.xml</w:t>
      </w:r>
      <w:r>
        <w:rPr>
          <w:rFonts w:hint="eastAsia"/>
        </w:rPr>
        <w:t>中定义的每个</w:t>
      </w:r>
      <w:r>
        <w:rPr>
          <w:rFonts w:hint="eastAsia"/>
        </w:rPr>
        <w:t>statement</w:t>
      </w:r>
      <w:r>
        <w:rPr>
          <w:rFonts w:hint="eastAsia"/>
        </w:rPr>
        <w:t>的</w:t>
      </w:r>
      <w:r>
        <w:rPr>
          <w:rFonts w:hint="eastAsia"/>
        </w:rPr>
        <w:t>id</w:t>
      </w:r>
      <w:r>
        <w:rPr>
          <w:rFonts w:hint="eastAsia"/>
        </w:rPr>
        <w:t>相同</w:t>
      </w:r>
      <w:r>
        <w:rPr>
          <w:rFonts w:hint="eastAsia"/>
        </w:rPr>
        <w:t xml:space="preserve"> </w:t>
      </w:r>
    </w:p>
    <w:p w:rsidR="00C01E86" w:rsidRDefault="00C01E86" w:rsidP="00A40CCE">
      <w:pPr>
        <w:pStyle w:val="a7"/>
        <w:numPr>
          <w:ilvl w:val="0"/>
          <w:numId w:val="51"/>
        </w:numPr>
        <w:ind w:firstLineChars="0"/>
      </w:pPr>
      <w:r>
        <w:t>M</w:t>
      </w:r>
      <w:r>
        <w:rPr>
          <w:rFonts w:hint="eastAsia"/>
        </w:rPr>
        <w:t>apper</w:t>
      </w:r>
      <w:r>
        <w:rPr>
          <w:rFonts w:hint="eastAsia"/>
        </w:rPr>
        <w:t>接口方法的输入参数类型和</w:t>
      </w:r>
      <w:r>
        <w:rPr>
          <w:rFonts w:hint="eastAsia"/>
        </w:rPr>
        <w:t>mapper.xml</w:t>
      </w:r>
      <w:r>
        <w:rPr>
          <w:rFonts w:hint="eastAsia"/>
        </w:rPr>
        <w:t>中定义的每个</w:t>
      </w:r>
      <w:proofErr w:type="spellStart"/>
      <w:r>
        <w:rPr>
          <w:rFonts w:hint="eastAsia"/>
        </w:rPr>
        <w:t>sql</w:t>
      </w:r>
      <w:proofErr w:type="spellEnd"/>
      <w:r>
        <w:rPr>
          <w:rFonts w:hint="eastAsia"/>
        </w:rPr>
        <w:t xml:space="preserve"> </w:t>
      </w:r>
      <w:r>
        <w:rPr>
          <w:rFonts w:hint="eastAsia"/>
        </w:rPr>
        <w:t>的</w:t>
      </w:r>
      <w:proofErr w:type="spellStart"/>
      <w:r>
        <w:rPr>
          <w:rFonts w:hint="eastAsia"/>
        </w:rPr>
        <w:t>parameterType</w:t>
      </w:r>
      <w:proofErr w:type="spellEnd"/>
      <w:r>
        <w:rPr>
          <w:rFonts w:hint="eastAsia"/>
        </w:rPr>
        <w:t>的类型相同</w:t>
      </w:r>
    </w:p>
    <w:p w:rsidR="00C01E86" w:rsidRDefault="00C01E86" w:rsidP="00A40CCE">
      <w:pPr>
        <w:pStyle w:val="a7"/>
        <w:numPr>
          <w:ilvl w:val="0"/>
          <w:numId w:val="51"/>
        </w:numPr>
        <w:ind w:firstLineChars="0"/>
      </w:pPr>
      <w:r>
        <w:t>M</w:t>
      </w:r>
      <w:r>
        <w:rPr>
          <w:rFonts w:hint="eastAsia"/>
        </w:rPr>
        <w:t>apper</w:t>
      </w:r>
      <w:r>
        <w:rPr>
          <w:rFonts w:hint="eastAsia"/>
        </w:rPr>
        <w:t>接口方法的输出参数类型和</w:t>
      </w:r>
      <w:r>
        <w:rPr>
          <w:rFonts w:hint="eastAsia"/>
        </w:rPr>
        <w:t>mapper.xml</w:t>
      </w:r>
      <w:r>
        <w:rPr>
          <w:rFonts w:hint="eastAsia"/>
        </w:rPr>
        <w:t>中定义的每个</w:t>
      </w:r>
      <w:proofErr w:type="spellStart"/>
      <w:r>
        <w:rPr>
          <w:rFonts w:hint="eastAsia"/>
        </w:rPr>
        <w:t>sql</w:t>
      </w:r>
      <w:proofErr w:type="spellEnd"/>
      <w:r>
        <w:rPr>
          <w:rFonts w:hint="eastAsia"/>
        </w:rPr>
        <w:t>的</w:t>
      </w:r>
      <w:proofErr w:type="spellStart"/>
      <w:r>
        <w:rPr>
          <w:rFonts w:hint="eastAsia"/>
        </w:rPr>
        <w:t>resultType</w:t>
      </w:r>
      <w:proofErr w:type="spellEnd"/>
      <w:r>
        <w:rPr>
          <w:rFonts w:hint="eastAsia"/>
        </w:rPr>
        <w:t>的类型相同</w:t>
      </w:r>
    </w:p>
    <w:p w:rsidR="00F21E4D" w:rsidRDefault="00F21E4D" w:rsidP="00F21E4D">
      <w:pPr>
        <w:pStyle w:val="a7"/>
        <w:ind w:left="1260" w:firstLineChars="0" w:firstLine="0"/>
      </w:pPr>
      <w:r w:rsidRPr="00F21E4D">
        <w:rPr>
          <w:rFonts w:hint="eastAsia"/>
        </w:rPr>
        <w:t>接口绑定有两种实现方式</w:t>
      </w:r>
      <w:r w:rsidRPr="00F21E4D">
        <w:rPr>
          <w:rFonts w:hint="eastAsia"/>
        </w:rPr>
        <w:t>,</w:t>
      </w:r>
      <w:r w:rsidRPr="00F21E4D">
        <w:rPr>
          <w:rFonts w:hint="eastAsia"/>
        </w:rPr>
        <w:t>一种是通过注解绑定</w:t>
      </w:r>
      <w:r w:rsidRPr="00F21E4D">
        <w:rPr>
          <w:rFonts w:hint="eastAsia"/>
        </w:rPr>
        <w:t>,</w:t>
      </w:r>
      <w:r w:rsidRPr="00F21E4D">
        <w:rPr>
          <w:rFonts w:hint="eastAsia"/>
        </w:rPr>
        <w:t>就是在接口的方法上面加上</w:t>
      </w:r>
      <w:r w:rsidRPr="00F21E4D">
        <w:rPr>
          <w:rFonts w:hint="eastAsia"/>
        </w:rPr>
        <w:t>@</w:t>
      </w:r>
      <w:proofErr w:type="spellStart"/>
      <w:r w:rsidRPr="00F21E4D">
        <w:rPr>
          <w:rFonts w:hint="eastAsia"/>
        </w:rPr>
        <w:t>Select@Update</w:t>
      </w:r>
      <w:proofErr w:type="spellEnd"/>
      <w:r w:rsidRPr="00F21E4D">
        <w:rPr>
          <w:rFonts w:hint="eastAsia"/>
        </w:rPr>
        <w:t>等注解里面包含</w:t>
      </w:r>
      <w:proofErr w:type="spellStart"/>
      <w:r w:rsidRPr="00F21E4D">
        <w:rPr>
          <w:rFonts w:hint="eastAsia"/>
        </w:rPr>
        <w:t>Sql</w:t>
      </w:r>
      <w:proofErr w:type="spellEnd"/>
      <w:r w:rsidRPr="00F21E4D">
        <w:rPr>
          <w:rFonts w:hint="eastAsia"/>
        </w:rPr>
        <w:t>语句来绑定</w:t>
      </w:r>
      <w:r w:rsidRPr="00F21E4D">
        <w:rPr>
          <w:rFonts w:hint="eastAsia"/>
        </w:rPr>
        <w:t>,</w:t>
      </w:r>
      <w:r w:rsidRPr="00F21E4D">
        <w:rPr>
          <w:rFonts w:hint="eastAsia"/>
        </w:rPr>
        <w:t>另外一种就是通过</w:t>
      </w:r>
      <w:r w:rsidRPr="00F21E4D">
        <w:rPr>
          <w:rFonts w:hint="eastAsia"/>
        </w:rPr>
        <w:t>xml</w:t>
      </w:r>
      <w:r w:rsidRPr="00F21E4D">
        <w:rPr>
          <w:rFonts w:hint="eastAsia"/>
        </w:rPr>
        <w:t>里面写</w:t>
      </w:r>
      <w:r w:rsidRPr="00F21E4D">
        <w:rPr>
          <w:rFonts w:hint="eastAsia"/>
        </w:rPr>
        <w:t>SQL</w:t>
      </w:r>
      <w:r w:rsidRPr="00F21E4D">
        <w:rPr>
          <w:rFonts w:hint="eastAsia"/>
        </w:rPr>
        <w:t>来绑定</w:t>
      </w:r>
      <w:r w:rsidRPr="00F21E4D">
        <w:rPr>
          <w:rFonts w:hint="eastAsia"/>
        </w:rPr>
        <w:t>,</w:t>
      </w:r>
      <w:r w:rsidRPr="00F21E4D">
        <w:rPr>
          <w:rFonts w:hint="eastAsia"/>
        </w:rPr>
        <w:t>在这种情况下</w:t>
      </w:r>
      <w:r w:rsidRPr="00F21E4D">
        <w:rPr>
          <w:rFonts w:hint="eastAsia"/>
        </w:rPr>
        <w:t>,</w:t>
      </w:r>
      <w:r w:rsidRPr="00F21E4D">
        <w:rPr>
          <w:rFonts w:hint="eastAsia"/>
        </w:rPr>
        <w:t>要指定</w:t>
      </w:r>
      <w:r w:rsidRPr="00F21E4D">
        <w:rPr>
          <w:rFonts w:hint="eastAsia"/>
        </w:rPr>
        <w:t>xml</w:t>
      </w:r>
      <w:r w:rsidRPr="00F21E4D">
        <w:rPr>
          <w:rFonts w:hint="eastAsia"/>
        </w:rPr>
        <w:t>映射文件里面的</w:t>
      </w:r>
      <w:r w:rsidRPr="00F21E4D">
        <w:rPr>
          <w:rFonts w:hint="eastAsia"/>
        </w:rPr>
        <w:t>namespace</w:t>
      </w:r>
      <w:r w:rsidRPr="00F21E4D">
        <w:rPr>
          <w:rFonts w:hint="eastAsia"/>
        </w:rPr>
        <w:t>必须为接口的全路径名</w:t>
      </w:r>
      <w:r w:rsidRPr="00F21E4D">
        <w:rPr>
          <w:rFonts w:hint="eastAsia"/>
        </w:rPr>
        <w:t>.</w:t>
      </w:r>
    </w:p>
    <w:p w:rsidR="00D513ED" w:rsidRDefault="00D513ED" w:rsidP="00A40CCE">
      <w:pPr>
        <w:pStyle w:val="a7"/>
        <w:numPr>
          <w:ilvl w:val="0"/>
          <w:numId w:val="38"/>
        </w:numPr>
        <w:ind w:firstLineChars="0"/>
        <w:outlineLvl w:val="1"/>
        <w:rPr>
          <w:b/>
        </w:rPr>
      </w:pPr>
      <w:proofErr w:type="spellStart"/>
      <w:r w:rsidRPr="00D513ED">
        <w:rPr>
          <w:rFonts w:hint="eastAsia"/>
          <w:b/>
        </w:rPr>
        <w:t>mybatis</w:t>
      </w:r>
      <w:proofErr w:type="spellEnd"/>
      <w:r w:rsidRPr="00D513ED">
        <w:rPr>
          <w:rFonts w:hint="eastAsia"/>
          <w:b/>
        </w:rPr>
        <w:t>的</w:t>
      </w:r>
      <w:r w:rsidRPr="00D513ED">
        <w:rPr>
          <w:rFonts w:hint="eastAsia"/>
          <w:b/>
        </w:rPr>
        <w:t>mapper</w:t>
      </w:r>
      <w:r w:rsidRPr="00D513ED">
        <w:rPr>
          <w:rFonts w:hint="eastAsia"/>
          <w:b/>
        </w:rPr>
        <w:t>代理底层怎么实现</w:t>
      </w:r>
      <w:r w:rsidRPr="00D513ED">
        <w:rPr>
          <w:rFonts w:hint="eastAsia"/>
          <w:b/>
        </w:rPr>
        <w:t>?</w:t>
      </w:r>
    </w:p>
    <w:p w:rsidR="00D513ED" w:rsidRPr="00D513ED" w:rsidRDefault="00D513ED" w:rsidP="00D513ED">
      <w:pPr>
        <w:pStyle w:val="a7"/>
        <w:ind w:left="1260" w:firstLineChars="0" w:firstLine="0"/>
      </w:pPr>
      <w:proofErr w:type="spellStart"/>
      <w:r w:rsidRPr="00D513ED">
        <w:rPr>
          <w:rFonts w:hint="eastAsia"/>
        </w:rPr>
        <w:t>mybatis</w:t>
      </w:r>
      <w:proofErr w:type="spellEnd"/>
      <w:r w:rsidRPr="00D513ED">
        <w:rPr>
          <w:rFonts w:hint="eastAsia"/>
        </w:rPr>
        <w:t>是先通过</w:t>
      </w:r>
      <w:r w:rsidRPr="00D513ED">
        <w:rPr>
          <w:rFonts w:hint="eastAsia"/>
        </w:rPr>
        <w:t>xml</w:t>
      </w:r>
      <w:r w:rsidRPr="00D513ED">
        <w:rPr>
          <w:rFonts w:hint="eastAsia"/>
        </w:rPr>
        <w:t>解析</w:t>
      </w:r>
      <w:r w:rsidRPr="00D513ED">
        <w:rPr>
          <w:rFonts w:hint="eastAsia"/>
        </w:rPr>
        <w:t>,</w:t>
      </w:r>
      <w:r w:rsidRPr="00D513ED">
        <w:rPr>
          <w:rFonts w:hint="eastAsia"/>
        </w:rPr>
        <w:t>反射</w:t>
      </w:r>
      <w:r w:rsidRPr="00D513ED">
        <w:rPr>
          <w:rFonts w:hint="eastAsia"/>
        </w:rPr>
        <w:t>,</w:t>
      </w:r>
      <w:r w:rsidRPr="00D513ED">
        <w:rPr>
          <w:rFonts w:hint="eastAsia"/>
        </w:rPr>
        <w:t>最后通过动态代理机制来生成</w:t>
      </w:r>
      <w:r w:rsidRPr="00D513ED">
        <w:rPr>
          <w:rFonts w:hint="eastAsia"/>
        </w:rPr>
        <w:t>mapper</w:t>
      </w:r>
      <w:r w:rsidRPr="00D513ED">
        <w:rPr>
          <w:rFonts w:hint="eastAsia"/>
        </w:rPr>
        <w:t>接口的实现类对象</w:t>
      </w:r>
      <w:r w:rsidRPr="00D513ED">
        <w:rPr>
          <w:rFonts w:hint="eastAsia"/>
        </w:rPr>
        <w:t>namespace</w:t>
      </w:r>
      <w:r w:rsidRPr="00D513ED">
        <w:rPr>
          <w:rFonts w:hint="eastAsia"/>
        </w:rPr>
        <w:t>的值等于</w:t>
      </w:r>
      <w:r w:rsidRPr="00D513ED">
        <w:rPr>
          <w:rFonts w:hint="eastAsia"/>
        </w:rPr>
        <w:t>mapper</w:t>
      </w:r>
      <w:r w:rsidRPr="00D513ED">
        <w:rPr>
          <w:rFonts w:hint="eastAsia"/>
        </w:rPr>
        <w:t>接口的类路径、</w:t>
      </w:r>
      <w:proofErr w:type="spellStart"/>
      <w:r w:rsidRPr="00D513ED">
        <w:rPr>
          <w:rFonts w:hint="eastAsia"/>
        </w:rPr>
        <w:t>sql</w:t>
      </w:r>
      <w:proofErr w:type="spellEnd"/>
      <w:r w:rsidRPr="00D513ED">
        <w:rPr>
          <w:rFonts w:hint="eastAsia"/>
        </w:rPr>
        <w:t>标签的</w:t>
      </w:r>
      <w:r w:rsidRPr="00D513ED">
        <w:rPr>
          <w:rFonts w:hint="eastAsia"/>
        </w:rPr>
        <w:t>id</w:t>
      </w:r>
      <w:r w:rsidRPr="00D513ED">
        <w:rPr>
          <w:rFonts w:hint="eastAsia"/>
        </w:rPr>
        <w:t>值等于</w:t>
      </w:r>
      <w:r w:rsidRPr="00D513ED">
        <w:rPr>
          <w:rFonts w:hint="eastAsia"/>
        </w:rPr>
        <w:t>mapper</w:t>
      </w:r>
      <w:r w:rsidRPr="00D513ED">
        <w:rPr>
          <w:rFonts w:hint="eastAsia"/>
        </w:rPr>
        <w:t>接口的方法名</w:t>
      </w:r>
    </w:p>
    <w:p w:rsidR="0023519B" w:rsidRDefault="0023519B" w:rsidP="00A40CCE">
      <w:pPr>
        <w:pStyle w:val="a7"/>
        <w:numPr>
          <w:ilvl w:val="0"/>
          <w:numId w:val="38"/>
        </w:numPr>
        <w:ind w:firstLineChars="0"/>
        <w:outlineLvl w:val="1"/>
        <w:rPr>
          <w:b/>
        </w:rPr>
      </w:pPr>
      <w:r w:rsidRPr="0023519B">
        <w:rPr>
          <w:rFonts w:hint="eastAsia"/>
          <w:b/>
        </w:rPr>
        <w:t>简述</w:t>
      </w:r>
      <w:proofErr w:type="spellStart"/>
      <w:r w:rsidRPr="0023519B">
        <w:rPr>
          <w:rFonts w:hint="eastAsia"/>
          <w:b/>
        </w:rPr>
        <w:t>Mybatis</w:t>
      </w:r>
      <w:proofErr w:type="spellEnd"/>
      <w:r w:rsidRPr="0023519B">
        <w:rPr>
          <w:rFonts w:hint="eastAsia"/>
          <w:b/>
        </w:rPr>
        <w:t>的</w:t>
      </w:r>
      <w:r w:rsidRPr="0023519B">
        <w:rPr>
          <w:rFonts w:hint="eastAsia"/>
          <w:b/>
        </w:rPr>
        <w:t>Xml</w:t>
      </w:r>
      <w:r w:rsidRPr="0023519B">
        <w:rPr>
          <w:rFonts w:hint="eastAsia"/>
          <w:b/>
        </w:rPr>
        <w:t>映射文件和</w:t>
      </w:r>
      <w:proofErr w:type="spellStart"/>
      <w:r w:rsidRPr="0023519B">
        <w:rPr>
          <w:rFonts w:hint="eastAsia"/>
          <w:b/>
        </w:rPr>
        <w:t>Mybatis</w:t>
      </w:r>
      <w:proofErr w:type="spellEnd"/>
      <w:r w:rsidRPr="0023519B">
        <w:rPr>
          <w:rFonts w:hint="eastAsia"/>
          <w:b/>
        </w:rPr>
        <w:t>内部数据结构之间的映射关系？</w:t>
      </w:r>
    </w:p>
    <w:p w:rsidR="0023519B" w:rsidRPr="0023519B" w:rsidRDefault="0023519B" w:rsidP="0023519B">
      <w:pPr>
        <w:pStyle w:val="a7"/>
        <w:ind w:left="1260" w:firstLineChars="0" w:firstLine="0"/>
      </w:pPr>
      <w:proofErr w:type="spellStart"/>
      <w:r w:rsidRPr="0023519B">
        <w:rPr>
          <w:rFonts w:hint="eastAsia"/>
        </w:rPr>
        <w:t>Mybatis</w:t>
      </w:r>
      <w:proofErr w:type="spellEnd"/>
      <w:r w:rsidRPr="0023519B">
        <w:rPr>
          <w:rFonts w:hint="eastAsia"/>
        </w:rPr>
        <w:t>将所有</w:t>
      </w:r>
      <w:r w:rsidRPr="0023519B">
        <w:rPr>
          <w:rFonts w:hint="eastAsia"/>
        </w:rPr>
        <w:t>Xml</w:t>
      </w:r>
      <w:r w:rsidRPr="0023519B">
        <w:rPr>
          <w:rFonts w:hint="eastAsia"/>
        </w:rPr>
        <w:t>配置信息都封装到</w:t>
      </w:r>
      <w:r w:rsidRPr="0023519B">
        <w:rPr>
          <w:rFonts w:hint="eastAsia"/>
        </w:rPr>
        <w:t>All-In-One</w:t>
      </w:r>
      <w:r w:rsidRPr="0023519B">
        <w:rPr>
          <w:rFonts w:hint="eastAsia"/>
        </w:rPr>
        <w:t>重量级对象</w:t>
      </w:r>
      <w:r w:rsidRPr="0023519B">
        <w:rPr>
          <w:rFonts w:hint="eastAsia"/>
        </w:rPr>
        <w:t>Configuration</w:t>
      </w:r>
      <w:r w:rsidRPr="0023519B">
        <w:rPr>
          <w:rFonts w:hint="eastAsia"/>
        </w:rPr>
        <w:t>内部。在</w:t>
      </w:r>
      <w:r w:rsidRPr="0023519B">
        <w:rPr>
          <w:rFonts w:hint="eastAsia"/>
        </w:rPr>
        <w:t>Xml</w:t>
      </w:r>
      <w:r w:rsidRPr="0023519B">
        <w:rPr>
          <w:rFonts w:hint="eastAsia"/>
        </w:rPr>
        <w:t>映射文件中，</w:t>
      </w:r>
      <w:r w:rsidRPr="0023519B">
        <w:rPr>
          <w:rFonts w:hint="eastAsia"/>
        </w:rPr>
        <w:t xml:space="preserve">&lt; </w:t>
      </w:r>
      <w:proofErr w:type="spellStart"/>
      <w:r w:rsidRPr="0023519B">
        <w:rPr>
          <w:rFonts w:hint="eastAsia"/>
        </w:rPr>
        <w:t>parameterMap</w:t>
      </w:r>
      <w:proofErr w:type="spellEnd"/>
      <w:r w:rsidRPr="0023519B">
        <w:rPr>
          <w:rFonts w:hint="eastAsia"/>
        </w:rPr>
        <w:t>&gt;</w:t>
      </w:r>
      <w:r w:rsidRPr="0023519B">
        <w:rPr>
          <w:rFonts w:hint="eastAsia"/>
        </w:rPr>
        <w:t>标签会被解析为</w:t>
      </w:r>
      <w:proofErr w:type="spellStart"/>
      <w:r w:rsidRPr="0023519B">
        <w:rPr>
          <w:rFonts w:hint="eastAsia"/>
        </w:rPr>
        <w:t>ParameterMap</w:t>
      </w:r>
      <w:proofErr w:type="spellEnd"/>
      <w:r w:rsidRPr="0023519B">
        <w:rPr>
          <w:rFonts w:hint="eastAsia"/>
        </w:rPr>
        <w:t>对象，其每个子元素会被解析为</w:t>
      </w:r>
      <w:proofErr w:type="spellStart"/>
      <w:r w:rsidRPr="0023519B">
        <w:rPr>
          <w:rFonts w:hint="eastAsia"/>
        </w:rPr>
        <w:t>ParameterMapping</w:t>
      </w:r>
      <w:proofErr w:type="spellEnd"/>
      <w:r w:rsidRPr="0023519B">
        <w:rPr>
          <w:rFonts w:hint="eastAsia"/>
        </w:rPr>
        <w:t>对象。</w:t>
      </w:r>
      <w:r w:rsidRPr="0023519B">
        <w:rPr>
          <w:rFonts w:hint="eastAsia"/>
        </w:rPr>
        <w:t xml:space="preserve">&lt; </w:t>
      </w:r>
      <w:proofErr w:type="spellStart"/>
      <w:r w:rsidRPr="0023519B">
        <w:rPr>
          <w:rFonts w:hint="eastAsia"/>
        </w:rPr>
        <w:t>resultMap</w:t>
      </w:r>
      <w:proofErr w:type="spellEnd"/>
      <w:r w:rsidRPr="0023519B">
        <w:rPr>
          <w:rFonts w:hint="eastAsia"/>
        </w:rPr>
        <w:t>&gt;</w:t>
      </w:r>
      <w:r w:rsidRPr="0023519B">
        <w:rPr>
          <w:rFonts w:hint="eastAsia"/>
        </w:rPr>
        <w:t>标签会被解析为</w:t>
      </w:r>
      <w:proofErr w:type="spellStart"/>
      <w:r w:rsidRPr="0023519B">
        <w:rPr>
          <w:rFonts w:hint="eastAsia"/>
        </w:rPr>
        <w:t>ResultMap</w:t>
      </w:r>
      <w:proofErr w:type="spellEnd"/>
      <w:r w:rsidRPr="0023519B">
        <w:rPr>
          <w:rFonts w:hint="eastAsia"/>
        </w:rPr>
        <w:t>对象，其每个子元素会被解析为</w:t>
      </w:r>
      <w:proofErr w:type="spellStart"/>
      <w:r w:rsidRPr="0023519B">
        <w:rPr>
          <w:rFonts w:hint="eastAsia"/>
        </w:rPr>
        <w:t>ResultMapping</w:t>
      </w:r>
      <w:proofErr w:type="spellEnd"/>
      <w:r w:rsidRPr="0023519B">
        <w:rPr>
          <w:rFonts w:hint="eastAsia"/>
        </w:rPr>
        <w:t>对象。每一个</w:t>
      </w:r>
      <w:r w:rsidRPr="0023519B">
        <w:rPr>
          <w:rFonts w:hint="eastAsia"/>
        </w:rPr>
        <w:t>&lt; select&gt;</w:t>
      </w:r>
      <w:r w:rsidRPr="0023519B">
        <w:rPr>
          <w:rFonts w:hint="eastAsia"/>
        </w:rPr>
        <w:t>、</w:t>
      </w:r>
      <w:r w:rsidRPr="0023519B">
        <w:rPr>
          <w:rFonts w:hint="eastAsia"/>
        </w:rPr>
        <w:t>&lt; insert&gt;</w:t>
      </w:r>
      <w:r w:rsidRPr="0023519B">
        <w:rPr>
          <w:rFonts w:hint="eastAsia"/>
        </w:rPr>
        <w:t>、</w:t>
      </w:r>
      <w:r w:rsidRPr="0023519B">
        <w:rPr>
          <w:rFonts w:hint="eastAsia"/>
        </w:rPr>
        <w:t>&lt; update&gt;</w:t>
      </w:r>
      <w:r w:rsidRPr="0023519B">
        <w:rPr>
          <w:rFonts w:hint="eastAsia"/>
        </w:rPr>
        <w:t>、</w:t>
      </w:r>
      <w:r w:rsidRPr="0023519B">
        <w:rPr>
          <w:rFonts w:hint="eastAsia"/>
        </w:rPr>
        <w:t>&lt; delete&gt;</w:t>
      </w:r>
      <w:r w:rsidRPr="0023519B">
        <w:rPr>
          <w:rFonts w:hint="eastAsia"/>
        </w:rPr>
        <w:t>标签均会被解析为</w:t>
      </w:r>
      <w:proofErr w:type="spellStart"/>
      <w:r w:rsidRPr="0023519B">
        <w:rPr>
          <w:rFonts w:hint="eastAsia"/>
        </w:rPr>
        <w:t>MappedStatement</w:t>
      </w:r>
      <w:proofErr w:type="spellEnd"/>
      <w:r w:rsidRPr="0023519B">
        <w:rPr>
          <w:rFonts w:hint="eastAsia"/>
        </w:rPr>
        <w:t>对象，标签内的</w:t>
      </w:r>
      <w:proofErr w:type="spellStart"/>
      <w:r w:rsidRPr="0023519B">
        <w:rPr>
          <w:rFonts w:hint="eastAsia"/>
        </w:rPr>
        <w:t>sql</w:t>
      </w:r>
      <w:proofErr w:type="spellEnd"/>
      <w:r w:rsidRPr="0023519B">
        <w:rPr>
          <w:rFonts w:hint="eastAsia"/>
        </w:rPr>
        <w:t>会被解析为</w:t>
      </w:r>
      <w:proofErr w:type="spellStart"/>
      <w:r w:rsidRPr="0023519B">
        <w:rPr>
          <w:rFonts w:hint="eastAsia"/>
        </w:rPr>
        <w:t>BoundSql</w:t>
      </w:r>
      <w:proofErr w:type="spellEnd"/>
      <w:r w:rsidRPr="0023519B">
        <w:rPr>
          <w:rFonts w:hint="eastAsia"/>
        </w:rPr>
        <w:t>对象。</w:t>
      </w:r>
    </w:p>
    <w:p w:rsidR="00C01E86" w:rsidRPr="003C2819" w:rsidRDefault="00C01E86" w:rsidP="00A40CCE">
      <w:pPr>
        <w:pStyle w:val="a7"/>
        <w:numPr>
          <w:ilvl w:val="0"/>
          <w:numId w:val="38"/>
        </w:numPr>
        <w:ind w:firstLineChars="0"/>
        <w:outlineLvl w:val="1"/>
        <w:rPr>
          <w:b/>
        </w:rPr>
      </w:pPr>
      <w:proofErr w:type="spellStart"/>
      <w:r w:rsidRPr="003C2819">
        <w:rPr>
          <w:rFonts w:hint="eastAsia"/>
          <w:b/>
        </w:rPr>
        <w:t>selectOne</w:t>
      </w:r>
      <w:proofErr w:type="spellEnd"/>
      <w:r w:rsidRPr="003C2819">
        <w:rPr>
          <w:rFonts w:hint="eastAsia"/>
          <w:b/>
        </w:rPr>
        <w:t>和</w:t>
      </w:r>
      <w:proofErr w:type="spellStart"/>
      <w:r w:rsidRPr="003C2819">
        <w:rPr>
          <w:rFonts w:hint="eastAsia"/>
          <w:b/>
        </w:rPr>
        <w:t>selectList</w:t>
      </w:r>
      <w:proofErr w:type="spellEnd"/>
    </w:p>
    <w:p w:rsidR="00C01E86" w:rsidRDefault="00C01E86" w:rsidP="00C01E86">
      <w:pPr>
        <w:pStyle w:val="a7"/>
        <w:ind w:left="1260" w:firstLineChars="0" w:firstLine="0"/>
      </w:pPr>
      <w:r>
        <w:rPr>
          <w:rFonts w:hint="eastAsia"/>
        </w:rPr>
        <w:t>动态代理对象调用</w:t>
      </w:r>
      <w:proofErr w:type="spellStart"/>
      <w:r>
        <w:rPr>
          <w:rFonts w:hint="eastAsia"/>
        </w:rPr>
        <w:t>sqlSession.selectOne</w:t>
      </w:r>
      <w:proofErr w:type="spellEnd"/>
      <w:r>
        <w:rPr>
          <w:rFonts w:hint="eastAsia"/>
        </w:rPr>
        <w:t>()</w:t>
      </w:r>
      <w:r>
        <w:rPr>
          <w:rFonts w:hint="eastAsia"/>
        </w:rPr>
        <w:t>和</w:t>
      </w:r>
      <w:proofErr w:type="spellStart"/>
      <w:r>
        <w:rPr>
          <w:rFonts w:hint="eastAsia"/>
        </w:rPr>
        <w:t>sqlSession.selectList</w:t>
      </w:r>
      <w:proofErr w:type="spellEnd"/>
      <w:r>
        <w:rPr>
          <w:rFonts w:hint="eastAsia"/>
        </w:rPr>
        <w:t>()</w:t>
      </w:r>
      <w:r>
        <w:rPr>
          <w:rFonts w:hint="eastAsia"/>
        </w:rPr>
        <w:t>是根据</w:t>
      </w:r>
      <w:r>
        <w:rPr>
          <w:rFonts w:hint="eastAsia"/>
        </w:rPr>
        <w:t>mapper</w:t>
      </w:r>
      <w:r>
        <w:rPr>
          <w:rFonts w:hint="eastAsia"/>
        </w:rPr>
        <w:t>接口方法的返回值决定，如果返回</w:t>
      </w:r>
      <w:r>
        <w:rPr>
          <w:rFonts w:hint="eastAsia"/>
        </w:rPr>
        <w:t>list</w:t>
      </w:r>
      <w:r>
        <w:rPr>
          <w:rFonts w:hint="eastAsia"/>
        </w:rPr>
        <w:t>则调用</w:t>
      </w:r>
      <w:proofErr w:type="spellStart"/>
      <w:r>
        <w:rPr>
          <w:rFonts w:hint="eastAsia"/>
        </w:rPr>
        <w:t>selectList</w:t>
      </w:r>
      <w:proofErr w:type="spellEnd"/>
      <w:r>
        <w:rPr>
          <w:rFonts w:hint="eastAsia"/>
        </w:rPr>
        <w:t>方法，如果返回单个对象则调用</w:t>
      </w:r>
      <w:proofErr w:type="spellStart"/>
      <w:r>
        <w:rPr>
          <w:rFonts w:hint="eastAsia"/>
        </w:rPr>
        <w:t>selectOne</w:t>
      </w:r>
      <w:proofErr w:type="spellEnd"/>
      <w:r>
        <w:rPr>
          <w:rFonts w:hint="eastAsia"/>
        </w:rPr>
        <w:t>方法。</w:t>
      </w:r>
    </w:p>
    <w:p w:rsidR="007B08CC" w:rsidRDefault="00340989" w:rsidP="00A40CCE">
      <w:pPr>
        <w:pStyle w:val="a7"/>
        <w:numPr>
          <w:ilvl w:val="0"/>
          <w:numId w:val="38"/>
        </w:numPr>
        <w:ind w:firstLineChars="0"/>
        <w:outlineLvl w:val="1"/>
        <w:rPr>
          <w:b/>
          <w:color w:val="FF0000"/>
        </w:rPr>
      </w:pPr>
      <w:proofErr w:type="spellStart"/>
      <w:r w:rsidRPr="00340989">
        <w:rPr>
          <w:rFonts w:hint="eastAsia"/>
          <w:b/>
          <w:color w:val="FF0000"/>
        </w:rPr>
        <w:t>Mybatis</w:t>
      </w:r>
      <w:proofErr w:type="spellEnd"/>
      <w:r w:rsidRPr="00340989">
        <w:rPr>
          <w:rFonts w:hint="eastAsia"/>
          <w:b/>
          <w:color w:val="FF0000"/>
        </w:rPr>
        <w:t>能执行一对一、一对多的关联查询吗？都有哪些实现方式，以及它们之间的区别？</w:t>
      </w:r>
    </w:p>
    <w:p w:rsidR="00340989" w:rsidRPr="00340989" w:rsidRDefault="00340989" w:rsidP="00340989">
      <w:pPr>
        <w:pStyle w:val="a7"/>
        <w:ind w:left="1260" w:firstLineChars="0" w:firstLine="0"/>
      </w:pPr>
      <w:r w:rsidRPr="00340989">
        <w:rPr>
          <w:rFonts w:hint="eastAsia"/>
        </w:rPr>
        <w:t>答：能，</w:t>
      </w:r>
      <w:proofErr w:type="spellStart"/>
      <w:r w:rsidRPr="00340989">
        <w:rPr>
          <w:rFonts w:hint="eastAsia"/>
        </w:rPr>
        <w:t>Mybatis</w:t>
      </w:r>
      <w:proofErr w:type="spellEnd"/>
      <w:r w:rsidRPr="00340989">
        <w:rPr>
          <w:rFonts w:hint="eastAsia"/>
        </w:rPr>
        <w:t>不仅可以执行一对一、一对多的关联查询，还可以执行多对一，多对多的关联查询，多对一查询，其实就是一对一查询，只需要把</w:t>
      </w:r>
      <w:proofErr w:type="spellStart"/>
      <w:r w:rsidRPr="00340989">
        <w:rPr>
          <w:rFonts w:hint="eastAsia"/>
        </w:rPr>
        <w:t>selectOne</w:t>
      </w:r>
      <w:proofErr w:type="spellEnd"/>
      <w:r w:rsidRPr="00340989">
        <w:rPr>
          <w:rFonts w:hint="eastAsia"/>
        </w:rPr>
        <w:t>()</w:t>
      </w:r>
      <w:r w:rsidRPr="00340989">
        <w:rPr>
          <w:rFonts w:hint="eastAsia"/>
        </w:rPr>
        <w:t>修改为</w:t>
      </w:r>
      <w:proofErr w:type="spellStart"/>
      <w:r w:rsidRPr="00340989">
        <w:rPr>
          <w:rFonts w:hint="eastAsia"/>
        </w:rPr>
        <w:t>selectList</w:t>
      </w:r>
      <w:proofErr w:type="spellEnd"/>
      <w:r w:rsidRPr="00340989">
        <w:rPr>
          <w:rFonts w:hint="eastAsia"/>
        </w:rPr>
        <w:t>()</w:t>
      </w:r>
      <w:r w:rsidRPr="00340989">
        <w:rPr>
          <w:rFonts w:hint="eastAsia"/>
        </w:rPr>
        <w:t>即可；多对多查询，其实就是一对多查询，只需要把</w:t>
      </w:r>
      <w:proofErr w:type="spellStart"/>
      <w:r w:rsidRPr="00340989">
        <w:rPr>
          <w:rFonts w:hint="eastAsia"/>
        </w:rPr>
        <w:t>selectOne</w:t>
      </w:r>
      <w:proofErr w:type="spellEnd"/>
      <w:r w:rsidRPr="00340989">
        <w:rPr>
          <w:rFonts w:hint="eastAsia"/>
        </w:rPr>
        <w:t>()</w:t>
      </w:r>
      <w:r w:rsidRPr="00340989">
        <w:rPr>
          <w:rFonts w:hint="eastAsia"/>
        </w:rPr>
        <w:t>修改为</w:t>
      </w:r>
      <w:proofErr w:type="spellStart"/>
      <w:r w:rsidRPr="00340989">
        <w:rPr>
          <w:rFonts w:hint="eastAsia"/>
        </w:rPr>
        <w:t>selectList</w:t>
      </w:r>
      <w:proofErr w:type="spellEnd"/>
      <w:r w:rsidRPr="00340989">
        <w:rPr>
          <w:rFonts w:hint="eastAsia"/>
        </w:rPr>
        <w:t>()</w:t>
      </w:r>
      <w:r w:rsidRPr="00340989">
        <w:rPr>
          <w:rFonts w:hint="eastAsia"/>
        </w:rPr>
        <w:t>即可。</w:t>
      </w:r>
    </w:p>
    <w:p w:rsidR="00340989" w:rsidRPr="00340989" w:rsidRDefault="00340989" w:rsidP="00340989">
      <w:pPr>
        <w:pStyle w:val="a7"/>
        <w:ind w:left="1260" w:firstLineChars="0" w:firstLine="0"/>
      </w:pPr>
      <w:r w:rsidRPr="00340989">
        <w:rPr>
          <w:rFonts w:hint="eastAsia"/>
        </w:rPr>
        <w:t>关联对象查询，有两种实现方式，一种是单独发送一个</w:t>
      </w:r>
      <w:proofErr w:type="spellStart"/>
      <w:r w:rsidRPr="00340989">
        <w:rPr>
          <w:rFonts w:hint="eastAsia"/>
        </w:rPr>
        <w:t>sql</w:t>
      </w:r>
      <w:proofErr w:type="spellEnd"/>
      <w:r w:rsidRPr="00340989">
        <w:rPr>
          <w:rFonts w:hint="eastAsia"/>
        </w:rPr>
        <w:t>去查询关联对象，赋给主对象，然后返回主对象。另一种是使用嵌套查询，嵌套查询的含义为使用</w:t>
      </w:r>
      <w:r w:rsidRPr="00340989">
        <w:rPr>
          <w:rFonts w:hint="eastAsia"/>
        </w:rPr>
        <w:t>join</w:t>
      </w:r>
      <w:r w:rsidRPr="00340989">
        <w:rPr>
          <w:rFonts w:hint="eastAsia"/>
        </w:rPr>
        <w:t>查询，一部分列是</w:t>
      </w:r>
      <w:r w:rsidRPr="00340989">
        <w:rPr>
          <w:rFonts w:hint="eastAsia"/>
        </w:rPr>
        <w:t>A</w:t>
      </w:r>
      <w:r w:rsidRPr="00340989">
        <w:rPr>
          <w:rFonts w:hint="eastAsia"/>
        </w:rPr>
        <w:t>对象的属性值，另外一部分列是关联对象</w:t>
      </w:r>
      <w:r w:rsidRPr="00340989">
        <w:rPr>
          <w:rFonts w:hint="eastAsia"/>
        </w:rPr>
        <w:t>B</w:t>
      </w:r>
      <w:r w:rsidRPr="00340989">
        <w:rPr>
          <w:rFonts w:hint="eastAsia"/>
        </w:rPr>
        <w:t>的属性值，好处是只发一个</w:t>
      </w:r>
      <w:proofErr w:type="spellStart"/>
      <w:r w:rsidRPr="00340989">
        <w:rPr>
          <w:rFonts w:hint="eastAsia"/>
        </w:rPr>
        <w:t>sql</w:t>
      </w:r>
      <w:proofErr w:type="spellEnd"/>
      <w:r w:rsidRPr="00340989">
        <w:rPr>
          <w:rFonts w:hint="eastAsia"/>
        </w:rPr>
        <w:t>查询，就可以把主对象和其关联对象查出来。</w:t>
      </w:r>
    </w:p>
    <w:p w:rsidR="00F21E4D" w:rsidRDefault="00F21E4D" w:rsidP="00A40CCE">
      <w:pPr>
        <w:pStyle w:val="a7"/>
        <w:numPr>
          <w:ilvl w:val="0"/>
          <w:numId w:val="38"/>
        </w:numPr>
        <w:ind w:firstLineChars="0"/>
        <w:outlineLvl w:val="1"/>
        <w:rPr>
          <w:b/>
          <w:color w:val="FF0000"/>
        </w:rPr>
      </w:pPr>
      <w:proofErr w:type="spellStart"/>
      <w:r w:rsidRPr="00F21E4D">
        <w:rPr>
          <w:rFonts w:hint="eastAsia"/>
          <w:b/>
          <w:color w:val="FF0000"/>
        </w:rPr>
        <w:t>MyBatis</w:t>
      </w:r>
      <w:proofErr w:type="spellEnd"/>
      <w:r w:rsidRPr="00F21E4D">
        <w:rPr>
          <w:rFonts w:hint="eastAsia"/>
          <w:b/>
          <w:color w:val="FF0000"/>
        </w:rPr>
        <w:t>实现一对一有几种方式</w:t>
      </w:r>
      <w:r w:rsidRPr="00F21E4D">
        <w:rPr>
          <w:rFonts w:hint="eastAsia"/>
          <w:b/>
          <w:color w:val="FF0000"/>
        </w:rPr>
        <w:t>?</w:t>
      </w:r>
      <w:r w:rsidRPr="00F21E4D">
        <w:rPr>
          <w:rFonts w:hint="eastAsia"/>
          <w:b/>
          <w:color w:val="FF0000"/>
        </w:rPr>
        <w:t>具体怎么操作的？</w:t>
      </w:r>
    </w:p>
    <w:p w:rsidR="00F21E4D" w:rsidRDefault="00F21E4D" w:rsidP="00F21E4D">
      <w:pPr>
        <w:pStyle w:val="a7"/>
        <w:ind w:left="1260" w:firstLineChars="0" w:firstLine="0"/>
      </w:pPr>
      <w:r w:rsidRPr="00F21E4D">
        <w:rPr>
          <w:rFonts w:hint="eastAsia"/>
        </w:rPr>
        <w:t>有联合查询和嵌套查询</w:t>
      </w:r>
      <w:r w:rsidRPr="00F21E4D">
        <w:rPr>
          <w:rFonts w:hint="eastAsia"/>
        </w:rPr>
        <w:t>,</w:t>
      </w:r>
      <w:r w:rsidRPr="00F21E4D">
        <w:rPr>
          <w:rFonts w:hint="eastAsia"/>
        </w:rPr>
        <w:t>联合查询是几个表联合查询</w:t>
      </w:r>
      <w:r w:rsidRPr="00F21E4D">
        <w:rPr>
          <w:rFonts w:hint="eastAsia"/>
        </w:rPr>
        <w:t>,</w:t>
      </w:r>
      <w:r w:rsidRPr="00F21E4D">
        <w:rPr>
          <w:rFonts w:hint="eastAsia"/>
        </w:rPr>
        <w:t>只查询一次</w:t>
      </w:r>
      <w:r w:rsidRPr="00F21E4D">
        <w:rPr>
          <w:rFonts w:hint="eastAsia"/>
        </w:rPr>
        <w:t>,</w:t>
      </w:r>
      <w:r w:rsidRPr="00F21E4D">
        <w:rPr>
          <w:rFonts w:hint="eastAsia"/>
        </w:rPr>
        <w:t>通过在</w:t>
      </w:r>
      <w:proofErr w:type="spellStart"/>
      <w:r w:rsidRPr="00F21E4D">
        <w:rPr>
          <w:rFonts w:hint="eastAsia"/>
        </w:rPr>
        <w:t>resultMap</w:t>
      </w:r>
      <w:proofErr w:type="spellEnd"/>
      <w:r w:rsidRPr="00F21E4D">
        <w:rPr>
          <w:rFonts w:hint="eastAsia"/>
        </w:rPr>
        <w:t>里面配置</w:t>
      </w:r>
      <w:r w:rsidRPr="00F21E4D">
        <w:rPr>
          <w:rFonts w:hint="eastAsia"/>
        </w:rPr>
        <w:t>association</w:t>
      </w:r>
      <w:r w:rsidRPr="00F21E4D">
        <w:rPr>
          <w:rFonts w:hint="eastAsia"/>
        </w:rPr>
        <w:t>节点配置一对一的类就可以完成</w:t>
      </w:r>
      <w:r w:rsidRPr="00F21E4D">
        <w:rPr>
          <w:rFonts w:hint="eastAsia"/>
        </w:rPr>
        <w:t>;</w:t>
      </w:r>
    </w:p>
    <w:p w:rsidR="00F21E4D" w:rsidRPr="00F21E4D" w:rsidRDefault="00F21E4D" w:rsidP="00F21E4D">
      <w:pPr>
        <w:pStyle w:val="a7"/>
        <w:ind w:left="1260" w:firstLineChars="0" w:firstLine="0"/>
      </w:pPr>
      <w:r w:rsidRPr="00F21E4D">
        <w:rPr>
          <w:rFonts w:hint="eastAsia"/>
        </w:rPr>
        <w:t>嵌套查询是先查一个表</w:t>
      </w:r>
      <w:r w:rsidRPr="00F21E4D">
        <w:rPr>
          <w:rFonts w:hint="eastAsia"/>
        </w:rPr>
        <w:t>,</w:t>
      </w:r>
      <w:r w:rsidRPr="00F21E4D">
        <w:rPr>
          <w:rFonts w:hint="eastAsia"/>
        </w:rPr>
        <w:t>根据这个表里面的结果的外键</w:t>
      </w:r>
      <w:r w:rsidRPr="00F21E4D">
        <w:rPr>
          <w:rFonts w:hint="eastAsia"/>
        </w:rPr>
        <w:t>id,</w:t>
      </w:r>
      <w:r w:rsidRPr="00F21E4D">
        <w:rPr>
          <w:rFonts w:hint="eastAsia"/>
        </w:rPr>
        <w:t>去再另外一个表里面查询数据</w:t>
      </w:r>
      <w:r w:rsidRPr="00F21E4D">
        <w:rPr>
          <w:rFonts w:hint="eastAsia"/>
        </w:rPr>
        <w:t>,</w:t>
      </w:r>
      <w:r w:rsidRPr="00F21E4D">
        <w:rPr>
          <w:rFonts w:hint="eastAsia"/>
        </w:rPr>
        <w:t>也是通过</w:t>
      </w:r>
      <w:r w:rsidRPr="00F21E4D">
        <w:rPr>
          <w:rFonts w:hint="eastAsia"/>
        </w:rPr>
        <w:t>association</w:t>
      </w:r>
      <w:r w:rsidRPr="00F21E4D">
        <w:rPr>
          <w:rFonts w:hint="eastAsia"/>
        </w:rPr>
        <w:t>配置</w:t>
      </w:r>
      <w:r w:rsidRPr="00F21E4D">
        <w:rPr>
          <w:rFonts w:hint="eastAsia"/>
        </w:rPr>
        <w:t>,</w:t>
      </w:r>
      <w:r w:rsidRPr="00F21E4D">
        <w:rPr>
          <w:rFonts w:hint="eastAsia"/>
        </w:rPr>
        <w:t>但另外一个表的查询通过</w:t>
      </w:r>
      <w:r w:rsidRPr="00F21E4D">
        <w:rPr>
          <w:rFonts w:hint="eastAsia"/>
        </w:rPr>
        <w:t>select</w:t>
      </w:r>
      <w:r w:rsidRPr="00F21E4D">
        <w:rPr>
          <w:rFonts w:hint="eastAsia"/>
        </w:rPr>
        <w:t>属性配置。</w:t>
      </w:r>
    </w:p>
    <w:p w:rsidR="00C01E86" w:rsidRPr="008F10EF" w:rsidRDefault="00C01E86" w:rsidP="00A40CCE">
      <w:pPr>
        <w:pStyle w:val="a7"/>
        <w:numPr>
          <w:ilvl w:val="0"/>
          <w:numId w:val="38"/>
        </w:numPr>
        <w:ind w:firstLineChars="0"/>
        <w:outlineLvl w:val="1"/>
        <w:rPr>
          <w:b/>
          <w:color w:val="FF0000"/>
        </w:rPr>
      </w:pPr>
      <w:r w:rsidRPr="008F10EF">
        <w:rPr>
          <w:rFonts w:hint="eastAsia"/>
          <w:b/>
          <w:color w:val="FF0000"/>
        </w:rPr>
        <w:t>动态</w:t>
      </w:r>
      <w:proofErr w:type="spellStart"/>
      <w:r w:rsidRPr="008F10EF">
        <w:rPr>
          <w:rFonts w:hint="eastAsia"/>
          <w:b/>
          <w:color w:val="FF0000"/>
        </w:rPr>
        <w:t>sql</w:t>
      </w:r>
      <w:proofErr w:type="spellEnd"/>
    </w:p>
    <w:p w:rsidR="00C01E86" w:rsidRDefault="00C01E86" w:rsidP="00C01E86">
      <w:pPr>
        <w:pStyle w:val="a7"/>
        <w:ind w:left="1260" w:firstLineChars="0" w:firstLine="0"/>
      </w:pPr>
      <w:r>
        <w:rPr>
          <w:rFonts w:hint="eastAsia"/>
        </w:rPr>
        <w:lastRenderedPageBreak/>
        <w:t>通过</w:t>
      </w:r>
      <w:proofErr w:type="spellStart"/>
      <w:r>
        <w:rPr>
          <w:rFonts w:hint="eastAsia"/>
        </w:rPr>
        <w:t>mybatis</w:t>
      </w:r>
      <w:proofErr w:type="spellEnd"/>
      <w:r>
        <w:rPr>
          <w:rFonts w:hint="eastAsia"/>
        </w:rPr>
        <w:t>提供的各种标签方法实现动态拼接</w:t>
      </w:r>
      <w:proofErr w:type="spellStart"/>
      <w:r>
        <w:rPr>
          <w:rFonts w:hint="eastAsia"/>
        </w:rPr>
        <w:t>sql</w:t>
      </w:r>
      <w:proofErr w:type="spellEnd"/>
      <w:r>
        <w:rPr>
          <w:rFonts w:hint="eastAsia"/>
        </w:rPr>
        <w:t>。</w:t>
      </w:r>
    </w:p>
    <w:p w:rsidR="00C01E86" w:rsidRPr="000B58BC" w:rsidRDefault="00C01E86" w:rsidP="00C01E86">
      <w:pPr>
        <w:pStyle w:val="a7"/>
        <w:ind w:left="1260" w:firstLineChars="0" w:firstLine="0"/>
      </w:pPr>
      <w:r w:rsidRPr="000B58BC">
        <w:t>foreach</w:t>
      </w:r>
      <w:r>
        <w:rPr>
          <w:rFonts w:hint="eastAsia"/>
        </w:rPr>
        <w:t>标签</w:t>
      </w:r>
      <w:r w:rsidRPr="000B58BC">
        <w:t>:</w:t>
      </w:r>
      <w:r w:rsidRPr="000B58BC">
        <w:t>循环传入的集合参数</w:t>
      </w:r>
    </w:p>
    <w:p w:rsidR="00C01E86" w:rsidRPr="000B58BC" w:rsidRDefault="00C01E86" w:rsidP="00C01E86">
      <w:pPr>
        <w:pStyle w:val="a7"/>
        <w:ind w:left="1260" w:firstLineChars="0" w:firstLine="0"/>
      </w:pPr>
      <w:r>
        <w:rPr>
          <w:rFonts w:hint="eastAsia"/>
        </w:rPr>
        <w:tab/>
      </w:r>
      <w:r w:rsidRPr="000B58BC">
        <w:t>collection:</w:t>
      </w:r>
      <w:r w:rsidRPr="000B58BC">
        <w:t>传入的集合的变量名称</w:t>
      </w:r>
    </w:p>
    <w:p w:rsidR="00C01E86" w:rsidRPr="000B58BC" w:rsidRDefault="00C01E86" w:rsidP="00C01E86">
      <w:pPr>
        <w:pStyle w:val="a7"/>
        <w:ind w:left="1260" w:firstLineChars="0" w:firstLine="0"/>
      </w:pPr>
      <w:r>
        <w:tab/>
      </w:r>
      <w:r w:rsidRPr="000B58BC">
        <w:t>item:</w:t>
      </w:r>
      <w:r w:rsidRPr="000B58BC">
        <w:t>每次循环将循环出的数据放入这个变量中</w:t>
      </w:r>
    </w:p>
    <w:p w:rsidR="00C01E86" w:rsidRPr="000B58BC" w:rsidRDefault="00C01E86" w:rsidP="00C01E86">
      <w:pPr>
        <w:pStyle w:val="a7"/>
        <w:ind w:left="1260" w:firstLineChars="0" w:firstLine="0"/>
      </w:pPr>
      <w:r>
        <w:tab/>
      </w:r>
      <w:r w:rsidRPr="000B58BC">
        <w:t>open:</w:t>
      </w:r>
      <w:r w:rsidRPr="000B58BC">
        <w:t>循环开始拼接的字符串</w:t>
      </w:r>
    </w:p>
    <w:p w:rsidR="00C01E86" w:rsidRPr="000B58BC" w:rsidRDefault="00C01E86" w:rsidP="00C01E86">
      <w:pPr>
        <w:pStyle w:val="a7"/>
        <w:ind w:left="1260" w:firstLineChars="0" w:firstLine="0"/>
      </w:pPr>
      <w:r>
        <w:tab/>
      </w:r>
      <w:r w:rsidRPr="000B58BC">
        <w:t>close:</w:t>
      </w:r>
      <w:r w:rsidRPr="000B58BC">
        <w:t>循环结束拼接的字符串</w:t>
      </w:r>
    </w:p>
    <w:p w:rsidR="00C01E86" w:rsidRDefault="00C01E86" w:rsidP="00C01E86">
      <w:pPr>
        <w:pStyle w:val="a7"/>
        <w:ind w:left="1260" w:firstLineChars="0" w:firstLine="0"/>
      </w:pPr>
      <w:r w:rsidRPr="000B58BC">
        <w:tab/>
        <w:t>separator:</w:t>
      </w:r>
      <w:r w:rsidRPr="000B58BC">
        <w:t>循环中拼接的分隔符</w:t>
      </w:r>
    </w:p>
    <w:p w:rsidR="00C01E86" w:rsidRDefault="00C01E86" w:rsidP="00C01E86">
      <w:pPr>
        <w:pStyle w:val="a7"/>
        <w:ind w:left="1260" w:firstLineChars="0" w:firstLine="0"/>
      </w:pPr>
      <w:r w:rsidRPr="00306FBD">
        <w:t>where</w:t>
      </w:r>
      <w:r w:rsidRPr="00306FBD">
        <w:t>标签作用</w:t>
      </w:r>
      <w:r w:rsidRPr="00306FBD">
        <w:t>:</w:t>
      </w:r>
      <w:r w:rsidRPr="00306FBD">
        <w:t>会自动向</w:t>
      </w:r>
      <w:proofErr w:type="spellStart"/>
      <w:r w:rsidRPr="00306FBD">
        <w:t>sql</w:t>
      </w:r>
      <w:proofErr w:type="spellEnd"/>
      <w:r w:rsidRPr="00306FBD">
        <w:t>语句中添加</w:t>
      </w:r>
      <w:r w:rsidRPr="00306FBD">
        <w:t>where</w:t>
      </w:r>
      <w:r w:rsidRPr="00306FBD">
        <w:t>关键字</w:t>
      </w:r>
      <w:r>
        <w:rPr>
          <w:rFonts w:hint="eastAsia"/>
        </w:rPr>
        <w:t>,</w:t>
      </w:r>
      <w:r w:rsidRPr="00306FBD">
        <w:t>会去掉第一个条件的</w:t>
      </w:r>
      <w:r w:rsidRPr="00306FBD">
        <w:t>and</w:t>
      </w:r>
      <w:r w:rsidRPr="00306FBD">
        <w:t>关键字</w:t>
      </w:r>
      <w:r>
        <w:rPr>
          <w:rFonts w:hint="eastAsia"/>
        </w:rPr>
        <w:t>。</w:t>
      </w:r>
    </w:p>
    <w:p w:rsidR="00C01E86" w:rsidRPr="00306FBD" w:rsidRDefault="00C01E86" w:rsidP="00C01E86">
      <w:pPr>
        <w:pStyle w:val="a7"/>
        <w:ind w:left="1260" w:firstLineChars="0" w:firstLine="0"/>
      </w:pPr>
      <w:r>
        <w:rPr>
          <w:rFonts w:hint="eastAsia"/>
        </w:rPr>
        <w:t>include</w:t>
      </w:r>
      <w:r>
        <w:rPr>
          <w:rFonts w:hint="eastAsia"/>
        </w:rPr>
        <w:t>标签：</w:t>
      </w:r>
      <w:r w:rsidRPr="00F11D14">
        <w:t>调用</w:t>
      </w:r>
      <w:proofErr w:type="spellStart"/>
      <w:r w:rsidRPr="00F11D14">
        <w:t>sql</w:t>
      </w:r>
      <w:proofErr w:type="spellEnd"/>
      <w:r w:rsidRPr="00F11D14">
        <w:t>条件</w:t>
      </w:r>
    </w:p>
    <w:p w:rsidR="00C01E86" w:rsidRPr="008F10EF" w:rsidRDefault="00C01E86" w:rsidP="00A40CCE">
      <w:pPr>
        <w:pStyle w:val="a7"/>
        <w:numPr>
          <w:ilvl w:val="0"/>
          <w:numId w:val="38"/>
        </w:numPr>
        <w:ind w:firstLineChars="0"/>
        <w:outlineLvl w:val="1"/>
        <w:rPr>
          <w:b/>
          <w:color w:val="FF0000"/>
        </w:rPr>
      </w:pPr>
      <w:proofErr w:type="spellStart"/>
      <w:r w:rsidRPr="008F10EF">
        <w:rPr>
          <w:rFonts w:hint="eastAsia"/>
          <w:b/>
          <w:color w:val="FF0000"/>
        </w:rPr>
        <w:t>Mybatis</w:t>
      </w:r>
      <w:proofErr w:type="spellEnd"/>
      <w:r w:rsidRPr="008F10EF">
        <w:rPr>
          <w:rFonts w:hint="eastAsia"/>
          <w:b/>
          <w:color w:val="FF0000"/>
        </w:rPr>
        <w:t>缓存机制</w:t>
      </w:r>
    </w:p>
    <w:p w:rsidR="00885CD9" w:rsidRPr="00885CD9" w:rsidRDefault="00C01E86" w:rsidP="00885CD9">
      <w:r>
        <w:rPr>
          <w:rFonts w:hint="eastAsia"/>
        </w:rPr>
        <w:tab/>
      </w:r>
      <w:r>
        <w:rPr>
          <w:rFonts w:hint="eastAsia"/>
        </w:rPr>
        <w:tab/>
      </w:r>
      <w:r w:rsidR="00885CD9" w:rsidRPr="00885CD9">
        <w:rPr>
          <w:rFonts w:hint="eastAsia"/>
        </w:rPr>
        <w:t xml:space="preserve">   </w:t>
      </w:r>
      <w:proofErr w:type="spellStart"/>
      <w:r w:rsidR="00885CD9" w:rsidRPr="00885CD9">
        <w:rPr>
          <w:rFonts w:hint="eastAsia"/>
        </w:rPr>
        <w:t>mybatis</w:t>
      </w:r>
      <w:proofErr w:type="spellEnd"/>
      <w:r w:rsidR="00885CD9" w:rsidRPr="00885CD9">
        <w:rPr>
          <w:rFonts w:hint="eastAsia"/>
        </w:rPr>
        <w:t>是自动开启一级缓存的</w:t>
      </w:r>
      <w:r w:rsidR="00885CD9" w:rsidRPr="00885CD9">
        <w:rPr>
          <w:rFonts w:hint="eastAsia"/>
        </w:rPr>
        <w:t>,</w:t>
      </w:r>
      <w:proofErr w:type="spellStart"/>
      <w:r w:rsidR="00885CD9" w:rsidRPr="00885CD9">
        <w:rPr>
          <w:rFonts w:hint="eastAsia"/>
        </w:rPr>
        <w:t>sqlsession</w:t>
      </w:r>
      <w:proofErr w:type="spellEnd"/>
      <w:r w:rsidR="00885CD9" w:rsidRPr="00885CD9">
        <w:rPr>
          <w:rFonts w:hint="eastAsia"/>
        </w:rPr>
        <w:t>级别</w:t>
      </w:r>
    </w:p>
    <w:p w:rsidR="00885CD9" w:rsidRPr="00885CD9" w:rsidRDefault="00885CD9" w:rsidP="00885CD9">
      <w:r w:rsidRPr="00885CD9">
        <w:rPr>
          <w:rFonts w:hint="eastAsia"/>
        </w:rPr>
        <w:t xml:space="preserve">     </w:t>
      </w:r>
      <w:proofErr w:type="spellStart"/>
      <w:r w:rsidRPr="00885CD9">
        <w:rPr>
          <w:rFonts w:hint="eastAsia"/>
        </w:rPr>
        <w:t>mybatis</w:t>
      </w:r>
      <w:proofErr w:type="spellEnd"/>
      <w:r w:rsidRPr="00885CD9">
        <w:rPr>
          <w:rFonts w:hint="eastAsia"/>
        </w:rPr>
        <w:t>的二级缓存需要手动开启的</w:t>
      </w:r>
      <w:r w:rsidRPr="00885CD9">
        <w:rPr>
          <w:rFonts w:hint="eastAsia"/>
        </w:rPr>
        <w:t>,mapper</w:t>
      </w:r>
      <w:r w:rsidRPr="00885CD9">
        <w:rPr>
          <w:rFonts w:hint="eastAsia"/>
        </w:rPr>
        <w:t>级别</w:t>
      </w:r>
      <w:r w:rsidRPr="00885CD9">
        <w:rPr>
          <w:rFonts w:hint="eastAsia"/>
        </w:rPr>
        <w:t>(application</w:t>
      </w:r>
      <w:r w:rsidRPr="00885CD9">
        <w:rPr>
          <w:rFonts w:hint="eastAsia"/>
        </w:rPr>
        <w:t>应用</w:t>
      </w:r>
      <w:r w:rsidRPr="00885CD9">
        <w:rPr>
          <w:rFonts w:hint="eastAsia"/>
        </w:rPr>
        <w:t>),</w:t>
      </w:r>
    </w:p>
    <w:p w:rsidR="00885CD9" w:rsidRPr="00885CD9" w:rsidRDefault="00885CD9" w:rsidP="00885CD9">
      <w:r w:rsidRPr="00885CD9">
        <w:rPr>
          <w:rFonts w:hint="eastAsia"/>
        </w:rPr>
        <w:t xml:space="preserve">     </w:t>
      </w:r>
      <w:r w:rsidR="00162464">
        <w:rPr>
          <w:rFonts w:hint="eastAsia"/>
        </w:rPr>
        <w:t>通常项目</w:t>
      </w:r>
      <w:r w:rsidRPr="00885CD9">
        <w:rPr>
          <w:rFonts w:hint="eastAsia"/>
        </w:rPr>
        <w:t>中</w:t>
      </w:r>
      <w:r w:rsidRPr="00885CD9">
        <w:rPr>
          <w:rFonts w:hint="eastAsia"/>
        </w:rPr>
        <w:t>,</w:t>
      </w:r>
      <w:r w:rsidRPr="00885CD9">
        <w:rPr>
          <w:rFonts w:hint="eastAsia"/>
        </w:rPr>
        <w:t>对于字典表</w:t>
      </w:r>
      <w:r w:rsidRPr="00885CD9">
        <w:rPr>
          <w:rFonts w:hint="eastAsia"/>
        </w:rPr>
        <w:t>(</w:t>
      </w:r>
      <w:r w:rsidRPr="00885CD9">
        <w:rPr>
          <w:rFonts w:hint="eastAsia"/>
        </w:rPr>
        <w:t>大量查询</w:t>
      </w:r>
      <w:r w:rsidRPr="00885CD9">
        <w:rPr>
          <w:rFonts w:hint="eastAsia"/>
        </w:rPr>
        <w:t>,</w:t>
      </w:r>
      <w:r w:rsidRPr="00885CD9">
        <w:rPr>
          <w:rFonts w:hint="eastAsia"/>
        </w:rPr>
        <w:t>很少修改</w:t>
      </w:r>
      <w:r w:rsidRPr="00885CD9">
        <w:rPr>
          <w:rFonts w:hint="eastAsia"/>
        </w:rPr>
        <w:t>)</w:t>
      </w:r>
      <w:r w:rsidRPr="00885CD9">
        <w:rPr>
          <w:rFonts w:hint="eastAsia"/>
        </w:rPr>
        <w:t>的数据</w:t>
      </w:r>
      <w:r w:rsidRPr="00885CD9">
        <w:rPr>
          <w:rFonts w:hint="eastAsia"/>
        </w:rPr>
        <w:t>,</w:t>
      </w:r>
      <w:r w:rsidRPr="00885CD9">
        <w:rPr>
          <w:rFonts w:hint="eastAsia"/>
        </w:rPr>
        <w:t>可以使用</w:t>
      </w:r>
      <w:proofErr w:type="spellStart"/>
      <w:r w:rsidRPr="00885CD9">
        <w:rPr>
          <w:rFonts w:hint="eastAsia"/>
        </w:rPr>
        <w:t>mybatis</w:t>
      </w:r>
      <w:proofErr w:type="spellEnd"/>
      <w:r w:rsidRPr="00885CD9">
        <w:rPr>
          <w:rFonts w:hint="eastAsia"/>
        </w:rPr>
        <w:t>的二级缓存机制</w:t>
      </w:r>
      <w:r w:rsidRPr="00885CD9">
        <w:rPr>
          <w:rFonts w:hint="eastAsia"/>
        </w:rPr>
        <w:t>,</w:t>
      </w:r>
    </w:p>
    <w:p w:rsidR="00885CD9" w:rsidRPr="00885CD9" w:rsidRDefault="00885CD9" w:rsidP="00885CD9">
      <w:r w:rsidRPr="00885CD9">
        <w:rPr>
          <w:rFonts w:hint="eastAsia"/>
        </w:rPr>
        <w:t xml:space="preserve">     </w:t>
      </w:r>
      <w:r w:rsidR="00162464">
        <w:rPr>
          <w:rFonts w:hint="eastAsia"/>
        </w:rPr>
        <w:t>提高查询效率。比如省市县、汽车品牌、配件类别、企业信息等</w:t>
      </w:r>
    </w:p>
    <w:p w:rsidR="00885CD9" w:rsidRPr="00162464" w:rsidRDefault="00885CD9" w:rsidP="00885CD9">
      <w:pPr>
        <w:rPr>
          <w:b/>
        </w:rPr>
      </w:pPr>
      <w:r w:rsidRPr="00885CD9">
        <w:rPr>
          <w:rFonts w:hint="eastAsia"/>
        </w:rPr>
        <w:t xml:space="preserve"> </w:t>
      </w:r>
      <w:r w:rsidRPr="00162464">
        <w:rPr>
          <w:rFonts w:hint="eastAsia"/>
          <w:b/>
        </w:rPr>
        <w:t xml:space="preserve">    </w:t>
      </w:r>
      <w:r w:rsidRPr="00162464">
        <w:rPr>
          <w:rFonts w:hint="eastAsia"/>
          <w:b/>
        </w:rPr>
        <w:t>如何使用</w:t>
      </w:r>
      <w:proofErr w:type="spellStart"/>
      <w:r w:rsidRPr="00162464">
        <w:rPr>
          <w:rFonts w:hint="eastAsia"/>
          <w:b/>
        </w:rPr>
        <w:t>Mybatis</w:t>
      </w:r>
      <w:proofErr w:type="spellEnd"/>
      <w:r w:rsidRPr="00162464">
        <w:rPr>
          <w:rFonts w:hint="eastAsia"/>
          <w:b/>
        </w:rPr>
        <w:t>的二级缓存</w:t>
      </w:r>
    </w:p>
    <w:p w:rsidR="00885CD9" w:rsidRPr="00885CD9" w:rsidRDefault="00162464" w:rsidP="00885CD9">
      <w:r>
        <w:rPr>
          <w:rFonts w:hint="eastAsia"/>
        </w:rPr>
        <w:t xml:space="preserve">     </w:t>
      </w:r>
      <w:r w:rsidR="00885CD9" w:rsidRPr="00885CD9">
        <w:rPr>
          <w:rFonts w:hint="eastAsia"/>
        </w:rPr>
        <w:t>1</w:t>
      </w:r>
      <w:r w:rsidR="00885CD9" w:rsidRPr="00885CD9">
        <w:rPr>
          <w:rFonts w:hint="eastAsia"/>
        </w:rPr>
        <w:t>：</w:t>
      </w:r>
      <w:proofErr w:type="spellStart"/>
      <w:r w:rsidR="00885CD9" w:rsidRPr="00885CD9">
        <w:rPr>
          <w:rFonts w:hint="eastAsia"/>
        </w:rPr>
        <w:t>mybatis</w:t>
      </w:r>
      <w:proofErr w:type="spellEnd"/>
      <w:r w:rsidR="00885CD9" w:rsidRPr="00885CD9">
        <w:rPr>
          <w:rFonts w:hint="eastAsia"/>
        </w:rPr>
        <w:t>的核心配置文件当中</w:t>
      </w:r>
      <w:r w:rsidR="00885CD9" w:rsidRPr="00885CD9">
        <w:rPr>
          <w:rFonts w:hint="eastAsia"/>
        </w:rPr>
        <w:t>,</w:t>
      </w:r>
      <w:r w:rsidR="00885CD9" w:rsidRPr="00885CD9">
        <w:rPr>
          <w:rFonts w:hint="eastAsia"/>
        </w:rPr>
        <w:t>需要手动开启二级缓存</w:t>
      </w:r>
    </w:p>
    <w:p w:rsidR="00885CD9" w:rsidRPr="00885CD9" w:rsidRDefault="00885CD9" w:rsidP="00885CD9">
      <w:r w:rsidRPr="00885CD9">
        <w:rPr>
          <w:rFonts w:hint="eastAsia"/>
        </w:rPr>
        <w:tab/>
        <w:t xml:space="preserve"> 2:</w:t>
      </w:r>
      <w:r w:rsidRPr="00885CD9">
        <w:rPr>
          <w:rFonts w:hint="eastAsia"/>
        </w:rPr>
        <w:t>在指定</w:t>
      </w:r>
      <w:r w:rsidRPr="00885CD9">
        <w:rPr>
          <w:rFonts w:hint="eastAsia"/>
        </w:rPr>
        <w:t>mapper</w:t>
      </w:r>
      <w:r w:rsidRPr="00885CD9">
        <w:rPr>
          <w:rFonts w:hint="eastAsia"/>
        </w:rPr>
        <w:t>文件当中</w:t>
      </w:r>
      <w:r w:rsidRPr="00885CD9">
        <w:rPr>
          <w:rFonts w:hint="eastAsia"/>
        </w:rPr>
        <w:t>,</w:t>
      </w:r>
      <w:r w:rsidRPr="00885CD9">
        <w:rPr>
          <w:rFonts w:hint="eastAsia"/>
        </w:rPr>
        <w:t>是否启用二级缓存</w:t>
      </w:r>
      <w:r w:rsidRPr="00885CD9">
        <w:rPr>
          <w:rFonts w:hint="eastAsia"/>
        </w:rPr>
        <w:t>,</w:t>
      </w:r>
      <w:r w:rsidRPr="00885CD9">
        <w:rPr>
          <w:rFonts w:hint="eastAsia"/>
        </w:rPr>
        <w:t>以及二级缓存的实现类</w:t>
      </w:r>
      <w:r w:rsidRPr="00885CD9">
        <w:rPr>
          <w:rFonts w:hint="eastAsia"/>
        </w:rPr>
        <w:t>(</w:t>
      </w:r>
      <w:r w:rsidRPr="00885CD9">
        <w:rPr>
          <w:rFonts w:hint="eastAsia"/>
        </w:rPr>
        <w:t>实现</w:t>
      </w:r>
      <w:r w:rsidRPr="00885CD9">
        <w:rPr>
          <w:rFonts w:hint="eastAsia"/>
        </w:rPr>
        <w:t>cache</w:t>
      </w:r>
      <w:r w:rsidRPr="00885CD9">
        <w:rPr>
          <w:rFonts w:hint="eastAsia"/>
        </w:rPr>
        <w:t>接口</w:t>
      </w:r>
      <w:r w:rsidRPr="00885CD9">
        <w:rPr>
          <w:rFonts w:hint="eastAsia"/>
        </w:rPr>
        <w:t>)</w:t>
      </w:r>
    </w:p>
    <w:p w:rsidR="00885CD9" w:rsidRPr="00885CD9" w:rsidRDefault="00885CD9" w:rsidP="00885CD9">
      <w:r w:rsidRPr="00885CD9">
        <w:rPr>
          <w:rFonts w:hint="eastAsia"/>
        </w:rPr>
        <w:tab/>
        <w:t xml:space="preserve"> 3:</w:t>
      </w:r>
      <w:r w:rsidRPr="00885CD9">
        <w:rPr>
          <w:rFonts w:hint="eastAsia"/>
        </w:rPr>
        <w:t>如果</w:t>
      </w:r>
      <w:r w:rsidRPr="00885CD9">
        <w:rPr>
          <w:rFonts w:hint="eastAsia"/>
        </w:rPr>
        <w:t>Mapper</w:t>
      </w:r>
      <w:r w:rsidRPr="00885CD9">
        <w:rPr>
          <w:rFonts w:hint="eastAsia"/>
        </w:rPr>
        <w:t>启动二级缓存</w:t>
      </w:r>
      <w:r w:rsidRPr="00885CD9">
        <w:rPr>
          <w:rFonts w:hint="eastAsia"/>
        </w:rPr>
        <w:t>,</w:t>
      </w:r>
      <w:r w:rsidRPr="00885CD9">
        <w:rPr>
          <w:rFonts w:hint="eastAsia"/>
        </w:rPr>
        <w:t>那么该</w:t>
      </w:r>
      <w:r w:rsidRPr="00885CD9">
        <w:rPr>
          <w:rFonts w:hint="eastAsia"/>
        </w:rPr>
        <w:t>mapper</w:t>
      </w:r>
      <w:r w:rsidRPr="00885CD9">
        <w:rPr>
          <w:rFonts w:hint="eastAsia"/>
        </w:rPr>
        <w:t>对应的实体类</w:t>
      </w:r>
      <w:r w:rsidRPr="00885CD9">
        <w:rPr>
          <w:rFonts w:hint="eastAsia"/>
        </w:rPr>
        <w:t>,</w:t>
      </w:r>
      <w:r w:rsidRPr="00885CD9">
        <w:rPr>
          <w:rFonts w:hint="eastAsia"/>
        </w:rPr>
        <w:t>必须实现序列化接口</w:t>
      </w:r>
    </w:p>
    <w:p w:rsidR="00C01E86" w:rsidRDefault="00885CD9" w:rsidP="00885CD9">
      <w:r w:rsidRPr="00885CD9">
        <w:rPr>
          <w:rFonts w:hint="eastAsia"/>
        </w:rPr>
        <w:t xml:space="preserve">     </w:t>
      </w:r>
      <w:proofErr w:type="spellStart"/>
      <w:r w:rsidRPr="00885CD9">
        <w:rPr>
          <w:rFonts w:hint="eastAsia"/>
        </w:rPr>
        <w:t>mybatis</w:t>
      </w:r>
      <w:proofErr w:type="spellEnd"/>
      <w:r w:rsidRPr="00885CD9">
        <w:rPr>
          <w:rFonts w:hint="eastAsia"/>
        </w:rPr>
        <w:t>的二级缓存通常是使用</w:t>
      </w:r>
      <w:proofErr w:type="spellStart"/>
      <w:r w:rsidRPr="00885CD9">
        <w:rPr>
          <w:rFonts w:hint="eastAsia"/>
        </w:rPr>
        <w:t>ehcache</w:t>
      </w:r>
      <w:proofErr w:type="spellEnd"/>
      <w:r w:rsidRPr="00885CD9">
        <w:rPr>
          <w:rFonts w:hint="eastAsia"/>
        </w:rPr>
        <w:t>,</w:t>
      </w:r>
      <w:r w:rsidRPr="00885CD9">
        <w:rPr>
          <w:rFonts w:hint="eastAsia"/>
        </w:rPr>
        <w:t>但是咱们使用</w:t>
      </w:r>
      <w:proofErr w:type="spellStart"/>
      <w:r w:rsidRPr="00885CD9">
        <w:rPr>
          <w:rFonts w:hint="eastAsia"/>
        </w:rPr>
        <w:t>redis</w:t>
      </w:r>
      <w:proofErr w:type="spellEnd"/>
      <w:r w:rsidRPr="00885CD9">
        <w:rPr>
          <w:rFonts w:hint="eastAsia"/>
        </w:rPr>
        <w:t>来充当二级缓存容器</w:t>
      </w:r>
    </w:p>
    <w:p w:rsidR="00C01E86" w:rsidRPr="003454F1" w:rsidRDefault="00C01E86" w:rsidP="00A40CCE">
      <w:pPr>
        <w:pStyle w:val="a7"/>
        <w:numPr>
          <w:ilvl w:val="0"/>
          <w:numId w:val="38"/>
        </w:numPr>
        <w:ind w:firstLineChars="0"/>
        <w:outlineLvl w:val="1"/>
        <w:rPr>
          <w:b/>
        </w:rPr>
      </w:pPr>
      <w:proofErr w:type="spellStart"/>
      <w:r w:rsidRPr="003454F1">
        <w:rPr>
          <w:b/>
        </w:rPr>
        <w:t>M</w:t>
      </w:r>
      <w:r w:rsidRPr="003454F1">
        <w:rPr>
          <w:rFonts w:hint="eastAsia"/>
          <w:b/>
        </w:rPr>
        <w:t>ybatis</w:t>
      </w:r>
      <w:proofErr w:type="spellEnd"/>
      <w:r w:rsidRPr="003454F1">
        <w:rPr>
          <w:rFonts w:hint="eastAsia"/>
          <w:b/>
        </w:rPr>
        <w:t>逆向工程</w:t>
      </w:r>
    </w:p>
    <w:p w:rsidR="00C01E86" w:rsidRPr="00AD0580" w:rsidRDefault="00C01E86" w:rsidP="00C01E86">
      <w:r>
        <w:rPr>
          <w:rFonts w:hint="eastAsia"/>
        </w:rPr>
        <w:tab/>
      </w:r>
      <w:r>
        <w:rPr>
          <w:rFonts w:hint="eastAsia"/>
        </w:rPr>
        <w:tab/>
      </w:r>
      <w:r>
        <w:rPr>
          <w:rFonts w:hint="eastAsia"/>
        </w:rPr>
        <w:t>使用官方网站的</w:t>
      </w:r>
      <w:r>
        <w:rPr>
          <w:rFonts w:hint="eastAsia"/>
        </w:rPr>
        <w:t>mapper</w:t>
      </w:r>
      <w:r>
        <w:rPr>
          <w:rFonts w:hint="eastAsia"/>
        </w:rPr>
        <w:t>自动生成工具</w:t>
      </w:r>
      <w:r w:rsidRPr="001166D4">
        <w:t>mybatis-generator-core-1.3.2</w:t>
      </w:r>
      <w:r>
        <w:rPr>
          <w:rFonts w:hint="eastAsia"/>
        </w:rPr>
        <w:t>来生成</w:t>
      </w:r>
      <w:r>
        <w:rPr>
          <w:rFonts w:hint="eastAsia"/>
        </w:rPr>
        <w:t>po</w:t>
      </w:r>
      <w:r>
        <w:rPr>
          <w:rFonts w:hint="eastAsia"/>
        </w:rPr>
        <w:t>类和</w:t>
      </w:r>
      <w:r>
        <w:rPr>
          <w:rFonts w:hint="eastAsia"/>
        </w:rPr>
        <w:tab/>
      </w:r>
      <w:r>
        <w:rPr>
          <w:rFonts w:hint="eastAsia"/>
        </w:rPr>
        <w:tab/>
        <w:t>mapper</w:t>
      </w:r>
      <w:r>
        <w:rPr>
          <w:rFonts w:hint="eastAsia"/>
        </w:rPr>
        <w:t>映射文件。</w:t>
      </w:r>
    </w:p>
    <w:p w:rsidR="00C01E86" w:rsidRDefault="00C01E86" w:rsidP="00C01E86">
      <w:r>
        <w:rPr>
          <w:rFonts w:hint="eastAsia"/>
        </w:rPr>
        <w:tab/>
      </w:r>
      <w:r>
        <w:rPr>
          <w:rFonts w:hint="eastAsia"/>
        </w:rPr>
        <w:tab/>
      </w:r>
      <w:r>
        <w:rPr>
          <w:rFonts w:hint="eastAsia"/>
        </w:rPr>
        <w:t>作用</w:t>
      </w:r>
      <w:r>
        <w:rPr>
          <w:rFonts w:hint="eastAsia"/>
        </w:rPr>
        <w:t>:</w:t>
      </w:r>
      <w:proofErr w:type="spellStart"/>
      <w:r>
        <w:rPr>
          <w:rFonts w:hint="eastAsia"/>
        </w:rPr>
        <w:t>mybatis</w:t>
      </w:r>
      <w:proofErr w:type="spellEnd"/>
      <w:r>
        <w:rPr>
          <w:rFonts w:hint="eastAsia"/>
        </w:rPr>
        <w:t>官方提供逆向工程</w:t>
      </w:r>
      <w:r>
        <w:rPr>
          <w:rFonts w:hint="eastAsia"/>
        </w:rPr>
        <w:t>,</w:t>
      </w:r>
      <w:r>
        <w:rPr>
          <w:rFonts w:hint="eastAsia"/>
        </w:rPr>
        <w:t>可以使用它通过数据库中的表来自动生成</w:t>
      </w:r>
      <w:r>
        <w:rPr>
          <w:rFonts w:hint="eastAsia"/>
        </w:rPr>
        <w:t>Mapper</w:t>
      </w:r>
      <w:r>
        <w:rPr>
          <w:rFonts w:hint="eastAsia"/>
        </w:rPr>
        <w:tab/>
      </w:r>
      <w:r>
        <w:rPr>
          <w:rFonts w:hint="eastAsia"/>
        </w:rPr>
        <w:tab/>
      </w:r>
      <w:r>
        <w:rPr>
          <w:rFonts w:hint="eastAsia"/>
        </w:rPr>
        <w:t>接口和映射文件</w:t>
      </w:r>
      <w:r>
        <w:rPr>
          <w:rFonts w:hint="eastAsia"/>
        </w:rPr>
        <w:t>(</w:t>
      </w:r>
      <w:r>
        <w:rPr>
          <w:rFonts w:hint="eastAsia"/>
        </w:rPr>
        <w:t>单表增删改查</w:t>
      </w:r>
      <w:r>
        <w:rPr>
          <w:rFonts w:hint="eastAsia"/>
        </w:rPr>
        <w:t>)</w:t>
      </w:r>
      <w:r>
        <w:rPr>
          <w:rFonts w:hint="eastAsia"/>
        </w:rPr>
        <w:t>和</w:t>
      </w:r>
      <w:r>
        <w:rPr>
          <w:rFonts w:hint="eastAsia"/>
        </w:rPr>
        <w:t>Po</w:t>
      </w:r>
      <w:r>
        <w:rPr>
          <w:rFonts w:hint="eastAsia"/>
        </w:rPr>
        <w:t>类</w:t>
      </w:r>
      <w:r>
        <w:rPr>
          <w:rFonts w:hint="eastAsia"/>
        </w:rPr>
        <w:t>.</w:t>
      </w:r>
    </w:p>
    <w:p w:rsidR="00F3135D" w:rsidRDefault="00F3135D" w:rsidP="00A40CCE">
      <w:pPr>
        <w:pStyle w:val="a7"/>
        <w:numPr>
          <w:ilvl w:val="0"/>
          <w:numId w:val="38"/>
        </w:numPr>
        <w:ind w:firstLineChars="0"/>
        <w:outlineLvl w:val="1"/>
        <w:rPr>
          <w:b/>
          <w:color w:val="FF0000"/>
        </w:rPr>
      </w:pPr>
      <w:proofErr w:type="spellStart"/>
      <w:r w:rsidRPr="00F3135D">
        <w:rPr>
          <w:rFonts w:hint="eastAsia"/>
          <w:b/>
          <w:color w:val="FF0000"/>
        </w:rPr>
        <w:t>mybatis</w:t>
      </w:r>
      <w:proofErr w:type="spellEnd"/>
      <w:r w:rsidRPr="00F3135D">
        <w:rPr>
          <w:rFonts w:hint="eastAsia"/>
          <w:b/>
          <w:color w:val="FF0000"/>
        </w:rPr>
        <w:t>使用了哪些设计模式？你了解过哪些设计模式</w:t>
      </w:r>
      <w:r w:rsidRPr="00F3135D">
        <w:rPr>
          <w:rFonts w:hint="eastAsia"/>
          <w:b/>
          <w:color w:val="FF0000"/>
        </w:rPr>
        <w:t>?</w:t>
      </w:r>
    </w:p>
    <w:p w:rsidR="00F3135D" w:rsidRPr="00F3135D" w:rsidRDefault="00F3135D" w:rsidP="00F3135D">
      <w:r>
        <w:rPr>
          <w:rFonts w:hint="eastAsia"/>
        </w:rPr>
        <w:tab/>
      </w:r>
      <w:r>
        <w:rPr>
          <w:rFonts w:hint="eastAsia"/>
        </w:rPr>
        <w:tab/>
        <w:t xml:space="preserve">   </w:t>
      </w:r>
      <w:proofErr w:type="spellStart"/>
      <w:r w:rsidRPr="00F3135D">
        <w:rPr>
          <w:rFonts w:hint="eastAsia"/>
        </w:rPr>
        <w:t>sqlSessionFactoryBuilder</w:t>
      </w:r>
      <w:proofErr w:type="spellEnd"/>
      <w:r w:rsidRPr="00F3135D">
        <w:rPr>
          <w:rFonts w:hint="eastAsia"/>
        </w:rPr>
        <w:t xml:space="preserve"> </w:t>
      </w:r>
      <w:r w:rsidRPr="00F3135D">
        <w:rPr>
          <w:rFonts w:hint="eastAsia"/>
        </w:rPr>
        <w:t>建造者模式</w:t>
      </w:r>
    </w:p>
    <w:p w:rsidR="00F3135D" w:rsidRPr="00F3135D" w:rsidRDefault="00F3135D" w:rsidP="00F3135D">
      <w:r w:rsidRPr="00F3135D">
        <w:rPr>
          <w:rFonts w:hint="eastAsia"/>
        </w:rPr>
        <w:t xml:space="preserve">           </w:t>
      </w:r>
      <w:proofErr w:type="spellStart"/>
      <w:r w:rsidRPr="00F3135D">
        <w:rPr>
          <w:rFonts w:hint="eastAsia"/>
        </w:rPr>
        <w:t>sqlSessionFactory</w:t>
      </w:r>
      <w:proofErr w:type="spellEnd"/>
      <w:r w:rsidRPr="00F3135D">
        <w:rPr>
          <w:rFonts w:hint="eastAsia"/>
        </w:rPr>
        <w:t xml:space="preserve">     </w:t>
      </w:r>
      <w:r w:rsidRPr="00F3135D">
        <w:rPr>
          <w:rFonts w:hint="eastAsia"/>
        </w:rPr>
        <w:t>单例</w:t>
      </w:r>
      <w:r w:rsidRPr="00F3135D">
        <w:rPr>
          <w:rFonts w:hint="eastAsia"/>
        </w:rPr>
        <w:t xml:space="preserve">      </w:t>
      </w:r>
      <w:proofErr w:type="spellStart"/>
      <w:r w:rsidRPr="00F3135D">
        <w:rPr>
          <w:rFonts w:hint="eastAsia"/>
        </w:rPr>
        <w:t>singleTon</w:t>
      </w:r>
      <w:proofErr w:type="spellEnd"/>
    </w:p>
    <w:p w:rsidR="00F3135D" w:rsidRPr="00F3135D" w:rsidRDefault="00F3135D" w:rsidP="00F3135D">
      <w:r w:rsidRPr="00F3135D">
        <w:rPr>
          <w:rFonts w:hint="eastAsia"/>
        </w:rPr>
        <w:tab/>
        <w:t xml:space="preserve">       </w:t>
      </w:r>
      <w:proofErr w:type="spellStart"/>
      <w:r w:rsidRPr="00F3135D">
        <w:rPr>
          <w:rFonts w:hint="eastAsia"/>
        </w:rPr>
        <w:t>sqlSession</w:t>
      </w:r>
      <w:proofErr w:type="spellEnd"/>
      <w:r w:rsidRPr="00F3135D">
        <w:rPr>
          <w:rFonts w:hint="eastAsia"/>
        </w:rPr>
        <w:t xml:space="preserve">            </w:t>
      </w:r>
      <w:r w:rsidRPr="00F3135D">
        <w:rPr>
          <w:rFonts w:hint="eastAsia"/>
        </w:rPr>
        <w:t>工厂模式</w:t>
      </w:r>
      <w:r w:rsidRPr="00F3135D">
        <w:rPr>
          <w:rFonts w:hint="eastAsia"/>
        </w:rPr>
        <w:t xml:space="preserve">  </w:t>
      </w:r>
      <w:proofErr w:type="spellStart"/>
      <w:r w:rsidRPr="00F3135D">
        <w:rPr>
          <w:rFonts w:hint="eastAsia"/>
        </w:rPr>
        <w:t>beanFactory</w:t>
      </w:r>
      <w:proofErr w:type="spellEnd"/>
    </w:p>
    <w:p w:rsidR="00F3135D" w:rsidRPr="00F3135D" w:rsidRDefault="00F3135D" w:rsidP="00F3135D">
      <w:r w:rsidRPr="00F3135D">
        <w:rPr>
          <w:rFonts w:hint="eastAsia"/>
        </w:rPr>
        <w:tab/>
        <w:t xml:space="preserve">       mapper                </w:t>
      </w:r>
      <w:r w:rsidRPr="00F3135D">
        <w:rPr>
          <w:rFonts w:hint="eastAsia"/>
        </w:rPr>
        <w:t>动态代理</w:t>
      </w:r>
      <w:r w:rsidRPr="00F3135D">
        <w:rPr>
          <w:rFonts w:hint="eastAsia"/>
        </w:rPr>
        <w:t xml:space="preserve"> </w:t>
      </w:r>
      <w:proofErr w:type="spellStart"/>
      <w:r w:rsidRPr="00F3135D">
        <w:rPr>
          <w:rFonts w:hint="eastAsia"/>
        </w:rPr>
        <w:t>springaop</w:t>
      </w:r>
      <w:proofErr w:type="spellEnd"/>
    </w:p>
    <w:p w:rsidR="00F3135D" w:rsidRPr="00F3135D" w:rsidRDefault="00F3135D" w:rsidP="00F3135D">
      <w:r w:rsidRPr="00F3135D">
        <w:rPr>
          <w:rFonts w:hint="eastAsia"/>
        </w:rPr>
        <w:tab/>
        <w:t xml:space="preserve">       </w:t>
      </w:r>
      <w:proofErr w:type="spellStart"/>
      <w:r w:rsidRPr="00F3135D">
        <w:rPr>
          <w:rFonts w:hint="eastAsia"/>
        </w:rPr>
        <w:t>springmvc</w:t>
      </w:r>
      <w:proofErr w:type="spellEnd"/>
      <w:r w:rsidRPr="00F3135D">
        <w:rPr>
          <w:rFonts w:hint="eastAsia"/>
        </w:rPr>
        <w:t xml:space="preserve"> </w:t>
      </w:r>
      <w:proofErr w:type="spellStart"/>
      <w:r w:rsidRPr="00F3135D">
        <w:rPr>
          <w:rFonts w:hint="eastAsia"/>
        </w:rPr>
        <w:t>handlerAdapter</w:t>
      </w:r>
      <w:proofErr w:type="spellEnd"/>
      <w:r w:rsidRPr="00F3135D">
        <w:rPr>
          <w:rFonts w:hint="eastAsia"/>
        </w:rPr>
        <w:t xml:space="preserve">   </w:t>
      </w:r>
      <w:r w:rsidRPr="00F3135D">
        <w:rPr>
          <w:rFonts w:hint="eastAsia"/>
        </w:rPr>
        <w:t>适配器模式</w:t>
      </w:r>
    </w:p>
    <w:p w:rsidR="00F3135D" w:rsidRPr="00F3135D" w:rsidRDefault="00F3135D" w:rsidP="00F3135D">
      <w:r w:rsidRPr="00F3135D">
        <w:rPr>
          <w:rFonts w:hint="eastAsia"/>
        </w:rPr>
        <w:tab/>
        <w:t xml:space="preserve">       </w:t>
      </w:r>
      <w:proofErr w:type="spellStart"/>
      <w:r w:rsidRPr="00F3135D">
        <w:rPr>
          <w:rFonts w:hint="eastAsia"/>
        </w:rPr>
        <w:t>BufferedReader</w:t>
      </w:r>
      <w:proofErr w:type="spellEnd"/>
      <w:r w:rsidRPr="00F3135D">
        <w:rPr>
          <w:rFonts w:hint="eastAsia"/>
        </w:rPr>
        <w:t xml:space="preserve">       </w:t>
      </w:r>
      <w:r w:rsidRPr="00F3135D">
        <w:rPr>
          <w:rFonts w:hint="eastAsia"/>
        </w:rPr>
        <w:t>装饰者设计模式</w:t>
      </w:r>
    </w:p>
    <w:p w:rsidR="00BE0967" w:rsidRDefault="00BE0967" w:rsidP="00A40CCE">
      <w:pPr>
        <w:pStyle w:val="a7"/>
        <w:numPr>
          <w:ilvl w:val="0"/>
          <w:numId w:val="38"/>
        </w:numPr>
        <w:ind w:firstLineChars="0"/>
        <w:outlineLvl w:val="1"/>
        <w:rPr>
          <w:b/>
          <w:color w:val="FF0000"/>
        </w:rPr>
      </w:pPr>
      <w:proofErr w:type="spellStart"/>
      <w:r w:rsidRPr="00BE0967">
        <w:rPr>
          <w:rFonts w:hint="eastAsia"/>
          <w:b/>
          <w:color w:val="FF0000"/>
        </w:rPr>
        <w:t>Mybatis</w:t>
      </w:r>
      <w:proofErr w:type="spellEnd"/>
      <w:r w:rsidRPr="00BE0967">
        <w:rPr>
          <w:rFonts w:hint="eastAsia"/>
          <w:b/>
          <w:color w:val="FF0000"/>
        </w:rPr>
        <w:t>是如何进行分页的？分页插件的原理是什么？</w:t>
      </w:r>
    </w:p>
    <w:p w:rsidR="00BE0967" w:rsidRPr="00BE0967" w:rsidRDefault="00BE0967" w:rsidP="00D2023C">
      <w:pPr>
        <w:pStyle w:val="a7"/>
        <w:ind w:left="1140"/>
        <w:rPr>
          <w:rFonts w:ascii="Calibri" w:eastAsia="宋体" w:hAnsi="Calibri" w:cs="Times New Roman"/>
        </w:rPr>
      </w:pPr>
      <w:r w:rsidRPr="00BE0967">
        <w:rPr>
          <w:rFonts w:ascii="Calibri" w:eastAsia="宋体" w:hAnsi="Calibri" w:cs="Times New Roman" w:hint="eastAsia"/>
        </w:rPr>
        <w:t>1</w:t>
      </w:r>
      <w:r w:rsidRPr="00BE0967">
        <w:rPr>
          <w:rFonts w:ascii="Calibri" w:eastAsia="宋体" w:hAnsi="Calibri" w:cs="Times New Roman" w:hint="eastAsia"/>
        </w:rPr>
        <w:t>）</w:t>
      </w:r>
      <w:proofErr w:type="spellStart"/>
      <w:r w:rsidRPr="00BE0967">
        <w:rPr>
          <w:rFonts w:ascii="Calibri" w:eastAsia="宋体" w:hAnsi="Calibri" w:cs="Times New Roman" w:hint="eastAsia"/>
        </w:rPr>
        <w:t>Mybatis</w:t>
      </w:r>
      <w:proofErr w:type="spellEnd"/>
      <w:r w:rsidRPr="00BE0967">
        <w:rPr>
          <w:rFonts w:ascii="Calibri" w:eastAsia="宋体" w:hAnsi="Calibri" w:cs="Times New Roman" w:hint="eastAsia"/>
        </w:rPr>
        <w:t>使用</w:t>
      </w:r>
      <w:proofErr w:type="spellStart"/>
      <w:r w:rsidRPr="00BE0967">
        <w:rPr>
          <w:rFonts w:ascii="Calibri" w:eastAsia="宋体" w:hAnsi="Calibri" w:cs="Times New Roman" w:hint="eastAsia"/>
        </w:rPr>
        <w:t>RowBounds</w:t>
      </w:r>
      <w:proofErr w:type="spellEnd"/>
      <w:r w:rsidRPr="00BE0967">
        <w:rPr>
          <w:rFonts w:ascii="Calibri" w:eastAsia="宋体" w:hAnsi="Calibri" w:cs="Times New Roman" w:hint="eastAsia"/>
        </w:rPr>
        <w:t>对象进行分页，也可以直接编写</w:t>
      </w:r>
      <w:proofErr w:type="spellStart"/>
      <w:r w:rsidRPr="00BE0967">
        <w:rPr>
          <w:rFonts w:ascii="Calibri" w:eastAsia="宋体" w:hAnsi="Calibri" w:cs="Times New Roman" w:hint="eastAsia"/>
        </w:rPr>
        <w:t>sql</w:t>
      </w:r>
      <w:proofErr w:type="spellEnd"/>
      <w:r w:rsidRPr="00BE0967">
        <w:rPr>
          <w:rFonts w:ascii="Calibri" w:eastAsia="宋体" w:hAnsi="Calibri" w:cs="Times New Roman" w:hint="eastAsia"/>
        </w:rPr>
        <w:t>实现分页，也可以使用</w:t>
      </w:r>
      <w:proofErr w:type="spellStart"/>
      <w:r w:rsidRPr="00BE0967">
        <w:rPr>
          <w:rFonts w:ascii="Calibri" w:eastAsia="宋体" w:hAnsi="Calibri" w:cs="Times New Roman" w:hint="eastAsia"/>
        </w:rPr>
        <w:t>Mybatis</w:t>
      </w:r>
      <w:proofErr w:type="spellEnd"/>
      <w:r w:rsidRPr="00BE0967">
        <w:rPr>
          <w:rFonts w:ascii="Calibri" w:eastAsia="宋体" w:hAnsi="Calibri" w:cs="Times New Roman" w:hint="eastAsia"/>
        </w:rPr>
        <w:t>的分页插件。</w:t>
      </w:r>
    </w:p>
    <w:p w:rsidR="00BE0967" w:rsidRPr="00BE0967" w:rsidRDefault="00BE0967" w:rsidP="00D2023C">
      <w:pPr>
        <w:pStyle w:val="a7"/>
        <w:ind w:left="1140"/>
        <w:rPr>
          <w:rFonts w:ascii="Calibri" w:eastAsia="宋体" w:hAnsi="Calibri" w:cs="Times New Roman"/>
        </w:rPr>
      </w:pPr>
      <w:r w:rsidRPr="00BE0967">
        <w:rPr>
          <w:rFonts w:ascii="Calibri" w:eastAsia="宋体" w:hAnsi="Calibri" w:cs="Times New Roman" w:hint="eastAsia"/>
        </w:rPr>
        <w:t>2</w:t>
      </w:r>
      <w:r w:rsidRPr="00BE0967">
        <w:rPr>
          <w:rFonts w:ascii="Calibri" w:eastAsia="宋体" w:hAnsi="Calibri" w:cs="Times New Roman" w:hint="eastAsia"/>
        </w:rPr>
        <w:t>）分页插件的原理：实现</w:t>
      </w:r>
      <w:proofErr w:type="spellStart"/>
      <w:r w:rsidRPr="00BE0967">
        <w:rPr>
          <w:rFonts w:ascii="Calibri" w:eastAsia="宋体" w:hAnsi="Calibri" w:cs="Times New Roman" w:hint="eastAsia"/>
        </w:rPr>
        <w:t>Mybatis</w:t>
      </w:r>
      <w:proofErr w:type="spellEnd"/>
      <w:r w:rsidRPr="00BE0967">
        <w:rPr>
          <w:rFonts w:ascii="Calibri" w:eastAsia="宋体" w:hAnsi="Calibri" w:cs="Times New Roman" w:hint="eastAsia"/>
        </w:rPr>
        <w:t>提供的接口，实现自定义插件，在插件的拦截方法内拦截待执行的</w:t>
      </w:r>
      <w:proofErr w:type="spellStart"/>
      <w:r w:rsidRPr="00BE0967">
        <w:rPr>
          <w:rFonts w:ascii="Calibri" w:eastAsia="宋体" w:hAnsi="Calibri" w:cs="Times New Roman" w:hint="eastAsia"/>
        </w:rPr>
        <w:t>sql</w:t>
      </w:r>
      <w:proofErr w:type="spellEnd"/>
      <w:r w:rsidRPr="00BE0967">
        <w:rPr>
          <w:rFonts w:ascii="Calibri" w:eastAsia="宋体" w:hAnsi="Calibri" w:cs="Times New Roman" w:hint="eastAsia"/>
        </w:rPr>
        <w:t>，然后重写</w:t>
      </w:r>
      <w:proofErr w:type="spellStart"/>
      <w:r w:rsidRPr="00BE0967">
        <w:rPr>
          <w:rFonts w:ascii="Calibri" w:eastAsia="宋体" w:hAnsi="Calibri" w:cs="Times New Roman" w:hint="eastAsia"/>
        </w:rPr>
        <w:t>sql</w:t>
      </w:r>
      <w:proofErr w:type="spellEnd"/>
      <w:r w:rsidRPr="00BE0967">
        <w:rPr>
          <w:rFonts w:ascii="Calibri" w:eastAsia="宋体" w:hAnsi="Calibri" w:cs="Times New Roman" w:hint="eastAsia"/>
        </w:rPr>
        <w:t>。</w:t>
      </w:r>
    </w:p>
    <w:p w:rsidR="00BE0967" w:rsidRPr="00BE0967" w:rsidRDefault="00BE0967" w:rsidP="00D2023C">
      <w:pPr>
        <w:pStyle w:val="a7"/>
        <w:ind w:left="1140" w:firstLineChars="0" w:firstLine="0"/>
        <w:rPr>
          <w:rFonts w:ascii="Calibri" w:eastAsia="宋体" w:hAnsi="Calibri" w:cs="Times New Roman"/>
        </w:rPr>
      </w:pPr>
      <w:r w:rsidRPr="00BE0967">
        <w:rPr>
          <w:rFonts w:ascii="Calibri" w:eastAsia="宋体" w:hAnsi="Calibri" w:cs="Times New Roman" w:hint="eastAsia"/>
        </w:rPr>
        <w:t>举例：</w:t>
      </w:r>
      <w:r w:rsidRPr="00BE0967">
        <w:rPr>
          <w:rFonts w:ascii="Calibri" w:eastAsia="宋体" w:hAnsi="Calibri" w:cs="Times New Roman" w:hint="eastAsia"/>
        </w:rPr>
        <w:t>select * from student</w:t>
      </w:r>
      <w:r w:rsidRPr="00BE0967">
        <w:rPr>
          <w:rFonts w:ascii="Calibri" w:eastAsia="宋体" w:hAnsi="Calibri" w:cs="Times New Roman" w:hint="eastAsia"/>
        </w:rPr>
        <w:t>，拦截</w:t>
      </w:r>
      <w:proofErr w:type="spellStart"/>
      <w:r w:rsidRPr="00BE0967">
        <w:rPr>
          <w:rFonts w:ascii="Calibri" w:eastAsia="宋体" w:hAnsi="Calibri" w:cs="Times New Roman" w:hint="eastAsia"/>
        </w:rPr>
        <w:t>sql</w:t>
      </w:r>
      <w:proofErr w:type="spellEnd"/>
      <w:r w:rsidRPr="00BE0967">
        <w:rPr>
          <w:rFonts w:ascii="Calibri" w:eastAsia="宋体" w:hAnsi="Calibri" w:cs="Times New Roman" w:hint="eastAsia"/>
        </w:rPr>
        <w:t>后重写为：</w:t>
      </w:r>
      <w:r w:rsidRPr="00BE0967">
        <w:rPr>
          <w:rFonts w:ascii="Calibri" w:eastAsia="宋体" w:hAnsi="Calibri" w:cs="Times New Roman" w:hint="eastAsia"/>
        </w:rPr>
        <w:t xml:space="preserve">select t.* from </w:t>
      </w:r>
      <w:r w:rsidRPr="00BE0967">
        <w:rPr>
          <w:rFonts w:ascii="Calibri" w:eastAsia="宋体" w:hAnsi="Calibri" w:cs="Times New Roman" w:hint="eastAsia"/>
        </w:rPr>
        <w:t>（</w:t>
      </w:r>
      <w:r w:rsidRPr="00BE0967">
        <w:rPr>
          <w:rFonts w:ascii="Calibri" w:eastAsia="宋体" w:hAnsi="Calibri" w:cs="Times New Roman" w:hint="eastAsia"/>
        </w:rPr>
        <w:t>select * from student</w:t>
      </w:r>
      <w:r w:rsidRPr="00BE0967">
        <w:rPr>
          <w:rFonts w:ascii="Calibri" w:eastAsia="宋体" w:hAnsi="Calibri" w:cs="Times New Roman" w:hint="eastAsia"/>
        </w:rPr>
        <w:t>）</w:t>
      </w:r>
      <w:proofErr w:type="spellStart"/>
      <w:r w:rsidRPr="00BE0967">
        <w:rPr>
          <w:rFonts w:ascii="Calibri" w:eastAsia="宋体" w:hAnsi="Calibri" w:cs="Times New Roman" w:hint="eastAsia"/>
        </w:rPr>
        <w:t>t</w:t>
      </w:r>
      <w:proofErr w:type="spellEnd"/>
      <w:r w:rsidRPr="00BE0967">
        <w:rPr>
          <w:rFonts w:ascii="Calibri" w:eastAsia="宋体" w:hAnsi="Calibri" w:cs="Times New Roman" w:hint="eastAsia"/>
        </w:rPr>
        <w:t xml:space="preserve"> limit 0</w:t>
      </w:r>
      <w:r w:rsidRPr="00BE0967">
        <w:rPr>
          <w:rFonts w:ascii="Calibri" w:eastAsia="宋体" w:hAnsi="Calibri" w:cs="Times New Roman" w:hint="eastAsia"/>
        </w:rPr>
        <w:t>，</w:t>
      </w:r>
      <w:r w:rsidRPr="00BE0967">
        <w:rPr>
          <w:rFonts w:ascii="Calibri" w:eastAsia="宋体" w:hAnsi="Calibri" w:cs="Times New Roman" w:hint="eastAsia"/>
        </w:rPr>
        <w:t>10</w:t>
      </w:r>
    </w:p>
    <w:p w:rsidR="009B6C65" w:rsidRPr="008F10EF" w:rsidRDefault="009B6C65" w:rsidP="00A40CCE">
      <w:pPr>
        <w:pStyle w:val="a7"/>
        <w:numPr>
          <w:ilvl w:val="0"/>
          <w:numId w:val="38"/>
        </w:numPr>
        <w:ind w:firstLineChars="0"/>
        <w:outlineLvl w:val="1"/>
        <w:rPr>
          <w:b/>
          <w:color w:val="FF0000"/>
        </w:rPr>
      </w:pPr>
      <w:proofErr w:type="spellStart"/>
      <w:r w:rsidRPr="008F10EF">
        <w:rPr>
          <w:b/>
          <w:color w:val="FF0000"/>
        </w:rPr>
        <w:t>M</w:t>
      </w:r>
      <w:r w:rsidRPr="008F10EF">
        <w:rPr>
          <w:rFonts w:hint="eastAsia"/>
          <w:b/>
          <w:color w:val="FF0000"/>
        </w:rPr>
        <w:t>ybatis</w:t>
      </w:r>
      <w:proofErr w:type="spellEnd"/>
      <w:r w:rsidRPr="008F10EF">
        <w:rPr>
          <w:rFonts w:hint="eastAsia"/>
          <w:b/>
          <w:color w:val="FF0000"/>
        </w:rPr>
        <w:t>解决</w:t>
      </w:r>
      <w:proofErr w:type="spellStart"/>
      <w:r w:rsidRPr="008F10EF">
        <w:rPr>
          <w:rFonts w:hint="eastAsia"/>
          <w:b/>
          <w:color w:val="FF0000"/>
        </w:rPr>
        <w:t>jdbc</w:t>
      </w:r>
      <w:proofErr w:type="spellEnd"/>
      <w:r w:rsidRPr="008F10EF">
        <w:rPr>
          <w:rFonts w:hint="eastAsia"/>
          <w:b/>
          <w:color w:val="FF0000"/>
        </w:rPr>
        <w:t>编程的问题</w:t>
      </w:r>
    </w:p>
    <w:p w:rsidR="009B6C65" w:rsidRDefault="009B6C65" w:rsidP="00A40CCE">
      <w:pPr>
        <w:pStyle w:val="11"/>
        <w:numPr>
          <w:ilvl w:val="0"/>
          <w:numId w:val="50"/>
        </w:numPr>
        <w:ind w:firstLineChars="0"/>
      </w:pPr>
      <w:r>
        <w:rPr>
          <w:rFonts w:hint="eastAsia"/>
        </w:rPr>
        <w:t>数据库链接创建、释放频繁造成系统资源浪费从而影响系统性能，如果使用数据库链接池可解决此问题。</w:t>
      </w:r>
    </w:p>
    <w:p w:rsidR="009B6C65" w:rsidRDefault="009B6C65" w:rsidP="009B6C65">
      <w:pPr>
        <w:pStyle w:val="11"/>
        <w:ind w:left="360" w:firstLineChars="0" w:firstLine="0"/>
      </w:pPr>
      <w:r>
        <w:rPr>
          <w:rFonts w:hint="eastAsia"/>
        </w:rPr>
        <w:tab/>
      </w:r>
      <w:r>
        <w:rPr>
          <w:rFonts w:hint="eastAsia"/>
        </w:rPr>
        <w:tab/>
      </w:r>
      <w:r>
        <w:rPr>
          <w:rFonts w:hint="eastAsia"/>
        </w:rPr>
        <w:tab/>
      </w:r>
      <w:r w:rsidRPr="006A59E7">
        <w:rPr>
          <w:rFonts w:hint="eastAsia"/>
        </w:rPr>
        <w:t>解决：</w:t>
      </w:r>
      <w:r>
        <w:rPr>
          <w:rFonts w:hint="eastAsia"/>
        </w:rPr>
        <w:t>在</w:t>
      </w:r>
      <w:r>
        <w:rPr>
          <w:rFonts w:hint="eastAsia"/>
        </w:rPr>
        <w:t>SqlMapConfig.xml</w:t>
      </w:r>
      <w:r>
        <w:rPr>
          <w:rFonts w:hint="eastAsia"/>
        </w:rPr>
        <w:t>中配置数据链接池，使用连接池管理数据库链接。</w:t>
      </w:r>
    </w:p>
    <w:p w:rsidR="009B6C65" w:rsidRDefault="009B6C65" w:rsidP="00A40CCE">
      <w:pPr>
        <w:pStyle w:val="11"/>
        <w:numPr>
          <w:ilvl w:val="0"/>
          <w:numId w:val="50"/>
        </w:numPr>
        <w:ind w:firstLineChars="0"/>
      </w:pPr>
      <w:proofErr w:type="spellStart"/>
      <w:r>
        <w:t>S</w:t>
      </w:r>
      <w:r>
        <w:rPr>
          <w:rFonts w:hint="eastAsia"/>
        </w:rPr>
        <w:t>ql</w:t>
      </w:r>
      <w:proofErr w:type="spellEnd"/>
      <w:r>
        <w:rPr>
          <w:rFonts w:hint="eastAsia"/>
        </w:rPr>
        <w:t>语句写在代码中造成代码不易维护，实际应用</w:t>
      </w:r>
      <w:proofErr w:type="spellStart"/>
      <w:r>
        <w:rPr>
          <w:rFonts w:hint="eastAsia"/>
        </w:rPr>
        <w:t>sql</w:t>
      </w:r>
      <w:proofErr w:type="spellEnd"/>
      <w:r>
        <w:rPr>
          <w:rFonts w:hint="eastAsia"/>
        </w:rPr>
        <w:t>变化的可能较大，</w:t>
      </w:r>
      <w:proofErr w:type="spellStart"/>
      <w:r>
        <w:rPr>
          <w:rFonts w:hint="eastAsia"/>
        </w:rPr>
        <w:t>sql</w:t>
      </w:r>
      <w:proofErr w:type="spellEnd"/>
      <w:r>
        <w:rPr>
          <w:rFonts w:hint="eastAsia"/>
        </w:rPr>
        <w:t>变动需要改变</w:t>
      </w:r>
      <w:r>
        <w:rPr>
          <w:rFonts w:hint="eastAsia"/>
        </w:rPr>
        <w:t>java</w:t>
      </w:r>
      <w:r>
        <w:rPr>
          <w:rFonts w:hint="eastAsia"/>
        </w:rPr>
        <w:t>代码。</w:t>
      </w:r>
    </w:p>
    <w:p w:rsidR="009B6C65" w:rsidRDefault="009B6C65" w:rsidP="009B6C65">
      <w:pPr>
        <w:pStyle w:val="11"/>
        <w:ind w:left="360" w:firstLineChars="0" w:firstLine="0"/>
      </w:pPr>
      <w:r w:rsidRPr="006A59E7">
        <w:rPr>
          <w:rFonts w:hint="eastAsia"/>
        </w:rPr>
        <w:lastRenderedPageBreak/>
        <w:tab/>
      </w:r>
      <w:r w:rsidRPr="006A59E7">
        <w:rPr>
          <w:rFonts w:hint="eastAsia"/>
        </w:rPr>
        <w:tab/>
      </w:r>
      <w:r w:rsidRPr="006A59E7">
        <w:rPr>
          <w:rFonts w:hint="eastAsia"/>
        </w:rPr>
        <w:tab/>
      </w:r>
      <w:r w:rsidRPr="006A59E7">
        <w:rPr>
          <w:rFonts w:hint="eastAsia"/>
        </w:rPr>
        <w:t>解决：</w:t>
      </w:r>
      <w:r>
        <w:rPr>
          <w:rFonts w:hint="eastAsia"/>
        </w:rPr>
        <w:t>将</w:t>
      </w:r>
      <w:proofErr w:type="spellStart"/>
      <w:r>
        <w:rPr>
          <w:rFonts w:hint="eastAsia"/>
        </w:rPr>
        <w:t>Sql</w:t>
      </w:r>
      <w:proofErr w:type="spellEnd"/>
      <w:r>
        <w:rPr>
          <w:rFonts w:hint="eastAsia"/>
        </w:rPr>
        <w:t>语句配置在</w:t>
      </w:r>
      <w:r>
        <w:rPr>
          <w:rFonts w:hint="eastAsia"/>
        </w:rPr>
        <w:t>XXXXmapper.xml</w:t>
      </w:r>
      <w:r>
        <w:rPr>
          <w:rFonts w:hint="eastAsia"/>
        </w:rPr>
        <w:t>文件中与</w:t>
      </w:r>
      <w:r>
        <w:rPr>
          <w:rFonts w:hint="eastAsia"/>
        </w:rPr>
        <w:t>java</w:t>
      </w:r>
      <w:r>
        <w:rPr>
          <w:rFonts w:hint="eastAsia"/>
        </w:rPr>
        <w:t>代码分离。</w:t>
      </w:r>
    </w:p>
    <w:p w:rsidR="009B6C65" w:rsidRDefault="009B6C65" w:rsidP="00A40CCE">
      <w:pPr>
        <w:pStyle w:val="11"/>
        <w:numPr>
          <w:ilvl w:val="0"/>
          <w:numId w:val="50"/>
        </w:numPr>
        <w:ind w:firstLineChars="0"/>
      </w:pPr>
      <w:r>
        <w:rPr>
          <w:rFonts w:hint="eastAsia"/>
        </w:rPr>
        <w:t>向</w:t>
      </w:r>
      <w:proofErr w:type="spellStart"/>
      <w:r>
        <w:rPr>
          <w:rFonts w:hint="eastAsia"/>
        </w:rPr>
        <w:t>sql</w:t>
      </w:r>
      <w:proofErr w:type="spellEnd"/>
      <w:r>
        <w:rPr>
          <w:rFonts w:hint="eastAsia"/>
        </w:rPr>
        <w:t>语句传参数麻烦，因为</w:t>
      </w:r>
      <w:proofErr w:type="spellStart"/>
      <w:r>
        <w:rPr>
          <w:rFonts w:hint="eastAsia"/>
        </w:rPr>
        <w:t>sql</w:t>
      </w:r>
      <w:proofErr w:type="spellEnd"/>
      <w:r>
        <w:rPr>
          <w:rFonts w:hint="eastAsia"/>
        </w:rPr>
        <w:t>语句的</w:t>
      </w:r>
      <w:r>
        <w:rPr>
          <w:rFonts w:hint="eastAsia"/>
        </w:rPr>
        <w:t>where</w:t>
      </w:r>
      <w:r>
        <w:rPr>
          <w:rFonts w:hint="eastAsia"/>
        </w:rPr>
        <w:t>条件不一定，可能多也可能少，占位符需要和参数一一对应。</w:t>
      </w:r>
    </w:p>
    <w:p w:rsidR="009B6C65" w:rsidRDefault="009B6C65" w:rsidP="009B6C65">
      <w:pPr>
        <w:pStyle w:val="11"/>
        <w:ind w:left="360" w:firstLineChars="0" w:firstLine="0"/>
      </w:pPr>
      <w:r w:rsidRPr="006A59E7">
        <w:rPr>
          <w:rFonts w:hint="eastAsia"/>
        </w:rPr>
        <w:tab/>
      </w:r>
      <w:r w:rsidRPr="006A59E7">
        <w:rPr>
          <w:rFonts w:hint="eastAsia"/>
        </w:rPr>
        <w:tab/>
      </w:r>
      <w:r w:rsidRPr="006A59E7">
        <w:rPr>
          <w:rFonts w:hint="eastAsia"/>
        </w:rPr>
        <w:tab/>
      </w:r>
      <w:r w:rsidRPr="006A59E7">
        <w:rPr>
          <w:rFonts w:hint="eastAsia"/>
        </w:rPr>
        <w:t>解决：</w:t>
      </w:r>
      <w:proofErr w:type="spellStart"/>
      <w:r>
        <w:t>M</w:t>
      </w:r>
      <w:r>
        <w:rPr>
          <w:rFonts w:hint="eastAsia"/>
        </w:rPr>
        <w:t>ybatis</w:t>
      </w:r>
      <w:proofErr w:type="spellEnd"/>
      <w:r>
        <w:rPr>
          <w:rFonts w:hint="eastAsia"/>
        </w:rPr>
        <w:t>自动将</w:t>
      </w:r>
      <w:r>
        <w:rPr>
          <w:rFonts w:hint="eastAsia"/>
        </w:rPr>
        <w:t>java</w:t>
      </w:r>
      <w:r>
        <w:rPr>
          <w:rFonts w:hint="eastAsia"/>
        </w:rPr>
        <w:t>对象映射至</w:t>
      </w:r>
      <w:proofErr w:type="spellStart"/>
      <w:r>
        <w:rPr>
          <w:rFonts w:hint="eastAsia"/>
        </w:rPr>
        <w:t>sql</w:t>
      </w:r>
      <w:proofErr w:type="spellEnd"/>
      <w:r>
        <w:rPr>
          <w:rFonts w:hint="eastAsia"/>
        </w:rPr>
        <w:t>语句，通过</w:t>
      </w:r>
      <w:r>
        <w:rPr>
          <w:rFonts w:hint="eastAsia"/>
        </w:rPr>
        <w:t>statement</w:t>
      </w:r>
      <w:r>
        <w:rPr>
          <w:rFonts w:hint="eastAsia"/>
        </w:rPr>
        <w:t>中的</w:t>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parameterType</w:t>
      </w:r>
      <w:proofErr w:type="spellEnd"/>
      <w:r>
        <w:rPr>
          <w:rFonts w:hint="eastAsia"/>
        </w:rPr>
        <w:t>定义输入参数的类型。</w:t>
      </w:r>
    </w:p>
    <w:p w:rsidR="009B6C65" w:rsidRDefault="009B6C65" w:rsidP="00A40CCE">
      <w:pPr>
        <w:pStyle w:val="11"/>
        <w:numPr>
          <w:ilvl w:val="0"/>
          <w:numId w:val="50"/>
        </w:numPr>
        <w:ind w:firstLineChars="0"/>
      </w:pPr>
      <w:r>
        <w:rPr>
          <w:rFonts w:hint="eastAsia"/>
        </w:rPr>
        <w:t>对结果集解析麻烦，</w:t>
      </w:r>
      <w:proofErr w:type="spellStart"/>
      <w:r>
        <w:rPr>
          <w:rFonts w:hint="eastAsia"/>
        </w:rPr>
        <w:t>sql</w:t>
      </w:r>
      <w:proofErr w:type="spellEnd"/>
      <w:r>
        <w:rPr>
          <w:rFonts w:hint="eastAsia"/>
        </w:rPr>
        <w:t>变化导致解析代码变化，且解析前需要遍历，如果能将数据库记录封装成</w:t>
      </w:r>
      <w:proofErr w:type="spellStart"/>
      <w:r>
        <w:rPr>
          <w:rFonts w:hint="eastAsia"/>
        </w:rPr>
        <w:t>pojo</w:t>
      </w:r>
      <w:proofErr w:type="spellEnd"/>
      <w:r>
        <w:rPr>
          <w:rFonts w:hint="eastAsia"/>
        </w:rPr>
        <w:t>对象解析比较方便。</w:t>
      </w:r>
    </w:p>
    <w:p w:rsidR="0082166D" w:rsidRPr="00F1076B" w:rsidRDefault="0082166D" w:rsidP="0082166D">
      <w:pPr>
        <w:pStyle w:val="11"/>
        <w:ind w:left="1495" w:firstLineChars="0" w:firstLine="0"/>
      </w:pPr>
      <w:r w:rsidRPr="0082166D">
        <w:rPr>
          <w:rFonts w:hint="eastAsia"/>
        </w:rPr>
        <w:t>解决：</w:t>
      </w:r>
      <w:proofErr w:type="spellStart"/>
      <w:r w:rsidRPr="0082166D">
        <w:rPr>
          <w:rFonts w:hint="eastAsia"/>
        </w:rPr>
        <w:t>Mybatis</w:t>
      </w:r>
      <w:proofErr w:type="spellEnd"/>
      <w:r w:rsidRPr="0082166D">
        <w:rPr>
          <w:rFonts w:hint="eastAsia"/>
        </w:rPr>
        <w:t xml:space="preserve"> </w:t>
      </w:r>
      <w:r w:rsidRPr="0082166D">
        <w:rPr>
          <w:rFonts w:hint="eastAsia"/>
        </w:rPr>
        <w:t>自动将</w:t>
      </w:r>
      <w:r w:rsidRPr="0082166D">
        <w:rPr>
          <w:rFonts w:hint="eastAsia"/>
        </w:rPr>
        <w:t xml:space="preserve"> </w:t>
      </w:r>
      <w:proofErr w:type="spellStart"/>
      <w:r w:rsidRPr="0082166D">
        <w:rPr>
          <w:rFonts w:hint="eastAsia"/>
        </w:rPr>
        <w:t>sql</w:t>
      </w:r>
      <w:proofErr w:type="spellEnd"/>
      <w:r w:rsidRPr="0082166D">
        <w:rPr>
          <w:rFonts w:hint="eastAsia"/>
        </w:rPr>
        <w:t xml:space="preserve"> </w:t>
      </w:r>
      <w:r w:rsidRPr="0082166D">
        <w:rPr>
          <w:rFonts w:hint="eastAsia"/>
        </w:rPr>
        <w:t>执行结果映射至</w:t>
      </w:r>
      <w:r w:rsidRPr="0082166D">
        <w:rPr>
          <w:rFonts w:hint="eastAsia"/>
        </w:rPr>
        <w:t xml:space="preserve"> java </w:t>
      </w:r>
      <w:r w:rsidRPr="0082166D">
        <w:rPr>
          <w:rFonts w:hint="eastAsia"/>
        </w:rPr>
        <w:t>对象。</w:t>
      </w:r>
    </w:p>
    <w:p w:rsidR="00C01E86" w:rsidRPr="00D86D89" w:rsidRDefault="00C01E86" w:rsidP="00A40CCE">
      <w:pPr>
        <w:pStyle w:val="a7"/>
        <w:numPr>
          <w:ilvl w:val="0"/>
          <w:numId w:val="38"/>
        </w:numPr>
        <w:ind w:firstLineChars="0"/>
        <w:outlineLvl w:val="1"/>
        <w:rPr>
          <w:b/>
        </w:rPr>
      </w:pPr>
      <w:r w:rsidRPr="00F1076B">
        <w:rPr>
          <w:b/>
        </w:rPr>
        <w:t>Hibernate</w:t>
      </w:r>
      <w:r w:rsidRPr="00F1076B">
        <w:rPr>
          <w:b/>
        </w:rPr>
        <w:t>与</w:t>
      </w:r>
      <w:proofErr w:type="spellStart"/>
      <w:r w:rsidRPr="00F1076B">
        <w:rPr>
          <w:b/>
        </w:rPr>
        <w:t>Mybatis</w:t>
      </w:r>
      <w:proofErr w:type="spellEnd"/>
      <w:r w:rsidRPr="00F1076B">
        <w:rPr>
          <w:b/>
        </w:rPr>
        <w:t>对比</w:t>
      </w:r>
    </w:p>
    <w:p w:rsidR="00F32721" w:rsidRPr="00F32721" w:rsidRDefault="00F32721" w:rsidP="00F32721">
      <w:pPr>
        <w:pStyle w:val="11"/>
        <w:ind w:left="360" w:firstLineChars="0" w:firstLine="0"/>
      </w:pPr>
      <w:r>
        <w:rPr>
          <w:rFonts w:hint="eastAsia"/>
          <w:b/>
          <w:bCs/>
          <w:kern w:val="0"/>
        </w:rPr>
        <w:tab/>
      </w:r>
      <w:r w:rsidRPr="00F32721">
        <w:rPr>
          <w:rFonts w:hint="eastAsia"/>
        </w:rPr>
        <w:t>两者相同点：</w:t>
      </w:r>
    </w:p>
    <w:p w:rsidR="00F32721" w:rsidRPr="00F32721" w:rsidRDefault="00F32721" w:rsidP="00F32721">
      <w:pPr>
        <w:pStyle w:val="11"/>
        <w:ind w:left="360" w:firstLineChars="0" w:firstLine="0"/>
      </w:pPr>
      <w:r w:rsidRPr="00F32721">
        <w:rPr>
          <w:rFonts w:hint="eastAsia"/>
        </w:rPr>
        <w:t>1</w:t>
      </w:r>
      <w:r w:rsidRPr="00F32721">
        <w:rPr>
          <w:rFonts w:hint="eastAsia"/>
        </w:rPr>
        <w:t>）</w:t>
      </w:r>
      <w:r w:rsidRPr="00F32721">
        <w:rPr>
          <w:rFonts w:hint="eastAsia"/>
        </w:rPr>
        <w:tab/>
        <w:t xml:space="preserve">Hibernate </w:t>
      </w:r>
      <w:r w:rsidRPr="00F32721">
        <w:rPr>
          <w:rFonts w:hint="eastAsia"/>
        </w:rPr>
        <w:t>与</w:t>
      </w:r>
      <w:r w:rsidRPr="00F32721">
        <w:rPr>
          <w:rFonts w:hint="eastAsia"/>
        </w:rPr>
        <w:t xml:space="preserve"> </w:t>
      </w:r>
      <w:proofErr w:type="spellStart"/>
      <w:r w:rsidRPr="00F32721">
        <w:rPr>
          <w:rFonts w:hint="eastAsia"/>
        </w:rPr>
        <w:t>MyBatis</w:t>
      </w:r>
      <w:proofErr w:type="spellEnd"/>
      <w:r w:rsidRPr="00F32721">
        <w:rPr>
          <w:rFonts w:hint="eastAsia"/>
        </w:rPr>
        <w:t xml:space="preserve"> </w:t>
      </w:r>
      <w:r w:rsidRPr="00F32721">
        <w:rPr>
          <w:rFonts w:hint="eastAsia"/>
        </w:rPr>
        <w:t>都可以是通过</w:t>
      </w:r>
      <w:r w:rsidRPr="00F32721">
        <w:rPr>
          <w:rFonts w:hint="eastAsia"/>
        </w:rPr>
        <w:t xml:space="preserve"> </w:t>
      </w:r>
      <w:proofErr w:type="spellStart"/>
      <w:r w:rsidRPr="00F32721">
        <w:rPr>
          <w:rFonts w:hint="eastAsia"/>
        </w:rPr>
        <w:t>SessionFactoryBuider</w:t>
      </w:r>
      <w:proofErr w:type="spellEnd"/>
      <w:r w:rsidRPr="00F32721">
        <w:rPr>
          <w:rFonts w:hint="eastAsia"/>
        </w:rPr>
        <w:t xml:space="preserve"> </w:t>
      </w:r>
      <w:r w:rsidRPr="00F32721">
        <w:rPr>
          <w:rFonts w:hint="eastAsia"/>
        </w:rPr>
        <w:t>由</w:t>
      </w:r>
      <w:r w:rsidRPr="00F32721">
        <w:rPr>
          <w:rFonts w:hint="eastAsia"/>
        </w:rPr>
        <w:t xml:space="preserve"> XML </w:t>
      </w:r>
      <w:r w:rsidRPr="00F32721">
        <w:rPr>
          <w:rFonts w:hint="eastAsia"/>
        </w:rPr>
        <w:t>配置文件生成</w:t>
      </w:r>
      <w:r w:rsidRPr="00F32721">
        <w:rPr>
          <w:rFonts w:hint="eastAsia"/>
        </w:rPr>
        <w:t xml:space="preserve"> </w:t>
      </w:r>
      <w:proofErr w:type="spellStart"/>
      <w:r w:rsidRPr="00F32721">
        <w:rPr>
          <w:rFonts w:hint="eastAsia"/>
        </w:rPr>
        <w:t>SessionFactory</w:t>
      </w:r>
      <w:proofErr w:type="spellEnd"/>
      <w:r w:rsidRPr="00F32721">
        <w:rPr>
          <w:rFonts w:hint="eastAsia"/>
        </w:rPr>
        <w:t>，然后由</w:t>
      </w:r>
      <w:proofErr w:type="spellStart"/>
      <w:r w:rsidRPr="00F32721">
        <w:rPr>
          <w:rFonts w:hint="eastAsia"/>
        </w:rPr>
        <w:t>SessionFactory</w:t>
      </w:r>
      <w:proofErr w:type="spellEnd"/>
      <w:r w:rsidRPr="00F32721">
        <w:rPr>
          <w:rFonts w:hint="eastAsia"/>
        </w:rPr>
        <w:t xml:space="preserve"> </w:t>
      </w:r>
      <w:r w:rsidRPr="00F32721">
        <w:rPr>
          <w:rFonts w:hint="eastAsia"/>
        </w:rPr>
        <w:t>生成</w:t>
      </w:r>
      <w:r w:rsidRPr="00F32721">
        <w:rPr>
          <w:rFonts w:hint="eastAsia"/>
        </w:rPr>
        <w:t xml:space="preserve"> Session</w:t>
      </w:r>
      <w:r w:rsidRPr="00F32721">
        <w:rPr>
          <w:rFonts w:hint="eastAsia"/>
        </w:rPr>
        <w:t>，最后由</w:t>
      </w:r>
      <w:r w:rsidRPr="00F32721">
        <w:rPr>
          <w:rFonts w:hint="eastAsia"/>
        </w:rPr>
        <w:t xml:space="preserve"> Session </w:t>
      </w:r>
      <w:r w:rsidRPr="00F32721">
        <w:rPr>
          <w:rFonts w:hint="eastAsia"/>
        </w:rPr>
        <w:t>来开启执行事务和</w:t>
      </w:r>
      <w:r w:rsidRPr="00F32721">
        <w:rPr>
          <w:rFonts w:hint="eastAsia"/>
        </w:rPr>
        <w:t xml:space="preserve"> SQL </w:t>
      </w:r>
      <w:r w:rsidRPr="00F32721">
        <w:rPr>
          <w:rFonts w:hint="eastAsia"/>
        </w:rPr>
        <w:t>语句。其中</w:t>
      </w:r>
      <w:r w:rsidRPr="00F32721">
        <w:rPr>
          <w:rFonts w:hint="eastAsia"/>
        </w:rPr>
        <w:t xml:space="preserve"> </w:t>
      </w:r>
      <w:proofErr w:type="spellStart"/>
      <w:r w:rsidRPr="00F32721">
        <w:rPr>
          <w:rFonts w:hint="eastAsia"/>
        </w:rPr>
        <w:t>SessionFactoryBuider</w:t>
      </w:r>
      <w:proofErr w:type="spellEnd"/>
      <w:r w:rsidRPr="00F32721">
        <w:rPr>
          <w:rFonts w:hint="eastAsia"/>
        </w:rPr>
        <w:t>，</w:t>
      </w:r>
      <w:proofErr w:type="spellStart"/>
      <w:r w:rsidRPr="00F32721">
        <w:rPr>
          <w:rFonts w:hint="eastAsia"/>
        </w:rPr>
        <w:t>SessionFactory</w:t>
      </w:r>
      <w:proofErr w:type="spellEnd"/>
      <w:r w:rsidRPr="00F32721">
        <w:rPr>
          <w:rFonts w:hint="eastAsia"/>
        </w:rPr>
        <w:t>，</w:t>
      </w:r>
      <w:r w:rsidRPr="00F32721">
        <w:rPr>
          <w:rFonts w:hint="eastAsia"/>
        </w:rPr>
        <w:t xml:space="preserve">Session </w:t>
      </w:r>
      <w:r w:rsidR="0011144C">
        <w:rPr>
          <w:rFonts w:hint="eastAsia"/>
        </w:rPr>
        <w:t>的生命周期都是差不多</w:t>
      </w:r>
    </w:p>
    <w:p w:rsidR="00F32721" w:rsidRPr="00F32721" w:rsidRDefault="00F32721" w:rsidP="00F32721">
      <w:pPr>
        <w:pStyle w:val="11"/>
        <w:ind w:left="360" w:firstLineChars="0" w:firstLine="0"/>
      </w:pPr>
      <w:r w:rsidRPr="00F32721">
        <w:rPr>
          <w:rFonts w:hint="eastAsia"/>
        </w:rPr>
        <w:t>2</w:t>
      </w:r>
      <w:r w:rsidRPr="00F32721">
        <w:rPr>
          <w:rFonts w:hint="eastAsia"/>
        </w:rPr>
        <w:t>）</w:t>
      </w:r>
      <w:r w:rsidRPr="00F32721">
        <w:rPr>
          <w:rFonts w:hint="eastAsia"/>
        </w:rPr>
        <w:tab/>
        <w:t xml:space="preserve">Hibernate </w:t>
      </w:r>
      <w:r w:rsidRPr="00F32721">
        <w:rPr>
          <w:rFonts w:hint="eastAsia"/>
        </w:rPr>
        <w:t>和</w:t>
      </w:r>
      <w:r w:rsidRPr="00F32721">
        <w:rPr>
          <w:rFonts w:hint="eastAsia"/>
        </w:rPr>
        <w:t xml:space="preserve"> </w:t>
      </w:r>
      <w:proofErr w:type="spellStart"/>
      <w:r w:rsidRPr="00F32721">
        <w:rPr>
          <w:rFonts w:hint="eastAsia"/>
        </w:rPr>
        <w:t>MyBatis</w:t>
      </w:r>
      <w:proofErr w:type="spellEnd"/>
      <w:r w:rsidRPr="00F32721">
        <w:rPr>
          <w:rFonts w:hint="eastAsia"/>
        </w:rPr>
        <w:t xml:space="preserve"> </w:t>
      </w:r>
      <w:r w:rsidRPr="00F32721">
        <w:rPr>
          <w:rFonts w:hint="eastAsia"/>
        </w:rPr>
        <w:t>都支持</w:t>
      </w:r>
      <w:r w:rsidRPr="00F32721">
        <w:rPr>
          <w:rFonts w:hint="eastAsia"/>
        </w:rPr>
        <w:t xml:space="preserve"> JDBC </w:t>
      </w:r>
      <w:r w:rsidRPr="00F32721">
        <w:rPr>
          <w:rFonts w:hint="eastAsia"/>
        </w:rPr>
        <w:t>和</w:t>
      </w:r>
      <w:r w:rsidRPr="00F32721">
        <w:rPr>
          <w:rFonts w:hint="eastAsia"/>
        </w:rPr>
        <w:t xml:space="preserve"> JTA </w:t>
      </w:r>
      <w:r w:rsidRPr="00F32721">
        <w:rPr>
          <w:rFonts w:hint="eastAsia"/>
        </w:rPr>
        <w:t>事务处理。</w:t>
      </w:r>
    </w:p>
    <w:p w:rsidR="00F32721" w:rsidRPr="00F32721" w:rsidRDefault="00F32721" w:rsidP="00F32721">
      <w:pPr>
        <w:pStyle w:val="11"/>
        <w:ind w:left="360" w:firstLineChars="0" w:firstLine="0"/>
      </w:pPr>
      <w:proofErr w:type="spellStart"/>
      <w:r w:rsidRPr="00F32721">
        <w:rPr>
          <w:rFonts w:hint="eastAsia"/>
        </w:rPr>
        <w:t>Mybatis</w:t>
      </w:r>
      <w:proofErr w:type="spellEnd"/>
      <w:r w:rsidRPr="00F32721">
        <w:rPr>
          <w:rFonts w:hint="eastAsia"/>
        </w:rPr>
        <w:t xml:space="preserve"> </w:t>
      </w:r>
      <w:r w:rsidRPr="00F32721">
        <w:rPr>
          <w:rFonts w:hint="eastAsia"/>
        </w:rPr>
        <w:t>优势：</w:t>
      </w:r>
    </w:p>
    <w:p w:rsidR="00F32721" w:rsidRPr="00F32721" w:rsidRDefault="00F32721" w:rsidP="00F32721">
      <w:pPr>
        <w:pStyle w:val="11"/>
        <w:ind w:left="360" w:firstLineChars="0" w:firstLine="0"/>
      </w:pPr>
      <w:r w:rsidRPr="00F32721">
        <w:rPr>
          <w:rFonts w:hint="eastAsia"/>
        </w:rPr>
        <w:t>1</w:t>
      </w:r>
      <w:r w:rsidRPr="00F32721">
        <w:rPr>
          <w:rFonts w:hint="eastAsia"/>
        </w:rPr>
        <w:t>）</w:t>
      </w:r>
      <w:r w:rsidRPr="00F32721">
        <w:rPr>
          <w:rFonts w:hint="eastAsia"/>
        </w:rPr>
        <w:tab/>
      </w:r>
      <w:proofErr w:type="spellStart"/>
      <w:r w:rsidRPr="00F32721">
        <w:rPr>
          <w:rFonts w:hint="eastAsia"/>
        </w:rPr>
        <w:t>MyBatis</w:t>
      </w:r>
      <w:proofErr w:type="spellEnd"/>
      <w:r w:rsidRPr="00F32721">
        <w:rPr>
          <w:rFonts w:hint="eastAsia"/>
        </w:rPr>
        <w:t xml:space="preserve"> </w:t>
      </w:r>
      <w:r w:rsidRPr="00F32721">
        <w:rPr>
          <w:rFonts w:hint="eastAsia"/>
        </w:rPr>
        <w:t>可以进行更为细致的</w:t>
      </w:r>
      <w:r w:rsidRPr="00F32721">
        <w:rPr>
          <w:rFonts w:hint="eastAsia"/>
        </w:rPr>
        <w:t xml:space="preserve"> SQL </w:t>
      </w:r>
      <w:r w:rsidRPr="00F32721">
        <w:rPr>
          <w:rFonts w:hint="eastAsia"/>
        </w:rPr>
        <w:t>优化，可以减少查询字段。</w:t>
      </w:r>
    </w:p>
    <w:p w:rsidR="00F32721" w:rsidRPr="00F32721" w:rsidRDefault="00F32721" w:rsidP="00F32721">
      <w:pPr>
        <w:pStyle w:val="11"/>
        <w:ind w:left="360" w:firstLineChars="0" w:firstLine="0"/>
      </w:pPr>
      <w:r w:rsidRPr="00F32721">
        <w:rPr>
          <w:rFonts w:hint="eastAsia"/>
        </w:rPr>
        <w:t>2</w:t>
      </w:r>
      <w:r w:rsidRPr="00F32721">
        <w:rPr>
          <w:rFonts w:hint="eastAsia"/>
        </w:rPr>
        <w:t>）</w:t>
      </w:r>
      <w:r w:rsidRPr="00F32721">
        <w:rPr>
          <w:rFonts w:hint="eastAsia"/>
        </w:rPr>
        <w:tab/>
      </w:r>
      <w:proofErr w:type="spellStart"/>
      <w:r w:rsidRPr="00F32721">
        <w:rPr>
          <w:rFonts w:hint="eastAsia"/>
        </w:rPr>
        <w:t>MyBatis</w:t>
      </w:r>
      <w:proofErr w:type="spellEnd"/>
      <w:r w:rsidRPr="00F32721">
        <w:rPr>
          <w:rFonts w:hint="eastAsia"/>
        </w:rPr>
        <w:t xml:space="preserve"> </w:t>
      </w:r>
      <w:r w:rsidRPr="00F32721">
        <w:rPr>
          <w:rFonts w:hint="eastAsia"/>
        </w:rPr>
        <w:t>容易掌握，而</w:t>
      </w:r>
      <w:r w:rsidRPr="00F32721">
        <w:rPr>
          <w:rFonts w:hint="eastAsia"/>
        </w:rPr>
        <w:t xml:space="preserve"> Hibernate </w:t>
      </w:r>
      <w:r w:rsidRPr="00F32721">
        <w:rPr>
          <w:rFonts w:hint="eastAsia"/>
        </w:rPr>
        <w:t>门槛较高。</w:t>
      </w:r>
    </w:p>
    <w:p w:rsidR="00F32721" w:rsidRPr="00F32721" w:rsidRDefault="00F32721" w:rsidP="00F32721">
      <w:pPr>
        <w:pStyle w:val="11"/>
        <w:ind w:left="360" w:firstLineChars="0" w:firstLine="0"/>
      </w:pPr>
      <w:r w:rsidRPr="00F32721">
        <w:rPr>
          <w:rFonts w:hint="eastAsia"/>
        </w:rPr>
        <w:t xml:space="preserve">Hibernate </w:t>
      </w:r>
      <w:r w:rsidRPr="00F32721">
        <w:rPr>
          <w:rFonts w:hint="eastAsia"/>
        </w:rPr>
        <w:t>优势：</w:t>
      </w:r>
    </w:p>
    <w:p w:rsidR="00F32721" w:rsidRPr="00F32721" w:rsidRDefault="00F32721" w:rsidP="00F32721">
      <w:pPr>
        <w:pStyle w:val="11"/>
        <w:ind w:left="360" w:firstLineChars="0" w:firstLine="0"/>
      </w:pPr>
      <w:r w:rsidRPr="00F32721">
        <w:rPr>
          <w:rFonts w:hint="eastAsia"/>
        </w:rPr>
        <w:t>1</w:t>
      </w:r>
      <w:r w:rsidRPr="00F32721">
        <w:rPr>
          <w:rFonts w:hint="eastAsia"/>
        </w:rPr>
        <w:t>）</w:t>
      </w:r>
      <w:r w:rsidRPr="00F32721">
        <w:rPr>
          <w:rFonts w:hint="eastAsia"/>
        </w:rPr>
        <w:t xml:space="preserve">Hibernate </w:t>
      </w:r>
      <w:r w:rsidRPr="00F32721">
        <w:rPr>
          <w:rFonts w:hint="eastAsia"/>
        </w:rPr>
        <w:t>的</w:t>
      </w:r>
      <w:r w:rsidRPr="00F32721">
        <w:rPr>
          <w:rFonts w:hint="eastAsia"/>
        </w:rPr>
        <w:t xml:space="preserve"> DAO </w:t>
      </w:r>
      <w:r w:rsidRPr="00F32721">
        <w:rPr>
          <w:rFonts w:hint="eastAsia"/>
        </w:rPr>
        <w:t>层开发比</w:t>
      </w:r>
      <w:r w:rsidRPr="00F32721">
        <w:rPr>
          <w:rFonts w:hint="eastAsia"/>
        </w:rPr>
        <w:t xml:space="preserve"> </w:t>
      </w:r>
      <w:proofErr w:type="spellStart"/>
      <w:r w:rsidRPr="00F32721">
        <w:rPr>
          <w:rFonts w:hint="eastAsia"/>
        </w:rPr>
        <w:t>MyBatis</w:t>
      </w:r>
      <w:proofErr w:type="spellEnd"/>
      <w:r w:rsidRPr="00F32721">
        <w:rPr>
          <w:rFonts w:hint="eastAsia"/>
        </w:rPr>
        <w:t xml:space="preserve"> </w:t>
      </w:r>
      <w:r w:rsidRPr="00F32721">
        <w:rPr>
          <w:rFonts w:hint="eastAsia"/>
        </w:rPr>
        <w:t>简单，</w:t>
      </w:r>
      <w:proofErr w:type="spellStart"/>
      <w:r w:rsidRPr="00F32721">
        <w:rPr>
          <w:rFonts w:hint="eastAsia"/>
        </w:rPr>
        <w:t>Mybatis</w:t>
      </w:r>
      <w:proofErr w:type="spellEnd"/>
      <w:r w:rsidRPr="00F32721">
        <w:rPr>
          <w:rFonts w:hint="eastAsia"/>
        </w:rPr>
        <w:t xml:space="preserve"> </w:t>
      </w:r>
      <w:r w:rsidRPr="00F32721">
        <w:rPr>
          <w:rFonts w:hint="eastAsia"/>
        </w:rPr>
        <w:t>需要维护</w:t>
      </w:r>
      <w:r w:rsidRPr="00F32721">
        <w:rPr>
          <w:rFonts w:hint="eastAsia"/>
        </w:rPr>
        <w:t xml:space="preserve"> SQL </w:t>
      </w:r>
      <w:r w:rsidRPr="00F32721">
        <w:rPr>
          <w:rFonts w:hint="eastAsia"/>
        </w:rPr>
        <w:t>和结果映射。</w:t>
      </w:r>
    </w:p>
    <w:p w:rsidR="00F32721" w:rsidRPr="00F32721" w:rsidRDefault="00F32721" w:rsidP="00F32721">
      <w:pPr>
        <w:pStyle w:val="11"/>
        <w:ind w:left="360" w:firstLineChars="0" w:firstLine="0"/>
      </w:pPr>
      <w:r w:rsidRPr="00F32721">
        <w:rPr>
          <w:rFonts w:hint="eastAsia"/>
        </w:rPr>
        <w:t>2</w:t>
      </w:r>
      <w:r w:rsidRPr="00F32721">
        <w:rPr>
          <w:rFonts w:hint="eastAsia"/>
        </w:rPr>
        <w:t>）</w:t>
      </w:r>
      <w:r w:rsidRPr="00F32721">
        <w:rPr>
          <w:rFonts w:hint="eastAsia"/>
        </w:rPr>
        <w:t xml:space="preserve">Hibernate </w:t>
      </w:r>
      <w:r w:rsidRPr="00F32721">
        <w:rPr>
          <w:rFonts w:hint="eastAsia"/>
        </w:rPr>
        <w:t>对对象的维护和缓存要比</w:t>
      </w:r>
      <w:r w:rsidRPr="00F32721">
        <w:rPr>
          <w:rFonts w:hint="eastAsia"/>
        </w:rPr>
        <w:t xml:space="preserve"> </w:t>
      </w:r>
      <w:proofErr w:type="spellStart"/>
      <w:r w:rsidRPr="00F32721">
        <w:rPr>
          <w:rFonts w:hint="eastAsia"/>
        </w:rPr>
        <w:t>MyBatis</w:t>
      </w:r>
      <w:proofErr w:type="spellEnd"/>
      <w:r w:rsidRPr="00F32721">
        <w:rPr>
          <w:rFonts w:hint="eastAsia"/>
        </w:rPr>
        <w:t xml:space="preserve"> </w:t>
      </w:r>
      <w:r w:rsidRPr="00F32721">
        <w:rPr>
          <w:rFonts w:hint="eastAsia"/>
        </w:rPr>
        <w:t>好，对增删改查的对象的维护要方便。</w:t>
      </w:r>
    </w:p>
    <w:p w:rsidR="00F32721" w:rsidRPr="00F32721" w:rsidRDefault="00F32721" w:rsidP="00F32721">
      <w:pPr>
        <w:pStyle w:val="11"/>
        <w:ind w:left="360" w:firstLineChars="0" w:firstLine="0"/>
      </w:pPr>
      <w:r w:rsidRPr="00F32721">
        <w:rPr>
          <w:rFonts w:hint="eastAsia"/>
        </w:rPr>
        <w:t>3</w:t>
      </w:r>
      <w:r w:rsidRPr="00F32721">
        <w:rPr>
          <w:rFonts w:hint="eastAsia"/>
        </w:rPr>
        <w:t>）</w:t>
      </w:r>
      <w:r w:rsidRPr="00F32721">
        <w:rPr>
          <w:rFonts w:hint="eastAsia"/>
        </w:rPr>
        <w:t xml:space="preserve">Hibernate </w:t>
      </w:r>
      <w:r w:rsidRPr="00F32721">
        <w:rPr>
          <w:rFonts w:hint="eastAsia"/>
        </w:rPr>
        <w:t>数据库移植性很好，</w:t>
      </w:r>
      <w:proofErr w:type="spellStart"/>
      <w:r w:rsidRPr="00F32721">
        <w:rPr>
          <w:rFonts w:hint="eastAsia"/>
        </w:rPr>
        <w:t>MyBatis</w:t>
      </w:r>
      <w:proofErr w:type="spellEnd"/>
      <w:r w:rsidRPr="00F32721">
        <w:rPr>
          <w:rFonts w:hint="eastAsia"/>
        </w:rPr>
        <w:t xml:space="preserve"> </w:t>
      </w:r>
      <w:r w:rsidRPr="00F32721">
        <w:rPr>
          <w:rFonts w:hint="eastAsia"/>
        </w:rPr>
        <w:t>的数据库移植性不好，不同的数据库需要写不同</w:t>
      </w:r>
      <w:r w:rsidRPr="00F32721">
        <w:rPr>
          <w:rFonts w:hint="eastAsia"/>
        </w:rPr>
        <w:t xml:space="preserve"> SQL</w:t>
      </w:r>
      <w:r w:rsidRPr="00F32721">
        <w:rPr>
          <w:rFonts w:hint="eastAsia"/>
        </w:rPr>
        <w:t>。</w:t>
      </w:r>
    </w:p>
    <w:p w:rsidR="00C01E86" w:rsidRPr="00F32721" w:rsidRDefault="00F32721" w:rsidP="00F32721">
      <w:pPr>
        <w:pStyle w:val="11"/>
        <w:ind w:left="360" w:firstLineChars="0" w:firstLine="0"/>
      </w:pPr>
      <w:r w:rsidRPr="00F32721">
        <w:rPr>
          <w:rFonts w:hint="eastAsia"/>
        </w:rPr>
        <w:t>4</w:t>
      </w:r>
      <w:r w:rsidRPr="00F32721">
        <w:rPr>
          <w:rFonts w:hint="eastAsia"/>
        </w:rPr>
        <w:t>）</w:t>
      </w:r>
      <w:r w:rsidRPr="00F32721">
        <w:rPr>
          <w:rFonts w:hint="eastAsia"/>
        </w:rPr>
        <w:t xml:space="preserve">Hibernate </w:t>
      </w:r>
      <w:r w:rsidRPr="00F32721">
        <w:rPr>
          <w:rFonts w:hint="eastAsia"/>
        </w:rPr>
        <w:t>有更好的二级缓存机制，可以使用第三方缓存。</w:t>
      </w:r>
      <w:proofErr w:type="spellStart"/>
      <w:r w:rsidRPr="00F32721">
        <w:rPr>
          <w:rFonts w:hint="eastAsia"/>
        </w:rPr>
        <w:t>MyBatis</w:t>
      </w:r>
      <w:proofErr w:type="spellEnd"/>
      <w:r w:rsidRPr="00F32721">
        <w:rPr>
          <w:rFonts w:hint="eastAsia"/>
        </w:rPr>
        <w:t xml:space="preserve"> </w:t>
      </w:r>
      <w:r w:rsidRPr="00F32721">
        <w:rPr>
          <w:rFonts w:hint="eastAsia"/>
        </w:rPr>
        <w:t>本身提供的缓存机制不佳。</w:t>
      </w:r>
    </w:p>
    <w:p w:rsidR="00926DE1" w:rsidRPr="00543DF2" w:rsidRDefault="00926DE1" w:rsidP="0086448A">
      <w:pPr>
        <w:pStyle w:val="a7"/>
        <w:numPr>
          <w:ilvl w:val="0"/>
          <w:numId w:val="1"/>
        </w:numPr>
        <w:ind w:firstLineChars="0"/>
        <w:outlineLvl w:val="0"/>
        <w:rPr>
          <w:b/>
        </w:rPr>
      </w:pPr>
      <w:proofErr w:type="spellStart"/>
      <w:r w:rsidRPr="00543DF2">
        <w:rPr>
          <w:rFonts w:hint="eastAsia"/>
          <w:b/>
        </w:rPr>
        <w:t>SpringMVC</w:t>
      </w:r>
      <w:proofErr w:type="spellEnd"/>
    </w:p>
    <w:p w:rsidR="00C01E86" w:rsidRPr="008F10EF" w:rsidRDefault="00C01E86" w:rsidP="00A40CCE">
      <w:pPr>
        <w:pStyle w:val="a7"/>
        <w:numPr>
          <w:ilvl w:val="0"/>
          <w:numId w:val="39"/>
        </w:numPr>
        <w:ind w:firstLineChars="0"/>
        <w:outlineLvl w:val="1"/>
        <w:rPr>
          <w:color w:val="FF0000"/>
        </w:rPr>
      </w:pPr>
      <w:r w:rsidRPr="008F10EF">
        <w:rPr>
          <w:rFonts w:hint="eastAsia"/>
          <w:b/>
          <w:color w:val="FF0000"/>
        </w:rPr>
        <w:t>Spring MVC</w:t>
      </w:r>
      <w:r w:rsidRPr="008F10EF">
        <w:rPr>
          <w:rFonts w:hint="eastAsia"/>
          <w:b/>
          <w:color w:val="FF0000"/>
        </w:rPr>
        <w:t>比较</w:t>
      </w:r>
      <w:r w:rsidRPr="008F10EF">
        <w:rPr>
          <w:rFonts w:hint="eastAsia"/>
          <w:b/>
          <w:color w:val="FF0000"/>
        </w:rPr>
        <w:t xml:space="preserve"> Struts2</w:t>
      </w:r>
    </w:p>
    <w:p w:rsidR="00C01E86" w:rsidRDefault="00C01E86" w:rsidP="00A40CCE">
      <w:pPr>
        <w:pStyle w:val="a7"/>
        <w:numPr>
          <w:ilvl w:val="0"/>
          <w:numId w:val="53"/>
        </w:numPr>
        <w:ind w:firstLineChars="0"/>
      </w:pPr>
      <w:proofErr w:type="spellStart"/>
      <w:r>
        <w:rPr>
          <w:rFonts w:hint="eastAsia"/>
        </w:rPr>
        <w:t>springmvc</w:t>
      </w:r>
      <w:proofErr w:type="spellEnd"/>
      <w:r>
        <w:rPr>
          <w:rFonts w:hint="eastAsia"/>
        </w:rPr>
        <w:t>的入口是一个</w:t>
      </w:r>
      <w:r>
        <w:rPr>
          <w:rFonts w:hint="eastAsia"/>
        </w:rPr>
        <w:t>servlet</w:t>
      </w:r>
      <w:r>
        <w:rPr>
          <w:rFonts w:hint="eastAsia"/>
        </w:rPr>
        <w:t>即前端控制器，而</w:t>
      </w:r>
      <w:r>
        <w:rPr>
          <w:rFonts w:hint="eastAsia"/>
        </w:rPr>
        <w:t>struts2</w:t>
      </w:r>
      <w:r>
        <w:rPr>
          <w:rFonts w:hint="eastAsia"/>
        </w:rPr>
        <w:t>入口是一个</w:t>
      </w:r>
      <w:r>
        <w:rPr>
          <w:rFonts w:hint="eastAsia"/>
        </w:rPr>
        <w:t>filter</w:t>
      </w:r>
      <w:r>
        <w:rPr>
          <w:rFonts w:hint="eastAsia"/>
        </w:rPr>
        <w:t>过虑器。</w:t>
      </w:r>
    </w:p>
    <w:p w:rsidR="00C01E86" w:rsidRDefault="00C01E86" w:rsidP="00A40CCE">
      <w:pPr>
        <w:pStyle w:val="a7"/>
        <w:numPr>
          <w:ilvl w:val="0"/>
          <w:numId w:val="53"/>
        </w:numPr>
        <w:ind w:firstLineChars="0"/>
      </w:pPr>
      <w:proofErr w:type="spellStart"/>
      <w:r>
        <w:rPr>
          <w:rFonts w:hint="eastAsia"/>
        </w:rPr>
        <w:t>springmvc</w:t>
      </w:r>
      <w:proofErr w:type="spellEnd"/>
      <w:r>
        <w:rPr>
          <w:rFonts w:hint="eastAsia"/>
        </w:rPr>
        <w:t>是基于方法开发</w:t>
      </w:r>
      <w:r>
        <w:rPr>
          <w:rFonts w:hint="eastAsia"/>
        </w:rPr>
        <w:t>(</w:t>
      </w:r>
      <w:r>
        <w:rPr>
          <w:rFonts w:hint="eastAsia"/>
        </w:rPr>
        <w:t>一个</w:t>
      </w:r>
      <w:proofErr w:type="spellStart"/>
      <w:r>
        <w:rPr>
          <w:rFonts w:hint="eastAsia"/>
        </w:rPr>
        <w:t>url</w:t>
      </w:r>
      <w:proofErr w:type="spellEnd"/>
      <w:r>
        <w:rPr>
          <w:rFonts w:hint="eastAsia"/>
        </w:rPr>
        <w:t>对应一个方法</w:t>
      </w:r>
      <w:r>
        <w:rPr>
          <w:rFonts w:hint="eastAsia"/>
        </w:rPr>
        <w:t>)</w:t>
      </w:r>
      <w:r>
        <w:rPr>
          <w:rFonts w:hint="eastAsia"/>
        </w:rPr>
        <w:t>，请求参数传递到方法的形参，可以设计为单例或多例</w:t>
      </w:r>
      <w:r>
        <w:rPr>
          <w:rFonts w:hint="eastAsia"/>
        </w:rPr>
        <w:t>(</w:t>
      </w:r>
      <w:r>
        <w:rPr>
          <w:rFonts w:hint="eastAsia"/>
        </w:rPr>
        <w:t>建议单例</w:t>
      </w:r>
      <w:r>
        <w:rPr>
          <w:rFonts w:hint="eastAsia"/>
        </w:rPr>
        <w:t>)</w:t>
      </w:r>
      <w:r>
        <w:rPr>
          <w:rFonts w:hint="eastAsia"/>
        </w:rPr>
        <w:t>，</w:t>
      </w:r>
      <w:r>
        <w:rPr>
          <w:rFonts w:hint="eastAsia"/>
        </w:rPr>
        <w:t>struts2</w:t>
      </w:r>
      <w:r>
        <w:rPr>
          <w:rFonts w:hint="eastAsia"/>
        </w:rPr>
        <w:t>是基于类开发，传递参数是通过类的属性，只能设计为多例。</w:t>
      </w:r>
    </w:p>
    <w:p w:rsidR="00C01E86" w:rsidRDefault="00C01E86" w:rsidP="00A40CCE">
      <w:pPr>
        <w:pStyle w:val="a7"/>
        <w:numPr>
          <w:ilvl w:val="0"/>
          <w:numId w:val="53"/>
        </w:numPr>
        <w:ind w:firstLineChars="0"/>
      </w:pPr>
      <w:r>
        <w:rPr>
          <w:rFonts w:hint="eastAsia"/>
        </w:rPr>
        <w:t>Struts</w:t>
      </w:r>
      <w:r>
        <w:rPr>
          <w:rFonts w:hint="eastAsia"/>
        </w:rPr>
        <w:t>采用值栈存储请求和响应的数据，通过</w:t>
      </w:r>
      <w:r>
        <w:rPr>
          <w:rFonts w:hint="eastAsia"/>
        </w:rPr>
        <w:t>OGNL</w:t>
      </w:r>
      <w:r>
        <w:rPr>
          <w:rFonts w:hint="eastAsia"/>
        </w:rPr>
        <w:t>存取数据，</w:t>
      </w:r>
      <w:r>
        <w:rPr>
          <w:rFonts w:hint="eastAsia"/>
        </w:rPr>
        <w:t xml:space="preserve"> </w:t>
      </w:r>
      <w:proofErr w:type="spellStart"/>
      <w:r>
        <w:rPr>
          <w:rFonts w:hint="eastAsia"/>
        </w:rPr>
        <w:t>springmvc</w:t>
      </w:r>
      <w:proofErr w:type="spellEnd"/>
      <w:r>
        <w:rPr>
          <w:rFonts w:hint="eastAsia"/>
        </w:rPr>
        <w:t>通过参数解析器是将</w:t>
      </w:r>
      <w:r>
        <w:rPr>
          <w:rFonts w:hint="eastAsia"/>
        </w:rPr>
        <w:t>request</w:t>
      </w:r>
      <w:r>
        <w:rPr>
          <w:rFonts w:hint="eastAsia"/>
        </w:rPr>
        <w:t>请求内容解析，并给方法形参赋值，将数据和视图封装成</w:t>
      </w:r>
      <w:proofErr w:type="spellStart"/>
      <w:r>
        <w:rPr>
          <w:rFonts w:hint="eastAsia"/>
        </w:rPr>
        <w:t>ModelAndView</w:t>
      </w:r>
      <w:proofErr w:type="spellEnd"/>
      <w:r>
        <w:rPr>
          <w:rFonts w:hint="eastAsia"/>
        </w:rPr>
        <w:t>对象，最后又将</w:t>
      </w:r>
      <w:proofErr w:type="spellStart"/>
      <w:r>
        <w:rPr>
          <w:rFonts w:hint="eastAsia"/>
        </w:rPr>
        <w:t>ModelAndView</w:t>
      </w:r>
      <w:proofErr w:type="spellEnd"/>
      <w:r>
        <w:rPr>
          <w:rFonts w:hint="eastAsia"/>
        </w:rPr>
        <w:t>中的模型数据通过</w:t>
      </w:r>
      <w:proofErr w:type="spellStart"/>
      <w:r>
        <w:rPr>
          <w:rFonts w:hint="eastAsia"/>
        </w:rPr>
        <w:t>reques</w:t>
      </w:r>
      <w:proofErr w:type="spellEnd"/>
      <w:r>
        <w:rPr>
          <w:rFonts w:hint="eastAsia"/>
        </w:rPr>
        <w:t>域传输到页面。</w:t>
      </w:r>
      <w:proofErr w:type="spellStart"/>
      <w:r>
        <w:rPr>
          <w:rFonts w:hint="eastAsia"/>
        </w:rPr>
        <w:t>Jsp</w:t>
      </w:r>
      <w:proofErr w:type="spellEnd"/>
      <w:r>
        <w:rPr>
          <w:rFonts w:hint="eastAsia"/>
        </w:rPr>
        <w:t>视图解析器默认使用</w:t>
      </w:r>
      <w:proofErr w:type="spellStart"/>
      <w:r>
        <w:rPr>
          <w:rFonts w:hint="eastAsia"/>
        </w:rPr>
        <w:t>jstl</w:t>
      </w:r>
      <w:proofErr w:type="spellEnd"/>
      <w:r>
        <w:rPr>
          <w:rFonts w:hint="eastAsia"/>
        </w:rPr>
        <w:t>。</w:t>
      </w:r>
    </w:p>
    <w:p w:rsidR="00C01E86" w:rsidRPr="008F10EF" w:rsidRDefault="00C01E86" w:rsidP="00A40CCE">
      <w:pPr>
        <w:pStyle w:val="a7"/>
        <w:numPr>
          <w:ilvl w:val="0"/>
          <w:numId w:val="39"/>
        </w:numPr>
        <w:ind w:firstLineChars="0"/>
        <w:outlineLvl w:val="1"/>
        <w:rPr>
          <w:b/>
          <w:color w:val="FF0000"/>
        </w:rPr>
      </w:pPr>
      <w:proofErr w:type="spellStart"/>
      <w:r w:rsidRPr="008F10EF">
        <w:rPr>
          <w:rFonts w:hint="eastAsia"/>
          <w:b/>
          <w:color w:val="FF0000"/>
        </w:rPr>
        <w:t>SpringMVC</w:t>
      </w:r>
      <w:proofErr w:type="spellEnd"/>
      <w:r w:rsidR="002159C4">
        <w:rPr>
          <w:rFonts w:hint="eastAsia"/>
          <w:b/>
          <w:color w:val="FF0000"/>
        </w:rPr>
        <w:t>运行原理</w:t>
      </w:r>
    </w:p>
    <w:p w:rsidR="002159C4" w:rsidRPr="00DD5328" w:rsidRDefault="002159C4" w:rsidP="00DD5328">
      <w:pPr>
        <w:pStyle w:val="a7"/>
        <w:ind w:left="1260" w:firstLineChars="0" w:firstLine="0"/>
      </w:pPr>
      <w:r w:rsidRPr="00DD5328">
        <w:rPr>
          <w:rFonts w:hint="eastAsia"/>
        </w:rPr>
        <w:t>整个处理过程从一个</w:t>
      </w:r>
      <w:r w:rsidRPr="00DD5328">
        <w:rPr>
          <w:rFonts w:hint="eastAsia"/>
        </w:rPr>
        <w:t>HTTP</w:t>
      </w:r>
      <w:r w:rsidRPr="00DD5328">
        <w:rPr>
          <w:rFonts w:hint="eastAsia"/>
        </w:rPr>
        <w:t>请求开始：</w:t>
      </w:r>
    </w:p>
    <w:p w:rsidR="002159C4" w:rsidRPr="00DD5328" w:rsidRDefault="002159C4" w:rsidP="00DD5328">
      <w:pPr>
        <w:pStyle w:val="a7"/>
        <w:ind w:left="1260" w:firstLineChars="0" w:firstLine="0"/>
      </w:pPr>
      <w:r w:rsidRPr="00DD5328">
        <w:rPr>
          <w:rFonts w:hint="eastAsia"/>
        </w:rPr>
        <w:t>1.Tomcat</w:t>
      </w:r>
      <w:r w:rsidRPr="00DD5328">
        <w:rPr>
          <w:rFonts w:hint="eastAsia"/>
        </w:rPr>
        <w:t>在启动时加载解析</w:t>
      </w:r>
      <w:r w:rsidRPr="00DD5328">
        <w:rPr>
          <w:rFonts w:hint="eastAsia"/>
        </w:rPr>
        <w:t>web.xml,</w:t>
      </w:r>
      <w:r w:rsidRPr="00DD5328">
        <w:rPr>
          <w:rFonts w:hint="eastAsia"/>
        </w:rPr>
        <w:t>找到</w:t>
      </w:r>
      <w:r w:rsidRPr="00DD5328">
        <w:rPr>
          <w:rFonts w:hint="eastAsia"/>
        </w:rPr>
        <w:t xml:space="preserve">spring </w:t>
      </w:r>
      <w:proofErr w:type="spellStart"/>
      <w:r w:rsidRPr="00DD5328">
        <w:rPr>
          <w:rFonts w:hint="eastAsia"/>
        </w:rPr>
        <w:t>mvc</w:t>
      </w:r>
      <w:proofErr w:type="spellEnd"/>
      <w:r w:rsidRPr="00DD5328">
        <w:rPr>
          <w:rFonts w:hint="eastAsia"/>
        </w:rPr>
        <w:t>的前端总控制器</w:t>
      </w:r>
      <w:proofErr w:type="spellStart"/>
      <w:r w:rsidRPr="00DD5328">
        <w:rPr>
          <w:rFonts w:hint="eastAsia"/>
        </w:rPr>
        <w:t>DispatcherServlet</w:t>
      </w:r>
      <w:proofErr w:type="spellEnd"/>
      <w:r w:rsidRPr="00DD5328">
        <w:rPr>
          <w:rFonts w:hint="eastAsia"/>
        </w:rPr>
        <w:t>,</w:t>
      </w:r>
      <w:r w:rsidRPr="00DD5328">
        <w:rPr>
          <w:rFonts w:hint="eastAsia"/>
        </w:rPr>
        <w:t>并且通过</w:t>
      </w:r>
      <w:proofErr w:type="spellStart"/>
      <w:r w:rsidRPr="00DD5328">
        <w:rPr>
          <w:rFonts w:hint="eastAsia"/>
        </w:rPr>
        <w:t>DispatcherServlet</w:t>
      </w:r>
      <w:proofErr w:type="spellEnd"/>
      <w:r w:rsidRPr="00DD5328">
        <w:rPr>
          <w:rFonts w:hint="eastAsia"/>
        </w:rPr>
        <w:t>来加载相关的配</w:t>
      </w:r>
      <w:r w:rsidR="00FC24CD" w:rsidRPr="00DD5328">
        <w:rPr>
          <w:rFonts w:hint="eastAsia"/>
        </w:rPr>
        <w:t>s</w:t>
      </w:r>
      <w:r w:rsidRPr="00DD5328">
        <w:rPr>
          <w:rFonts w:hint="eastAsia"/>
        </w:rPr>
        <w:t>文件信息。</w:t>
      </w:r>
    </w:p>
    <w:p w:rsidR="002159C4" w:rsidRPr="00DD5328" w:rsidRDefault="002159C4" w:rsidP="00DD5328">
      <w:pPr>
        <w:pStyle w:val="a7"/>
        <w:ind w:left="1260" w:firstLineChars="0" w:firstLine="0"/>
      </w:pPr>
      <w:r w:rsidRPr="00DD5328">
        <w:rPr>
          <w:rFonts w:hint="eastAsia"/>
        </w:rPr>
        <w:t>2.DispatcherServlet</w:t>
      </w:r>
      <w:r w:rsidRPr="00DD5328">
        <w:rPr>
          <w:rFonts w:hint="eastAsia"/>
        </w:rPr>
        <w:t>接收到客户端请求，找到对应</w:t>
      </w:r>
      <w:proofErr w:type="spellStart"/>
      <w:r w:rsidRPr="00DD5328">
        <w:rPr>
          <w:rFonts w:hint="eastAsia"/>
        </w:rPr>
        <w:t>HandlerMapping</w:t>
      </w:r>
      <w:proofErr w:type="spellEnd"/>
      <w:r w:rsidRPr="00DD5328">
        <w:rPr>
          <w:rFonts w:hint="eastAsia"/>
        </w:rPr>
        <w:t>，根据映射规则，找到对应的处理器（</w:t>
      </w:r>
      <w:r w:rsidRPr="00DD5328">
        <w:rPr>
          <w:rFonts w:hint="eastAsia"/>
        </w:rPr>
        <w:t>Handler</w:t>
      </w:r>
      <w:r w:rsidRPr="00DD5328">
        <w:rPr>
          <w:rFonts w:hint="eastAsia"/>
        </w:rPr>
        <w:t>）。</w:t>
      </w:r>
    </w:p>
    <w:p w:rsidR="002159C4" w:rsidRPr="00DD5328" w:rsidRDefault="002159C4" w:rsidP="00DD5328">
      <w:pPr>
        <w:pStyle w:val="a7"/>
        <w:ind w:left="1260" w:firstLineChars="0" w:firstLine="0"/>
      </w:pPr>
      <w:r w:rsidRPr="00DD5328">
        <w:rPr>
          <w:rFonts w:hint="eastAsia"/>
        </w:rPr>
        <w:t>3.</w:t>
      </w:r>
      <w:r w:rsidRPr="00DD5328">
        <w:rPr>
          <w:rFonts w:hint="eastAsia"/>
        </w:rPr>
        <w:t>调用相应处理器中的处理方法，处理该请求后，会返回一个</w:t>
      </w:r>
      <w:proofErr w:type="spellStart"/>
      <w:r w:rsidRPr="00DD5328">
        <w:rPr>
          <w:rFonts w:hint="eastAsia"/>
        </w:rPr>
        <w:t>ModelAndView</w:t>
      </w:r>
      <w:proofErr w:type="spellEnd"/>
      <w:r w:rsidRPr="00DD5328">
        <w:rPr>
          <w:rFonts w:hint="eastAsia"/>
        </w:rPr>
        <w:t>。</w:t>
      </w:r>
    </w:p>
    <w:p w:rsidR="00C01E86" w:rsidRPr="000A0390" w:rsidRDefault="002159C4" w:rsidP="000A0390">
      <w:pPr>
        <w:pStyle w:val="a7"/>
        <w:ind w:left="1260" w:firstLineChars="0" w:firstLine="0"/>
      </w:pPr>
      <w:r w:rsidRPr="00DD5328">
        <w:rPr>
          <w:rFonts w:hint="eastAsia"/>
        </w:rPr>
        <w:t>4.DispatcherServlet</w:t>
      </w:r>
      <w:r w:rsidRPr="00DD5328">
        <w:rPr>
          <w:rFonts w:hint="eastAsia"/>
        </w:rPr>
        <w:t>根据得到的</w:t>
      </w:r>
      <w:proofErr w:type="spellStart"/>
      <w:r w:rsidRPr="00DD5328">
        <w:rPr>
          <w:rFonts w:hint="eastAsia"/>
        </w:rPr>
        <w:t>ModelAndView</w:t>
      </w:r>
      <w:proofErr w:type="spellEnd"/>
      <w:r w:rsidRPr="00DD5328">
        <w:rPr>
          <w:rFonts w:hint="eastAsia"/>
        </w:rPr>
        <w:t>中的视图对象，找到一个合适的</w:t>
      </w:r>
      <w:proofErr w:type="spellStart"/>
      <w:r w:rsidRPr="00DD5328">
        <w:rPr>
          <w:rFonts w:hint="eastAsia"/>
        </w:rPr>
        <w:t>ViewResolver</w:t>
      </w:r>
      <w:proofErr w:type="spellEnd"/>
      <w:r w:rsidRPr="00DD5328">
        <w:rPr>
          <w:rFonts w:hint="eastAsia"/>
        </w:rPr>
        <w:t>（视图解析器），根据视图解析器的配置，</w:t>
      </w:r>
      <w:proofErr w:type="spellStart"/>
      <w:r w:rsidRPr="00DD5328">
        <w:rPr>
          <w:rFonts w:hint="eastAsia"/>
        </w:rPr>
        <w:t>DispatcherServlet</w:t>
      </w:r>
      <w:proofErr w:type="spellEnd"/>
      <w:r w:rsidRPr="00DD5328">
        <w:rPr>
          <w:rFonts w:hint="eastAsia"/>
        </w:rPr>
        <w:t>将要显示的数据传给对应的视图，最后显示给用户。</w:t>
      </w:r>
    </w:p>
    <w:p w:rsidR="00C01E86" w:rsidRPr="008F10EF" w:rsidRDefault="00C01E86" w:rsidP="00A40CCE">
      <w:pPr>
        <w:pStyle w:val="a7"/>
        <w:numPr>
          <w:ilvl w:val="0"/>
          <w:numId w:val="39"/>
        </w:numPr>
        <w:ind w:firstLineChars="0"/>
        <w:outlineLvl w:val="1"/>
        <w:rPr>
          <w:b/>
          <w:color w:val="FF0000"/>
        </w:rPr>
      </w:pPr>
      <w:r w:rsidRPr="008F10EF">
        <w:rPr>
          <w:rFonts w:hint="eastAsia"/>
          <w:b/>
          <w:color w:val="FF0000"/>
        </w:rPr>
        <w:t xml:space="preserve">Spring MVC </w:t>
      </w:r>
      <w:r w:rsidRPr="008F10EF">
        <w:rPr>
          <w:rFonts w:hint="eastAsia"/>
          <w:b/>
          <w:color w:val="FF0000"/>
        </w:rPr>
        <w:t>常用的注解</w:t>
      </w:r>
    </w:p>
    <w:p w:rsidR="006A5587" w:rsidRDefault="002159C4" w:rsidP="001E0C8E">
      <w:pPr>
        <w:pStyle w:val="a7"/>
        <w:ind w:left="1260" w:firstLineChars="0" w:firstLine="0"/>
      </w:pPr>
      <w:proofErr w:type="spellStart"/>
      <w:r>
        <w:rPr>
          <w:rFonts w:hint="eastAsia"/>
        </w:rPr>
        <w:t>s</w:t>
      </w:r>
      <w:r w:rsidR="001E0C8E" w:rsidRPr="001E0C8E">
        <w:rPr>
          <w:rFonts w:hint="eastAsia"/>
        </w:rPr>
        <w:t>pringMVC</w:t>
      </w:r>
      <w:proofErr w:type="spellEnd"/>
      <w:r w:rsidR="001E0C8E" w:rsidRPr="001E0C8E">
        <w:rPr>
          <w:rFonts w:hint="eastAsia"/>
        </w:rPr>
        <w:t>中用到过的注解有</w:t>
      </w:r>
    </w:p>
    <w:p w:rsidR="006A5587" w:rsidRDefault="001E0C8E" w:rsidP="001E0C8E">
      <w:pPr>
        <w:pStyle w:val="a7"/>
        <w:ind w:left="1260" w:firstLineChars="0" w:firstLine="0"/>
      </w:pPr>
      <w:r w:rsidRPr="001E0C8E">
        <w:rPr>
          <w:rFonts w:hint="eastAsia"/>
        </w:rPr>
        <w:lastRenderedPageBreak/>
        <w:t>@</w:t>
      </w:r>
      <w:proofErr w:type="spellStart"/>
      <w:r w:rsidRPr="001E0C8E">
        <w:rPr>
          <w:rFonts w:hint="eastAsia"/>
        </w:rPr>
        <w:t>RequestParam</w:t>
      </w:r>
      <w:proofErr w:type="spellEnd"/>
      <w:r w:rsidRPr="001E0C8E">
        <w:rPr>
          <w:rFonts w:hint="eastAsia"/>
        </w:rPr>
        <w:t>它的作用是接受前台传递的参数并且可以通过</w:t>
      </w:r>
      <w:proofErr w:type="spellStart"/>
      <w:r w:rsidRPr="001E0C8E">
        <w:rPr>
          <w:rFonts w:hint="eastAsia"/>
        </w:rPr>
        <w:t>defaultValue</w:t>
      </w:r>
      <w:proofErr w:type="spellEnd"/>
      <w:r w:rsidRPr="001E0C8E">
        <w:rPr>
          <w:rFonts w:hint="eastAsia"/>
        </w:rPr>
        <w:t>属性对其设置默认值；在</w:t>
      </w:r>
      <w:proofErr w:type="spellStart"/>
      <w:r w:rsidRPr="001E0C8E">
        <w:rPr>
          <w:rFonts w:hint="eastAsia"/>
        </w:rPr>
        <w:t>SpringMVC</w:t>
      </w:r>
      <w:proofErr w:type="spellEnd"/>
      <w:r w:rsidRPr="001E0C8E">
        <w:rPr>
          <w:rFonts w:hint="eastAsia"/>
        </w:rPr>
        <w:t>进行文件上传的时候也会通过</w:t>
      </w:r>
      <w:r w:rsidRPr="001E0C8E">
        <w:rPr>
          <w:rFonts w:hint="eastAsia"/>
        </w:rPr>
        <w:t>@</w:t>
      </w:r>
      <w:proofErr w:type="spellStart"/>
      <w:r w:rsidRPr="001E0C8E">
        <w:rPr>
          <w:rFonts w:hint="eastAsia"/>
        </w:rPr>
        <w:t>RequestParam</w:t>
      </w:r>
      <w:proofErr w:type="spellEnd"/>
      <w:r w:rsidRPr="001E0C8E">
        <w:rPr>
          <w:rFonts w:hint="eastAsia"/>
        </w:rPr>
        <w:t>和</w:t>
      </w:r>
      <w:proofErr w:type="spellStart"/>
      <w:r w:rsidRPr="001E0C8E">
        <w:rPr>
          <w:rFonts w:hint="eastAsia"/>
        </w:rPr>
        <w:t>MultipartFile</w:t>
      </w:r>
      <w:proofErr w:type="spellEnd"/>
      <w:r w:rsidRPr="001E0C8E">
        <w:rPr>
          <w:rFonts w:hint="eastAsia"/>
        </w:rPr>
        <w:t>结合使用。</w:t>
      </w:r>
    </w:p>
    <w:p w:rsidR="006A5587" w:rsidRDefault="001E0C8E" w:rsidP="001E0C8E">
      <w:pPr>
        <w:pStyle w:val="a7"/>
        <w:ind w:left="1260" w:firstLineChars="0" w:firstLine="0"/>
      </w:pPr>
      <w:r w:rsidRPr="001E0C8E">
        <w:rPr>
          <w:rFonts w:hint="eastAsia"/>
        </w:rPr>
        <w:t>@</w:t>
      </w:r>
      <w:proofErr w:type="spellStart"/>
      <w:r w:rsidRPr="001E0C8E">
        <w:rPr>
          <w:rFonts w:hint="eastAsia"/>
        </w:rPr>
        <w:t>Autowired</w:t>
      </w:r>
      <w:proofErr w:type="spellEnd"/>
      <w:r w:rsidRPr="001E0C8E">
        <w:rPr>
          <w:rFonts w:hint="eastAsia"/>
        </w:rPr>
        <w:t>注解和</w:t>
      </w:r>
      <w:r w:rsidRPr="001E0C8E">
        <w:rPr>
          <w:rFonts w:hint="eastAsia"/>
        </w:rPr>
        <w:t>@Resource</w:t>
      </w:r>
      <w:r w:rsidRPr="001E0C8E">
        <w:rPr>
          <w:rFonts w:hint="eastAsia"/>
        </w:rPr>
        <w:t>注解的作用都是为了进行属性注入，但</w:t>
      </w:r>
      <w:r w:rsidRPr="001E0C8E">
        <w:rPr>
          <w:rFonts w:hint="eastAsia"/>
        </w:rPr>
        <w:t>@</w:t>
      </w:r>
      <w:proofErr w:type="spellStart"/>
      <w:r w:rsidRPr="001E0C8E">
        <w:rPr>
          <w:rFonts w:hint="eastAsia"/>
        </w:rPr>
        <w:t>Autowired</w:t>
      </w:r>
      <w:proofErr w:type="spellEnd"/>
      <w:r w:rsidRPr="001E0C8E">
        <w:rPr>
          <w:rFonts w:hint="eastAsia"/>
        </w:rPr>
        <w:t>默认是按照类型进行匹配，它是</w:t>
      </w:r>
      <w:r w:rsidRPr="001E0C8E">
        <w:rPr>
          <w:rFonts w:hint="eastAsia"/>
        </w:rPr>
        <w:t>Spring</w:t>
      </w:r>
      <w:r w:rsidRPr="001E0C8E">
        <w:rPr>
          <w:rFonts w:hint="eastAsia"/>
        </w:rPr>
        <w:t>提供的注解，</w:t>
      </w:r>
      <w:r w:rsidRPr="001E0C8E">
        <w:rPr>
          <w:rFonts w:hint="eastAsia"/>
        </w:rPr>
        <w:t>@Resource</w:t>
      </w:r>
      <w:r w:rsidRPr="001E0C8E">
        <w:rPr>
          <w:rFonts w:hint="eastAsia"/>
        </w:rPr>
        <w:t>默认是按照名字进行匹配，它是</w:t>
      </w:r>
      <w:r w:rsidRPr="001E0C8E">
        <w:rPr>
          <w:rFonts w:hint="eastAsia"/>
        </w:rPr>
        <w:t>java</w:t>
      </w:r>
      <w:r w:rsidRPr="001E0C8E">
        <w:rPr>
          <w:rFonts w:hint="eastAsia"/>
        </w:rPr>
        <w:t>提供的注解。</w:t>
      </w:r>
    </w:p>
    <w:p w:rsidR="006A5587" w:rsidRDefault="001E0C8E" w:rsidP="001E0C8E">
      <w:pPr>
        <w:pStyle w:val="a7"/>
        <w:ind w:left="1260" w:firstLineChars="0" w:firstLine="0"/>
      </w:pPr>
      <w:r w:rsidRPr="001E0C8E">
        <w:rPr>
          <w:rFonts w:hint="eastAsia"/>
        </w:rPr>
        <w:t>在进行</w:t>
      </w:r>
      <w:r w:rsidRPr="001E0C8E">
        <w:rPr>
          <w:rFonts w:hint="eastAsia"/>
        </w:rPr>
        <w:t>restful</w:t>
      </w:r>
      <w:r w:rsidRPr="001E0C8E">
        <w:rPr>
          <w:rFonts w:hint="eastAsia"/>
        </w:rPr>
        <w:t>接口编程的时候我们还会用到</w:t>
      </w:r>
      <w:r w:rsidRPr="001E0C8E">
        <w:rPr>
          <w:rFonts w:hint="eastAsia"/>
        </w:rPr>
        <w:t>@</w:t>
      </w:r>
      <w:proofErr w:type="spellStart"/>
      <w:r w:rsidRPr="001E0C8E">
        <w:rPr>
          <w:rFonts w:hint="eastAsia"/>
        </w:rPr>
        <w:t>pathvariable</w:t>
      </w:r>
      <w:proofErr w:type="spellEnd"/>
      <w:r w:rsidRPr="001E0C8E">
        <w:rPr>
          <w:rFonts w:hint="eastAsia"/>
        </w:rPr>
        <w:t>注解从路径中获取参数信息以及用到</w:t>
      </w:r>
      <w:r w:rsidRPr="001E0C8E">
        <w:rPr>
          <w:rFonts w:hint="eastAsia"/>
        </w:rPr>
        <w:t>@</w:t>
      </w:r>
      <w:proofErr w:type="spellStart"/>
      <w:r w:rsidRPr="001E0C8E">
        <w:rPr>
          <w:rFonts w:hint="eastAsia"/>
        </w:rPr>
        <w:t>ResponseBody</w:t>
      </w:r>
      <w:proofErr w:type="spellEnd"/>
      <w:r w:rsidRPr="001E0C8E">
        <w:rPr>
          <w:rFonts w:hint="eastAsia"/>
        </w:rPr>
        <w:t>注解将实体类自动转换为指定的</w:t>
      </w:r>
      <w:r w:rsidRPr="001E0C8E">
        <w:rPr>
          <w:rFonts w:hint="eastAsia"/>
        </w:rPr>
        <w:t>json</w:t>
      </w:r>
      <w:r w:rsidRPr="001E0C8E">
        <w:rPr>
          <w:rFonts w:hint="eastAsia"/>
        </w:rPr>
        <w:t>格式</w:t>
      </w:r>
      <w:r w:rsidRPr="001E0C8E">
        <w:rPr>
          <w:rFonts w:hint="eastAsia"/>
        </w:rPr>
        <w:t>,@</w:t>
      </w:r>
      <w:proofErr w:type="spellStart"/>
      <w:r w:rsidRPr="001E0C8E">
        <w:rPr>
          <w:rFonts w:hint="eastAsia"/>
        </w:rPr>
        <w:t>RequestBody</w:t>
      </w:r>
      <w:proofErr w:type="spellEnd"/>
      <w:r w:rsidRPr="001E0C8E">
        <w:rPr>
          <w:rFonts w:hint="eastAsia"/>
        </w:rPr>
        <w:t>将前台传递过来的</w:t>
      </w:r>
      <w:r w:rsidRPr="001E0C8E">
        <w:rPr>
          <w:rFonts w:hint="eastAsia"/>
        </w:rPr>
        <w:t>json</w:t>
      </w:r>
      <w:r w:rsidRPr="001E0C8E">
        <w:rPr>
          <w:rFonts w:hint="eastAsia"/>
        </w:rPr>
        <w:t>格式的数据转换为对应的</w:t>
      </w:r>
      <w:proofErr w:type="spellStart"/>
      <w:r w:rsidRPr="001E0C8E">
        <w:rPr>
          <w:rFonts w:hint="eastAsia"/>
        </w:rPr>
        <w:t>javabean</w:t>
      </w:r>
      <w:proofErr w:type="spellEnd"/>
      <w:r w:rsidRPr="001E0C8E">
        <w:rPr>
          <w:rFonts w:hint="eastAsia"/>
        </w:rPr>
        <w:t>。</w:t>
      </w:r>
    </w:p>
    <w:p w:rsidR="006A5587" w:rsidRDefault="001E0C8E" w:rsidP="001E0C8E">
      <w:pPr>
        <w:pStyle w:val="a7"/>
        <w:ind w:left="1260" w:firstLineChars="0" w:firstLine="0"/>
      </w:pPr>
      <w:r w:rsidRPr="001E0C8E">
        <w:rPr>
          <w:rFonts w:hint="eastAsia"/>
        </w:rPr>
        <w:t>除此之外还有</w:t>
      </w:r>
      <w:r w:rsidRPr="001E0C8E">
        <w:rPr>
          <w:rFonts w:hint="eastAsia"/>
        </w:rPr>
        <w:t>@Controller</w:t>
      </w:r>
      <w:r w:rsidRPr="001E0C8E">
        <w:rPr>
          <w:rFonts w:hint="eastAsia"/>
        </w:rPr>
        <w:t>，</w:t>
      </w:r>
      <w:r w:rsidRPr="001E0C8E">
        <w:rPr>
          <w:rFonts w:hint="eastAsia"/>
        </w:rPr>
        <w:t>@</w:t>
      </w:r>
      <w:proofErr w:type="spellStart"/>
      <w:r w:rsidRPr="001E0C8E">
        <w:rPr>
          <w:rFonts w:hint="eastAsia"/>
        </w:rPr>
        <w:t>Service,@Repository</w:t>
      </w:r>
      <w:proofErr w:type="spellEnd"/>
      <w:r w:rsidRPr="001E0C8E">
        <w:rPr>
          <w:rFonts w:hint="eastAsia"/>
        </w:rPr>
        <w:t>分别在</w:t>
      </w:r>
      <w:r w:rsidR="00587931">
        <w:rPr>
          <w:rFonts w:hint="eastAsia"/>
        </w:rPr>
        <w:t>ss</w:t>
      </w:r>
      <w:r w:rsidRPr="001E0C8E">
        <w:rPr>
          <w:rFonts w:hint="eastAsia"/>
        </w:rPr>
        <w:t>层，业务逻辑层和持久层的实现类型添加。</w:t>
      </w:r>
    </w:p>
    <w:p w:rsidR="00C01E86" w:rsidRDefault="001E0C8E" w:rsidP="001E0C8E">
      <w:pPr>
        <w:pStyle w:val="a7"/>
        <w:ind w:left="1260" w:firstLineChars="0" w:firstLine="0"/>
      </w:pPr>
      <w:r w:rsidRPr="001E0C8E">
        <w:rPr>
          <w:rFonts w:hint="eastAsia"/>
        </w:rPr>
        <w:t>最后还有</w:t>
      </w:r>
      <w:r w:rsidRPr="001E0C8E">
        <w:rPr>
          <w:rFonts w:hint="eastAsia"/>
        </w:rPr>
        <w:t>@</w:t>
      </w:r>
      <w:proofErr w:type="spellStart"/>
      <w:r w:rsidRPr="001E0C8E">
        <w:rPr>
          <w:rFonts w:hint="eastAsia"/>
        </w:rPr>
        <w:t>RequestMapping</w:t>
      </w:r>
      <w:proofErr w:type="spellEnd"/>
      <w:r w:rsidRPr="001E0C8E">
        <w:rPr>
          <w:rFonts w:hint="eastAsia"/>
        </w:rPr>
        <w:t>注解在控制层的方法上添加从而将指定</w:t>
      </w:r>
      <w:proofErr w:type="spellStart"/>
      <w:r w:rsidRPr="001E0C8E">
        <w:rPr>
          <w:rFonts w:hint="eastAsia"/>
        </w:rPr>
        <w:t>url</w:t>
      </w:r>
      <w:proofErr w:type="spellEnd"/>
      <w:r w:rsidRPr="001E0C8E">
        <w:rPr>
          <w:rFonts w:hint="eastAsia"/>
        </w:rPr>
        <w:t>和方法对应起来。</w:t>
      </w:r>
      <w:r w:rsidR="004068AC">
        <w:rPr>
          <w:rFonts w:hint="eastAsia"/>
        </w:rPr>
        <w:t>s</w:t>
      </w:r>
    </w:p>
    <w:p w:rsidR="00C01E86" w:rsidRPr="00A16A23" w:rsidRDefault="00C01E86" w:rsidP="00A40CCE">
      <w:pPr>
        <w:pStyle w:val="a7"/>
        <w:numPr>
          <w:ilvl w:val="0"/>
          <w:numId w:val="39"/>
        </w:numPr>
        <w:ind w:firstLineChars="0"/>
        <w:outlineLvl w:val="1"/>
        <w:rPr>
          <w:b/>
        </w:rPr>
      </w:pPr>
      <w:r w:rsidRPr="00A16A23">
        <w:rPr>
          <w:rFonts w:hint="eastAsia"/>
          <w:b/>
        </w:rPr>
        <w:t>如何使用</w:t>
      </w:r>
      <w:proofErr w:type="spellStart"/>
      <w:r w:rsidRPr="00A16A23">
        <w:rPr>
          <w:rFonts w:hint="eastAsia"/>
          <w:b/>
        </w:rPr>
        <w:t>SpringMVC</w:t>
      </w:r>
      <w:proofErr w:type="spellEnd"/>
      <w:r w:rsidRPr="00A16A23">
        <w:rPr>
          <w:rFonts w:hint="eastAsia"/>
          <w:b/>
        </w:rPr>
        <w:t xml:space="preserve"> </w:t>
      </w:r>
      <w:r w:rsidRPr="00A16A23">
        <w:rPr>
          <w:rFonts w:hint="eastAsia"/>
          <w:b/>
        </w:rPr>
        <w:t>完成</w:t>
      </w:r>
      <w:r w:rsidRPr="00A16A23">
        <w:rPr>
          <w:rFonts w:hint="eastAsia"/>
          <w:b/>
        </w:rPr>
        <w:t xml:space="preserve"> JSON </w:t>
      </w:r>
      <w:r w:rsidRPr="00A16A23">
        <w:rPr>
          <w:rFonts w:hint="eastAsia"/>
          <w:b/>
        </w:rPr>
        <w:t>操作</w:t>
      </w:r>
    </w:p>
    <w:p w:rsidR="00C01E86" w:rsidRDefault="00C01E86" w:rsidP="00C01E86">
      <w:pPr>
        <w:pStyle w:val="a7"/>
        <w:ind w:left="1260" w:firstLineChars="0" w:firstLine="0"/>
      </w:pPr>
      <w:r>
        <w:rPr>
          <w:rFonts w:hint="eastAsia"/>
        </w:rPr>
        <w:t>配置</w:t>
      </w:r>
      <w:r>
        <w:rPr>
          <w:rFonts w:hint="eastAsia"/>
        </w:rPr>
        <w:t xml:space="preserve"> </w:t>
      </w:r>
      <w:proofErr w:type="spellStart"/>
      <w:r>
        <w:rPr>
          <w:rFonts w:hint="eastAsia"/>
        </w:rPr>
        <w:t>MappingJacksonHttpMessageConverter</w:t>
      </w:r>
      <w:proofErr w:type="spellEnd"/>
    </w:p>
    <w:p w:rsidR="00C01E86" w:rsidRPr="00CF4AEA" w:rsidRDefault="00C01E86" w:rsidP="00C01E86">
      <w:pPr>
        <w:pStyle w:val="a7"/>
        <w:ind w:left="1260" w:firstLineChars="0" w:firstLine="0"/>
      </w:pPr>
      <w:r w:rsidRPr="00CF4AEA">
        <w:rPr>
          <w:rFonts w:hint="eastAsia"/>
        </w:rPr>
        <w:t>如果使用</w:t>
      </w:r>
      <w:proofErr w:type="spellStart"/>
      <w:r w:rsidRPr="00CF4AEA">
        <w:rPr>
          <w:rFonts w:hint="eastAsia"/>
        </w:rPr>
        <w:t>mvc:annotation-driven</w:t>
      </w:r>
      <w:proofErr w:type="spellEnd"/>
      <w:r w:rsidRPr="00CF4AEA">
        <w:rPr>
          <w:rFonts w:hint="eastAsia"/>
        </w:rPr>
        <w:t>就不需要配置。</w:t>
      </w:r>
    </w:p>
    <w:p w:rsidR="00C01E86" w:rsidRDefault="00C01E86" w:rsidP="00C01E86">
      <w:pPr>
        <w:pStyle w:val="a7"/>
        <w:ind w:left="1260" w:firstLineChars="0" w:firstLine="0"/>
      </w:pPr>
      <w:r>
        <w:rPr>
          <w:rFonts w:hint="eastAsia"/>
        </w:rPr>
        <w:t>使用</w:t>
      </w:r>
      <w:r>
        <w:rPr>
          <w:rFonts w:hint="eastAsia"/>
        </w:rPr>
        <w:t xml:space="preserve"> @</w:t>
      </w:r>
      <w:proofErr w:type="spellStart"/>
      <w:r>
        <w:rPr>
          <w:rFonts w:hint="eastAsia"/>
        </w:rPr>
        <w:t>RequestBody</w:t>
      </w:r>
      <w:proofErr w:type="spellEnd"/>
      <w:r>
        <w:rPr>
          <w:rFonts w:hint="eastAsia"/>
        </w:rPr>
        <w:t xml:space="preserve"> </w:t>
      </w:r>
      <w:r>
        <w:rPr>
          <w:rFonts w:hint="eastAsia"/>
        </w:rPr>
        <w:t>注解作为请求参数或</w:t>
      </w:r>
      <w:r>
        <w:rPr>
          <w:rFonts w:hint="eastAsia"/>
        </w:rPr>
        <w:t xml:space="preserve"> </w:t>
      </w:r>
      <w:proofErr w:type="spellStart"/>
      <w:r>
        <w:rPr>
          <w:rFonts w:hint="eastAsia"/>
        </w:rPr>
        <w:t>ResponseBody</w:t>
      </w:r>
      <w:proofErr w:type="spellEnd"/>
      <w:r>
        <w:rPr>
          <w:rFonts w:hint="eastAsia"/>
        </w:rPr>
        <w:t>作为返回值</w:t>
      </w:r>
    </w:p>
    <w:p w:rsidR="00EA6085" w:rsidRDefault="00EA6085" w:rsidP="00C01E86">
      <w:pPr>
        <w:pStyle w:val="a7"/>
        <w:ind w:left="1260" w:firstLineChars="0" w:firstLine="0"/>
      </w:pPr>
      <w:r>
        <w:rPr>
          <w:rFonts w:hint="eastAsia"/>
        </w:rPr>
        <w:t>还有常用的</w:t>
      </w:r>
      <w:proofErr w:type="spellStart"/>
      <w:r>
        <w:rPr>
          <w:rFonts w:hint="eastAsia"/>
        </w:rPr>
        <w:t>fastjson,jackson</w:t>
      </w:r>
      <w:proofErr w:type="spellEnd"/>
      <w:r>
        <w:rPr>
          <w:rFonts w:hint="eastAsia"/>
        </w:rPr>
        <w:t>等第三方组件。</w:t>
      </w:r>
    </w:p>
    <w:p w:rsidR="00C01E86" w:rsidRPr="008F10EF" w:rsidRDefault="00C01E86" w:rsidP="00A40CCE">
      <w:pPr>
        <w:pStyle w:val="a7"/>
        <w:numPr>
          <w:ilvl w:val="0"/>
          <w:numId w:val="39"/>
        </w:numPr>
        <w:ind w:firstLineChars="0"/>
        <w:outlineLvl w:val="1"/>
        <w:rPr>
          <w:b/>
          <w:color w:val="FF0000"/>
        </w:rPr>
      </w:pPr>
      <w:proofErr w:type="spellStart"/>
      <w:r w:rsidRPr="008F10EF">
        <w:rPr>
          <w:rFonts w:hint="eastAsia"/>
          <w:b/>
          <w:color w:val="FF0000"/>
        </w:rPr>
        <w:t>mvc:annotation-driven</w:t>
      </w:r>
      <w:proofErr w:type="spellEnd"/>
    </w:p>
    <w:p w:rsidR="00C01E86" w:rsidRPr="008A1A87" w:rsidRDefault="00C01E86" w:rsidP="00C01E86">
      <w:pPr>
        <w:pStyle w:val="a7"/>
        <w:ind w:left="1260" w:firstLineChars="0" w:firstLine="0"/>
      </w:pPr>
      <w:r w:rsidRPr="008A1A87">
        <w:rPr>
          <w:rFonts w:hint="eastAsia"/>
        </w:rPr>
        <w:t>使用</w:t>
      </w:r>
      <w:proofErr w:type="spellStart"/>
      <w:r w:rsidRPr="008A1A87">
        <w:rPr>
          <w:rFonts w:hint="eastAsia"/>
        </w:rPr>
        <w:t>mvc:annotation-driven</w:t>
      </w:r>
      <w:proofErr w:type="spellEnd"/>
      <w:r w:rsidRPr="008A1A87">
        <w:rPr>
          <w:rFonts w:hint="eastAsia"/>
        </w:rPr>
        <w:t>代替注解映射器和注解适配器配置器</w:t>
      </w:r>
      <w:r w:rsidRPr="008A1A87">
        <w:rPr>
          <w:rFonts w:hint="eastAsia"/>
        </w:rPr>
        <w:t xml:space="preserve"> </w:t>
      </w:r>
    </w:p>
    <w:p w:rsidR="00C01E86" w:rsidRPr="008A1A87" w:rsidRDefault="00C01E86" w:rsidP="00C01E86">
      <w:pPr>
        <w:pStyle w:val="a7"/>
        <w:ind w:left="1260" w:firstLineChars="0" w:firstLine="0"/>
      </w:pPr>
      <w:proofErr w:type="spellStart"/>
      <w:r w:rsidRPr="008A1A87">
        <w:rPr>
          <w:rFonts w:hint="eastAsia"/>
        </w:rPr>
        <w:t>mvc:annotation-driven</w:t>
      </w:r>
      <w:proofErr w:type="spellEnd"/>
      <w:r w:rsidRPr="008A1A87">
        <w:rPr>
          <w:rFonts w:hint="eastAsia"/>
        </w:rPr>
        <w:t>默认加载很多的参数绑定方法，比如</w:t>
      </w:r>
      <w:r w:rsidRPr="008A1A87">
        <w:rPr>
          <w:rFonts w:hint="eastAsia"/>
        </w:rPr>
        <w:t>json</w:t>
      </w:r>
      <w:r w:rsidRPr="008A1A87">
        <w:rPr>
          <w:rFonts w:hint="eastAsia"/>
        </w:rPr>
        <w:t>转换解析器就默认加载了，如果使用</w:t>
      </w:r>
      <w:proofErr w:type="spellStart"/>
      <w:r w:rsidRPr="008A1A87">
        <w:rPr>
          <w:rFonts w:hint="eastAsia"/>
        </w:rPr>
        <w:t>mvc:annotation-driven</w:t>
      </w:r>
      <w:proofErr w:type="spellEnd"/>
      <w:r w:rsidRPr="008A1A87">
        <w:rPr>
          <w:rFonts w:hint="eastAsia"/>
        </w:rPr>
        <w:t>就不用配置</w:t>
      </w:r>
    </w:p>
    <w:p w:rsidR="00C01E86" w:rsidRPr="008A1A87" w:rsidRDefault="00C01E86" w:rsidP="00C01E86">
      <w:pPr>
        <w:pStyle w:val="a7"/>
        <w:ind w:left="1260" w:firstLineChars="0" w:firstLine="0"/>
      </w:pPr>
      <w:proofErr w:type="spellStart"/>
      <w:r w:rsidRPr="008A1A87">
        <w:rPr>
          <w:rFonts w:hint="eastAsia"/>
        </w:rPr>
        <w:t>RequestMappingHandlerMapping</w:t>
      </w:r>
      <w:proofErr w:type="spellEnd"/>
      <w:r w:rsidRPr="008A1A87">
        <w:rPr>
          <w:rFonts w:hint="eastAsia"/>
        </w:rPr>
        <w:t>和</w:t>
      </w:r>
      <w:proofErr w:type="spellStart"/>
      <w:r w:rsidRPr="008A1A87">
        <w:rPr>
          <w:rFonts w:hint="eastAsia"/>
        </w:rPr>
        <w:t>RequestMappingHandlerAdapter</w:t>
      </w:r>
      <w:proofErr w:type="spellEnd"/>
    </w:p>
    <w:p w:rsidR="00C01E86" w:rsidRPr="008F10EF" w:rsidRDefault="00C01E86" w:rsidP="00A40CCE">
      <w:pPr>
        <w:pStyle w:val="a7"/>
        <w:numPr>
          <w:ilvl w:val="0"/>
          <w:numId w:val="39"/>
        </w:numPr>
        <w:ind w:firstLineChars="0"/>
        <w:outlineLvl w:val="1"/>
        <w:rPr>
          <w:b/>
          <w:color w:val="FF0000"/>
        </w:rPr>
      </w:pPr>
      <w:r w:rsidRPr="008F10EF">
        <w:rPr>
          <w:rFonts w:hint="eastAsia"/>
          <w:b/>
          <w:color w:val="FF0000"/>
        </w:rPr>
        <w:t>restful</w:t>
      </w:r>
    </w:p>
    <w:p w:rsidR="00C01E86" w:rsidRDefault="00C01E86" w:rsidP="00C01E86">
      <w:pPr>
        <w:pStyle w:val="a7"/>
        <w:ind w:left="1260"/>
      </w:pPr>
      <w:r>
        <w:rPr>
          <w:rFonts w:hint="eastAsia"/>
        </w:rPr>
        <w:t>一种软件架构风格，设计风格而不是标准，只是提供了一组设计原则和约束条件。它主要用于客户端和服务器交互类的软件。基于这个风格设计的软件可以更简洁，更有层次，更易于实现缓存等机制。（强调以资源为导向）</w:t>
      </w:r>
    </w:p>
    <w:p w:rsidR="00C01E86" w:rsidRDefault="00C01E86" w:rsidP="00C01E86">
      <w:pPr>
        <w:pStyle w:val="a7"/>
        <w:ind w:left="1260"/>
      </w:pPr>
      <w:r>
        <w:rPr>
          <w:rFonts w:hint="eastAsia"/>
        </w:rPr>
        <w:t>所谓</w:t>
      </w:r>
      <w:r>
        <w:rPr>
          <w:rFonts w:hint="eastAsia"/>
        </w:rPr>
        <w:t>"</w:t>
      </w:r>
      <w:r>
        <w:rPr>
          <w:rFonts w:hint="eastAsia"/>
        </w:rPr>
        <w:t>资源</w:t>
      </w:r>
      <w:r>
        <w:rPr>
          <w:rFonts w:hint="eastAsia"/>
        </w:rPr>
        <w:t>"</w:t>
      </w:r>
      <w:r>
        <w:rPr>
          <w:rFonts w:hint="eastAsia"/>
        </w:rPr>
        <w:t>，就是网络上的一个实体，或者说是网络上的一个具体信息。它可以是一段文本、一张图片、一首歌曲、一种服务，总之就是一个具体的实在。你可以用一个</w:t>
      </w:r>
      <w:r>
        <w:rPr>
          <w:rFonts w:hint="eastAsia"/>
        </w:rPr>
        <w:t>URI</w:t>
      </w:r>
      <w:r>
        <w:rPr>
          <w:rFonts w:hint="eastAsia"/>
        </w:rPr>
        <w:t>（统一资源定位符）指向它，每种资源对应一个特定的</w:t>
      </w:r>
      <w:r>
        <w:rPr>
          <w:rFonts w:hint="eastAsia"/>
        </w:rPr>
        <w:t>URI</w:t>
      </w:r>
      <w:r>
        <w:rPr>
          <w:rFonts w:hint="eastAsia"/>
        </w:rPr>
        <w:t>。要获取这个资源，访问它的</w:t>
      </w:r>
      <w:r>
        <w:rPr>
          <w:rFonts w:hint="eastAsia"/>
        </w:rPr>
        <w:t>URI</w:t>
      </w:r>
      <w:r>
        <w:rPr>
          <w:rFonts w:hint="eastAsia"/>
        </w:rPr>
        <w:t>就可以，因此</w:t>
      </w:r>
      <w:r>
        <w:rPr>
          <w:rFonts w:hint="eastAsia"/>
        </w:rPr>
        <w:t>URI</w:t>
      </w:r>
      <w:r>
        <w:rPr>
          <w:rFonts w:hint="eastAsia"/>
        </w:rPr>
        <w:t>就成了每一个资源的地址或独一无二的识别符。</w:t>
      </w:r>
    </w:p>
    <w:p w:rsidR="00C01E86" w:rsidRDefault="00C01E86" w:rsidP="00C01E86">
      <w:pPr>
        <w:pStyle w:val="a7"/>
        <w:ind w:left="1260"/>
      </w:pPr>
      <w:r>
        <w:rPr>
          <w:rFonts w:hint="eastAsia"/>
        </w:rPr>
        <w:t>资源定位：互联网所有的事物都是资源，要求</w:t>
      </w:r>
      <w:proofErr w:type="spellStart"/>
      <w:r>
        <w:rPr>
          <w:rFonts w:hint="eastAsia"/>
        </w:rPr>
        <w:t>url</w:t>
      </w:r>
      <w:proofErr w:type="spellEnd"/>
      <w:r>
        <w:rPr>
          <w:rFonts w:hint="eastAsia"/>
        </w:rPr>
        <w:t>中没有动词，只有名词。没有参数</w:t>
      </w:r>
    </w:p>
    <w:p w:rsidR="00C01E86" w:rsidRDefault="00C01E86" w:rsidP="00C01E86">
      <w:pPr>
        <w:pStyle w:val="a7"/>
        <w:ind w:left="1260"/>
      </w:pPr>
      <w:proofErr w:type="spellStart"/>
      <w:r>
        <w:rPr>
          <w:rFonts w:hint="eastAsia"/>
        </w:rPr>
        <w:t>Url</w:t>
      </w:r>
      <w:proofErr w:type="spellEnd"/>
      <w:r>
        <w:rPr>
          <w:rFonts w:hint="eastAsia"/>
        </w:rPr>
        <w:t>格式：</w:t>
      </w:r>
      <w:r>
        <w:rPr>
          <w:rFonts w:hint="eastAsia"/>
        </w:rPr>
        <w:t>http://blog.csdn.net/beat_the_world/article/details/45621673</w:t>
      </w:r>
    </w:p>
    <w:p w:rsidR="00C01E86" w:rsidRDefault="00C01E86" w:rsidP="00C01E86">
      <w:pPr>
        <w:pStyle w:val="a7"/>
        <w:ind w:left="1260"/>
      </w:pPr>
      <w:r>
        <w:rPr>
          <w:rFonts w:hint="eastAsia"/>
        </w:rPr>
        <w:t>（使用</w:t>
      </w:r>
      <w:r>
        <w:rPr>
          <w:rFonts w:hint="eastAsia"/>
        </w:rPr>
        <w:t>restful</w:t>
      </w:r>
      <w:r>
        <w:rPr>
          <w:rFonts w:hint="eastAsia"/>
        </w:rPr>
        <w:t>后，</w:t>
      </w:r>
      <w:proofErr w:type="spellStart"/>
      <w:r>
        <w:rPr>
          <w:rFonts w:hint="eastAsia"/>
        </w:rPr>
        <w:t>utl</w:t>
      </w:r>
      <w:proofErr w:type="spellEnd"/>
      <w:r>
        <w:rPr>
          <w:rFonts w:hint="eastAsia"/>
        </w:rPr>
        <w:t>中不能用？传参或</w:t>
      </w:r>
      <w:r>
        <w:rPr>
          <w:rFonts w:hint="eastAsia"/>
        </w:rPr>
        <w:t>.action</w:t>
      </w:r>
      <w:r>
        <w:rPr>
          <w:rFonts w:hint="eastAsia"/>
        </w:rPr>
        <w:t>）</w:t>
      </w:r>
    </w:p>
    <w:p w:rsidR="00C01E86" w:rsidRDefault="00C01E86" w:rsidP="00C01E86">
      <w:pPr>
        <w:pStyle w:val="a7"/>
        <w:ind w:left="1260"/>
      </w:pPr>
      <w:r>
        <w:rPr>
          <w:rFonts w:hint="eastAsia"/>
        </w:rPr>
        <w:t>资源操作：使用</w:t>
      </w:r>
      <w:r>
        <w:rPr>
          <w:rFonts w:hint="eastAsia"/>
        </w:rPr>
        <w:t>put</w:t>
      </w:r>
      <w:r>
        <w:rPr>
          <w:rFonts w:hint="eastAsia"/>
        </w:rPr>
        <w:t>、</w:t>
      </w:r>
      <w:r>
        <w:rPr>
          <w:rFonts w:hint="eastAsia"/>
        </w:rPr>
        <w:t>delete</w:t>
      </w:r>
      <w:r>
        <w:rPr>
          <w:rFonts w:hint="eastAsia"/>
        </w:rPr>
        <w:t>、</w:t>
      </w:r>
      <w:r>
        <w:rPr>
          <w:rFonts w:hint="eastAsia"/>
        </w:rPr>
        <w:t>post</w:t>
      </w:r>
      <w:r>
        <w:rPr>
          <w:rFonts w:hint="eastAsia"/>
        </w:rPr>
        <w:t>、</w:t>
      </w:r>
      <w:r>
        <w:rPr>
          <w:rFonts w:hint="eastAsia"/>
        </w:rPr>
        <w:t>get</w:t>
      </w:r>
      <w:r>
        <w:rPr>
          <w:rFonts w:hint="eastAsia"/>
        </w:rPr>
        <w:t>，使用不同方法对资源进行操作。分别对应添加、删除、修改、查询。一般使用时还是</w:t>
      </w:r>
      <w:r>
        <w:rPr>
          <w:rFonts w:hint="eastAsia"/>
        </w:rPr>
        <w:t>post</w:t>
      </w:r>
      <w:r>
        <w:rPr>
          <w:rFonts w:hint="eastAsia"/>
        </w:rPr>
        <w:t>和</w:t>
      </w:r>
      <w:r>
        <w:rPr>
          <w:rFonts w:hint="eastAsia"/>
        </w:rPr>
        <w:t>get</w:t>
      </w:r>
      <w:r>
        <w:rPr>
          <w:rFonts w:hint="eastAsia"/>
        </w:rPr>
        <w:t>。</w:t>
      </w:r>
      <w:r>
        <w:rPr>
          <w:rFonts w:hint="eastAsia"/>
        </w:rPr>
        <w:t>Put</w:t>
      </w:r>
      <w:r>
        <w:rPr>
          <w:rFonts w:hint="eastAsia"/>
        </w:rPr>
        <w:t>和</w:t>
      </w:r>
      <w:r>
        <w:rPr>
          <w:rFonts w:hint="eastAsia"/>
        </w:rPr>
        <w:t>Delete</w:t>
      </w:r>
      <w:r>
        <w:rPr>
          <w:rFonts w:hint="eastAsia"/>
        </w:rPr>
        <w:t>几乎不使用。</w:t>
      </w:r>
      <w:r>
        <w:t xml:space="preserve"> </w:t>
      </w:r>
    </w:p>
    <w:p w:rsidR="00C01E86" w:rsidRDefault="00C01E86" w:rsidP="00C01E86">
      <w:pPr>
        <w:pStyle w:val="a7"/>
        <w:ind w:left="1260"/>
      </w:pPr>
      <w:r>
        <w:rPr>
          <w:rFonts w:hint="eastAsia"/>
        </w:rPr>
        <w:t>客户端用到的手段，只能是</w:t>
      </w:r>
      <w:r>
        <w:rPr>
          <w:rFonts w:hint="eastAsia"/>
        </w:rPr>
        <w:t>HTTP</w:t>
      </w:r>
      <w:r>
        <w:rPr>
          <w:rFonts w:hint="eastAsia"/>
        </w:rPr>
        <w:t>协议。具体来说，就是</w:t>
      </w:r>
      <w:r>
        <w:rPr>
          <w:rFonts w:hint="eastAsia"/>
        </w:rPr>
        <w:t>HTTP</w:t>
      </w:r>
      <w:r>
        <w:rPr>
          <w:rFonts w:hint="eastAsia"/>
        </w:rPr>
        <w:t>协议里面，四个表示操作方式的动词：</w:t>
      </w:r>
      <w:r>
        <w:rPr>
          <w:rFonts w:hint="eastAsia"/>
        </w:rPr>
        <w:t>GET</w:t>
      </w:r>
      <w:r>
        <w:rPr>
          <w:rFonts w:hint="eastAsia"/>
        </w:rPr>
        <w:t>、</w:t>
      </w:r>
      <w:r>
        <w:rPr>
          <w:rFonts w:hint="eastAsia"/>
        </w:rPr>
        <w:t>POST</w:t>
      </w:r>
      <w:r>
        <w:rPr>
          <w:rFonts w:hint="eastAsia"/>
        </w:rPr>
        <w:t>、</w:t>
      </w:r>
      <w:r>
        <w:rPr>
          <w:rFonts w:hint="eastAsia"/>
        </w:rPr>
        <w:t>PUT</w:t>
      </w:r>
      <w:r>
        <w:rPr>
          <w:rFonts w:hint="eastAsia"/>
        </w:rPr>
        <w:t>、</w:t>
      </w:r>
      <w:r>
        <w:rPr>
          <w:rFonts w:hint="eastAsia"/>
        </w:rPr>
        <w:t>DELETE</w:t>
      </w:r>
      <w:r>
        <w:rPr>
          <w:rFonts w:hint="eastAsia"/>
        </w:rPr>
        <w:t>。</w:t>
      </w:r>
    </w:p>
    <w:p w:rsidR="00C01E86" w:rsidRDefault="00C01E86" w:rsidP="00C01E86">
      <w:pPr>
        <w:pStyle w:val="a7"/>
        <w:ind w:left="1260"/>
      </w:pPr>
      <w:r>
        <w:rPr>
          <w:rFonts w:hint="eastAsia"/>
        </w:rPr>
        <w:t>它们分别对应四种基本操作：</w:t>
      </w:r>
      <w:r>
        <w:rPr>
          <w:rFonts w:hint="eastAsia"/>
        </w:rPr>
        <w:t>GET</w:t>
      </w:r>
      <w:r>
        <w:rPr>
          <w:rFonts w:hint="eastAsia"/>
        </w:rPr>
        <w:t>用来获取资源，</w:t>
      </w:r>
      <w:r>
        <w:rPr>
          <w:rFonts w:hint="eastAsia"/>
        </w:rPr>
        <w:t>POST</w:t>
      </w:r>
      <w:r>
        <w:rPr>
          <w:rFonts w:hint="eastAsia"/>
        </w:rPr>
        <w:t>用来新建资源（也可以用于更新资源），</w:t>
      </w:r>
      <w:r>
        <w:rPr>
          <w:rFonts w:hint="eastAsia"/>
        </w:rPr>
        <w:t>PUT</w:t>
      </w:r>
      <w:r>
        <w:rPr>
          <w:rFonts w:hint="eastAsia"/>
        </w:rPr>
        <w:t>用来更新资源，</w:t>
      </w:r>
      <w:r>
        <w:rPr>
          <w:rFonts w:hint="eastAsia"/>
        </w:rPr>
        <w:t>DELETE</w:t>
      </w:r>
      <w:r>
        <w:rPr>
          <w:rFonts w:hint="eastAsia"/>
        </w:rPr>
        <w:t>用来删除资源。</w:t>
      </w:r>
    </w:p>
    <w:p w:rsidR="00C01E86" w:rsidRDefault="00C01E86" w:rsidP="00C01E86">
      <w:pPr>
        <w:pStyle w:val="a7"/>
        <w:ind w:left="1260"/>
      </w:pPr>
      <w:r>
        <w:rPr>
          <w:rFonts w:hint="eastAsia"/>
        </w:rPr>
        <w:t xml:space="preserve">URI </w:t>
      </w:r>
      <w:r>
        <w:rPr>
          <w:rFonts w:hint="eastAsia"/>
        </w:rPr>
        <w:t>的设计只要负责把资源通过合理方式暴露出来就可以了。对资源的操作与它无关，操作是通过</w:t>
      </w:r>
      <w:r>
        <w:rPr>
          <w:rFonts w:hint="eastAsia"/>
        </w:rPr>
        <w:t xml:space="preserve"> HTTP</w:t>
      </w:r>
      <w:r>
        <w:rPr>
          <w:rFonts w:hint="eastAsia"/>
        </w:rPr>
        <w:t>动词来体现，所以</w:t>
      </w:r>
      <w:r>
        <w:rPr>
          <w:rFonts w:hint="eastAsia"/>
        </w:rPr>
        <w:t xml:space="preserve">REST </w:t>
      </w:r>
      <w:r>
        <w:rPr>
          <w:rFonts w:hint="eastAsia"/>
        </w:rPr>
        <w:t>通过</w:t>
      </w:r>
      <w:r>
        <w:rPr>
          <w:rFonts w:hint="eastAsia"/>
        </w:rPr>
        <w:t xml:space="preserve"> URI </w:t>
      </w:r>
      <w:r>
        <w:rPr>
          <w:rFonts w:hint="eastAsia"/>
        </w:rPr>
        <w:t>暴露资源时，会强调不要在</w:t>
      </w:r>
      <w:r>
        <w:rPr>
          <w:rFonts w:hint="eastAsia"/>
        </w:rPr>
        <w:t xml:space="preserve"> URI </w:t>
      </w:r>
      <w:r>
        <w:rPr>
          <w:rFonts w:hint="eastAsia"/>
        </w:rPr>
        <w:t>中出现动词。</w:t>
      </w:r>
    </w:p>
    <w:p w:rsidR="00C01E86" w:rsidRDefault="00C01E86" w:rsidP="00C01E86">
      <w:pPr>
        <w:pStyle w:val="a7"/>
        <w:ind w:left="1260"/>
      </w:pPr>
      <w:r>
        <w:rPr>
          <w:rFonts w:hint="eastAsia"/>
        </w:rPr>
        <w:t>比如：左边是错误的设计，而右边是正确的</w:t>
      </w:r>
    </w:p>
    <w:p w:rsidR="00C01E86" w:rsidRDefault="00C01E86" w:rsidP="00C01E86">
      <w:pPr>
        <w:pStyle w:val="a7"/>
        <w:ind w:left="1260"/>
      </w:pPr>
      <w:r>
        <w:rPr>
          <w:rFonts w:hint="eastAsia"/>
        </w:rPr>
        <w:t>GET /rest/</w:t>
      </w:r>
      <w:proofErr w:type="spellStart"/>
      <w:r>
        <w:rPr>
          <w:rFonts w:hint="eastAsia"/>
        </w:rPr>
        <w:t>api</w:t>
      </w:r>
      <w:proofErr w:type="spellEnd"/>
      <w:r>
        <w:rPr>
          <w:rFonts w:hint="eastAsia"/>
        </w:rPr>
        <w:t>/</w:t>
      </w:r>
      <w:proofErr w:type="spellStart"/>
      <w:r>
        <w:rPr>
          <w:rFonts w:hint="eastAsia"/>
        </w:rPr>
        <w:t>getDogs</w:t>
      </w:r>
      <w:proofErr w:type="spellEnd"/>
      <w:r>
        <w:rPr>
          <w:rFonts w:hint="eastAsia"/>
        </w:rPr>
        <w:t xml:space="preserve"> --&gt; GET /rest/</w:t>
      </w:r>
      <w:proofErr w:type="spellStart"/>
      <w:r>
        <w:rPr>
          <w:rFonts w:hint="eastAsia"/>
        </w:rPr>
        <w:t>api</w:t>
      </w:r>
      <w:proofErr w:type="spellEnd"/>
      <w:r>
        <w:rPr>
          <w:rFonts w:hint="eastAsia"/>
        </w:rPr>
        <w:t xml:space="preserve">/dogs </w:t>
      </w:r>
      <w:r>
        <w:rPr>
          <w:rFonts w:hint="eastAsia"/>
        </w:rPr>
        <w:t>获取所有小狗狗</w:t>
      </w:r>
      <w:r>
        <w:rPr>
          <w:rFonts w:hint="eastAsia"/>
        </w:rPr>
        <w:t xml:space="preserve"> </w:t>
      </w:r>
    </w:p>
    <w:p w:rsidR="00C01E86" w:rsidRDefault="00C01E86" w:rsidP="00C01E86">
      <w:pPr>
        <w:pStyle w:val="a7"/>
        <w:ind w:left="1260"/>
      </w:pPr>
      <w:r>
        <w:rPr>
          <w:rFonts w:hint="eastAsia"/>
        </w:rPr>
        <w:t>GET /rest/</w:t>
      </w:r>
      <w:proofErr w:type="spellStart"/>
      <w:r>
        <w:rPr>
          <w:rFonts w:hint="eastAsia"/>
        </w:rPr>
        <w:t>api</w:t>
      </w:r>
      <w:proofErr w:type="spellEnd"/>
      <w:r>
        <w:rPr>
          <w:rFonts w:hint="eastAsia"/>
        </w:rPr>
        <w:t>/</w:t>
      </w:r>
      <w:proofErr w:type="spellStart"/>
      <w:r>
        <w:rPr>
          <w:rFonts w:hint="eastAsia"/>
        </w:rPr>
        <w:t>addDogs</w:t>
      </w:r>
      <w:proofErr w:type="spellEnd"/>
      <w:r>
        <w:rPr>
          <w:rFonts w:hint="eastAsia"/>
        </w:rPr>
        <w:t xml:space="preserve"> --&gt; PUT /rest/</w:t>
      </w:r>
      <w:proofErr w:type="spellStart"/>
      <w:r>
        <w:rPr>
          <w:rFonts w:hint="eastAsia"/>
        </w:rPr>
        <w:t>api</w:t>
      </w:r>
      <w:proofErr w:type="spellEnd"/>
      <w:r>
        <w:rPr>
          <w:rFonts w:hint="eastAsia"/>
        </w:rPr>
        <w:t xml:space="preserve">/dog </w:t>
      </w:r>
      <w:r>
        <w:rPr>
          <w:rFonts w:hint="eastAsia"/>
        </w:rPr>
        <w:t>添加一个小狗狗</w:t>
      </w:r>
      <w:r>
        <w:rPr>
          <w:rFonts w:hint="eastAsia"/>
        </w:rPr>
        <w:t xml:space="preserve"> </w:t>
      </w:r>
    </w:p>
    <w:p w:rsidR="00C01E86" w:rsidRDefault="00C01E86" w:rsidP="00C01E86">
      <w:pPr>
        <w:pStyle w:val="a7"/>
        <w:ind w:left="1260"/>
      </w:pPr>
      <w:r>
        <w:rPr>
          <w:rFonts w:hint="eastAsia"/>
        </w:rPr>
        <w:lastRenderedPageBreak/>
        <w:t>GET /rest/</w:t>
      </w:r>
      <w:proofErr w:type="spellStart"/>
      <w:r>
        <w:rPr>
          <w:rFonts w:hint="eastAsia"/>
        </w:rPr>
        <w:t>api</w:t>
      </w:r>
      <w:proofErr w:type="spellEnd"/>
      <w:r>
        <w:rPr>
          <w:rFonts w:hint="eastAsia"/>
        </w:rPr>
        <w:t>/</w:t>
      </w:r>
      <w:proofErr w:type="spellStart"/>
      <w:r>
        <w:rPr>
          <w:rFonts w:hint="eastAsia"/>
        </w:rPr>
        <w:t>editDogs</w:t>
      </w:r>
      <w:proofErr w:type="spellEnd"/>
      <w:r>
        <w:rPr>
          <w:rFonts w:hint="eastAsia"/>
        </w:rPr>
        <w:t>/:</w:t>
      </w:r>
      <w:proofErr w:type="spellStart"/>
      <w:r>
        <w:rPr>
          <w:rFonts w:hint="eastAsia"/>
        </w:rPr>
        <w:t>dog_id</w:t>
      </w:r>
      <w:proofErr w:type="spellEnd"/>
      <w:r>
        <w:rPr>
          <w:rFonts w:hint="eastAsia"/>
        </w:rPr>
        <w:t xml:space="preserve"> --&gt; POST /rest/</w:t>
      </w:r>
      <w:proofErr w:type="spellStart"/>
      <w:r>
        <w:rPr>
          <w:rFonts w:hint="eastAsia"/>
        </w:rPr>
        <w:t>api</w:t>
      </w:r>
      <w:proofErr w:type="spellEnd"/>
      <w:r>
        <w:rPr>
          <w:rFonts w:hint="eastAsia"/>
        </w:rPr>
        <w:t>/dogs/:</w:t>
      </w:r>
      <w:proofErr w:type="spellStart"/>
      <w:r>
        <w:rPr>
          <w:rFonts w:hint="eastAsia"/>
        </w:rPr>
        <w:t>dog_id</w:t>
      </w:r>
      <w:proofErr w:type="spellEnd"/>
      <w:r>
        <w:rPr>
          <w:rFonts w:hint="eastAsia"/>
        </w:rPr>
        <w:t xml:space="preserve"> </w:t>
      </w:r>
      <w:r>
        <w:rPr>
          <w:rFonts w:hint="eastAsia"/>
        </w:rPr>
        <w:t>修改一个小</w:t>
      </w:r>
      <w:r>
        <w:rPr>
          <w:rFonts w:hint="eastAsia"/>
        </w:rPr>
        <w:tab/>
      </w:r>
      <w:r>
        <w:rPr>
          <w:rFonts w:hint="eastAsia"/>
        </w:rPr>
        <w:t>狗狗</w:t>
      </w:r>
      <w:r>
        <w:rPr>
          <w:rFonts w:hint="eastAsia"/>
        </w:rPr>
        <w:t xml:space="preserve"> </w:t>
      </w:r>
    </w:p>
    <w:p w:rsidR="00C01E86" w:rsidRDefault="00C01E86" w:rsidP="00C01E86">
      <w:pPr>
        <w:pStyle w:val="a7"/>
        <w:ind w:left="1260"/>
      </w:pPr>
      <w:r>
        <w:rPr>
          <w:rFonts w:hint="eastAsia"/>
        </w:rPr>
        <w:t>GET /rest/</w:t>
      </w:r>
      <w:proofErr w:type="spellStart"/>
      <w:r>
        <w:rPr>
          <w:rFonts w:hint="eastAsia"/>
        </w:rPr>
        <w:t>api</w:t>
      </w:r>
      <w:proofErr w:type="spellEnd"/>
      <w:r>
        <w:rPr>
          <w:rFonts w:hint="eastAsia"/>
        </w:rPr>
        <w:t>/</w:t>
      </w:r>
      <w:proofErr w:type="spellStart"/>
      <w:r>
        <w:rPr>
          <w:rFonts w:hint="eastAsia"/>
        </w:rPr>
        <w:t>deleteDogs</w:t>
      </w:r>
      <w:proofErr w:type="spellEnd"/>
      <w:r>
        <w:rPr>
          <w:rFonts w:hint="eastAsia"/>
        </w:rPr>
        <w:t>/:</w:t>
      </w:r>
      <w:proofErr w:type="spellStart"/>
      <w:r>
        <w:rPr>
          <w:rFonts w:hint="eastAsia"/>
        </w:rPr>
        <w:t>dog_id</w:t>
      </w:r>
      <w:proofErr w:type="spellEnd"/>
      <w:r>
        <w:rPr>
          <w:rFonts w:hint="eastAsia"/>
        </w:rPr>
        <w:t xml:space="preserve"> --&gt; DELETE /rest/</w:t>
      </w:r>
      <w:proofErr w:type="spellStart"/>
      <w:r>
        <w:rPr>
          <w:rFonts w:hint="eastAsia"/>
        </w:rPr>
        <w:t>api</w:t>
      </w:r>
      <w:proofErr w:type="spellEnd"/>
      <w:r>
        <w:rPr>
          <w:rFonts w:hint="eastAsia"/>
        </w:rPr>
        <w:t>/dogs/:</w:t>
      </w:r>
      <w:proofErr w:type="spellStart"/>
      <w:r>
        <w:rPr>
          <w:rFonts w:hint="eastAsia"/>
        </w:rPr>
        <w:t>dog_id</w:t>
      </w:r>
      <w:proofErr w:type="spellEnd"/>
      <w:r>
        <w:rPr>
          <w:rFonts w:hint="eastAsia"/>
        </w:rPr>
        <w:t xml:space="preserve"> </w:t>
      </w:r>
      <w:r>
        <w:rPr>
          <w:rFonts w:hint="eastAsia"/>
        </w:rPr>
        <w:t>删除一</w:t>
      </w:r>
      <w:r>
        <w:rPr>
          <w:rFonts w:hint="eastAsia"/>
        </w:rPr>
        <w:tab/>
      </w:r>
      <w:r>
        <w:rPr>
          <w:rFonts w:hint="eastAsia"/>
        </w:rPr>
        <w:t>个小狗狗</w:t>
      </w:r>
      <w:r>
        <w:rPr>
          <w:rFonts w:hint="eastAsia"/>
        </w:rPr>
        <w:t xml:space="preserve"> </w:t>
      </w:r>
    </w:p>
    <w:p w:rsidR="001C5B98" w:rsidRDefault="00C01E86" w:rsidP="00C01E86">
      <w:pPr>
        <w:pStyle w:val="a7"/>
        <w:ind w:left="1260" w:firstLineChars="0" w:firstLine="0"/>
      </w:pPr>
      <w:r>
        <w:rPr>
          <w:rFonts w:hint="eastAsia"/>
        </w:rPr>
        <w:t>左边的这种设计，很明显不符合</w:t>
      </w:r>
      <w:r>
        <w:rPr>
          <w:rFonts w:hint="eastAsia"/>
        </w:rPr>
        <w:t>REST</w:t>
      </w:r>
      <w:r>
        <w:rPr>
          <w:rFonts w:hint="eastAsia"/>
        </w:rPr>
        <w:t>风格，上面已经说了，</w:t>
      </w:r>
      <w:r>
        <w:rPr>
          <w:rFonts w:hint="eastAsia"/>
        </w:rPr>
        <w:t xml:space="preserve">URI </w:t>
      </w:r>
      <w:r>
        <w:rPr>
          <w:rFonts w:hint="eastAsia"/>
        </w:rPr>
        <w:t>只负责准确无误的暴露资源，而</w:t>
      </w:r>
      <w:r>
        <w:rPr>
          <w:rFonts w:hint="eastAsia"/>
        </w:rPr>
        <w:t xml:space="preserve"> </w:t>
      </w:r>
      <w:proofErr w:type="spellStart"/>
      <w:r>
        <w:rPr>
          <w:rFonts w:hint="eastAsia"/>
        </w:rPr>
        <w:t>getDogs</w:t>
      </w:r>
      <w:proofErr w:type="spellEnd"/>
      <w:r>
        <w:rPr>
          <w:rFonts w:hint="eastAsia"/>
        </w:rPr>
        <w:t>/</w:t>
      </w:r>
      <w:proofErr w:type="spellStart"/>
      <w:r>
        <w:rPr>
          <w:rFonts w:hint="eastAsia"/>
        </w:rPr>
        <w:t>addDogs</w:t>
      </w:r>
      <w:proofErr w:type="spellEnd"/>
      <w:r>
        <w:rPr>
          <w:rFonts w:hint="eastAsia"/>
        </w:rPr>
        <w:t>...</w:t>
      </w:r>
      <w:r>
        <w:rPr>
          <w:rFonts w:hint="eastAsia"/>
        </w:rPr>
        <w:t>已经包含了对资源的操作，这是不对的。相反右边却满足了，它的操作是使用标准的</w:t>
      </w:r>
      <w:r>
        <w:rPr>
          <w:rFonts w:hint="eastAsia"/>
        </w:rPr>
        <w:t>HTTP</w:t>
      </w:r>
      <w:r>
        <w:rPr>
          <w:rFonts w:hint="eastAsia"/>
        </w:rPr>
        <w:t>动词来体现。</w:t>
      </w:r>
    </w:p>
    <w:p w:rsidR="001C5B98" w:rsidRPr="009D5026" w:rsidRDefault="009D5026" w:rsidP="00C01E86">
      <w:pPr>
        <w:pStyle w:val="a7"/>
        <w:ind w:left="1260" w:firstLineChars="0" w:firstLine="0"/>
        <w:rPr>
          <w:b/>
        </w:rPr>
      </w:pPr>
      <w:r w:rsidRPr="009D5026">
        <w:rPr>
          <w:rFonts w:hint="eastAsia"/>
          <w:b/>
        </w:rPr>
        <w:t>项目中应用：</w:t>
      </w:r>
    </w:p>
    <w:p w:rsidR="001C5B98" w:rsidRPr="00B61EF5" w:rsidRDefault="001C5B98" w:rsidP="001C5B98">
      <w:pPr>
        <w:pStyle w:val="a7"/>
        <w:ind w:left="1260" w:firstLineChars="0" w:firstLine="0"/>
      </w:pPr>
      <w:r w:rsidRPr="00B61EF5">
        <w:rPr>
          <w:rFonts w:hint="eastAsia"/>
        </w:rPr>
        <w:t>近期开发的项目有一部分是需要给前端提供接口，本来是想通过</w:t>
      </w:r>
      <w:r w:rsidRPr="00B61EF5">
        <w:rPr>
          <w:rFonts w:hint="eastAsia"/>
        </w:rPr>
        <w:t>webservice</w:t>
      </w:r>
      <w:r w:rsidRPr="00B61EF5">
        <w:rPr>
          <w:rFonts w:hint="eastAsia"/>
        </w:rPr>
        <w:t>的形式来提供接口进行数据的输出，但项目经理要求用</w:t>
      </w:r>
      <w:r w:rsidRPr="00B61EF5">
        <w:rPr>
          <w:rFonts w:hint="eastAsia"/>
        </w:rPr>
        <w:t>restful</w:t>
      </w:r>
      <w:r w:rsidRPr="00B61EF5">
        <w:rPr>
          <w:rFonts w:hint="eastAsia"/>
        </w:rPr>
        <w:t>这种</w:t>
      </w:r>
      <w:r w:rsidRPr="00B61EF5">
        <w:rPr>
          <w:rFonts w:hint="eastAsia"/>
        </w:rPr>
        <w:t>ROA</w:t>
      </w:r>
      <w:r w:rsidRPr="00B61EF5">
        <w:rPr>
          <w:rFonts w:hint="eastAsia"/>
        </w:rPr>
        <w:t>面向资源编程的形式开发接口进行数据的提供，所以我就到网上查阅了相关的资料，因为我们的项目是基于</w:t>
      </w:r>
      <w:proofErr w:type="spellStart"/>
      <w:r w:rsidRPr="00B61EF5">
        <w:rPr>
          <w:rFonts w:hint="eastAsia"/>
        </w:rPr>
        <w:t>SpringMVC</w:t>
      </w:r>
      <w:proofErr w:type="spellEnd"/>
      <w:r w:rsidRPr="00B61EF5">
        <w:rPr>
          <w:rFonts w:hint="eastAsia"/>
        </w:rPr>
        <w:t>的，所以最终我就采用了基于</w:t>
      </w:r>
      <w:proofErr w:type="spellStart"/>
      <w:r w:rsidRPr="00B61EF5">
        <w:rPr>
          <w:rFonts w:hint="eastAsia"/>
        </w:rPr>
        <w:t>Spring</w:t>
      </w:r>
      <w:r w:rsidR="009D5026">
        <w:rPr>
          <w:rFonts w:hint="eastAsia"/>
        </w:rPr>
        <w:t>s</w:t>
      </w:r>
      <w:r w:rsidRPr="00B61EF5">
        <w:rPr>
          <w:rFonts w:hint="eastAsia"/>
        </w:rPr>
        <w:t>VC</w:t>
      </w:r>
      <w:proofErr w:type="spellEnd"/>
      <w:r w:rsidRPr="00B61EF5">
        <w:rPr>
          <w:rFonts w:hint="eastAsia"/>
        </w:rPr>
        <w:t>进行</w:t>
      </w:r>
      <w:r>
        <w:rPr>
          <w:rFonts w:hint="eastAsia"/>
        </w:rPr>
        <w:t>restful</w:t>
      </w:r>
      <w:r w:rsidRPr="00B61EF5">
        <w:rPr>
          <w:rFonts w:hint="eastAsia"/>
        </w:rPr>
        <w:t>接口的开发。用到的注解有</w:t>
      </w:r>
      <w:r w:rsidRPr="00B61EF5">
        <w:rPr>
          <w:rFonts w:hint="eastAsia"/>
        </w:rPr>
        <w:t xml:space="preserve"> @</w:t>
      </w:r>
      <w:proofErr w:type="spellStart"/>
      <w:r w:rsidRPr="00B61EF5">
        <w:rPr>
          <w:rFonts w:hint="eastAsia"/>
        </w:rPr>
        <w:t>RestController</w:t>
      </w:r>
      <w:proofErr w:type="spellEnd"/>
      <w:r w:rsidRPr="00B61EF5">
        <w:rPr>
          <w:rFonts w:hint="eastAsia"/>
        </w:rPr>
        <w:t xml:space="preserve"> @</w:t>
      </w:r>
      <w:proofErr w:type="spellStart"/>
      <w:r w:rsidRPr="00B61EF5">
        <w:rPr>
          <w:rFonts w:hint="eastAsia"/>
        </w:rPr>
        <w:t>PathVariable</w:t>
      </w:r>
      <w:proofErr w:type="spellEnd"/>
      <w:r w:rsidRPr="00B61EF5">
        <w:rPr>
          <w:rFonts w:hint="eastAsia"/>
        </w:rPr>
        <w:t xml:space="preserve"> @</w:t>
      </w:r>
      <w:proofErr w:type="spellStart"/>
      <w:r w:rsidRPr="00B61EF5">
        <w:rPr>
          <w:rFonts w:hint="eastAsia"/>
        </w:rPr>
        <w:t>RequestBody</w:t>
      </w:r>
      <w:proofErr w:type="spellEnd"/>
      <w:r w:rsidRPr="00B61EF5">
        <w:rPr>
          <w:rFonts w:hint="eastAsia"/>
        </w:rPr>
        <w:t xml:space="preserve"> </w:t>
      </w:r>
      <w:r w:rsidRPr="00B61EF5">
        <w:rPr>
          <w:rFonts w:hint="eastAsia"/>
        </w:rPr>
        <w:t>这些，其中</w:t>
      </w:r>
      <w:r>
        <w:rPr>
          <w:rFonts w:hint="eastAsia"/>
        </w:rPr>
        <w:t>@</w:t>
      </w:r>
      <w:proofErr w:type="spellStart"/>
      <w:r>
        <w:rPr>
          <w:rFonts w:hint="eastAsia"/>
        </w:rPr>
        <w:t>RestController</w:t>
      </w:r>
      <w:proofErr w:type="spellEnd"/>
      <w:r>
        <w:rPr>
          <w:rFonts w:hint="eastAsia"/>
        </w:rPr>
        <w:t xml:space="preserve"> </w:t>
      </w:r>
      <w:r w:rsidRPr="00B61EF5">
        <w:rPr>
          <w:rFonts w:hint="eastAsia"/>
        </w:rPr>
        <w:t>就相当于</w:t>
      </w:r>
      <w:r w:rsidRPr="00B61EF5">
        <w:rPr>
          <w:rFonts w:hint="eastAsia"/>
        </w:rPr>
        <w:t xml:space="preserve">@Controller </w:t>
      </w:r>
      <w:r w:rsidRPr="00B61EF5">
        <w:rPr>
          <w:rFonts w:hint="eastAsia"/>
        </w:rPr>
        <w:t>和</w:t>
      </w:r>
      <w:r w:rsidRPr="00B61EF5">
        <w:rPr>
          <w:rFonts w:hint="eastAsia"/>
        </w:rPr>
        <w:t xml:space="preserve"> @</w:t>
      </w:r>
      <w:proofErr w:type="spellStart"/>
      <w:r w:rsidRPr="00B61EF5">
        <w:rPr>
          <w:rFonts w:hint="eastAsia"/>
        </w:rPr>
        <w:t>ResponseBody</w:t>
      </w:r>
      <w:proofErr w:type="spellEnd"/>
      <w:r w:rsidRPr="00B61EF5">
        <w:rPr>
          <w:rFonts w:hint="eastAsia"/>
        </w:rPr>
        <w:t>的组合体，这样就可以避免在各个方法上加入</w:t>
      </w:r>
      <w:r w:rsidRPr="00B61EF5">
        <w:rPr>
          <w:rFonts w:hint="eastAsia"/>
        </w:rPr>
        <w:t xml:space="preserve"> @</w:t>
      </w:r>
      <w:proofErr w:type="spellStart"/>
      <w:r w:rsidRPr="00B61EF5">
        <w:rPr>
          <w:rFonts w:hint="eastAsia"/>
        </w:rPr>
        <w:t>ResponseBody</w:t>
      </w:r>
      <w:proofErr w:type="spellEnd"/>
      <w:r w:rsidRPr="00B61EF5">
        <w:rPr>
          <w:rFonts w:hint="eastAsia"/>
        </w:rPr>
        <w:t>注解了，</w:t>
      </w:r>
      <w:r w:rsidRPr="00B61EF5">
        <w:rPr>
          <w:rFonts w:hint="eastAsia"/>
        </w:rPr>
        <w:t>@</w:t>
      </w:r>
      <w:proofErr w:type="spellStart"/>
      <w:r w:rsidRPr="00B61EF5">
        <w:rPr>
          <w:rFonts w:hint="eastAsia"/>
        </w:rPr>
        <w:t>PathVariable</w:t>
      </w:r>
      <w:proofErr w:type="spellEnd"/>
      <w:r w:rsidRPr="00B61EF5">
        <w:rPr>
          <w:rFonts w:hint="eastAsia"/>
        </w:rPr>
        <w:t>是为了从路径中获取参数信息，</w:t>
      </w:r>
      <w:r w:rsidRPr="00B61EF5">
        <w:rPr>
          <w:rFonts w:hint="eastAsia"/>
        </w:rPr>
        <w:t xml:space="preserve"> @</w:t>
      </w:r>
      <w:proofErr w:type="spellStart"/>
      <w:r w:rsidRPr="00B61EF5">
        <w:rPr>
          <w:rFonts w:hint="eastAsia"/>
        </w:rPr>
        <w:t>RequestBody</w:t>
      </w:r>
      <w:proofErr w:type="spellEnd"/>
      <w:r w:rsidRPr="00B61EF5">
        <w:rPr>
          <w:rFonts w:hint="eastAsia"/>
        </w:rPr>
        <w:t xml:space="preserve"> </w:t>
      </w:r>
      <w:r w:rsidRPr="00B61EF5">
        <w:rPr>
          <w:rFonts w:hint="eastAsia"/>
        </w:rPr>
        <w:t>起到的作用就是将前端提交过来的</w:t>
      </w:r>
      <w:r w:rsidRPr="00B61EF5">
        <w:rPr>
          <w:rFonts w:hint="eastAsia"/>
        </w:rPr>
        <w:t>json</w:t>
      </w:r>
      <w:r w:rsidRPr="00B61EF5">
        <w:rPr>
          <w:rFonts w:hint="eastAsia"/>
        </w:rPr>
        <w:t>数据根据相关的配置文件利用</w:t>
      </w:r>
      <w:proofErr w:type="spellStart"/>
      <w:r w:rsidRPr="00B61EF5">
        <w:rPr>
          <w:rFonts w:hint="eastAsia"/>
        </w:rPr>
        <w:t>jackson</w:t>
      </w:r>
      <w:proofErr w:type="spellEnd"/>
      <w:r w:rsidRPr="00B61EF5">
        <w:rPr>
          <w:rFonts w:hint="eastAsia"/>
        </w:rPr>
        <w:t>这个工具自动转换为对应的</w:t>
      </w:r>
      <w:proofErr w:type="spellStart"/>
      <w:r w:rsidRPr="00B61EF5">
        <w:rPr>
          <w:rFonts w:hint="eastAsia"/>
        </w:rPr>
        <w:t>javabean</w:t>
      </w:r>
      <w:proofErr w:type="spellEnd"/>
      <w:r w:rsidRPr="00B61EF5">
        <w:rPr>
          <w:rFonts w:hint="eastAsia"/>
        </w:rPr>
        <w:t>实体。</w:t>
      </w:r>
    </w:p>
    <w:p w:rsidR="001C5B98" w:rsidRPr="00B61EF5" w:rsidRDefault="001C5B98" w:rsidP="001C5B98">
      <w:pPr>
        <w:pStyle w:val="a7"/>
        <w:ind w:left="1260" w:firstLineChars="0" w:firstLine="0"/>
      </w:pPr>
      <w:r w:rsidRPr="00B61EF5">
        <w:rPr>
          <w:rFonts w:hint="eastAsia"/>
        </w:rPr>
        <w:t>再者</w:t>
      </w:r>
      <w:r w:rsidRPr="00B61EF5">
        <w:rPr>
          <w:rFonts w:hint="eastAsia"/>
        </w:rPr>
        <w:t>restful</w:t>
      </w:r>
      <w:r w:rsidRPr="00B61EF5">
        <w:rPr>
          <w:rFonts w:hint="eastAsia"/>
        </w:rPr>
        <w:t>是基于</w:t>
      </w:r>
      <w:r w:rsidRPr="00B61EF5">
        <w:rPr>
          <w:rFonts w:hint="eastAsia"/>
        </w:rPr>
        <w:t>HTTP</w:t>
      </w:r>
      <w:r w:rsidRPr="00B61EF5">
        <w:rPr>
          <w:rFonts w:hint="eastAsia"/>
        </w:rPr>
        <w:t>协议现有的</w:t>
      </w:r>
      <w:r w:rsidRPr="00B61EF5">
        <w:rPr>
          <w:rFonts w:hint="eastAsia"/>
        </w:rPr>
        <w:t>Get</w:t>
      </w:r>
      <w:r w:rsidRPr="00B61EF5">
        <w:rPr>
          <w:rFonts w:hint="eastAsia"/>
        </w:rPr>
        <w:t>动作进行查询，</w:t>
      </w:r>
      <w:r w:rsidRPr="00B61EF5">
        <w:rPr>
          <w:rFonts w:hint="eastAsia"/>
        </w:rPr>
        <w:t>Post</w:t>
      </w:r>
      <w:r w:rsidRPr="00B61EF5">
        <w:rPr>
          <w:rFonts w:hint="eastAsia"/>
        </w:rPr>
        <w:t>动作进行增加，</w:t>
      </w:r>
      <w:r w:rsidRPr="00B61EF5">
        <w:rPr>
          <w:rFonts w:hint="eastAsia"/>
        </w:rPr>
        <w:t>Put</w:t>
      </w:r>
      <w:r w:rsidRPr="00B61EF5">
        <w:rPr>
          <w:rFonts w:hint="eastAsia"/>
        </w:rPr>
        <w:t>动作进行修改，</w:t>
      </w:r>
      <w:r w:rsidRPr="00B61EF5">
        <w:rPr>
          <w:rFonts w:hint="eastAsia"/>
        </w:rPr>
        <w:t>Delete</w:t>
      </w:r>
      <w:r w:rsidRPr="00B61EF5">
        <w:rPr>
          <w:rFonts w:hint="eastAsia"/>
        </w:rPr>
        <w:t>动作进行删除。返回结果我们采用</w:t>
      </w:r>
      <w:r w:rsidRPr="00B61EF5">
        <w:rPr>
          <w:rFonts w:hint="eastAsia"/>
        </w:rPr>
        <w:t>JSON</w:t>
      </w:r>
      <w:r w:rsidRPr="00B61EF5">
        <w:rPr>
          <w:rFonts w:hint="eastAsia"/>
        </w:rPr>
        <w:t>格式的数据，其中用</w:t>
      </w:r>
      <w:r w:rsidRPr="00B61EF5">
        <w:rPr>
          <w:rFonts w:hint="eastAsia"/>
        </w:rPr>
        <w:t>code</w:t>
      </w:r>
      <w:r w:rsidRPr="00B61EF5">
        <w:rPr>
          <w:rFonts w:hint="eastAsia"/>
        </w:rPr>
        <w:t>表示状态码，用</w:t>
      </w:r>
      <w:r w:rsidRPr="00B61EF5">
        <w:rPr>
          <w:rFonts w:hint="eastAsia"/>
        </w:rPr>
        <w:t>message</w:t>
      </w:r>
      <w:r w:rsidRPr="00B61EF5">
        <w:rPr>
          <w:rFonts w:hint="eastAsia"/>
        </w:rPr>
        <w:t>表示提示信息，用</w:t>
      </w:r>
      <w:r w:rsidRPr="00B61EF5">
        <w:rPr>
          <w:rFonts w:hint="eastAsia"/>
        </w:rPr>
        <w:t>data</w:t>
      </w:r>
      <w:r w:rsidRPr="00B61EF5">
        <w:rPr>
          <w:rFonts w:hint="eastAsia"/>
        </w:rPr>
        <w:t>表示返回的数据。</w:t>
      </w:r>
    </w:p>
    <w:p w:rsidR="001C5B98" w:rsidRPr="005B04EA" w:rsidRDefault="001C5B98" w:rsidP="001C5B98">
      <w:pPr>
        <w:pStyle w:val="a7"/>
        <w:ind w:left="1260" w:firstLineChars="0" w:firstLine="0"/>
        <w:rPr>
          <w:color w:val="FF0000"/>
        </w:rPr>
      </w:pPr>
      <w:r w:rsidRPr="005B04EA">
        <w:rPr>
          <w:rFonts w:hint="eastAsia"/>
          <w:color w:val="FF0000"/>
        </w:rPr>
        <w:t>最后我们为了保证</w:t>
      </w:r>
      <w:r w:rsidRPr="005B04EA">
        <w:rPr>
          <w:rFonts w:hint="eastAsia"/>
          <w:color w:val="FF0000"/>
        </w:rPr>
        <w:t>restful</w:t>
      </w:r>
      <w:r w:rsidRPr="005B04EA">
        <w:rPr>
          <w:rFonts w:hint="eastAsia"/>
          <w:color w:val="FF0000"/>
        </w:rPr>
        <w:t>接口的安全性，采用了基于</w:t>
      </w:r>
      <w:r w:rsidRPr="005B04EA">
        <w:rPr>
          <w:rFonts w:hint="eastAsia"/>
          <w:color w:val="FF0000"/>
        </w:rPr>
        <w:t>token</w:t>
      </w:r>
      <w:r w:rsidRPr="005B04EA">
        <w:rPr>
          <w:rFonts w:hint="eastAsia"/>
          <w:color w:val="FF0000"/>
        </w:rPr>
        <w:t>的认证方式，它的流程是</w:t>
      </w:r>
    </w:p>
    <w:p w:rsidR="001C5B98" w:rsidRPr="005B04EA" w:rsidRDefault="001C5B98" w:rsidP="001C5B98">
      <w:pPr>
        <w:pStyle w:val="a7"/>
        <w:ind w:left="1260" w:firstLineChars="0" w:firstLine="0"/>
        <w:rPr>
          <w:color w:val="FF0000"/>
        </w:rPr>
      </w:pPr>
      <w:r w:rsidRPr="005B04EA">
        <w:rPr>
          <w:rFonts w:hint="eastAsia"/>
          <w:color w:val="FF0000"/>
        </w:rPr>
        <w:t>用户用密码登录成功后，服务器返回</w:t>
      </w:r>
      <w:r w:rsidRPr="005B04EA">
        <w:rPr>
          <w:rFonts w:hint="eastAsia"/>
          <w:color w:val="FF0000"/>
        </w:rPr>
        <w:t>token</w:t>
      </w:r>
      <w:r w:rsidRPr="005B04EA">
        <w:rPr>
          <w:rFonts w:hint="eastAsia"/>
          <w:color w:val="FF0000"/>
        </w:rPr>
        <w:t>给客户端，客户端将</w:t>
      </w:r>
      <w:r w:rsidRPr="005B04EA">
        <w:rPr>
          <w:rFonts w:hint="eastAsia"/>
          <w:color w:val="FF0000"/>
        </w:rPr>
        <w:t>token</w:t>
      </w:r>
      <w:r w:rsidRPr="005B04EA">
        <w:rPr>
          <w:rFonts w:hint="eastAsia"/>
          <w:color w:val="FF0000"/>
        </w:rPr>
        <w:t>保存在本地，发起后续的相关请求时，将</w:t>
      </w:r>
      <w:r w:rsidRPr="005B04EA">
        <w:rPr>
          <w:rFonts w:hint="eastAsia"/>
          <w:color w:val="FF0000"/>
        </w:rPr>
        <w:t>token</w:t>
      </w:r>
      <w:r w:rsidRPr="005B04EA">
        <w:rPr>
          <w:rFonts w:hint="eastAsia"/>
          <w:color w:val="FF0000"/>
        </w:rPr>
        <w:t>发回给服务器，服务器检查</w:t>
      </w:r>
      <w:r w:rsidRPr="005B04EA">
        <w:rPr>
          <w:rFonts w:hint="eastAsia"/>
          <w:color w:val="FF0000"/>
        </w:rPr>
        <w:t>token</w:t>
      </w:r>
      <w:r w:rsidRPr="005B04EA">
        <w:rPr>
          <w:rFonts w:hint="eastAsia"/>
          <w:color w:val="FF0000"/>
        </w:rPr>
        <w:t>的有效性，有效则返回数据，若无效，分两种情况</w:t>
      </w:r>
    </w:p>
    <w:p w:rsidR="001C5B98" w:rsidRPr="005B04EA" w:rsidRDefault="001C5B98" w:rsidP="001C5B98">
      <w:pPr>
        <w:pStyle w:val="a7"/>
        <w:ind w:left="1260" w:firstLineChars="0" w:firstLine="0"/>
        <w:rPr>
          <w:color w:val="FF0000"/>
        </w:rPr>
      </w:pPr>
      <w:r w:rsidRPr="005B04EA">
        <w:rPr>
          <w:rFonts w:hint="eastAsia"/>
          <w:color w:val="FF0000"/>
        </w:rPr>
        <w:t>一种是</w:t>
      </w:r>
      <w:r w:rsidRPr="005B04EA">
        <w:rPr>
          <w:rFonts w:hint="eastAsia"/>
          <w:color w:val="FF0000"/>
        </w:rPr>
        <w:t>token</w:t>
      </w:r>
      <w:r w:rsidRPr="005B04EA">
        <w:rPr>
          <w:rFonts w:hint="eastAsia"/>
          <w:color w:val="FF0000"/>
        </w:rPr>
        <w:t>错误，这时需要用户重新登录，获取正确的</w:t>
      </w:r>
      <w:r w:rsidRPr="005B04EA">
        <w:rPr>
          <w:rFonts w:hint="eastAsia"/>
          <w:color w:val="FF0000"/>
        </w:rPr>
        <w:t>token</w:t>
      </w:r>
      <w:r w:rsidRPr="005B04EA">
        <w:rPr>
          <w:rFonts w:hint="eastAsia"/>
          <w:color w:val="FF0000"/>
        </w:rPr>
        <w:t>；一种是</w:t>
      </w:r>
      <w:r w:rsidRPr="005B04EA">
        <w:rPr>
          <w:rFonts w:hint="eastAsia"/>
          <w:color w:val="FF0000"/>
        </w:rPr>
        <w:t>token</w:t>
      </w:r>
      <w:r w:rsidRPr="005B04EA">
        <w:rPr>
          <w:rFonts w:hint="eastAsia"/>
          <w:color w:val="FF0000"/>
        </w:rPr>
        <w:t>过期，</w:t>
      </w:r>
    </w:p>
    <w:p w:rsidR="001C5B98" w:rsidRPr="005B04EA" w:rsidRDefault="001C5B98" w:rsidP="00C01E86">
      <w:pPr>
        <w:pStyle w:val="a7"/>
        <w:ind w:left="1260" w:firstLineChars="0" w:firstLine="0"/>
        <w:rPr>
          <w:color w:val="FF0000"/>
        </w:rPr>
      </w:pPr>
      <w:r w:rsidRPr="005B04EA">
        <w:rPr>
          <w:rFonts w:hint="eastAsia"/>
          <w:color w:val="FF0000"/>
        </w:rPr>
        <w:t>这时客户端需要再发起一次认证请求，获取新的</w:t>
      </w:r>
      <w:r w:rsidRPr="005B04EA">
        <w:rPr>
          <w:rFonts w:hint="eastAsia"/>
          <w:color w:val="FF0000"/>
        </w:rPr>
        <w:t>token</w:t>
      </w:r>
      <w:r w:rsidRPr="005B04EA">
        <w:rPr>
          <w:rFonts w:hint="eastAsia"/>
          <w:color w:val="FF0000"/>
        </w:rPr>
        <w:t>。我们的</w:t>
      </w:r>
      <w:r w:rsidRPr="005B04EA">
        <w:rPr>
          <w:rFonts w:hint="eastAsia"/>
          <w:color w:val="FF0000"/>
        </w:rPr>
        <w:t>token</w:t>
      </w:r>
      <w:r w:rsidRPr="005B04EA">
        <w:rPr>
          <w:rFonts w:hint="eastAsia"/>
          <w:color w:val="FF0000"/>
        </w:rPr>
        <w:t>是通过</w:t>
      </w:r>
      <w:proofErr w:type="spellStart"/>
      <w:r w:rsidRPr="005B04EA">
        <w:rPr>
          <w:rFonts w:hint="eastAsia"/>
          <w:color w:val="FF0000"/>
        </w:rPr>
        <w:t>uuid</w:t>
      </w:r>
      <w:proofErr w:type="spellEnd"/>
      <w:r w:rsidRPr="005B04EA">
        <w:rPr>
          <w:rFonts w:hint="eastAsia"/>
          <w:color w:val="FF0000"/>
        </w:rPr>
        <w:t>来保证唯一性，并且将其存入</w:t>
      </w:r>
      <w:proofErr w:type="spellStart"/>
      <w:r w:rsidRPr="005B04EA">
        <w:rPr>
          <w:rFonts w:hint="eastAsia"/>
          <w:color w:val="FF0000"/>
        </w:rPr>
        <w:t>redis</w:t>
      </w:r>
      <w:proofErr w:type="spellEnd"/>
      <w:r w:rsidRPr="005B04EA">
        <w:rPr>
          <w:rFonts w:hint="eastAsia"/>
          <w:color w:val="FF0000"/>
        </w:rPr>
        <w:t>中保证性能</w:t>
      </w:r>
      <w:r w:rsidRPr="005B04EA">
        <w:rPr>
          <w:rFonts w:hint="eastAsia"/>
          <w:color w:val="FF0000"/>
        </w:rPr>
        <w:t>,</w:t>
      </w:r>
      <w:r w:rsidRPr="005B04EA">
        <w:rPr>
          <w:rFonts w:hint="eastAsia"/>
          <w:color w:val="FF0000"/>
        </w:rPr>
        <w:t>通过</w:t>
      </w:r>
      <w:proofErr w:type="spellStart"/>
      <w:r w:rsidRPr="005B04EA">
        <w:rPr>
          <w:rFonts w:hint="eastAsia"/>
          <w:color w:val="FF0000"/>
        </w:rPr>
        <w:t>uuid</w:t>
      </w:r>
      <w:proofErr w:type="spellEnd"/>
      <w:r w:rsidRPr="005B04EA">
        <w:rPr>
          <w:rFonts w:hint="eastAsia"/>
          <w:color w:val="FF0000"/>
        </w:rPr>
        <w:t>来充当</w:t>
      </w:r>
      <w:r w:rsidRPr="005B04EA">
        <w:rPr>
          <w:rFonts w:hint="eastAsia"/>
          <w:color w:val="FF0000"/>
        </w:rPr>
        <w:t>key</w:t>
      </w:r>
      <w:r w:rsidRPr="005B04EA">
        <w:rPr>
          <w:rFonts w:hint="eastAsia"/>
          <w:color w:val="FF0000"/>
        </w:rPr>
        <w:t>，通过</w:t>
      </w:r>
      <w:proofErr w:type="spellStart"/>
      <w:r w:rsidRPr="005B04EA">
        <w:rPr>
          <w:rFonts w:hint="eastAsia"/>
          <w:color w:val="FF0000"/>
        </w:rPr>
        <w:t>userName</w:t>
      </w:r>
      <w:proofErr w:type="spellEnd"/>
      <w:r w:rsidRPr="005B04EA">
        <w:rPr>
          <w:rFonts w:hint="eastAsia"/>
          <w:color w:val="FF0000"/>
        </w:rPr>
        <w:t>来充当值。</w:t>
      </w:r>
    </w:p>
    <w:p w:rsidR="00073F9F" w:rsidRPr="00073F9F" w:rsidRDefault="00073F9F" w:rsidP="00A40CCE">
      <w:pPr>
        <w:pStyle w:val="a7"/>
        <w:numPr>
          <w:ilvl w:val="0"/>
          <w:numId w:val="39"/>
        </w:numPr>
        <w:ind w:firstLineChars="0"/>
        <w:outlineLvl w:val="1"/>
        <w:rPr>
          <w:b/>
        </w:rPr>
      </w:pPr>
      <w:proofErr w:type="spellStart"/>
      <w:r w:rsidRPr="00073F9F">
        <w:rPr>
          <w:rFonts w:hint="eastAsia"/>
          <w:b/>
        </w:rPr>
        <w:t>SpringMvc</w:t>
      </w:r>
      <w:proofErr w:type="spellEnd"/>
      <w:r w:rsidRPr="00073F9F">
        <w:rPr>
          <w:rFonts w:hint="eastAsia"/>
          <w:b/>
        </w:rPr>
        <w:t>里面拦截器是怎么实现的？</w:t>
      </w:r>
    </w:p>
    <w:p w:rsidR="005C1C00" w:rsidRPr="005C1C00" w:rsidRDefault="005C1C00" w:rsidP="005C1C00">
      <w:pPr>
        <w:pStyle w:val="a7"/>
        <w:ind w:left="1260" w:firstLineChars="0" w:firstLine="0"/>
      </w:pPr>
      <w:r w:rsidRPr="005C1C00">
        <w:rPr>
          <w:rFonts w:hint="eastAsia"/>
        </w:rPr>
        <w:t>定义一个类</w:t>
      </w:r>
      <w:r w:rsidRPr="005C1C00">
        <w:rPr>
          <w:rFonts w:hint="eastAsia"/>
        </w:rPr>
        <w:t>,</w:t>
      </w:r>
      <w:r w:rsidRPr="005C1C00">
        <w:rPr>
          <w:rFonts w:hint="eastAsia"/>
        </w:rPr>
        <w:t>实现了</w:t>
      </w:r>
      <w:proofErr w:type="spellStart"/>
      <w:r w:rsidRPr="005C1C00">
        <w:rPr>
          <w:rFonts w:hint="eastAsia"/>
        </w:rPr>
        <w:t>handlerInterceptor</w:t>
      </w:r>
      <w:proofErr w:type="spellEnd"/>
      <w:r w:rsidRPr="005C1C00">
        <w:rPr>
          <w:rFonts w:hint="eastAsia"/>
        </w:rPr>
        <w:t>接口</w:t>
      </w:r>
      <w:r w:rsidRPr="005C1C00">
        <w:rPr>
          <w:rFonts w:hint="eastAsia"/>
        </w:rPr>
        <w:t>,</w:t>
      </w:r>
      <w:r w:rsidRPr="005C1C00">
        <w:rPr>
          <w:rFonts w:hint="eastAsia"/>
        </w:rPr>
        <w:t>重写</w:t>
      </w:r>
      <w:r w:rsidRPr="005C1C00">
        <w:rPr>
          <w:rFonts w:hint="eastAsia"/>
        </w:rPr>
        <w:t xml:space="preserve"> </w:t>
      </w:r>
      <w:proofErr w:type="spellStart"/>
      <w:r w:rsidRPr="005C1C00">
        <w:rPr>
          <w:rFonts w:hint="eastAsia"/>
        </w:rPr>
        <w:t>preHandle</w:t>
      </w:r>
      <w:proofErr w:type="spellEnd"/>
      <w:r w:rsidRPr="005C1C00">
        <w:rPr>
          <w:rFonts w:hint="eastAsia"/>
        </w:rPr>
        <w:t xml:space="preserve">  </w:t>
      </w:r>
      <w:proofErr w:type="spellStart"/>
      <w:r w:rsidRPr="005C1C00">
        <w:rPr>
          <w:rFonts w:hint="eastAsia"/>
        </w:rPr>
        <w:t>postHandle</w:t>
      </w:r>
      <w:proofErr w:type="spellEnd"/>
      <w:r w:rsidRPr="005C1C00">
        <w:rPr>
          <w:rFonts w:hint="eastAsia"/>
        </w:rPr>
        <w:t xml:space="preserve"> </w:t>
      </w:r>
    </w:p>
    <w:p w:rsidR="005C1C00" w:rsidRPr="005C1C00" w:rsidRDefault="005C1C00" w:rsidP="005C1C00">
      <w:pPr>
        <w:pStyle w:val="a7"/>
        <w:ind w:left="1260" w:firstLineChars="0" w:firstLine="0"/>
      </w:pPr>
      <w:r w:rsidRPr="005C1C00">
        <w:rPr>
          <w:rFonts w:hint="eastAsia"/>
        </w:rPr>
        <w:t xml:space="preserve">    </w:t>
      </w:r>
      <w:proofErr w:type="spellStart"/>
      <w:r w:rsidRPr="005C1C00">
        <w:rPr>
          <w:rFonts w:hint="eastAsia"/>
        </w:rPr>
        <w:t>afterCompletion</w:t>
      </w:r>
      <w:proofErr w:type="spellEnd"/>
      <w:r w:rsidRPr="005C1C00">
        <w:rPr>
          <w:rFonts w:hint="eastAsia"/>
        </w:rPr>
        <w:t xml:space="preserve"> </w:t>
      </w:r>
      <w:r w:rsidRPr="005C1C00">
        <w:rPr>
          <w:rFonts w:hint="eastAsia"/>
        </w:rPr>
        <w:t>三个方法</w:t>
      </w:r>
      <w:r w:rsidRPr="005C1C00">
        <w:rPr>
          <w:rFonts w:hint="eastAsia"/>
        </w:rPr>
        <w:t>,</w:t>
      </w:r>
      <w:r w:rsidRPr="005C1C00">
        <w:rPr>
          <w:rFonts w:hint="eastAsia"/>
        </w:rPr>
        <w:t>之后在</w:t>
      </w:r>
      <w:proofErr w:type="spellStart"/>
      <w:r w:rsidRPr="005C1C00">
        <w:rPr>
          <w:rFonts w:hint="eastAsia"/>
        </w:rPr>
        <w:t>springmvc</w:t>
      </w:r>
      <w:proofErr w:type="spellEnd"/>
      <w:r w:rsidRPr="005C1C00">
        <w:rPr>
          <w:rFonts w:hint="eastAsia"/>
        </w:rPr>
        <w:t>的配置文件当中使用</w:t>
      </w:r>
    </w:p>
    <w:p w:rsidR="00C01E86" w:rsidRDefault="005C1C00" w:rsidP="00073F9F">
      <w:pPr>
        <w:pStyle w:val="a7"/>
        <w:ind w:left="1260" w:firstLineChars="0" w:firstLine="0"/>
      </w:pPr>
      <w:r w:rsidRPr="005C1C00">
        <w:rPr>
          <w:rFonts w:hint="eastAsia"/>
        </w:rPr>
        <w:t xml:space="preserve">    &lt;</w:t>
      </w:r>
      <w:proofErr w:type="spellStart"/>
      <w:r w:rsidRPr="005C1C00">
        <w:rPr>
          <w:rFonts w:hint="eastAsia"/>
        </w:rPr>
        <w:t>mvc:interceptors</w:t>
      </w:r>
      <w:proofErr w:type="spellEnd"/>
      <w:r w:rsidRPr="005C1C00">
        <w:rPr>
          <w:rFonts w:hint="eastAsia"/>
        </w:rPr>
        <w:t>&gt;</w:t>
      </w:r>
      <w:r w:rsidRPr="005C1C00">
        <w:rPr>
          <w:rFonts w:hint="eastAsia"/>
        </w:rPr>
        <w:t>里面可以配置多个</w:t>
      </w:r>
      <w:r w:rsidRPr="005C1C00">
        <w:rPr>
          <w:rFonts w:hint="eastAsia"/>
        </w:rPr>
        <w:t>interceptor</w:t>
      </w:r>
    </w:p>
    <w:p w:rsidR="00741BE0" w:rsidRPr="00741BE0" w:rsidRDefault="00741BE0" w:rsidP="00741BE0">
      <w:pPr>
        <w:pStyle w:val="a7"/>
        <w:ind w:left="1260" w:firstLineChars="0" w:firstLine="0"/>
        <w:rPr>
          <w:b/>
        </w:rPr>
      </w:pPr>
      <w:r w:rsidRPr="00741BE0">
        <w:rPr>
          <w:rFonts w:hint="eastAsia"/>
          <w:b/>
        </w:rPr>
        <w:t>使用场景：</w:t>
      </w:r>
    </w:p>
    <w:p w:rsidR="00741BE0" w:rsidRDefault="00741BE0" w:rsidP="00741BE0">
      <w:pPr>
        <w:pStyle w:val="a7"/>
        <w:ind w:left="1260" w:firstLineChars="0" w:firstLine="0"/>
      </w:pPr>
      <w:r>
        <w:rPr>
          <w:rFonts w:hint="eastAsia"/>
        </w:rPr>
        <w:t>用户登录判断，在执行</w:t>
      </w:r>
      <w:r>
        <w:rPr>
          <w:rFonts w:hint="eastAsia"/>
        </w:rPr>
        <w:t>Action</w:t>
      </w:r>
      <w:r>
        <w:rPr>
          <w:rFonts w:hint="eastAsia"/>
        </w:rPr>
        <w:t>的前面判断是否已经登录，如果没有登录的跳转到登录页面。</w:t>
      </w:r>
    </w:p>
    <w:p w:rsidR="00741BE0" w:rsidRDefault="00741BE0" w:rsidP="00741BE0">
      <w:pPr>
        <w:pStyle w:val="a7"/>
        <w:ind w:left="1260" w:firstLineChars="0" w:firstLine="0"/>
      </w:pPr>
      <w:r>
        <w:rPr>
          <w:rFonts w:hint="eastAsia"/>
        </w:rPr>
        <w:t>用户权限判断，在执行</w:t>
      </w:r>
      <w:r>
        <w:rPr>
          <w:rFonts w:hint="eastAsia"/>
        </w:rPr>
        <w:t>Action</w:t>
      </w:r>
      <w:r>
        <w:rPr>
          <w:rFonts w:hint="eastAsia"/>
        </w:rPr>
        <w:t>的前面判断是否具有，如果没有权限就给出提示信息。</w:t>
      </w:r>
    </w:p>
    <w:p w:rsidR="007F350F" w:rsidRDefault="00741BE0" w:rsidP="008F10EF">
      <w:pPr>
        <w:pStyle w:val="a7"/>
        <w:ind w:left="1260" w:firstLineChars="0" w:firstLine="0"/>
      </w:pPr>
      <w:r>
        <w:rPr>
          <w:rFonts w:hint="eastAsia"/>
        </w:rPr>
        <w:t>操作日志</w:t>
      </w:r>
    </w:p>
    <w:p w:rsidR="0060617F" w:rsidRPr="0060617F" w:rsidRDefault="0060617F" w:rsidP="0060617F">
      <w:pPr>
        <w:pStyle w:val="a7"/>
        <w:numPr>
          <w:ilvl w:val="0"/>
          <w:numId w:val="39"/>
        </w:numPr>
        <w:ind w:firstLineChars="0"/>
        <w:outlineLvl w:val="1"/>
        <w:rPr>
          <w:b/>
        </w:rPr>
      </w:pPr>
      <w:r w:rsidRPr="0060617F">
        <w:rPr>
          <w:rFonts w:hint="eastAsia"/>
          <w:b/>
        </w:rPr>
        <w:t>SSM</w:t>
      </w:r>
      <w:r w:rsidR="00957897">
        <w:rPr>
          <w:rFonts w:hint="eastAsia"/>
          <w:b/>
        </w:rPr>
        <w:t>整合的流程</w:t>
      </w:r>
    </w:p>
    <w:p w:rsidR="0060617F" w:rsidRPr="00064FB3" w:rsidRDefault="0060617F" w:rsidP="00064FB3">
      <w:pPr>
        <w:pStyle w:val="a7"/>
        <w:ind w:left="1260" w:firstLineChars="0" w:firstLine="0"/>
      </w:pPr>
      <w:r w:rsidRPr="00064FB3">
        <w:rPr>
          <w:rFonts w:hint="eastAsia"/>
        </w:rPr>
        <w:t>在项目中通过在</w:t>
      </w:r>
      <w:r w:rsidRPr="00064FB3">
        <w:rPr>
          <w:rFonts w:hint="eastAsia"/>
        </w:rPr>
        <w:t>web.xml</w:t>
      </w:r>
      <w:r w:rsidRPr="00064FB3">
        <w:rPr>
          <w:rFonts w:hint="eastAsia"/>
        </w:rPr>
        <w:t>配置</w:t>
      </w:r>
      <w:proofErr w:type="spellStart"/>
      <w:r w:rsidRPr="00064FB3">
        <w:rPr>
          <w:rFonts w:hint="eastAsia"/>
        </w:rPr>
        <w:t>springMVC</w:t>
      </w:r>
      <w:proofErr w:type="spellEnd"/>
      <w:r w:rsidRPr="00064FB3">
        <w:rPr>
          <w:rFonts w:hint="eastAsia"/>
        </w:rPr>
        <w:t>的核心控制器</w:t>
      </w:r>
      <w:proofErr w:type="spellStart"/>
      <w:r w:rsidRPr="00064FB3">
        <w:rPr>
          <w:rFonts w:hint="eastAsia"/>
        </w:rPr>
        <w:t>DispatcherServlet</w:t>
      </w:r>
      <w:proofErr w:type="spellEnd"/>
      <w:r w:rsidRPr="00064FB3">
        <w:rPr>
          <w:rFonts w:hint="eastAsia"/>
        </w:rPr>
        <w:t>并加载</w:t>
      </w:r>
      <w:r w:rsidRPr="00064FB3">
        <w:rPr>
          <w:rFonts w:hint="eastAsia"/>
        </w:rPr>
        <w:t>Spring-mvc-controller.xml,</w:t>
      </w:r>
      <w:r w:rsidRPr="00064FB3">
        <w:rPr>
          <w:rFonts w:hint="eastAsia"/>
        </w:rPr>
        <w:t>并且通过配置</w:t>
      </w:r>
      <w:r w:rsidRPr="00064FB3">
        <w:rPr>
          <w:rFonts w:hint="eastAsia"/>
        </w:rPr>
        <w:t>Spring</w:t>
      </w:r>
      <w:r w:rsidRPr="00064FB3">
        <w:rPr>
          <w:rFonts w:hint="eastAsia"/>
        </w:rPr>
        <w:t>的监听器</w:t>
      </w:r>
      <w:proofErr w:type="spellStart"/>
      <w:r w:rsidRPr="00064FB3">
        <w:rPr>
          <w:rFonts w:hint="eastAsia"/>
        </w:rPr>
        <w:t>contextLoaderListener</w:t>
      </w:r>
      <w:proofErr w:type="spellEnd"/>
      <w:r w:rsidRPr="00064FB3">
        <w:rPr>
          <w:rFonts w:hint="eastAsia"/>
        </w:rPr>
        <w:t>加载</w:t>
      </w:r>
      <w:r w:rsidRPr="00064FB3">
        <w:rPr>
          <w:rFonts w:hint="eastAsia"/>
        </w:rPr>
        <w:t>spring-common.xml</w:t>
      </w:r>
      <w:r w:rsidRPr="00064FB3">
        <w:rPr>
          <w:rFonts w:hint="eastAsia"/>
        </w:rPr>
        <w:t>，之后新建控制层并在类上加入</w:t>
      </w:r>
      <w:r w:rsidRPr="00064FB3">
        <w:rPr>
          <w:rFonts w:hint="eastAsia"/>
        </w:rPr>
        <w:t>@Controller</w:t>
      </w:r>
      <w:r w:rsidRPr="00064FB3">
        <w:rPr>
          <w:rFonts w:hint="eastAsia"/>
        </w:rPr>
        <w:t>和</w:t>
      </w:r>
      <w:r w:rsidRPr="00064FB3">
        <w:rPr>
          <w:rFonts w:hint="eastAsia"/>
        </w:rPr>
        <w:t>@</w:t>
      </w:r>
      <w:proofErr w:type="spellStart"/>
      <w:r w:rsidRPr="00064FB3">
        <w:rPr>
          <w:rFonts w:hint="eastAsia"/>
        </w:rPr>
        <w:t>RequestMapping</w:t>
      </w:r>
      <w:proofErr w:type="spellEnd"/>
      <w:r w:rsidRPr="00064FB3">
        <w:rPr>
          <w:rFonts w:hint="eastAsia"/>
        </w:rPr>
        <w:t>注解，并通过</w:t>
      </w:r>
      <w:r w:rsidRPr="00064FB3">
        <w:rPr>
          <w:rFonts w:hint="eastAsia"/>
        </w:rPr>
        <w:t>@</w:t>
      </w:r>
      <w:proofErr w:type="spellStart"/>
      <w:r w:rsidRPr="00064FB3">
        <w:rPr>
          <w:rFonts w:hint="eastAsia"/>
        </w:rPr>
        <w:t>Resouce</w:t>
      </w:r>
      <w:proofErr w:type="spellEnd"/>
      <w:r w:rsidRPr="00064FB3">
        <w:rPr>
          <w:rFonts w:hint="eastAsia"/>
        </w:rPr>
        <w:t>注入</w:t>
      </w:r>
      <w:r w:rsidRPr="00064FB3">
        <w:rPr>
          <w:rFonts w:hint="eastAsia"/>
        </w:rPr>
        <w:t>service</w:t>
      </w:r>
      <w:r w:rsidRPr="00064FB3">
        <w:rPr>
          <w:rFonts w:hint="eastAsia"/>
        </w:rPr>
        <w:t>层，在</w:t>
      </w:r>
      <w:r w:rsidRPr="00064FB3">
        <w:rPr>
          <w:rFonts w:hint="eastAsia"/>
        </w:rPr>
        <w:t>service</w:t>
      </w:r>
      <w:r w:rsidRPr="00064FB3">
        <w:rPr>
          <w:rFonts w:hint="eastAsia"/>
        </w:rPr>
        <w:t>的实现类上加入</w:t>
      </w:r>
      <w:r w:rsidRPr="00064FB3">
        <w:rPr>
          <w:rFonts w:hint="eastAsia"/>
        </w:rPr>
        <w:t>@Service</w:t>
      </w:r>
      <w:r w:rsidRPr="00064FB3">
        <w:rPr>
          <w:rFonts w:hint="eastAsia"/>
        </w:rPr>
        <w:t>注解并通过</w:t>
      </w:r>
      <w:r w:rsidRPr="00064FB3">
        <w:rPr>
          <w:rFonts w:hint="eastAsia"/>
        </w:rPr>
        <w:t>@</w:t>
      </w:r>
      <w:proofErr w:type="spellStart"/>
      <w:r w:rsidRPr="00064FB3">
        <w:rPr>
          <w:rFonts w:hint="eastAsia"/>
        </w:rPr>
        <w:t>Autowired</w:t>
      </w:r>
      <w:proofErr w:type="spellEnd"/>
      <w:r w:rsidRPr="00064FB3">
        <w:rPr>
          <w:rFonts w:hint="eastAsia"/>
        </w:rPr>
        <w:t>注入</w:t>
      </w:r>
      <w:proofErr w:type="spellStart"/>
      <w:r w:rsidRPr="00064FB3">
        <w:rPr>
          <w:rFonts w:hint="eastAsia"/>
        </w:rPr>
        <w:t>dao</w:t>
      </w:r>
      <w:proofErr w:type="spellEnd"/>
      <w:r w:rsidRPr="00064FB3">
        <w:rPr>
          <w:rFonts w:hint="eastAsia"/>
        </w:rPr>
        <w:t>层，</w:t>
      </w:r>
      <w:proofErr w:type="spellStart"/>
      <w:r w:rsidRPr="00064FB3">
        <w:rPr>
          <w:rFonts w:hint="eastAsia"/>
        </w:rPr>
        <w:t>dao</w:t>
      </w:r>
      <w:proofErr w:type="spellEnd"/>
      <w:r w:rsidRPr="00064FB3">
        <w:rPr>
          <w:rFonts w:hint="eastAsia"/>
        </w:rPr>
        <w:t>层只有接口并没有实现类，是通过在</w:t>
      </w:r>
      <w:proofErr w:type="spellStart"/>
      <w:r w:rsidRPr="00064FB3">
        <w:rPr>
          <w:rFonts w:hint="eastAsia"/>
        </w:rPr>
        <w:t>mybatis</w:t>
      </w:r>
      <w:proofErr w:type="spellEnd"/>
      <w:r w:rsidRPr="00064FB3">
        <w:rPr>
          <w:rFonts w:hint="eastAsia"/>
        </w:rPr>
        <w:t>中对应的含有</w:t>
      </w:r>
      <w:proofErr w:type="spellStart"/>
      <w:r w:rsidRPr="00064FB3">
        <w:rPr>
          <w:rFonts w:hint="eastAsia"/>
        </w:rPr>
        <w:t>sql</w:t>
      </w:r>
      <w:proofErr w:type="spellEnd"/>
      <w:r w:rsidRPr="00064FB3">
        <w:rPr>
          <w:rFonts w:hint="eastAsia"/>
        </w:rPr>
        <w:t>语句的</w:t>
      </w:r>
      <w:r w:rsidRPr="00064FB3">
        <w:rPr>
          <w:rFonts w:hint="eastAsia"/>
        </w:rPr>
        <w:t>xml</w:t>
      </w:r>
      <w:r w:rsidRPr="00064FB3">
        <w:rPr>
          <w:rFonts w:hint="eastAsia"/>
        </w:rPr>
        <w:t>文件中来通过</w:t>
      </w:r>
      <w:r w:rsidRPr="00064FB3">
        <w:rPr>
          <w:rFonts w:hint="eastAsia"/>
        </w:rPr>
        <w:t>namespace</w:t>
      </w:r>
      <w:r w:rsidRPr="00064FB3">
        <w:rPr>
          <w:rFonts w:hint="eastAsia"/>
        </w:rPr>
        <w:t>指明要实现的</w:t>
      </w:r>
      <w:proofErr w:type="spellStart"/>
      <w:r w:rsidRPr="00064FB3">
        <w:rPr>
          <w:rFonts w:hint="eastAsia"/>
        </w:rPr>
        <w:t>dao</w:t>
      </w:r>
      <w:proofErr w:type="spellEnd"/>
      <w:r w:rsidRPr="00064FB3">
        <w:rPr>
          <w:rFonts w:hint="eastAsia"/>
        </w:rPr>
        <w:t>层的接口，并使</w:t>
      </w:r>
      <w:proofErr w:type="spellStart"/>
      <w:r w:rsidRPr="00064FB3">
        <w:rPr>
          <w:rFonts w:hint="eastAsia"/>
        </w:rPr>
        <w:t>sql</w:t>
      </w:r>
      <w:proofErr w:type="spellEnd"/>
      <w:r w:rsidRPr="00064FB3">
        <w:rPr>
          <w:rFonts w:hint="eastAsia"/>
        </w:rPr>
        <w:t>语句的</w:t>
      </w:r>
      <w:r w:rsidRPr="00064FB3">
        <w:rPr>
          <w:rFonts w:hint="eastAsia"/>
        </w:rPr>
        <w:t>id</w:t>
      </w:r>
      <w:r w:rsidRPr="00064FB3">
        <w:rPr>
          <w:rFonts w:hint="eastAsia"/>
        </w:rPr>
        <w:t>和</w:t>
      </w:r>
      <w:proofErr w:type="spellStart"/>
      <w:r w:rsidRPr="00064FB3">
        <w:rPr>
          <w:rFonts w:hint="eastAsia"/>
        </w:rPr>
        <w:t>dao</w:t>
      </w:r>
      <w:proofErr w:type="spellEnd"/>
      <w:r w:rsidRPr="00064FB3">
        <w:rPr>
          <w:rFonts w:hint="eastAsia"/>
        </w:rPr>
        <w:t>层接口中的方法名一致从而明确调用指定</w:t>
      </w:r>
      <w:proofErr w:type="spellStart"/>
      <w:r w:rsidRPr="00064FB3">
        <w:rPr>
          <w:rFonts w:hint="eastAsia"/>
        </w:rPr>
        <w:t>dao</w:t>
      </w:r>
      <w:proofErr w:type="spellEnd"/>
      <w:r w:rsidRPr="00064FB3">
        <w:rPr>
          <w:rFonts w:hint="eastAsia"/>
        </w:rPr>
        <w:t>层接口时要执行的</w:t>
      </w:r>
      <w:proofErr w:type="spellStart"/>
      <w:r w:rsidRPr="00064FB3">
        <w:rPr>
          <w:rFonts w:hint="eastAsia"/>
        </w:rPr>
        <w:t>sql</w:t>
      </w:r>
      <w:proofErr w:type="spellEnd"/>
      <w:r w:rsidRPr="00064FB3">
        <w:rPr>
          <w:rFonts w:hint="eastAsia"/>
        </w:rPr>
        <w:t>语句。并且在</w:t>
      </w:r>
      <w:r w:rsidRPr="00064FB3">
        <w:rPr>
          <w:rFonts w:hint="eastAsia"/>
        </w:rPr>
        <w:t>spring-mvc-controller.xml</w:t>
      </w:r>
      <w:r w:rsidRPr="00064FB3">
        <w:rPr>
          <w:rFonts w:hint="eastAsia"/>
        </w:rPr>
        <w:t>中配置了</w:t>
      </w:r>
      <w:r w:rsidRPr="00064FB3">
        <w:rPr>
          <w:rFonts w:hint="eastAsia"/>
        </w:rPr>
        <w:t>component-scan</w:t>
      </w:r>
      <w:r w:rsidRPr="00064FB3">
        <w:rPr>
          <w:rFonts w:hint="eastAsia"/>
        </w:rPr>
        <w:t>对</w:t>
      </w:r>
      <w:r w:rsidRPr="00064FB3">
        <w:rPr>
          <w:rFonts w:hint="eastAsia"/>
        </w:rPr>
        <w:t>controller</w:t>
      </w:r>
      <w:r w:rsidRPr="00064FB3">
        <w:rPr>
          <w:rFonts w:hint="eastAsia"/>
        </w:rPr>
        <w:t>进行扫描从而使控制层的注解生效还配置了内部视图解析器从而在控制层进行页面跳转时加上指定的前缀和后缀，在</w:t>
      </w:r>
      <w:r w:rsidRPr="00064FB3">
        <w:rPr>
          <w:rFonts w:hint="eastAsia"/>
        </w:rPr>
        <w:t>spring-common.xml</w:t>
      </w:r>
      <w:r w:rsidRPr="00064FB3">
        <w:rPr>
          <w:rFonts w:hint="eastAsia"/>
        </w:rPr>
        <w:t>中配置了</w:t>
      </w:r>
      <w:proofErr w:type="spellStart"/>
      <w:r w:rsidRPr="00064FB3">
        <w:rPr>
          <w:rFonts w:hint="eastAsia"/>
        </w:rPr>
        <w:t>dbcp</w:t>
      </w:r>
      <w:proofErr w:type="spellEnd"/>
      <w:r w:rsidRPr="00064FB3">
        <w:rPr>
          <w:rFonts w:hint="eastAsia"/>
        </w:rPr>
        <w:t>数据库连接池以及</w:t>
      </w:r>
      <w:proofErr w:type="spellStart"/>
      <w:r w:rsidRPr="00064FB3">
        <w:rPr>
          <w:rFonts w:hint="eastAsia"/>
        </w:rPr>
        <w:t>sqlSession</w:t>
      </w:r>
      <w:proofErr w:type="spellEnd"/>
      <w:r w:rsidRPr="00064FB3">
        <w:rPr>
          <w:rFonts w:hint="eastAsia"/>
        </w:rPr>
        <w:t>来加载</w:t>
      </w:r>
      <w:r w:rsidRPr="00064FB3">
        <w:rPr>
          <w:rFonts w:hint="eastAsia"/>
        </w:rPr>
        <w:t>mapper</w:t>
      </w:r>
      <w:r w:rsidRPr="00064FB3">
        <w:rPr>
          <w:rFonts w:hint="eastAsia"/>
        </w:rPr>
        <w:t>下所有的</w:t>
      </w:r>
      <w:r w:rsidRPr="00064FB3">
        <w:rPr>
          <w:rFonts w:hint="eastAsia"/>
        </w:rPr>
        <w:t>xml</w:t>
      </w:r>
      <w:r w:rsidRPr="00064FB3">
        <w:rPr>
          <w:rFonts w:hint="eastAsia"/>
        </w:rPr>
        <w:t>并对所有的</w:t>
      </w:r>
      <w:r w:rsidRPr="00064FB3">
        <w:rPr>
          <w:rFonts w:hint="eastAsia"/>
        </w:rPr>
        <w:t>mapper</w:t>
      </w:r>
      <w:r w:rsidRPr="00064FB3">
        <w:rPr>
          <w:rFonts w:hint="eastAsia"/>
        </w:rPr>
        <w:t>层进行扫描也就是对</w:t>
      </w:r>
      <w:proofErr w:type="spellStart"/>
      <w:r w:rsidRPr="00064FB3">
        <w:rPr>
          <w:rFonts w:hint="eastAsia"/>
        </w:rPr>
        <w:t>dao</w:t>
      </w:r>
      <w:proofErr w:type="spellEnd"/>
      <w:r w:rsidRPr="00064FB3">
        <w:rPr>
          <w:rFonts w:hint="eastAsia"/>
        </w:rPr>
        <w:t>层的扫描，还通过</w:t>
      </w:r>
      <w:proofErr w:type="spellStart"/>
      <w:r w:rsidRPr="00064FB3">
        <w:rPr>
          <w:rFonts w:hint="eastAsia"/>
        </w:rPr>
        <w:t>Aop</w:t>
      </w:r>
      <w:proofErr w:type="spellEnd"/>
      <w:r w:rsidRPr="00064FB3">
        <w:rPr>
          <w:rFonts w:hint="eastAsia"/>
        </w:rPr>
        <w:t>中的切点表达式对</w:t>
      </w:r>
      <w:r w:rsidRPr="00064FB3">
        <w:rPr>
          <w:rFonts w:hint="eastAsia"/>
        </w:rPr>
        <w:t>service</w:t>
      </w:r>
      <w:r w:rsidRPr="00064FB3">
        <w:rPr>
          <w:rFonts w:hint="eastAsia"/>
        </w:rPr>
        <w:t>层进行事务控制，并且对</w:t>
      </w:r>
      <w:r w:rsidRPr="00064FB3">
        <w:rPr>
          <w:rFonts w:hint="eastAsia"/>
        </w:rPr>
        <w:lastRenderedPageBreak/>
        <w:t>service</w:t>
      </w:r>
      <w:r w:rsidRPr="00064FB3">
        <w:rPr>
          <w:rFonts w:hint="eastAsia"/>
        </w:rPr>
        <w:t>层进行扫描使其注解生效。</w:t>
      </w:r>
    </w:p>
    <w:p w:rsidR="00926DE1" w:rsidRPr="00E01987" w:rsidRDefault="00926DE1" w:rsidP="0086448A">
      <w:pPr>
        <w:pStyle w:val="a7"/>
        <w:numPr>
          <w:ilvl w:val="0"/>
          <w:numId w:val="1"/>
        </w:numPr>
        <w:ind w:firstLineChars="0"/>
        <w:outlineLvl w:val="0"/>
        <w:rPr>
          <w:b/>
        </w:rPr>
      </w:pPr>
      <w:proofErr w:type="spellStart"/>
      <w:r w:rsidRPr="00E01987">
        <w:rPr>
          <w:rFonts w:hint="eastAsia"/>
          <w:b/>
        </w:rPr>
        <w:t>SpringBoot</w:t>
      </w:r>
      <w:proofErr w:type="spellEnd"/>
    </w:p>
    <w:p w:rsidR="003F61B7" w:rsidRPr="003F61B7" w:rsidRDefault="003F61B7" w:rsidP="00A40CCE">
      <w:pPr>
        <w:pStyle w:val="a7"/>
        <w:numPr>
          <w:ilvl w:val="0"/>
          <w:numId w:val="40"/>
        </w:numPr>
        <w:ind w:firstLineChars="0"/>
        <w:outlineLvl w:val="1"/>
        <w:rPr>
          <w:b/>
        </w:rPr>
      </w:pPr>
      <w:r w:rsidRPr="003F61B7">
        <w:rPr>
          <w:rFonts w:hint="eastAsia"/>
          <w:b/>
        </w:rPr>
        <w:t>S</w:t>
      </w:r>
      <w:r w:rsidR="00891F3D" w:rsidRPr="00891F3D">
        <w:rPr>
          <w:rFonts w:hint="eastAsia"/>
          <w:b/>
        </w:rPr>
        <w:t>pring Boot</w:t>
      </w:r>
      <w:r w:rsidR="00495742">
        <w:rPr>
          <w:rFonts w:hint="eastAsia"/>
          <w:b/>
        </w:rPr>
        <w:t>简介</w:t>
      </w:r>
      <w:r w:rsidR="00891F3D" w:rsidRPr="00891F3D">
        <w:rPr>
          <w:rFonts w:hint="eastAsia"/>
          <w:b/>
        </w:rPr>
        <w:t>？</w:t>
      </w:r>
    </w:p>
    <w:p w:rsidR="003F61B7" w:rsidRDefault="003F61B7" w:rsidP="006E6501">
      <w:pPr>
        <w:pStyle w:val="a7"/>
        <w:ind w:left="720"/>
      </w:pPr>
      <w:r>
        <w:rPr>
          <w:rFonts w:hint="eastAsia"/>
        </w:rPr>
        <w:t xml:space="preserve">    </w:t>
      </w:r>
      <w:proofErr w:type="spellStart"/>
      <w:r>
        <w:rPr>
          <w:rFonts w:hint="eastAsia"/>
        </w:rPr>
        <w:t>springboot</w:t>
      </w:r>
      <w:proofErr w:type="spellEnd"/>
      <w:r>
        <w:rPr>
          <w:rFonts w:hint="eastAsia"/>
        </w:rPr>
        <w:t>是</w:t>
      </w:r>
      <w:r>
        <w:rPr>
          <w:rFonts w:hint="eastAsia"/>
        </w:rPr>
        <w:t>spring4.0</w:t>
      </w:r>
      <w:r>
        <w:rPr>
          <w:rFonts w:hint="eastAsia"/>
        </w:rPr>
        <w:t>后提供的一个自动化启动框架</w:t>
      </w:r>
      <w:r>
        <w:rPr>
          <w:rFonts w:hint="eastAsia"/>
        </w:rPr>
        <w:t>,</w:t>
      </w:r>
      <w:r>
        <w:rPr>
          <w:rFonts w:hint="eastAsia"/>
        </w:rPr>
        <w:t>采用习惯优于配置</w:t>
      </w:r>
    </w:p>
    <w:p w:rsidR="003F61B7" w:rsidRDefault="003F61B7" w:rsidP="006E6501">
      <w:pPr>
        <w:pStyle w:val="a7"/>
        <w:ind w:left="720"/>
      </w:pPr>
      <w:r>
        <w:rPr>
          <w:rFonts w:hint="eastAsia"/>
        </w:rPr>
        <w:t xml:space="preserve">    </w:t>
      </w:r>
      <w:r>
        <w:rPr>
          <w:rFonts w:hint="eastAsia"/>
        </w:rPr>
        <w:t>的理念</w:t>
      </w:r>
      <w:r>
        <w:rPr>
          <w:rFonts w:hint="eastAsia"/>
        </w:rPr>
        <w:t>,</w:t>
      </w:r>
      <w:r>
        <w:rPr>
          <w:rFonts w:hint="eastAsia"/>
        </w:rPr>
        <w:t>可以进行自动化配置</w:t>
      </w:r>
      <w:r>
        <w:rPr>
          <w:rFonts w:hint="eastAsia"/>
        </w:rPr>
        <w:t>(</w:t>
      </w:r>
      <w:proofErr w:type="spellStart"/>
      <w:r>
        <w:rPr>
          <w:rFonts w:hint="eastAsia"/>
        </w:rPr>
        <w:t>EnableAutoConfiguration</w:t>
      </w:r>
      <w:proofErr w:type="spellEnd"/>
      <w:r>
        <w:rPr>
          <w:rFonts w:hint="eastAsia"/>
        </w:rPr>
        <w:t>),</w:t>
      </w:r>
      <w:r>
        <w:rPr>
          <w:rFonts w:hint="eastAsia"/>
        </w:rPr>
        <w:t>框架采用</w:t>
      </w:r>
    </w:p>
    <w:p w:rsidR="003F61B7" w:rsidRDefault="003F61B7" w:rsidP="006E6501">
      <w:pPr>
        <w:pStyle w:val="a7"/>
        <w:ind w:left="720"/>
      </w:pPr>
      <w:r>
        <w:rPr>
          <w:rFonts w:hint="eastAsia"/>
        </w:rPr>
        <w:t xml:space="preserve">    </w:t>
      </w:r>
      <w:r>
        <w:rPr>
          <w:rFonts w:hint="eastAsia"/>
        </w:rPr>
        <w:t>注解</w:t>
      </w:r>
      <w:r>
        <w:rPr>
          <w:rFonts w:hint="eastAsia"/>
        </w:rPr>
        <w:t>+properties(</w:t>
      </w:r>
      <w:r>
        <w:rPr>
          <w:rFonts w:hint="eastAsia"/>
        </w:rPr>
        <w:t>或</w:t>
      </w:r>
      <w:proofErr w:type="spellStart"/>
      <w:r>
        <w:rPr>
          <w:rFonts w:hint="eastAsia"/>
        </w:rPr>
        <w:t>yaml</w:t>
      </w:r>
      <w:proofErr w:type="spellEnd"/>
      <w:r>
        <w:rPr>
          <w:rFonts w:hint="eastAsia"/>
        </w:rPr>
        <w:t>)</w:t>
      </w:r>
      <w:r>
        <w:rPr>
          <w:rFonts w:hint="eastAsia"/>
        </w:rPr>
        <w:t>代替传统的</w:t>
      </w:r>
      <w:r>
        <w:rPr>
          <w:rFonts w:hint="eastAsia"/>
        </w:rPr>
        <w:t>xml</w:t>
      </w:r>
      <w:r>
        <w:rPr>
          <w:rFonts w:hint="eastAsia"/>
        </w:rPr>
        <w:t>配置</w:t>
      </w:r>
      <w:r>
        <w:rPr>
          <w:rFonts w:hint="eastAsia"/>
        </w:rPr>
        <w:t>,</w:t>
      </w:r>
      <w:r>
        <w:rPr>
          <w:rFonts w:hint="eastAsia"/>
        </w:rPr>
        <w:t>极大的提高了开发效率</w:t>
      </w:r>
      <w:r>
        <w:rPr>
          <w:rFonts w:hint="eastAsia"/>
        </w:rPr>
        <w:t>.</w:t>
      </w:r>
    </w:p>
    <w:p w:rsidR="003F61B7" w:rsidRDefault="003F61B7" w:rsidP="006E6501">
      <w:pPr>
        <w:pStyle w:val="a7"/>
        <w:ind w:left="720"/>
      </w:pPr>
      <w:proofErr w:type="spellStart"/>
      <w:r>
        <w:rPr>
          <w:rFonts w:hint="eastAsia"/>
        </w:rPr>
        <w:t>springboot</w:t>
      </w:r>
      <w:proofErr w:type="spellEnd"/>
      <w:r>
        <w:rPr>
          <w:rFonts w:hint="eastAsia"/>
        </w:rPr>
        <w:t>通过</w:t>
      </w:r>
      <w:r>
        <w:rPr>
          <w:rFonts w:hint="eastAsia"/>
        </w:rPr>
        <w:t>main</w:t>
      </w:r>
      <w:r>
        <w:rPr>
          <w:rFonts w:hint="eastAsia"/>
        </w:rPr>
        <w:t>方法启动</w:t>
      </w:r>
      <w:r>
        <w:rPr>
          <w:rFonts w:hint="eastAsia"/>
        </w:rPr>
        <w:t>,</w:t>
      </w:r>
      <w:r>
        <w:rPr>
          <w:rFonts w:hint="eastAsia"/>
        </w:rPr>
        <w:t>而且内置</w:t>
      </w:r>
      <w:r>
        <w:rPr>
          <w:rFonts w:hint="eastAsia"/>
        </w:rPr>
        <w:t>web</w:t>
      </w:r>
      <w:r>
        <w:rPr>
          <w:rFonts w:hint="eastAsia"/>
        </w:rPr>
        <w:t>容器</w:t>
      </w:r>
      <w:r>
        <w:rPr>
          <w:rFonts w:hint="eastAsia"/>
        </w:rPr>
        <w:t>(tomcat),</w:t>
      </w:r>
      <w:r>
        <w:rPr>
          <w:rFonts w:hint="eastAsia"/>
        </w:rPr>
        <w:t>打包方式为</w:t>
      </w:r>
      <w:r>
        <w:rPr>
          <w:rFonts w:hint="eastAsia"/>
        </w:rPr>
        <w:t>jar</w:t>
      </w:r>
    </w:p>
    <w:p w:rsidR="003F61B7" w:rsidRPr="00890B75" w:rsidRDefault="003F61B7" w:rsidP="006E6501">
      <w:pPr>
        <w:pStyle w:val="a7"/>
        <w:ind w:left="720"/>
        <w:rPr>
          <w:color w:val="FF0000"/>
        </w:rPr>
      </w:pPr>
      <w:r w:rsidRPr="00890B75">
        <w:rPr>
          <w:rFonts w:hint="eastAsia"/>
          <w:color w:val="FF0000"/>
        </w:rPr>
        <w:t>优势：快速开发，快速整合，配置简化、内嵌服务容器</w:t>
      </w:r>
    </w:p>
    <w:p w:rsidR="006E6501" w:rsidRDefault="006E6501" w:rsidP="006E6501">
      <w:pPr>
        <w:pStyle w:val="a7"/>
        <w:ind w:left="720"/>
      </w:pPr>
      <w:r>
        <w:rPr>
          <w:rFonts w:hint="eastAsia"/>
        </w:rPr>
        <w:tab/>
      </w:r>
      <w:r>
        <w:rPr>
          <w:rFonts w:hint="eastAsia"/>
        </w:rPr>
        <w:tab/>
      </w:r>
      <w:proofErr w:type="spellStart"/>
      <w:r>
        <w:rPr>
          <w:rFonts w:hint="eastAsia"/>
        </w:rPr>
        <w:t>SpringBoot</w:t>
      </w:r>
      <w:proofErr w:type="spellEnd"/>
      <w:r>
        <w:rPr>
          <w:rFonts w:hint="eastAsia"/>
        </w:rPr>
        <w:t>是快速开发的</w:t>
      </w:r>
      <w:r>
        <w:rPr>
          <w:rFonts w:hint="eastAsia"/>
        </w:rPr>
        <w:t>Spring</w:t>
      </w:r>
      <w:r>
        <w:rPr>
          <w:rFonts w:hint="eastAsia"/>
        </w:rPr>
        <w:t>框架，</w:t>
      </w:r>
      <w:proofErr w:type="spellStart"/>
      <w:r>
        <w:rPr>
          <w:rFonts w:hint="eastAsia"/>
        </w:rPr>
        <w:t>SpringCloud</w:t>
      </w:r>
      <w:proofErr w:type="spellEnd"/>
      <w:r>
        <w:rPr>
          <w:rFonts w:hint="eastAsia"/>
        </w:rPr>
        <w:t>是完整的微服务框架，</w:t>
      </w:r>
      <w:r>
        <w:rPr>
          <w:rFonts w:hint="eastAsia"/>
        </w:rPr>
        <w:t xml:space="preserve">       </w:t>
      </w:r>
      <w:r>
        <w:rPr>
          <w:rFonts w:hint="eastAsia"/>
        </w:rPr>
        <w:tab/>
      </w:r>
      <w:r>
        <w:rPr>
          <w:rFonts w:hint="eastAsia"/>
        </w:rPr>
        <w:tab/>
      </w:r>
      <w:r>
        <w:rPr>
          <w:rFonts w:hint="eastAsia"/>
        </w:rPr>
        <w:tab/>
      </w:r>
      <w:proofErr w:type="spellStart"/>
      <w:r>
        <w:rPr>
          <w:rFonts w:hint="eastAsia"/>
        </w:rPr>
        <w:t>SpringCloud</w:t>
      </w:r>
      <w:proofErr w:type="spellEnd"/>
      <w:r>
        <w:rPr>
          <w:rFonts w:hint="eastAsia"/>
        </w:rPr>
        <w:t>依赖于</w:t>
      </w:r>
      <w:proofErr w:type="spellStart"/>
      <w:r>
        <w:rPr>
          <w:rFonts w:hint="eastAsia"/>
        </w:rPr>
        <w:t>SpringBoot</w:t>
      </w:r>
      <w:proofErr w:type="spellEnd"/>
      <w:r>
        <w:rPr>
          <w:rFonts w:hint="eastAsia"/>
        </w:rPr>
        <w:t>。</w:t>
      </w:r>
    </w:p>
    <w:p w:rsidR="001B4808" w:rsidRPr="002305A7" w:rsidRDefault="001B4808" w:rsidP="00A40CCE">
      <w:pPr>
        <w:pStyle w:val="a7"/>
        <w:numPr>
          <w:ilvl w:val="0"/>
          <w:numId w:val="40"/>
        </w:numPr>
        <w:ind w:firstLineChars="0"/>
        <w:outlineLvl w:val="1"/>
        <w:rPr>
          <w:b/>
          <w:color w:val="FF0000"/>
        </w:rPr>
      </w:pPr>
      <w:proofErr w:type="spellStart"/>
      <w:r w:rsidRPr="002305A7">
        <w:rPr>
          <w:rFonts w:hint="eastAsia"/>
          <w:b/>
          <w:color w:val="FF0000"/>
        </w:rPr>
        <w:t>SpringBoot</w:t>
      </w:r>
      <w:proofErr w:type="spellEnd"/>
      <w:r w:rsidRPr="002305A7">
        <w:rPr>
          <w:rFonts w:hint="eastAsia"/>
          <w:b/>
          <w:color w:val="FF0000"/>
        </w:rPr>
        <w:t>执行流程</w:t>
      </w:r>
    </w:p>
    <w:p w:rsidR="001B4808" w:rsidRDefault="001B4808" w:rsidP="001B4808">
      <w:pPr>
        <w:pStyle w:val="a7"/>
        <w:ind w:left="720"/>
      </w:pPr>
      <w:r>
        <w:rPr>
          <w:rFonts w:hint="eastAsia"/>
        </w:rPr>
        <w:t>使用</w:t>
      </w:r>
      <w:proofErr w:type="spellStart"/>
      <w:r>
        <w:rPr>
          <w:rFonts w:hint="eastAsia"/>
        </w:rPr>
        <w:t>SpringApplication.run</w:t>
      </w:r>
      <w:proofErr w:type="spellEnd"/>
      <w:r>
        <w:rPr>
          <w:rFonts w:hint="eastAsia"/>
        </w:rPr>
        <w:t>()</w:t>
      </w:r>
      <w:r>
        <w:rPr>
          <w:rFonts w:hint="eastAsia"/>
        </w:rPr>
        <w:t>启动，在该方法所在类添加</w:t>
      </w:r>
      <w:r>
        <w:rPr>
          <w:rFonts w:hint="eastAsia"/>
        </w:rPr>
        <w:t>@</w:t>
      </w:r>
      <w:proofErr w:type="spellStart"/>
      <w:r>
        <w:rPr>
          <w:rFonts w:hint="eastAsia"/>
        </w:rPr>
        <w:t>SpringBootApplication</w:t>
      </w:r>
      <w:proofErr w:type="spellEnd"/>
      <w:r>
        <w:rPr>
          <w:rFonts w:hint="eastAsia"/>
        </w:rPr>
        <w:t>注解，该注解由</w:t>
      </w:r>
      <w:r>
        <w:rPr>
          <w:rFonts w:hint="eastAsia"/>
        </w:rPr>
        <w:t>@</w:t>
      </w:r>
      <w:proofErr w:type="spellStart"/>
      <w:r>
        <w:rPr>
          <w:rFonts w:hint="eastAsia"/>
        </w:rPr>
        <w:t>EnableAutoConfiguration</w:t>
      </w:r>
      <w:proofErr w:type="spellEnd"/>
      <w:r>
        <w:rPr>
          <w:rFonts w:hint="eastAsia"/>
        </w:rPr>
        <w:t>和</w:t>
      </w:r>
      <w:r>
        <w:rPr>
          <w:rFonts w:hint="eastAsia"/>
        </w:rPr>
        <w:t>@</w:t>
      </w:r>
      <w:proofErr w:type="spellStart"/>
      <w:r>
        <w:rPr>
          <w:rFonts w:hint="eastAsia"/>
        </w:rPr>
        <w:t>ComponentScan</w:t>
      </w:r>
      <w:proofErr w:type="spellEnd"/>
      <w:r>
        <w:rPr>
          <w:rFonts w:hint="eastAsia"/>
        </w:rPr>
        <w:t>等注解组成，</w:t>
      </w:r>
      <w:r>
        <w:rPr>
          <w:rFonts w:hint="eastAsia"/>
        </w:rPr>
        <w:t>@</w:t>
      </w:r>
      <w:proofErr w:type="spellStart"/>
      <w:r>
        <w:rPr>
          <w:rFonts w:hint="eastAsia"/>
        </w:rPr>
        <w:t>EnableAutoConfiguration</w:t>
      </w:r>
      <w:proofErr w:type="spellEnd"/>
      <w:r>
        <w:rPr>
          <w:rFonts w:hint="eastAsia"/>
        </w:rPr>
        <w:t>自动加载</w:t>
      </w:r>
      <w:proofErr w:type="spellStart"/>
      <w:r>
        <w:rPr>
          <w:rFonts w:hint="eastAsia"/>
        </w:rPr>
        <w:t>SpringBoot</w:t>
      </w:r>
      <w:proofErr w:type="spellEnd"/>
      <w:r>
        <w:rPr>
          <w:rFonts w:hint="eastAsia"/>
        </w:rPr>
        <w:t>配置和依赖包，默认使用</w:t>
      </w:r>
      <w:r>
        <w:rPr>
          <w:rFonts w:hint="eastAsia"/>
        </w:rPr>
        <w:t>@</w:t>
      </w:r>
      <w:proofErr w:type="spellStart"/>
      <w:r>
        <w:rPr>
          <w:rFonts w:hint="eastAsia"/>
        </w:rPr>
        <w:t>ComponentScan</w:t>
      </w:r>
      <w:proofErr w:type="spellEnd"/>
      <w:r>
        <w:rPr>
          <w:rFonts w:hint="eastAsia"/>
        </w:rPr>
        <w:t>扫描当前包及子包中的所有类，将有</w:t>
      </w:r>
      <w:r>
        <w:rPr>
          <w:rFonts w:hint="eastAsia"/>
        </w:rPr>
        <w:t>spring</w:t>
      </w:r>
      <w:r>
        <w:rPr>
          <w:rFonts w:hint="eastAsia"/>
        </w:rPr>
        <w:t>注解的类交给</w:t>
      </w:r>
      <w:r>
        <w:rPr>
          <w:rFonts w:hint="eastAsia"/>
        </w:rPr>
        <w:t>spring</w:t>
      </w:r>
      <w:r>
        <w:rPr>
          <w:rFonts w:hint="eastAsia"/>
        </w:rPr>
        <w:t>容器管理</w:t>
      </w:r>
    </w:p>
    <w:p w:rsidR="003F61B7" w:rsidRPr="002305A7" w:rsidRDefault="003F61B7" w:rsidP="00A40CCE">
      <w:pPr>
        <w:pStyle w:val="a7"/>
        <w:numPr>
          <w:ilvl w:val="0"/>
          <w:numId w:val="40"/>
        </w:numPr>
        <w:ind w:firstLineChars="0"/>
        <w:outlineLvl w:val="1"/>
        <w:rPr>
          <w:b/>
          <w:color w:val="FF0000"/>
        </w:rPr>
      </w:pPr>
      <w:proofErr w:type="spellStart"/>
      <w:r w:rsidRPr="002305A7">
        <w:rPr>
          <w:rFonts w:hint="eastAsia"/>
          <w:b/>
          <w:color w:val="FF0000"/>
        </w:rPr>
        <w:t>springboot</w:t>
      </w:r>
      <w:proofErr w:type="spellEnd"/>
      <w:r w:rsidRPr="002305A7">
        <w:rPr>
          <w:rFonts w:hint="eastAsia"/>
          <w:b/>
          <w:color w:val="FF0000"/>
        </w:rPr>
        <w:t>的常用注解有</w:t>
      </w:r>
      <w:r w:rsidRPr="002305A7">
        <w:rPr>
          <w:rFonts w:hint="eastAsia"/>
          <w:b/>
          <w:color w:val="FF0000"/>
        </w:rPr>
        <w:t xml:space="preserve"> </w:t>
      </w:r>
    </w:p>
    <w:p w:rsidR="003F61B7" w:rsidRDefault="003F61B7" w:rsidP="003F61B7">
      <w:pPr>
        <w:pStyle w:val="a7"/>
        <w:ind w:left="1260" w:firstLineChars="0" w:firstLine="0"/>
      </w:pPr>
      <w:r>
        <w:rPr>
          <w:rFonts w:hint="eastAsia"/>
        </w:rPr>
        <w:tab/>
        <w:t>@</w:t>
      </w:r>
      <w:proofErr w:type="spellStart"/>
      <w:r>
        <w:rPr>
          <w:rFonts w:hint="eastAsia"/>
        </w:rPr>
        <w:t>springboot</w:t>
      </w:r>
      <w:r w:rsidR="000C52A0">
        <w:rPr>
          <w:rFonts w:hint="eastAsia"/>
        </w:rPr>
        <w:t>A</w:t>
      </w:r>
      <w:r>
        <w:rPr>
          <w:rFonts w:hint="eastAsia"/>
        </w:rPr>
        <w:t>pplication</w:t>
      </w:r>
      <w:proofErr w:type="spellEnd"/>
      <w:r>
        <w:rPr>
          <w:rFonts w:hint="eastAsia"/>
        </w:rPr>
        <w:t xml:space="preserve">  </w:t>
      </w:r>
      <w:r>
        <w:rPr>
          <w:rFonts w:hint="eastAsia"/>
        </w:rPr>
        <w:t>标识启动类</w:t>
      </w:r>
    </w:p>
    <w:p w:rsidR="000C52A0" w:rsidRPr="000C52A0" w:rsidRDefault="000C52A0" w:rsidP="000C52A0">
      <w:pPr>
        <w:pStyle w:val="a7"/>
        <w:ind w:left="720"/>
      </w:pPr>
      <w:r>
        <w:rPr>
          <w:rFonts w:hint="eastAsia"/>
        </w:rPr>
        <w:t>是一个组合注解，相当于</w:t>
      </w:r>
      <w:r>
        <w:rPr>
          <w:rFonts w:hint="eastAsia"/>
        </w:rPr>
        <w:t>@</w:t>
      </w:r>
      <w:proofErr w:type="spellStart"/>
      <w:r>
        <w:rPr>
          <w:rFonts w:hint="eastAsia"/>
        </w:rPr>
        <w:t>EnableAutoConfiguration</w:t>
      </w:r>
      <w:proofErr w:type="spellEnd"/>
      <w:r>
        <w:rPr>
          <w:rFonts w:hint="eastAsia"/>
        </w:rPr>
        <w:t>和</w:t>
      </w:r>
      <w:r>
        <w:rPr>
          <w:rFonts w:hint="eastAsia"/>
        </w:rPr>
        <w:t>@</w:t>
      </w:r>
      <w:proofErr w:type="spellStart"/>
      <w:r>
        <w:rPr>
          <w:rFonts w:hint="eastAsia"/>
        </w:rPr>
        <w:t>ComponentScan</w:t>
      </w:r>
      <w:proofErr w:type="spellEnd"/>
    </w:p>
    <w:p w:rsidR="003F61B7" w:rsidRDefault="003F61B7" w:rsidP="003F61B7">
      <w:pPr>
        <w:pStyle w:val="a7"/>
        <w:ind w:left="1260" w:firstLineChars="0" w:firstLine="0"/>
      </w:pPr>
      <w:r>
        <w:rPr>
          <w:rFonts w:hint="eastAsia"/>
        </w:rPr>
        <w:t xml:space="preserve">    @configuration      </w:t>
      </w:r>
      <w:r>
        <w:rPr>
          <w:rFonts w:hint="eastAsia"/>
        </w:rPr>
        <w:t>标识配置类</w:t>
      </w:r>
    </w:p>
    <w:p w:rsidR="003F61B7" w:rsidRDefault="003F61B7" w:rsidP="003F61B7">
      <w:pPr>
        <w:pStyle w:val="a7"/>
        <w:ind w:left="1260" w:firstLineChars="0" w:firstLine="0"/>
      </w:pPr>
      <w:r>
        <w:rPr>
          <w:rFonts w:hint="eastAsia"/>
        </w:rPr>
        <w:tab/>
        <w:t>@</w:t>
      </w:r>
      <w:proofErr w:type="spellStart"/>
      <w:r>
        <w:rPr>
          <w:rFonts w:hint="eastAsia"/>
        </w:rPr>
        <w:t>EnableAutoConfiguration</w:t>
      </w:r>
      <w:proofErr w:type="spellEnd"/>
      <w:r>
        <w:rPr>
          <w:rFonts w:hint="eastAsia"/>
        </w:rPr>
        <w:t xml:space="preserve">  </w:t>
      </w:r>
      <w:r>
        <w:rPr>
          <w:rFonts w:hint="eastAsia"/>
        </w:rPr>
        <w:t>开启自动配置</w:t>
      </w:r>
    </w:p>
    <w:p w:rsidR="003F61B7" w:rsidRDefault="003F61B7" w:rsidP="003F61B7">
      <w:pPr>
        <w:pStyle w:val="a7"/>
        <w:ind w:left="1260" w:firstLineChars="0" w:firstLine="0"/>
      </w:pPr>
      <w:r>
        <w:rPr>
          <w:rFonts w:hint="eastAsia"/>
        </w:rPr>
        <w:tab/>
        <w:t>@</w:t>
      </w:r>
      <w:proofErr w:type="spellStart"/>
      <w:r>
        <w:rPr>
          <w:rFonts w:hint="eastAsia"/>
        </w:rPr>
        <w:t>ComponentScan</w:t>
      </w:r>
      <w:proofErr w:type="spellEnd"/>
      <w:r>
        <w:rPr>
          <w:rFonts w:hint="eastAsia"/>
        </w:rPr>
        <w:t xml:space="preserve">    </w:t>
      </w:r>
      <w:r>
        <w:rPr>
          <w:rFonts w:hint="eastAsia"/>
        </w:rPr>
        <w:t>注解扫包器</w:t>
      </w:r>
    </w:p>
    <w:p w:rsidR="003F61B7" w:rsidRDefault="003F61B7" w:rsidP="003F61B7">
      <w:pPr>
        <w:pStyle w:val="a7"/>
        <w:ind w:left="1260" w:firstLineChars="0" w:firstLine="0"/>
      </w:pPr>
      <w:r>
        <w:rPr>
          <w:rFonts w:hint="eastAsia"/>
        </w:rPr>
        <w:tab/>
        <w:t>@</w:t>
      </w:r>
      <w:proofErr w:type="spellStart"/>
      <w:r>
        <w:rPr>
          <w:rFonts w:hint="eastAsia"/>
        </w:rPr>
        <w:t>MapperScan</w:t>
      </w:r>
      <w:proofErr w:type="spellEnd"/>
      <w:r>
        <w:rPr>
          <w:rFonts w:hint="eastAsia"/>
        </w:rPr>
        <w:t xml:space="preserve">      </w:t>
      </w:r>
      <w:r>
        <w:rPr>
          <w:rFonts w:hint="eastAsia"/>
        </w:rPr>
        <w:t>扫描</w:t>
      </w:r>
      <w:proofErr w:type="spellStart"/>
      <w:r>
        <w:rPr>
          <w:rFonts w:hint="eastAsia"/>
        </w:rPr>
        <w:t>mybatis</w:t>
      </w:r>
      <w:proofErr w:type="spellEnd"/>
      <w:r>
        <w:rPr>
          <w:rFonts w:hint="eastAsia"/>
        </w:rPr>
        <w:t>的</w:t>
      </w:r>
      <w:r>
        <w:rPr>
          <w:rFonts w:hint="eastAsia"/>
        </w:rPr>
        <w:t>mapper</w:t>
      </w:r>
      <w:r>
        <w:rPr>
          <w:rFonts w:hint="eastAsia"/>
        </w:rPr>
        <w:t>接口</w:t>
      </w:r>
    </w:p>
    <w:p w:rsidR="003F61B7" w:rsidRDefault="003F61B7" w:rsidP="003F61B7">
      <w:pPr>
        <w:pStyle w:val="a7"/>
        <w:ind w:left="1260" w:firstLineChars="0" w:firstLine="0"/>
      </w:pPr>
      <w:r>
        <w:rPr>
          <w:rFonts w:hint="eastAsia"/>
        </w:rPr>
        <w:tab/>
        <w:t>@</w:t>
      </w:r>
      <w:proofErr w:type="spellStart"/>
      <w:r>
        <w:rPr>
          <w:rFonts w:hint="eastAsia"/>
        </w:rPr>
        <w:t>RestController</w:t>
      </w:r>
      <w:proofErr w:type="spellEnd"/>
      <w:r>
        <w:rPr>
          <w:rFonts w:hint="eastAsia"/>
        </w:rPr>
        <w:t xml:space="preserve">  rest</w:t>
      </w:r>
      <w:r>
        <w:rPr>
          <w:rFonts w:hint="eastAsia"/>
        </w:rPr>
        <w:t>风格返回</w:t>
      </w:r>
      <w:r>
        <w:rPr>
          <w:rFonts w:hint="eastAsia"/>
        </w:rPr>
        <w:t>json</w:t>
      </w:r>
    </w:p>
    <w:p w:rsidR="003F61B7" w:rsidRPr="008E2D0E" w:rsidRDefault="003F61B7" w:rsidP="00A40CCE">
      <w:pPr>
        <w:pStyle w:val="a7"/>
        <w:numPr>
          <w:ilvl w:val="0"/>
          <w:numId w:val="40"/>
        </w:numPr>
        <w:ind w:firstLineChars="0"/>
        <w:outlineLvl w:val="1"/>
        <w:rPr>
          <w:b/>
          <w:color w:val="FF0000"/>
        </w:rPr>
      </w:pPr>
      <w:proofErr w:type="spellStart"/>
      <w:r w:rsidRPr="008E2D0E">
        <w:rPr>
          <w:rFonts w:hint="eastAsia"/>
          <w:b/>
          <w:color w:val="FF0000"/>
        </w:rPr>
        <w:t>springboot</w:t>
      </w:r>
      <w:proofErr w:type="spellEnd"/>
      <w:r w:rsidRPr="008E2D0E">
        <w:rPr>
          <w:rFonts w:hint="eastAsia"/>
          <w:b/>
          <w:color w:val="FF0000"/>
        </w:rPr>
        <w:t>自动配置的原理</w:t>
      </w:r>
    </w:p>
    <w:p w:rsidR="003F61B7" w:rsidRDefault="003F61B7" w:rsidP="008E2D0E">
      <w:pPr>
        <w:pStyle w:val="a7"/>
        <w:ind w:left="720"/>
      </w:pPr>
      <w:r>
        <w:rPr>
          <w:rFonts w:hint="eastAsia"/>
        </w:rPr>
        <w:t xml:space="preserve">      spring-boot-autoconfigure jar</w:t>
      </w:r>
      <w:r>
        <w:rPr>
          <w:rFonts w:hint="eastAsia"/>
        </w:rPr>
        <w:t>包下</w:t>
      </w:r>
      <w:r>
        <w:rPr>
          <w:rFonts w:hint="eastAsia"/>
        </w:rPr>
        <w:t>meta-inf</w:t>
      </w:r>
      <w:r>
        <w:rPr>
          <w:rFonts w:hint="eastAsia"/>
        </w:rPr>
        <w:t>文件夹下</w:t>
      </w:r>
      <w:r>
        <w:rPr>
          <w:rFonts w:hint="eastAsia"/>
        </w:rPr>
        <w:t>,</w:t>
      </w:r>
    </w:p>
    <w:p w:rsidR="003F61B7" w:rsidRDefault="003F61B7" w:rsidP="008E2D0E">
      <w:pPr>
        <w:pStyle w:val="a7"/>
        <w:ind w:left="720"/>
      </w:pPr>
      <w:r>
        <w:rPr>
          <w:rFonts w:hint="eastAsia"/>
        </w:rPr>
        <w:t xml:space="preserve">      </w:t>
      </w:r>
      <w:proofErr w:type="spellStart"/>
      <w:r>
        <w:rPr>
          <w:rFonts w:hint="eastAsia"/>
        </w:rPr>
        <w:t>spring.factories</w:t>
      </w:r>
      <w:proofErr w:type="spellEnd"/>
      <w:r>
        <w:rPr>
          <w:rFonts w:hint="eastAsia"/>
        </w:rPr>
        <w:t>配置文件提供了各种技术框架的默认配置</w:t>
      </w:r>
    </w:p>
    <w:p w:rsidR="003F61B7" w:rsidRDefault="003F61B7" w:rsidP="008E2D0E">
      <w:pPr>
        <w:pStyle w:val="a7"/>
        <w:ind w:left="720"/>
      </w:pPr>
      <w:r>
        <w:rPr>
          <w:rFonts w:hint="eastAsia"/>
        </w:rPr>
        <w:t xml:space="preserve">      </w:t>
      </w:r>
      <w:r>
        <w:rPr>
          <w:rFonts w:hint="eastAsia"/>
        </w:rPr>
        <w:t>我看过很多自动配置类的源码</w:t>
      </w:r>
      <w:r>
        <w:rPr>
          <w:rFonts w:hint="eastAsia"/>
        </w:rPr>
        <w:t>,</w:t>
      </w:r>
      <w:r>
        <w:rPr>
          <w:rFonts w:hint="eastAsia"/>
        </w:rPr>
        <w:t>比如</w:t>
      </w:r>
      <w:proofErr w:type="spellStart"/>
      <w:r>
        <w:rPr>
          <w:rFonts w:hint="eastAsia"/>
        </w:rPr>
        <w:t>springmvc</w:t>
      </w:r>
      <w:proofErr w:type="spellEnd"/>
      <w:r>
        <w:rPr>
          <w:rFonts w:hint="eastAsia"/>
        </w:rPr>
        <w:t>,</w:t>
      </w:r>
      <w:r>
        <w:rPr>
          <w:rFonts w:hint="eastAsia"/>
        </w:rPr>
        <w:t>自动配置里</w:t>
      </w:r>
    </w:p>
    <w:p w:rsidR="003F61B7" w:rsidRDefault="003F61B7" w:rsidP="008E2D0E">
      <w:pPr>
        <w:pStyle w:val="a7"/>
        <w:ind w:left="720"/>
      </w:pPr>
      <w:r>
        <w:rPr>
          <w:rFonts w:hint="eastAsia"/>
        </w:rPr>
        <w:t xml:space="preserve">      </w:t>
      </w:r>
      <w:r>
        <w:rPr>
          <w:rFonts w:hint="eastAsia"/>
        </w:rPr>
        <w:t>指定</w:t>
      </w:r>
      <w:proofErr w:type="spellStart"/>
      <w:r>
        <w:rPr>
          <w:rFonts w:hint="eastAsia"/>
        </w:rPr>
        <w:t>dispatcherServlet</w:t>
      </w:r>
      <w:proofErr w:type="spellEnd"/>
      <w:r>
        <w:rPr>
          <w:rFonts w:hint="eastAsia"/>
        </w:rPr>
        <w:t>请求路径为</w:t>
      </w:r>
      <w:r>
        <w:rPr>
          <w:rFonts w:hint="eastAsia"/>
        </w:rPr>
        <w:t>/,</w:t>
      </w:r>
      <w:r>
        <w:rPr>
          <w:rFonts w:hint="eastAsia"/>
        </w:rPr>
        <w:t>指定了处理器映射器</w:t>
      </w:r>
    </w:p>
    <w:p w:rsidR="003F61B7" w:rsidRDefault="003F61B7" w:rsidP="008E2D0E">
      <w:pPr>
        <w:pStyle w:val="a7"/>
        <w:ind w:left="720"/>
      </w:pPr>
      <w:r>
        <w:rPr>
          <w:rFonts w:hint="eastAsia"/>
        </w:rPr>
        <w:t xml:space="preserve">      </w:t>
      </w:r>
      <w:proofErr w:type="spellStart"/>
      <w:r>
        <w:rPr>
          <w:rFonts w:hint="eastAsia"/>
        </w:rPr>
        <w:t>requestMappingHandlerMapping</w:t>
      </w:r>
      <w:proofErr w:type="spellEnd"/>
      <w:r>
        <w:rPr>
          <w:rFonts w:hint="eastAsia"/>
        </w:rPr>
        <w:t>等组件的配置</w:t>
      </w:r>
    </w:p>
    <w:p w:rsidR="003F61B7" w:rsidRPr="00A16CED" w:rsidRDefault="003F61B7" w:rsidP="00A40CCE">
      <w:pPr>
        <w:pStyle w:val="a7"/>
        <w:numPr>
          <w:ilvl w:val="0"/>
          <w:numId w:val="40"/>
        </w:numPr>
        <w:ind w:firstLineChars="0"/>
        <w:outlineLvl w:val="1"/>
        <w:rPr>
          <w:b/>
        </w:rPr>
      </w:pPr>
      <w:proofErr w:type="spellStart"/>
      <w:r w:rsidRPr="00A16CED">
        <w:rPr>
          <w:rFonts w:hint="eastAsia"/>
          <w:b/>
        </w:rPr>
        <w:t>SpringBoot</w:t>
      </w:r>
      <w:proofErr w:type="spellEnd"/>
      <w:r w:rsidRPr="00A16CED">
        <w:rPr>
          <w:rFonts w:hint="eastAsia"/>
          <w:b/>
        </w:rPr>
        <w:t>启动方式</w:t>
      </w:r>
    </w:p>
    <w:p w:rsidR="003F61B7" w:rsidRPr="000C52A0" w:rsidRDefault="003F61B7" w:rsidP="000C52A0">
      <w:pPr>
        <w:pStyle w:val="a7"/>
        <w:ind w:left="720"/>
      </w:pPr>
      <w:r>
        <w:rPr>
          <w:rFonts w:hint="eastAsia"/>
        </w:rPr>
        <w:t>主类</w:t>
      </w:r>
      <w:r>
        <w:rPr>
          <w:rFonts w:hint="eastAsia"/>
        </w:rPr>
        <w:t>@</w:t>
      </w:r>
      <w:proofErr w:type="spellStart"/>
      <w:r>
        <w:rPr>
          <w:rFonts w:hint="eastAsia"/>
        </w:rPr>
        <w:t>SpringBootApplication</w:t>
      </w:r>
      <w:proofErr w:type="spellEnd"/>
      <w:r>
        <w:rPr>
          <w:rFonts w:hint="eastAsia"/>
        </w:rPr>
        <w:t>注解或添加</w:t>
      </w:r>
      <w:r>
        <w:rPr>
          <w:rFonts w:hint="eastAsia"/>
        </w:rPr>
        <w:t>@</w:t>
      </w:r>
      <w:proofErr w:type="spellStart"/>
      <w:r>
        <w:rPr>
          <w:rFonts w:hint="eastAsia"/>
        </w:rPr>
        <w:t>ComponentScan</w:t>
      </w:r>
      <w:proofErr w:type="spellEnd"/>
      <w:r>
        <w:rPr>
          <w:rFonts w:hint="eastAsia"/>
        </w:rPr>
        <w:t>和</w:t>
      </w:r>
      <w:r>
        <w:rPr>
          <w:rFonts w:hint="eastAsia"/>
        </w:rPr>
        <w:t>@</w:t>
      </w:r>
      <w:proofErr w:type="spellStart"/>
      <w:r>
        <w:rPr>
          <w:rFonts w:hint="eastAsia"/>
        </w:rPr>
        <w:t>EnableAutoConfiguration</w:t>
      </w:r>
      <w:proofErr w:type="spellEnd"/>
      <w:r>
        <w:rPr>
          <w:rFonts w:hint="eastAsia"/>
        </w:rPr>
        <w:t>注解，使用</w:t>
      </w:r>
      <w:r>
        <w:rPr>
          <w:rFonts w:hint="eastAsia"/>
        </w:rPr>
        <w:t>@</w:t>
      </w:r>
      <w:proofErr w:type="spellStart"/>
      <w:r>
        <w:rPr>
          <w:rFonts w:hint="eastAsia"/>
        </w:rPr>
        <w:t>SpringBootApplication</w:t>
      </w:r>
      <w:proofErr w:type="spellEnd"/>
      <w:r>
        <w:rPr>
          <w:rFonts w:hint="eastAsia"/>
        </w:rPr>
        <w:t>时注意自动扫描当前包</w:t>
      </w:r>
    </w:p>
    <w:p w:rsidR="003F61B7" w:rsidRPr="000C52A0" w:rsidRDefault="003F61B7" w:rsidP="00A40CCE">
      <w:pPr>
        <w:pStyle w:val="a7"/>
        <w:numPr>
          <w:ilvl w:val="0"/>
          <w:numId w:val="40"/>
        </w:numPr>
        <w:ind w:firstLineChars="0"/>
        <w:outlineLvl w:val="1"/>
        <w:rPr>
          <w:b/>
        </w:rPr>
      </w:pPr>
      <w:proofErr w:type="spellStart"/>
      <w:r w:rsidRPr="000C52A0">
        <w:rPr>
          <w:rFonts w:hint="eastAsia"/>
          <w:b/>
        </w:rPr>
        <w:t>SpringBoot</w:t>
      </w:r>
      <w:proofErr w:type="spellEnd"/>
      <w:r w:rsidRPr="000C52A0">
        <w:rPr>
          <w:rFonts w:hint="eastAsia"/>
          <w:b/>
        </w:rPr>
        <w:t>热部署使用什么？</w:t>
      </w:r>
    </w:p>
    <w:p w:rsidR="003F61B7" w:rsidRDefault="003F61B7" w:rsidP="003F61B7">
      <w:pPr>
        <w:pStyle w:val="a7"/>
        <w:ind w:left="720"/>
      </w:pPr>
      <w:proofErr w:type="spellStart"/>
      <w:r>
        <w:t>devtools</w:t>
      </w:r>
      <w:proofErr w:type="spellEnd"/>
    </w:p>
    <w:p w:rsidR="003F61B7" w:rsidRDefault="003F61B7" w:rsidP="003F61B7">
      <w:pPr>
        <w:pStyle w:val="a7"/>
        <w:ind w:left="720"/>
      </w:pPr>
      <w:r>
        <w:rPr>
          <w:rFonts w:hint="eastAsia"/>
        </w:rPr>
        <w:t>热部署的实现原理主要依赖</w:t>
      </w:r>
      <w:r>
        <w:rPr>
          <w:rFonts w:hint="eastAsia"/>
        </w:rPr>
        <w:t>java</w:t>
      </w:r>
      <w:r>
        <w:rPr>
          <w:rFonts w:hint="eastAsia"/>
        </w:rPr>
        <w:t>的类加载机制，在实现方式可以概括为在容器启动的时候起一条后台线程，定时的检测类文件的时间戳变化，如果类的时间戳变掉了，则重新加载整个应用的</w:t>
      </w:r>
      <w:r>
        <w:rPr>
          <w:rFonts w:hint="eastAsia"/>
        </w:rPr>
        <w:t>class</w:t>
      </w:r>
      <w:r>
        <w:rPr>
          <w:rFonts w:hint="eastAsia"/>
        </w:rPr>
        <w:t>文件，同时重启服务，重新部署。</w:t>
      </w:r>
    </w:p>
    <w:p w:rsidR="005F65BF" w:rsidRPr="005F65BF" w:rsidRDefault="005F65BF" w:rsidP="005F65BF">
      <w:pPr>
        <w:pStyle w:val="a7"/>
        <w:ind w:left="720"/>
      </w:pPr>
      <w:r w:rsidRPr="005F65BF">
        <w:t>&lt;dependency&gt;</w:t>
      </w:r>
    </w:p>
    <w:p w:rsidR="005F65BF" w:rsidRPr="005F65BF" w:rsidRDefault="005F65BF" w:rsidP="005F65BF">
      <w:pPr>
        <w:pStyle w:val="a7"/>
        <w:ind w:left="720"/>
      </w:pPr>
      <w:r w:rsidRPr="005F65BF">
        <w:t>&lt;</w:t>
      </w:r>
      <w:proofErr w:type="spellStart"/>
      <w:r w:rsidRPr="005F65BF">
        <w:t>groupId</w:t>
      </w:r>
      <w:proofErr w:type="spellEnd"/>
      <w:r w:rsidRPr="005F65BF">
        <w:t>&gt;</w:t>
      </w:r>
      <w:proofErr w:type="spellStart"/>
      <w:r w:rsidRPr="005F65BF">
        <w:t>org.springframework.boot</w:t>
      </w:r>
      <w:proofErr w:type="spellEnd"/>
      <w:r w:rsidRPr="005F65BF">
        <w:t>&lt;/</w:t>
      </w:r>
      <w:proofErr w:type="spellStart"/>
      <w:r w:rsidRPr="005F65BF">
        <w:t>groupId</w:t>
      </w:r>
      <w:proofErr w:type="spellEnd"/>
      <w:r w:rsidRPr="005F65BF">
        <w:t>&gt;</w:t>
      </w:r>
    </w:p>
    <w:p w:rsidR="005F65BF" w:rsidRPr="005F65BF" w:rsidRDefault="005F65BF" w:rsidP="005F65BF">
      <w:pPr>
        <w:pStyle w:val="a7"/>
        <w:ind w:left="720"/>
      </w:pPr>
      <w:r w:rsidRPr="005F65BF">
        <w:t>&lt;</w:t>
      </w:r>
      <w:proofErr w:type="spellStart"/>
      <w:r w:rsidRPr="005F65BF">
        <w:t>artifactId</w:t>
      </w:r>
      <w:proofErr w:type="spellEnd"/>
      <w:r w:rsidRPr="005F65BF">
        <w:t>&gt;spring-boot-</w:t>
      </w:r>
      <w:proofErr w:type="spellStart"/>
      <w:r w:rsidRPr="005F65BF">
        <w:t>devtools</w:t>
      </w:r>
      <w:proofErr w:type="spellEnd"/>
      <w:r w:rsidRPr="005F65BF">
        <w:t>&lt;/</w:t>
      </w:r>
      <w:proofErr w:type="spellStart"/>
      <w:r w:rsidRPr="005F65BF">
        <w:t>artifactId</w:t>
      </w:r>
      <w:proofErr w:type="spellEnd"/>
      <w:r w:rsidRPr="005F65BF">
        <w:t>&gt;</w:t>
      </w:r>
    </w:p>
    <w:p w:rsidR="005F65BF" w:rsidRPr="005F65BF" w:rsidRDefault="005F65BF" w:rsidP="005F65BF">
      <w:pPr>
        <w:pStyle w:val="a7"/>
        <w:ind w:left="720"/>
      </w:pPr>
      <w:r w:rsidRPr="005F65BF">
        <w:t>&lt;optional&gt;true&lt;/optional&gt;</w:t>
      </w:r>
    </w:p>
    <w:p w:rsidR="005F65BF" w:rsidRPr="005F65BF" w:rsidRDefault="005F65BF" w:rsidP="005F65BF">
      <w:pPr>
        <w:pStyle w:val="a7"/>
        <w:ind w:left="720"/>
      </w:pPr>
      <w:r w:rsidRPr="005F65BF">
        <w:t>&lt;/dependency&gt;</w:t>
      </w:r>
    </w:p>
    <w:p w:rsidR="003F61B7" w:rsidRDefault="003F61B7" w:rsidP="003F61B7">
      <w:pPr>
        <w:pStyle w:val="a7"/>
        <w:ind w:left="720"/>
      </w:pPr>
      <w:r>
        <w:rPr>
          <w:rFonts w:hint="eastAsia"/>
        </w:rPr>
        <w:t>热加载是在运行时重新加载</w:t>
      </w:r>
      <w:r>
        <w:rPr>
          <w:rFonts w:hint="eastAsia"/>
        </w:rPr>
        <w:t>class</w:t>
      </w:r>
      <w:r>
        <w:rPr>
          <w:rFonts w:hint="eastAsia"/>
        </w:rPr>
        <w:t>文件，不会重启服务。</w:t>
      </w:r>
    </w:p>
    <w:p w:rsidR="003F61B7" w:rsidRPr="000C52A0" w:rsidRDefault="003F61B7" w:rsidP="00A40CCE">
      <w:pPr>
        <w:pStyle w:val="a7"/>
        <w:numPr>
          <w:ilvl w:val="0"/>
          <w:numId w:val="40"/>
        </w:numPr>
        <w:ind w:firstLineChars="0"/>
        <w:outlineLvl w:val="1"/>
        <w:rPr>
          <w:b/>
        </w:rPr>
      </w:pPr>
      <w:proofErr w:type="spellStart"/>
      <w:r w:rsidRPr="000C52A0">
        <w:rPr>
          <w:rFonts w:hint="eastAsia"/>
          <w:b/>
        </w:rPr>
        <w:t>SpringBoot</w:t>
      </w:r>
      <w:proofErr w:type="spellEnd"/>
      <w:r w:rsidRPr="000C52A0">
        <w:rPr>
          <w:rFonts w:hint="eastAsia"/>
          <w:b/>
        </w:rPr>
        <w:t>如何实现异步执行</w:t>
      </w:r>
    </w:p>
    <w:p w:rsidR="003F61B7" w:rsidRPr="000C52A0" w:rsidRDefault="003F61B7" w:rsidP="00B41D6C">
      <w:pPr>
        <w:pStyle w:val="a7"/>
        <w:ind w:left="720" w:firstLineChars="0" w:firstLine="0"/>
      </w:pPr>
      <w:r>
        <w:rPr>
          <w:rFonts w:hint="eastAsia"/>
        </w:rPr>
        <w:lastRenderedPageBreak/>
        <w:t>在启动类添加</w:t>
      </w:r>
      <w:r>
        <w:rPr>
          <w:rFonts w:hint="eastAsia"/>
        </w:rPr>
        <w:t>@</w:t>
      </w:r>
      <w:proofErr w:type="spellStart"/>
      <w:r>
        <w:rPr>
          <w:rFonts w:hint="eastAsia"/>
        </w:rPr>
        <w:t>EnableAsync</w:t>
      </w:r>
      <w:proofErr w:type="spellEnd"/>
      <w:r>
        <w:rPr>
          <w:rFonts w:hint="eastAsia"/>
        </w:rPr>
        <w:t>表示开启对异步任务的支持，在异步服务上添加</w:t>
      </w:r>
      <w:r w:rsidR="000C52A0">
        <w:rPr>
          <w:rFonts w:hint="eastAsia"/>
        </w:rPr>
        <w:t>@Async</w:t>
      </w:r>
    </w:p>
    <w:p w:rsidR="003F61B7" w:rsidRPr="000C52A0" w:rsidRDefault="003F61B7" w:rsidP="00A40CCE">
      <w:pPr>
        <w:pStyle w:val="a7"/>
        <w:numPr>
          <w:ilvl w:val="0"/>
          <w:numId w:val="40"/>
        </w:numPr>
        <w:ind w:firstLineChars="0"/>
        <w:outlineLvl w:val="1"/>
        <w:rPr>
          <w:b/>
        </w:rPr>
      </w:pPr>
      <w:proofErr w:type="spellStart"/>
      <w:r w:rsidRPr="000C52A0">
        <w:rPr>
          <w:rFonts w:hint="eastAsia"/>
          <w:b/>
        </w:rPr>
        <w:t>SpringBoot</w:t>
      </w:r>
      <w:proofErr w:type="spellEnd"/>
      <w:r w:rsidRPr="000C52A0">
        <w:rPr>
          <w:rFonts w:hint="eastAsia"/>
          <w:b/>
        </w:rPr>
        <w:t>多数据源拆分的思路</w:t>
      </w:r>
    </w:p>
    <w:p w:rsidR="003F61B7" w:rsidRPr="000C52A0" w:rsidRDefault="003F61B7" w:rsidP="000C52A0">
      <w:pPr>
        <w:pStyle w:val="a7"/>
        <w:ind w:left="720"/>
      </w:pPr>
      <w:r>
        <w:rPr>
          <w:rFonts w:hint="eastAsia"/>
        </w:rPr>
        <w:t>先在</w:t>
      </w:r>
      <w:r>
        <w:rPr>
          <w:rFonts w:hint="eastAsia"/>
        </w:rPr>
        <w:t>properties</w:t>
      </w:r>
      <w:r>
        <w:rPr>
          <w:rFonts w:hint="eastAsia"/>
        </w:rPr>
        <w:t>配置文件中配置两个数据源，创建分包</w:t>
      </w:r>
      <w:r>
        <w:rPr>
          <w:rFonts w:hint="eastAsia"/>
        </w:rPr>
        <w:t>mapper</w:t>
      </w:r>
      <w:r>
        <w:rPr>
          <w:rFonts w:hint="eastAsia"/>
        </w:rPr>
        <w:t>，使用</w:t>
      </w:r>
      <w:r>
        <w:rPr>
          <w:rFonts w:hint="eastAsia"/>
        </w:rPr>
        <w:t>@</w:t>
      </w:r>
      <w:proofErr w:type="spellStart"/>
      <w:r>
        <w:rPr>
          <w:rFonts w:hint="eastAsia"/>
        </w:rPr>
        <w:t>ConfigurationProperties</w:t>
      </w:r>
      <w:proofErr w:type="spellEnd"/>
      <w:r>
        <w:rPr>
          <w:rFonts w:hint="eastAsia"/>
        </w:rPr>
        <w:t>读取</w:t>
      </w:r>
      <w:r>
        <w:rPr>
          <w:rFonts w:hint="eastAsia"/>
        </w:rPr>
        <w:t>properties</w:t>
      </w:r>
      <w:r>
        <w:rPr>
          <w:rFonts w:hint="eastAsia"/>
        </w:rPr>
        <w:t>中的配置，使用</w:t>
      </w:r>
      <w:r>
        <w:rPr>
          <w:rFonts w:hint="eastAsia"/>
        </w:rPr>
        <w:t>@</w:t>
      </w:r>
      <w:proofErr w:type="spellStart"/>
      <w:r>
        <w:rPr>
          <w:rFonts w:hint="eastAsia"/>
        </w:rPr>
        <w:t>MapperScan</w:t>
      </w:r>
      <w:proofErr w:type="spellEnd"/>
      <w:r>
        <w:rPr>
          <w:rFonts w:hint="eastAsia"/>
        </w:rPr>
        <w:t>注册到对应的</w:t>
      </w:r>
      <w:r>
        <w:rPr>
          <w:rFonts w:hint="eastAsia"/>
        </w:rPr>
        <w:t>mapper</w:t>
      </w:r>
      <w:r>
        <w:rPr>
          <w:rFonts w:hint="eastAsia"/>
        </w:rPr>
        <w:t>包中</w:t>
      </w:r>
    </w:p>
    <w:p w:rsidR="003F61B7" w:rsidRPr="000C52A0" w:rsidRDefault="003F61B7" w:rsidP="00A40CCE">
      <w:pPr>
        <w:pStyle w:val="a7"/>
        <w:numPr>
          <w:ilvl w:val="0"/>
          <w:numId w:val="40"/>
        </w:numPr>
        <w:ind w:firstLineChars="0"/>
        <w:outlineLvl w:val="1"/>
        <w:rPr>
          <w:b/>
        </w:rPr>
      </w:pPr>
      <w:proofErr w:type="spellStart"/>
      <w:r w:rsidRPr="000C52A0">
        <w:rPr>
          <w:rFonts w:hint="eastAsia"/>
          <w:b/>
        </w:rPr>
        <w:t>SpringBoot</w:t>
      </w:r>
      <w:proofErr w:type="spellEnd"/>
      <w:r w:rsidRPr="000C52A0">
        <w:rPr>
          <w:rFonts w:hint="eastAsia"/>
          <w:b/>
        </w:rPr>
        <w:t>多数据源事务如何管理</w:t>
      </w:r>
    </w:p>
    <w:p w:rsidR="003F61B7" w:rsidRDefault="003F61B7" w:rsidP="003F61B7">
      <w:pPr>
        <w:pStyle w:val="a7"/>
        <w:ind w:left="720"/>
      </w:pPr>
      <w:r>
        <w:rPr>
          <w:rFonts w:hint="eastAsia"/>
        </w:rPr>
        <w:t>第一种方式是在</w:t>
      </w:r>
      <w:r>
        <w:rPr>
          <w:rFonts w:hint="eastAsia"/>
        </w:rPr>
        <w:t>service</w:t>
      </w:r>
      <w:r>
        <w:rPr>
          <w:rFonts w:hint="eastAsia"/>
        </w:rPr>
        <w:t>层的</w:t>
      </w:r>
      <w:r>
        <w:rPr>
          <w:rFonts w:hint="eastAsia"/>
        </w:rPr>
        <w:t>@</w:t>
      </w:r>
      <w:proofErr w:type="spellStart"/>
      <w:r>
        <w:rPr>
          <w:rFonts w:hint="eastAsia"/>
        </w:rPr>
        <w:t>TransactionManager</w:t>
      </w:r>
      <w:proofErr w:type="spellEnd"/>
      <w:r>
        <w:rPr>
          <w:rFonts w:hint="eastAsia"/>
        </w:rPr>
        <w:t>中使用</w:t>
      </w:r>
      <w:proofErr w:type="spellStart"/>
      <w:r>
        <w:rPr>
          <w:rFonts w:hint="eastAsia"/>
        </w:rPr>
        <w:t>transactionManager</w:t>
      </w:r>
      <w:proofErr w:type="spellEnd"/>
      <w:r>
        <w:rPr>
          <w:rFonts w:hint="eastAsia"/>
        </w:rPr>
        <w:t>指定</w:t>
      </w:r>
      <w:proofErr w:type="spellStart"/>
      <w:r>
        <w:rPr>
          <w:rFonts w:hint="eastAsia"/>
        </w:rPr>
        <w:t>DataSourceConfig</w:t>
      </w:r>
      <w:proofErr w:type="spellEnd"/>
      <w:r>
        <w:rPr>
          <w:rFonts w:hint="eastAsia"/>
        </w:rPr>
        <w:t>中配置的事务</w:t>
      </w:r>
    </w:p>
    <w:p w:rsidR="003F61B7" w:rsidRPr="000C52A0" w:rsidRDefault="003F61B7" w:rsidP="003F61B7">
      <w:pPr>
        <w:pStyle w:val="a7"/>
        <w:ind w:left="720"/>
      </w:pPr>
      <w:r>
        <w:rPr>
          <w:rFonts w:hint="eastAsia"/>
        </w:rPr>
        <w:t>第二种是使用</w:t>
      </w:r>
      <w:r w:rsidR="000C52A0">
        <w:rPr>
          <w:rFonts w:hint="eastAsia"/>
        </w:rPr>
        <w:t>TCC</w:t>
      </w:r>
      <w:r>
        <w:rPr>
          <w:rFonts w:hint="eastAsia"/>
        </w:rPr>
        <w:t>实现分布式事务管理</w:t>
      </w:r>
    </w:p>
    <w:p w:rsidR="003F61B7" w:rsidRPr="000C52A0" w:rsidRDefault="003F61B7" w:rsidP="00A40CCE">
      <w:pPr>
        <w:pStyle w:val="a7"/>
        <w:numPr>
          <w:ilvl w:val="0"/>
          <w:numId w:val="40"/>
        </w:numPr>
        <w:ind w:firstLineChars="0"/>
        <w:outlineLvl w:val="1"/>
        <w:rPr>
          <w:b/>
        </w:rPr>
      </w:pPr>
      <w:proofErr w:type="spellStart"/>
      <w:r w:rsidRPr="000C52A0">
        <w:rPr>
          <w:rFonts w:hint="eastAsia"/>
          <w:b/>
        </w:rPr>
        <w:t>SpringBoot</w:t>
      </w:r>
      <w:proofErr w:type="spellEnd"/>
      <w:r w:rsidRPr="000C52A0">
        <w:rPr>
          <w:rFonts w:hint="eastAsia"/>
          <w:b/>
        </w:rPr>
        <w:t>如何实现打包</w:t>
      </w:r>
    </w:p>
    <w:p w:rsidR="003F61B7" w:rsidRDefault="003F61B7" w:rsidP="003F61B7">
      <w:pPr>
        <w:pStyle w:val="a7"/>
        <w:ind w:left="720"/>
      </w:pPr>
      <w:r>
        <w:rPr>
          <w:rFonts w:hint="eastAsia"/>
        </w:rPr>
        <w:t>进入项目目录在控制台输入</w:t>
      </w:r>
      <w:proofErr w:type="spellStart"/>
      <w:r>
        <w:rPr>
          <w:rFonts w:hint="eastAsia"/>
        </w:rPr>
        <w:t>mvn</w:t>
      </w:r>
      <w:proofErr w:type="spellEnd"/>
      <w:r>
        <w:rPr>
          <w:rFonts w:hint="eastAsia"/>
        </w:rPr>
        <w:t xml:space="preserve"> clean package</w:t>
      </w:r>
      <w:r>
        <w:rPr>
          <w:rFonts w:hint="eastAsia"/>
        </w:rPr>
        <w:t>，</w:t>
      </w:r>
      <w:r>
        <w:rPr>
          <w:rFonts w:hint="eastAsia"/>
        </w:rPr>
        <w:t>clean</w:t>
      </w:r>
      <w:r>
        <w:rPr>
          <w:rFonts w:hint="eastAsia"/>
        </w:rPr>
        <w:t>是清空已存在的项目包，</w:t>
      </w:r>
      <w:r>
        <w:rPr>
          <w:rFonts w:hint="eastAsia"/>
        </w:rPr>
        <w:t>package</w:t>
      </w:r>
      <w:r>
        <w:rPr>
          <w:rFonts w:hint="eastAsia"/>
        </w:rPr>
        <w:t>进行打包</w:t>
      </w:r>
    </w:p>
    <w:p w:rsidR="004E2A19" w:rsidRPr="00D46726" w:rsidRDefault="004E2A19" w:rsidP="004E2A19">
      <w:pPr>
        <w:pStyle w:val="a7"/>
        <w:numPr>
          <w:ilvl w:val="0"/>
          <w:numId w:val="1"/>
        </w:numPr>
        <w:ind w:firstLineChars="0"/>
        <w:outlineLvl w:val="0"/>
        <w:rPr>
          <w:b/>
        </w:rPr>
      </w:pPr>
      <w:proofErr w:type="spellStart"/>
      <w:r w:rsidRPr="00D46726">
        <w:rPr>
          <w:b/>
        </w:rPr>
        <w:t>S</w:t>
      </w:r>
      <w:r w:rsidRPr="00D46726">
        <w:rPr>
          <w:rFonts w:hint="eastAsia"/>
          <w:b/>
        </w:rPr>
        <w:t>pringCloud</w:t>
      </w:r>
      <w:proofErr w:type="spellEnd"/>
    </w:p>
    <w:p w:rsidR="00D9297D" w:rsidRPr="00CC1DFD" w:rsidRDefault="00D9297D" w:rsidP="00A40CCE">
      <w:pPr>
        <w:pStyle w:val="a7"/>
        <w:numPr>
          <w:ilvl w:val="0"/>
          <w:numId w:val="78"/>
        </w:numPr>
        <w:ind w:firstLineChars="0"/>
        <w:outlineLvl w:val="1"/>
        <w:rPr>
          <w:b/>
        </w:rPr>
      </w:pPr>
      <w:r w:rsidRPr="00CC1DFD">
        <w:rPr>
          <w:rFonts w:hint="eastAsia"/>
          <w:b/>
        </w:rPr>
        <w:t>什么是</w:t>
      </w:r>
      <w:proofErr w:type="spellStart"/>
      <w:r w:rsidRPr="00CC1DFD">
        <w:rPr>
          <w:rFonts w:hint="eastAsia"/>
          <w:b/>
        </w:rPr>
        <w:t>SpringCloud</w:t>
      </w:r>
      <w:proofErr w:type="spellEnd"/>
    </w:p>
    <w:p w:rsidR="00CE0379" w:rsidRDefault="00CE0379" w:rsidP="00CE0379">
      <w:pPr>
        <w:pStyle w:val="a7"/>
        <w:ind w:left="1140"/>
      </w:pPr>
      <w:r>
        <w:rPr>
          <w:rFonts w:hint="eastAsia"/>
        </w:rPr>
        <w:t>Spring Cloud</w:t>
      </w:r>
      <w:r>
        <w:rPr>
          <w:rFonts w:hint="eastAsia"/>
        </w:rPr>
        <w:t>是一个微服务框架，相比</w:t>
      </w:r>
      <w:r>
        <w:rPr>
          <w:rFonts w:hint="eastAsia"/>
        </w:rPr>
        <w:t>Dubbo</w:t>
      </w:r>
      <w:r>
        <w:rPr>
          <w:rFonts w:hint="eastAsia"/>
        </w:rPr>
        <w:t>等</w:t>
      </w:r>
      <w:r>
        <w:rPr>
          <w:rFonts w:hint="eastAsia"/>
        </w:rPr>
        <w:t>RPC</w:t>
      </w:r>
      <w:r>
        <w:rPr>
          <w:rFonts w:hint="eastAsia"/>
        </w:rPr>
        <w:t>框架</w:t>
      </w:r>
      <w:r>
        <w:rPr>
          <w:rFonts w:hint="eastAsia"/>
        </w:rPr>
        <w:t>, Spring Cloud</w:t>
      </w:r>
      <w:r>
        <w:rPr>
          <w:rFonts w:hint="eastAsia"/>
        </w:rPr>
        <w:t>提供的全套的分布式系统解决方案。</w:t>
      </w:r>
    </w:p>
    <w:p w:rsidR="00CE0379" w:rsidRPr="00CE0379" w:rsidRDefault="00CE0379" w:rsidP="00CE0379">
      <w:pPr>
        <w:pStyle w:val="a7"/>
        <w:ind w:left="1140"/>
      </w:pPr>
      <w:r>
        <w:rPr>
          <w:rFonts w:hint="eastAsia"/>
        </w:rPr>
        <w:t>Spring Cloud</w:t>
      </w:r>
      <w:r>
        <w:rPr>
          <w:rFonts w:hint="eastAsia"/>
        </w:rPr>
        <w:t>对微服务基础框架</w:t>
      </w:r>
      <w:r>
        <w:rPr>
          <w:rFonts w:hint="eastAsia"/>
        </w:rPr>
        <w:t>Netflix</w:t>
      </w:r>
      <w:r>
        <w:rPr>
          <w:rFonts w:hint="eastAsia"/>
        </w:rPr>
        <w:t>的多个开源组件进行了封装，同时又实现了和云端平台以及和</w:t>
      </w:r>
      <w:r>
        <w:rPr>
          <w:rFonts w:hint="eastAsia"/>
        </w:rPr>
        <w:t>Spring Boot</w:t>
      </w:r>
      <w:r>
        <w:rPr>
          <w:rFonts w:hint="eastAsia"/>
        </w:rPr>
        <w:t>开发框架的集成。</w:t>
      </w:r>
    </w:p>
    <w:p w:rsidR="00CE0379" w:rsidRPr="00CE0379" w:rsidRDefault="00CE0379" w:rsidP="00CE0379">
      <w:pPr>
        <w:pStyle w:val="a7"/>
        <w:ind w:left="1140"/>
      </w:pPr>
      <w:r>
        <w:rPr>
          <w:rFonts w:hint="eastAsia"/>
        </w:rPr>
        <w:t>Spring Cloud</w:t>
      </w:r>
      <w:r>
        <w:rPr>
          <w:rFonts w:hint="eastAsia"/>
        </w:rPr>
        <w:t>为微服务架构开发涉及的配置管理，服务治理，熔断机制，智能路由，微代理，控制总线，一次性</w:t>
      </w:r>
      <w:r>
        <w:rPr>
          <w:rFonts w:hint="eastAsia"/>
        </w:rPr>
        <w:t>token</w:t>
      </w:r>
      <w:r>
        <w:rPr>
          <w:rFonts w:hint="eastAsia"/>
        </w:rPr>
        <w:t>，全局一致性锁，</w:t>
      </w:r>
      <w:r>
        <w:rPr>
          <w:rFonts w:hint="eastAsia"/>
        </w:rPr>
        <w:t>leader</w:t>
      </w:r>
      <w:r>
        <w:rPr>
          <w:rFonts w:hint="eastAsia"/>
        </w:rPr>
        <w:t>选举，分布式</w:t>
      </w:r>
      <w:r>
        <w:rPr>
          <w:rFonts w:hint="eastAsia"/>
        </w:rPr>
        <w:t>session</w:t>
      </w:r>
      <w:r>
        <w:rPr>
          <w:rFonts w:hint="eastAsia"/>
        </w:rPr>
        <w:t>，集群状态管理等操作提供了一种简单的开发方式。</w:t>
      </w:r>
    </w:p>
    <w:p w:rsidR="00CE0379" w:rsidRPr="00CE0379" w:rsidRDefault="00CE0379" w:rsidP="00CE0379">
      <w:pPr>
        <w:pStyle w:val="a7"/>
        <w:ind w:left="1140"/>
      </w:pPr>
      <w:r>
        <w:rPr>
          <w:rFonts w:hint="eastAsia"/>
        </w:rPr>
        <w:t xml:space="preserve">Spring Cloud </w:t>
      </w:r>
      <w:r>
        <w:rPr>
          <w:rFonts w:hint="eastAsia"/>
        </w:rPr>
        <w:t>为开发者提供了快速构建分布式系统的工具，开发者可以快速的启动服务或构建应用、同时能够快速和云平台资源进行对接</w:t>
      </w:r>
    </w:p>
    <w:p w:rsidR="004D4921" w:rsidRDefault="004D4921" w:rsidP="00A40CCE">
      <w:pPr>
        <w:pStyle w:val="a7"/>
        <w:numPr>
          <w:ilvl w:val="0"/>
          <w:numId w:val="78"/>
        </w:numPr>
        <w:ind w:firstLineChars="0"/>
        <w:outlineLvl w:val="1"/>
        <w:rPr>
          <w:b/>
        </w:rPr>
      </w:pPr>
      <w:r w:rsidRPr="004D4921">
        <w:rPr>
          <w:rFonts w:hint="eastAsia"/>
          <w:b/>
        </w:rPr>
        <w:t>Spring Cloud</w:t>
      </w:r>
      <w:r w:rsidRPr="004D4921">
        <w:rPr>
          <w:rFonts w:hint="eastAsia"/>
          <w:b/>
        </w:rPr>
        <w:t>与</w:t>
      </w:r>
      <w:r w:rsidRPr="004D4921">
        <w:rPr>
          <w:rFonts w:hint="eastAsia"/>
          <w:b/>
        </w:rPr>
        <w:t>Dubbo</w:t>
      </w:r>
      <w:r w:rsidRPr="004D4921">
        <w:rPr>
          <w:rFonts w:hint="eastAsia"/>
          <w:b/>
        </w:rPr>
        <w:t>的区别是什么？</w:t>
      </w:r>
    </w:p>
    <w:p w:rsidR="004D4921" w:rsidRDefault="00513C88" w:rsidP="00D92A6D">
      <w:pPr>
        <w:pStyle w:val="a7"/>
        <w:ind w:left="1140" w:firstLineChars="0" w:firstLine="0"/>
        <w:rPr>
          <w:b/>
        </w:rPr>
      </w:pPr>
      <w:r>
        <w:rPr>
          <w:noProof/>
        </w:rPr>
        <w:drawing>
          <wp:inline distT="0" distB="0" distL="0" distR="0" wp14:anchorId="20945814" wp14:editId="092C84FF">
            <wp:extent cx="5274310" cy="2602359"/>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602359"/>
                    </a:xfrm>
                    <a:prstGeom prst="rect">
                      <a:avLst/>
                    </a:prstGeom>
                  </pic:spPr>
                </pic:pic>
              </a:graphicData>
            </a:graphic>
          </wp:inline>
        </w:drawing>
      </w:r>
    </w:p>
    <w:p w:rsidR="004D4921" w:rsidRPr="00CC1DFD" w:rsidRDefault="004D4921" w:rsidP="00A40CCE">
      <w:pPr>
        <w:pStyle w:val="a7"/>
        <w:numPr>
          <w:ilvl w:val="0"/>
          <w:numId w:val="78"/>
        </w:numPr>
        <w:ind w:firstLineChars="0"/>
        <w:outlineLvl w:val="1"/>
        <w:rPr>
          <w:b/>
        </w:rPr>
      </w:pPr>
      <w:r w:rsidRPr="00CC1DFD">
        <w:rPr>
          <w:rFonts w:hint="eastAsia"/>
          <w:b/>
        </w:rPr>
        <w:t>请说一下你们项目中使用到的</w:t>
      </w:r>
      <w:proofErr w:type="spellStart"/>
      <w:r w:rsidRPr="00CC1DFD">
        <w:rPr>
          <w:rFonts w:hint="eastAsia"/>
          <w:b/>
        </w:rPr>
        <w:t>springcloud</w:t>
      </w:r>
      <w:proofErr w:type="spellEnd"/>
      <w:r w:rsidRPr="00CC1DFD">
        <w:rPr>
          <w:rFonts w:hint="eastAsia"/>
          <w:b/>
        </w:rPr>
        <w:t>中所用的组件？</w:t>
      </w:r>
    </w:p>
    <w:p w:rsidR="004D4921" w:rsidRDefault="004D4921" w:rsidP="004D4921">
      <w:pPr>
        <w:pStyle w:val="a7"/>
        <w:ind w:left="1140"/>
      </w:pPr>
      <w:r>
        <w:rPr>
          <w:rFonts w:hint="eastAsia"/>
        </w:rPr>
        <w:t xml:space="preserve">Eureka </w:t>
      </w:r>
      <w:r>
        <w:rPr>
          <w:rFonts w:hint="eastAsia"/>
        </w:rPr>
        <w:t>注册中心</w:t>
      </w:r>
    </w:p>
    <w:p w:rsidR="004D4921" w:rsidRDefault="004D4921" w:rsidP="004D4921">
      <w:pPr>
        <w:pStyle w:val="a7"/>
        <w:ind w:left="1140"/>
      </w:pPr>
      <w:r>
        <w:rPr>
          <w:rFonts w:hint="eastAsia"/>
        </w:rPr>
        <w:t xml:space="preserve">Ribbon </w:t>
      </w:r>
      <w:r>
        <w:rPr>
          <w:rFonts w:hint="eastAsia"/>
        </w:rPr>
        <w:t>本地负载均衡</w:t>
      </w:r>
    </w:p>
    <w:p w:rsidR="004D4921" w:rsidRDefault="004D4921" w:rsidP="004D4921">
      <w:pPr>
        <w:pStyle w:val="a7"/>
        <w:ind w:left="1140"/>
      </w:pPr>
      <w:proofErr w:type="spellStart"/>
      <w:r>
        <w:rPr>
          <w:rFonts w:hint="eastAsia"/>
        </w:rPr>
        <w:t>Fegin</w:t>
      </w:r>
      <w:proofErr w:type="spellEnd"/>
      <w:r>
        <w:rPr>
          <w:rFonts w:hint="eastAsia"/>
        </w:rPr>
        <w:t xml:space="preserve"> </w:t>
      </w:r>
      <w:r>
        <w:rPr>
          <w:rFonts w:hint="eastAsia"/>
        </w:rPr>
        <w:t>服务调用</w:t>
      </w:r>
    </w:p>
    <w:p w:rsidR="004D4921" w:rsidRDefault="004D4921" w:rsidP="004D4921">
      <w:pPr>
        <w:pStyle w:val="a7"/>
        <w:ind w:left="1140"/>
      </w:pPr>
      <w:proofErr w:type="spellStart"/>
      <w:r>
        <w:rPr>
          <w:rFonts w:hint="eastAsia"/>
        </w:rPr>
        <w:t>Hystrix</w:t>
      </w:r>
      <w:proofErr w:type="spellEnd"/>
      <w:r>
        <w:rPr>
          <w:rFonts w:hint="eastAsia"/>
        </w:rPr>
        <w:t xml:space="preserve"> </w:t>
      </w:r>
      <w:r>
        <w:rPr>
          <w:rFonts w:hint="eastAsia"/>
        </w:rPr>
        <w:t>熔断降级</w:t>
      </w:r>
    </w:p>
    <w:p w:rsidR="004D4921" w:rsidRDefault="004D4921" w:rsidP="004D4921">
      <w:pPr>
        <w:pStyle w:val="a7"/>
        <w:ind w:left="1140"/>
      </w:pPr>
      <w:proofErr w:type="spellStart"/>
      <w:r>
        <w:rPr>
          <w:rFonts w:hint="eastAsia"/>
        </w:rPr>
        <w:t>Zuul</w:t>
      </w:r>
      <w:proofErr w:type="spellEnd"/>
      <w:r>
        <w:rPr>
          <w:rFonts w:hint="eastAsia"/>
        </w:rPr>
        <w:t xml:space="preserve"> </w:t>
      </w:r>
      <w:r>
        <w:rPr>
          <w:rFonts w:hint="eastAsia"/>
        </w:rPr>
        <w:t>网关</w:t>
      </w:r>
    </w:p>
    <w:p w:rsidR="004D4921" w:rsidRDefault="00513C88" w:rsidP="004D4921">
      <w:pPr>
        <w:pStyle w:val="a7"/>
        <w:ind w:left="1140"/>
      </w:pPr>
      <w:r>
        <w:rPr>
          <w:rFonts w:hint="eastAsia"/>
        </w:rPr>
        <w:t>Sleuth</w:t>
      </w:r>
      <w:r w:rsidR="004D4921">
        <w:rPr>
          <w:rFonts w:hint="eastAsia"/>
        </w:rPr>
        <w:t>链路追踪</w:t>
      </w:r>
    </w:p>
    <w:p w:rsidR="004D4921" w:rsidRDefault="00513C88" w:rsidP="004D4921">
      <w:pPr>
        <w:pStyle w:val="a7"/>
        <w:ind w:left="1140"/>
      </w:pPr>
      <w:r>
        <w:rPr>
          <w:rFonts w:hint="eastAsia"/>
        </w:rPr>
        <w:lastRenderedPageBreak/>
        <w:t xml:space="preserve">Config </w:t>
      </w:r>
      <w:r w:rsidR="004D4921">
        <w:rPr>
          <w:rFonts w:hint="eastAsia"/>
        </w:rPr>
        <w:t>配置中心</w:t>
      </w:r>
    </w:p>
    <w:p w:rsidR="00E44363" w:rsidRDefault="00E44363" w:rsidP="004D4921">
      <w:pPr>
        <w:pStyle w:val="a7"/>
        <w:ind w:left="1140"/>
      </w:pPr>
      <w:r>
        <w:rPr>
          <w:noProof/>
        </w:rPr>
        <w:drawing>
          <wp:inline distT="0" distB="0" distL="0" distR="0" wp14:anchorId="1CD1B0CA" wp14:editId="33780735">
            <wp:extent cx="5274310" cy="4164507"/>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4164507"/>
                    </a:xfrm>
                    <a:prstGeom prst="rect">
                      <a:avLst/>
                    </a:prstGeom>
                  </pic:spPr>
                </pic:pic>
              </a:graphicData>
            </a:graphic>
          </wp:inline>
        </w:drawing>
      </w:r>
    </w:p>
    <w:p w:rsidR="00D9297D" w:rsidRPr="00FB28B4" w:rsidRDefault="00D9297D" w:rsidP="00A40CCE">
      <w:pPr>
        <w:pStyle w:val="a7"/>
        <w:numPr>
          <w:ilvl w:val="0"/>
          <w:numId w:val="78"/>
        </w:numPr>
        <w:ind w:firstLineChars="0"/>
        <w:outlineLvl w:val="1"/>
        <w:rPr>
          <w:b/>
        </w:rPr>
      </w:pPr>
      <w:r w:rsidRPr="00FB28B4">
        <w:rPr>
          <w:rFonts w:hint="eastAsia"/>
          <w:b/>
        </w:rPr>
        <w:t>为什么要使用</w:t>
      </w:r>
      <w:proofErr w:type="spellStart"/>
      <w:r w:rsidRPr="00FB28B4">
        <w:rPr>
          <w:rFonts w:hint="eastAsia"/>
          <w:b/>
        </w:rPr>
        <w:t>SpringCloud</w:t>
      </w:r>
      <w:proofErr w:type="spellEnd"/>
    </w:p>
    <w:p w:rsidR="00D9297D" w:rsidRDefault="00D9297D" w:rsidP="00FB28B4">
      <w:pPr>
        <w:pStyle w:val="a7"/>
        <w:ind w:left="1140"/>
      </w:pPr>
      <w:r>
        <w:rPr>
          <w:rFonts w:hint="eastAsia"/>
        </w:rPr>
        <w:tab/>
      </w:r>
      <w:proofErr w:type="spellStart"/>
      <w:r>
        <w:rPr>
          <w:rFonts w:hint="eastAsia"/>
        </w:rPr>
        <w:t>SpringCloud</w:t>
      </w:r>
      <w:proofErr w:type="spellEnd"/>
      <w:r>
        <w:rPr>
          <w:rFonts w:hint="eastAsia"/>
        </w:rPr>
        <w:t>是一套非常完整的微服务解决方案，俗称“微服务全家桶”，几乎内置了微服务所使用的各种技术，可以不必集成第三方依赖。</w:t>
      </w:r>
    </w:p>
    <w:p w:rsidR="00E52D3F" w:rsidRDefault="00E52D3F" w:rsidP="00A40CCE">
      <w:pPr>
        <w:pStyle w:val="a7"/>
        <w:numPr>
          <w:ilvl w:val="0"/>
          <w:numId w:val="78"/>
        </w:numPr>
        <w:ind w:firstLineChars="0"/>
        <w:outlineLvl w:val="1"/>
        <w:rPr>
          <w:b/>
        </w:rPr>
      </w:pPr>
      <w:r w:rsidRPr="00E52D3F">
        <w:rPr>
          <w:rFonts w:hint="eastAsia"/>
          <w:b/>
        </w:rPr>
        <w:t>什么是</w:t>
      </w:r>
      <w:r w:rsidRPr="00E52D3F">
        <w:rPr>
          <w:rFonts w:hint="eastAsia"/>
          <w:b/>
        </w:rPr>
        <w:t>Eureka</w:t>
      </w:r>
      <w:r w:rsidRPr="00E52D3F">
        <w:rPr>
          <w:rFonts w:hint="eastAsia"/>
          <w:b/>
        </w:rPr>
        <w:t>注册中心</w:t>
      </w:r>
    </w:p>
    <w:p w:rsidR="00E52D3F" w:rsidRDefault="00E52D3F" w:rsidP="00E52D3F">
      <w:pPr>
        <w:pStyle w:val="a7"/>
        <w:ind w:left="1140"/>
      </w:pPr>
      <w:r w:rsidRPr="00E52D3F">
        <w:rPr>
          <w:rFonts w:hint="eastAsia"/>
        </w:rPr>
        <w:t>Eureka</w:t>
      </w:r>
      <w:r w:rsidRPr="00E52D3F">
        <w:rPr>
          <w:rFonts w:hint="eastAsia"/>
        </w:rPr>
        <w:t>是</w:t>
      </w:r>
      <w:r w:rsidRPr="00E52D3F">
        <w:rPr>
          <w:rFonts w:hint="eastAsia"/>
        </w:rPr>
        <w:t>Netflix</w:t>
      </w:r>
      <w:r w:rsidRPr="00E52D3F">
        <w:rPr>
          <w:rFonts w:hint="eastAsia"/>
        </w:rPr>
        <w:t>开发的服务发现组件，本身是一个基于</w:t>
      </w:r>
      <w:r w:rsidRPr="00E52D3F">
        <w:rPr>
          <w:rFonts w:hint="eastAsia"/>
        </w:rPr>
        <w:t>REST</w:t>
      </w:r>
      <w:r w:rsidRPr="00E52D3F">
        <w:rPr>
          <w:rFonts w:hint="eastAsia"/>
        </w:rPr>
        <w:t>的服务。</w:t>
      </w:r>
      <w:r w:rsidRPr="00E52D3F">
        <w:rPr>
          <w:rFonts w:hint="eastAsia"/>
        </w:rPr>
        <w:t>Spring Cloud</w:t>
      </w:r>
      <w:r w:rsidRPr="00E52D3F">
        <w:rPr>
          <w:rFonts w:hint="eastAsia"/>
        </w:rPr>
        <w:t>将它集成在其子项目</w:t>
      </w:r>
      <w:r w:rsidRPr="00E52D3F">
        <w:rPr>
          <w:rFonts w:hint="eastAsia"/>
        </w:rPr>
        <w:t>spring-cloud-</w:t>
      </w:r>
      <w:proofErr w:type="spellStart"/>
      <w:r w:rsidRPr="00E52D3F">
        <w:rPr>
          <w:rFonts w:hint="eastAsia"/>
        </w:rPr>
        <w:t>netflix</w:t>
      </w:r>
      <w:proofErr w:type="spellEnd"/>
      <w:r w:rsidRPr="00E52D3F">
        <w:rPr>
          <w:rFonts w:hint="eastAsia"/>
        </w:rPr>
        <w:t>中，以实现</w:t>
      </w:r>
      <w:r w:rsidRPr="00E52D3F">
        <w:rPr>
          <w:rFonts w:hint="eastAsia"/>
        </w:rPr>
        <w:t>Spring Cloud</w:t>
      </w:r>
      <w:r w:rsidRPr="00E52D3F">
        <w:rPr>
          <w:rFonts w:hint="eastAsia"/>
        </w:rPr>
        <w:t>的服务注册于发现，同时还提供了负载均衡、故障转移等能力。</w:t>
      </w:r>
    </w:p>
    <w:p w:rsidR="00296B6C" w:rsidRDefault="00296B6C" w:rsidP="00296B6C">
      <w:pPr>
        <w:pStyle w:val="a7"/>
        <w:ind w:left="1140"/>
      </w:pPr>
      <w:r w:rsidRPr="00296B6C">
        <w:rPr>
          <w:rFonts w:hint="eastAsia"/>
        </w:rPr>
        <w:t>Eureka</w:t>
      </w:r>
      <w:r>
        <w:rPr>
          <w:rFonts w:hint="eastAsia"/>
        </w:rPr>
        <w:t>中的三种角色分别是</w:t>
      </w:r>
    </w:p>
    <w:p w:rsidR="00296B6C" w:rsidRPr="00296B6C" w:rsidRDefault="00296B6C" w:rsidP="00296B6C">
      <w:pPr>
        <w:pStyle w:val="a7"/>
        <w:ind w:left="1140"/>
      </w:pPr>
      <w:r w:rsidRPr="00296B6C">
        <w:rPr>
          <w:rFonts w:hint="eastAsia"/>
        </w:rPr>
        <w:t>1</w:t>
      </w:r>
      <w:r w:rsidRPr="00296B6C">
        <w:rPr>
          <w:rFonts w:hint="eastAsia"/>
        </w:rPr>
        <w:t>、</w:t>
      </w:r>
      <w:r w:rsidRPr="00296B6C">
        <w:rPr>
          <w:rFonts w:hint="eastAsia"/>
        </w:rPr>
        <w:t>Eureka Server</w:t>
      </w:r>
    </w:p>
    <w:p w:rsidR="00296B6C" w:rsidRPr="00296B6C" w:rsidRDefault="00296B6C" w:rsidP="00296B6C">
      <w:pPr>
        <w:pStyle w:val="a7"/>
        <w:ind w:left="1140"/>
      </w:pPr>
      <w:r w:rsidRPr="00296B6C">
        <w:rPr>
          <w:rFonts w:hint="eastAsia"/>
        </w:rPr>
        <w:t>通过</w:t>
      </w:r>
      <w:r w:rsidRPr="00296B6C">
        <w:rPr>
          <w:rFonts w:hint="eastAsia"/>
        </w:rPr>
        <w:t>Register</w:t>
      </w:r>
      <w:r w:rsidRPr="00296B6C">
        <w:rPr>
          <w:rFonts w:hint="eastAsia"/>
        </w:rPr>
        <w:t>、</w:t>
      </w:r>
      <w:r w:rsidRPr="00296B6C">
        <w:rPr>
          <w:rFonts w:hint="eastAsia"/>
        </w:rPr>
        <w:t>Get</w:t>
      </w:r>
      <w:r w:rsidRPr="00296B6C">
        <w:rPr>
          <w:rFonts w:hint="eastAsia"/>
        </w:rPr>
        <w:t>、</w:t>
      </w:r>
      <w:r w:rsidRPr="00296B6C">
        <w:rPr>
          <w:rFonts w:hint="eastAsia"/>
        </w:rPr>
        <w:t>Renew</w:t>
      </w:r>
      <w:r w:rsidRPr="00296B6C">
        <w:rPr>
          <w:rFonts w:hint="eastAsia"/>
        </w:rPr>
        <w:t>等接口提供服务的注册和发现。</w:t>
      </w:r>
    </w:p>
    <w:p w:rsidR="00296B6C" w:rsidRPr="00296B6C" w:rsidRDefault="00296B6C" w:rsidP="00296B6C">
      <w:pPr>
        <w:pStyle w:val="a7"/>
        <w:ind w:left="1140"/>
      </w:pPr>
      <w:r w:rsidRPr="00296B6C">
        <w:rPr>
          <w:rFonts w:hint="eastAsia"/>
        </w:rPr>
        <w:t>2</w:t>
      </w:r>
      <w:r w:rsidRPr="00296B6C">
        <w:rPr>
          <w:rFonts w:hint="eastAsia"/>
        </w:rPr>
        <w:t>、</w:t>
      </w:r>
      <w:r w:rsidRPr="00296B6C">
        <w:rPr>
          <w:rFonts w:hint="eastAsia"/>
        </w:rPr>
        <w:t>Application Service (Service Provider)</w:t>
      </w:r>
    </w:p>
    <w:p w:rsidR="00296B6C" w:rsidRPr="00296B6C" w:rsidRDefault="00296B6C" w:rsidP="00296B6C">
      <w:pPr>
        <w:pStyle w:val="a7"/>
        <w:ind w:left="1140"/>
      </w:pPr>
      <w:r w:rsidRPr="00296B6C">
        <w:rPr>
          <w:rFonts w:hint="eastAsia"/>
        </w:rPr>
        <w:t>服务提供方</w:t>
      </w:r>
    </w:p>
    <w:p w:rsidR="00296B6C" w:rsidRPr="00296B6C" w:rsidRDefault="00296B6C" w:rsidP="00296B6C">
      <w:pPr>
        <w:pStyle w:val="a7"/>
        <w:ind w:left="1140"/>
      </w:pPr>
      <w:r w:rsidRPr="00296B6C">
        <w:rPr>
          <w:rFonts w:hint="eastAsia"/>
        </w:rPr>
        <w:t>把自身的服务实例注册到</w:t>
      </w:r>
      <w:r w:rsidRPr="00296B6C">
        <w:rPr>
          <w:rFonts w:hint="eastAsia"/>
        </w:rPr>
        <w:t>Eureka Server</w:t>
      </w:r>
      <w:r w:rsidRPr="00296B6C">
        <w:rPr>
          <w:rFonts w:hint="eastAsia"/>
        </w:rPr>
        <w:t>中</w:t>
      </w:r>
    </w:p>
    <w:p w:rsidR="00296B6C" w:rsidRPr="00296B6C" w:rsidRDefault="00296B6C" w:rsidP="00296B6C">
      <w:pPr>
        <w:pStyle w:val="a7"/>
        <w:ind w:left="1140"/>
      </w:pPr>
      <w:r w:rsidRPr="00296B6C">
        <w:rPr>
          <w:rFonts w:hint="eastAsia"/>
        </w:rPr>
        <w:t>3</w:t>
      </w:r>
      <w:r w:rsidRPr="00296B6C">
        <w:rPr>
          <w:rFonts w:hint="eastAsia"/>
        </w:rPr>
        <w:t>、</w:t>
      </w:r>
      <w:r w:rsidRPr="00296B6C">
        <w:rPr>
          <w:rFonts w:hint="eastAsia"/>
        </w:rPr>
        <w:t>Application Client (Service Consumer)</w:t>
      </w:r>
    </w:p>
    <w:p w:rsidR="00296B6C" w:rsidRPr="00296B6C" w:rsidRDefault="00296B6C" w:rsidP="00296B6C">
      <w:pPr>
        <w:pStyle w:val="a7"/>
        <w:ind w:left="1140"/>
      </w:pPr>
      <w:r w:rsidRPr="00296B6C">
        <w:rPr>
          <w:rFonts w:hint="eastAsia"/>
        </w:rPr>
        <w:t>服务调用方</w:t>
      </w:r>
    </w:p>
    <w:p w:rsidR="00296B6C" w:rsidRPr="00E52D3F" w:rsidRDefault="00296B6C" w:rsidP="00E52D3F">
      <w:pPr>
        <w:pStyle w:val="a7"/>
        <w:ind w:left="1140"/>
      </w:pPr>
      <w:r w:rsidRPr="00296B6C">
        <w:rPr>
          <w:rFonts w:hint="eastAsia"/>
        </w:rPr>
        <w:t>通过</w:t>
      </w:r>
      <w:r w:rsidRPr="00296B6C">
        <w:rPr>
          <w:rFonts w:hint="eastAsia"/>
        </w:rPr>
        <w:t xml:space="preserve">Eureka Server </w:t>
      </w:r>
      <w:r w:rsidRPr="00296B6C">
        <w:rPr>
          <w:rFonts w:hint="eastAsia"/>
        </w:rPr>
        <w:t>获取服务列表，消费服务。</w:t>
      </w:r>
    </w:p>
    <w:p w:rsidR="00D9297D" w:rsidRPr="00FB28B4" w:rsidRDefault="00D9297D" w:rsidP="00A40CCE">
      <w:pPr>
        <w:pStyle w:val="a7"/>
        <w:numPr>
          <w:ilvl w:val="0"/>
          <w:numId w:val="78"/>
        </w:numPr>
        <w:ind w:firstLineChars="0"/>
        <w:outlineLvl w:val="1"/>
        <w:rPr>
          <w:b/>
        </w:rPr>
      </w:pPr>
      <w:proofErr w:type="spellStart"/>
      <w:r w:rsidRPr="00FB28B4">
        <w:rPr>
          <w:rFonts w:hint="eastAsia"/>
          <w:b/>
        </w:rPr>
        <w:t>SpringCloud</w:t>
      </w:r>
      <w:proofErr w:type="spellEnd"/>
      <w:r w:rsidRPr="00FB28B4">
        <w:rPr>
          <w:rFonts w:hint="eastAsia"/>
          <w:b/>
        </w:rPr>
        <w:t>服务注册发现原理</w:t>
      </w:r>
    </w:p>
    <w:p w:rsidR="00D9297D" w:rsidRDefault="00D9297D" w:rsidP="00237886">
      <w:pPr>
        <w:pStyle w:val="a7"/>
        <w:ind w:left="1140"/>
      </w:pPr>
      <w:r>
        <w:rPr>
          <w:rFonts w:hint="eastAsia"/>
        </w:rPr>
        <w:tab/>
      </w:r>
      <w:r>
        <w:rPr>
          <w:rFonts w:hint="eastAsia"/>
        </w:rPr>
        <w:t>每个</w:t>
      </w:r>
      <w:proofErr w:type="spellStart"/>
      <w:r>
        <w:rPr>
          <w:rFonts w:hint="eastAsia"/>
        </w:rPr>
        <w:t>SpringCloud</w:t>
      </w:r>
      <w:proofErr w:type="spellEnd"/>
      <w:r>
        <w:rPr>
          <w:rFonts w:hint="eastAsia"/>
        </w:rPr>
        <w:t>服务器启动后向注册中心注册本服务器信息，如服务别名、服务器</w:t>
      </w:r>
      <w:r>
        <w:rPr>
          <w:rFonts w:hint="eastAsia"/>
        </w:rPr>
        <w:t>IP</w:t>
      </w:r>
      <w:r>
        <w:rPr>
          <w:rFonts w:hint="eastAsia"/>
        </w:rPr>
        <w:t>、端口号等，其他服务进行请求时先根据服务别名从注册中心获取到目标服务器</w:t>
      </w:r>
      <w:r>
        <w:rPr>
          <w:rFonts w:hint="eastAsia"/>
        </w:rPr>
        <w:t>IP</w:t>
      </w:r>
      <w:r>
        <w:rPr>
          <w:rFonts w:hint="eastAsia"/>
        </w:rPr>
        <w:t>和端口号，并将获取到的信息缓存到本地，然后通过本地使用</w:t>
      </w:r>
      <w:proofErr w:type="spellStart"/>
      <w:r>
        <w:rPr>
          <w:rFonts w:hint="eastAsia"/>
        </w:rPr>
        <w:t>HttpClient</w:t>
      </w:r>
      <w:proofErr w:type="spellEnd"/>
      <w:r>
        <w:rPr>
          <w:rFonts w:hint="eastAsia"/>
        </w:rPr>
        <w:t>等技术进行远程调用。</w:t>
      </w:r>
    </w:p>
    <w:p w:rsidR="00D9297D" w:rsidRPr="00237886" w:rsidRDefault="00D9297D" w:rsidP="00A40CCE">
      <w:pPr>
        <w:pStyle w:val="a7"/>
        <w:numPr>
          <w:ilvl w:val="0"/>
          <w:numId w:val="78"/>
        </w:numPr>
        <w:ind w:firstLineChars="0"/>
        <w:outlineLvl w:val="1"/>
        <w:rPr>
          <w:b/>
        </w:rPr>
      </w:pPr>
      <w:r w:rsidRPr="00237886">
        <w:rPr>
          <w:rFonts w:hint="eastAsia"/>
          <w:b/>
        </w:rPr>
        <w:t>Eureka</w:t>
      </w:r>
      <w:r w:rsidRPr="00237886">
        <w:rPr>
          <w:rFonts w:hint="eastAsia"/>
          <w:b/>
        </w:rPr>
        <w:t>如何实现高可用</w:t>
      </w:r>
    </w:p>
    <w:p w:rsidR="00D9297D" w:rsidRDefault="00D9297D" w:rsidP="005F0977">
      <w:pPr>
        <w:pStyle w:val="a7"/>
        <w:ind w:left="1140"/>
      </w:pPr>
      <w:r>
        <w:rPr>
          <w:rFonts w:hint="eastAsia"/>
        </w:rPr>
        <w:lastRenderedPageBreak/>
        <w:tab/>
      </w:r>
      <w:r>
        <w:rPr>
          <w:rFonts w:hint="eastAsia"/>
        </w:rPr>
        <w:t>启动多台</w:t>
      </w:r>
      <w:r>
        <w:rPr>
          <w:rFonts w:hint="eastAsia"/>
        </w:rPr>
        <w:t>Eureka</w:t>
      </w:r>
      <w:r>
        <w:rPr>
          <w:rFonts w:hint="eastAsia"/>
        </w:rPr>
        <w:t>服务器，然后作为</w:t>
      </w:r>
      <w:proofErr w:type="spellStart"/>
      <w:r>
        <w:rPr>
          <w:rFonts w:hint="eastAsia"/>
        </w:rPr>
        <w:t>SpringCloud</w:t>
      </w:r>
      <w:proofErr w:type="spellEnd"/>
      <w:r>
        <w:rPr>
          <w:rFonts w:hint="eastAsia"/>
        </w:rPr>
        <w:t>服务互相注册，客户端从</w:t>
      </w:r>
      <w:r>
        <w:rPr>
          <w:rFonts w:hint="eastAsia"/>
        </w:rPr>
        <w:t>Eureka</w:t>
      </w:r>
      <w:r>
        <w:rPr>
          <w:rFonts w:hint="eastAsia"/>
        </w:rPr>
        <w:t>集群获取信息时，按照注册的</w:t>
      </w:r>
      <w:r>
        <w:rPr>
          <w:rFonts w:hint="eastAsia"/>
        </w:rPr>
        <w:t>Eureka</w:t>
      </w:r>
      <w:r>
        <w:rPr>
          <w:rFonts w:hint="eastAsia"/>
        </w:rPr>
        <w:t>顺序对第一个</w:t>
      </w:r>
      <w:r>
        <w:rPr>
          <w:rFonts w:hint="eastAsia"/>
        </w:rPr>
        <w:t>Eureka</w:t>
      </w:r>
      <w:r>
        <w:rPr>
          <w:rFonts w:hint="eastAsia"/>
        </w:rPr>
        <w:t>进行访问。</w:t>
      </w:r>
    </w:p>
    <w:p w:rsidR="00D9297D" w:rsidRPr="005F0977" w:rsidRDefault="00D9297D" w:rsidP="00A40CCE">
      <w:pPr>
        <w:pStyle w:val="a7"/>
        <w:numPr>
          <w:ilvl w:val="0"/>
          <w:numId w:val="78"/>
        </w:numPr>
        <w:ind w:firstLineChars="0"/>
        <w:outlineLvl w:val="1"/>
        <w:rPr>
          <w:b/>
        </w:rPr>
      </w:pPr>
      <w:r w:rsidRPr="005F0977">
        <w:rPr>
          <w:rFonts w:hint="eastAsia"/>
          <w:b/>
        </w:rPr>
        <w:t>@</w:t>
      </w:r>
      <w:proofErr w:type="spellStart"/>
      <w:r w:rsidRPr="005F0977">
        <w:rPr>
          <w:rFonts w:hint="eastAsia"/>
          <w:b/>
        </w:rPr>
        <w:t>LoadBalanced</w:t>
      </w:r>
      <w:proofErr w:type="spellEnd"/>
      <w:r w:rsidRPr="005F0977">
        <w:rPr>
          <w:rFonts w:hint="eastAsia"/>
          <w:b/>
        </w:rPr>
        <w:t>注解的作用</w:t>
      </w:r>
    </w:p>
    <w:p w:rsidR="00296B6C" w:rsidRPr="00296B6C" w:rsidRDefault="00D9297D" w:rsidP="00296B6C">
      <w:pPr>
        <w:pStyle w:val="a7"/>
        <w:ind w:left="1140"/>
      </w:pPr>
      <w:r>
        <w:rPr>
          <w:rFonts w:hint="eastAsia"/>
        </w:rPr>
        <w:t>开启客户端负载均衡。</w:t>
      </w:r>
    </w:p>
    <w:p w:rsidR="00D9297D" w:rsidRPr="005F0977" w:rsidRDefault="00D9297D" w:rsidP="00A40CCE">
      <w:pPr>
        <w:pStyle w:val="a7"/>
        <w:numPr>
          <w:ilvl w:val="0"/>
          <w:numId w:val="78"/>
        </w:numPr>
        <w:ind w:firstLineChars="0"/>
        <w:outlineLvl w:val="1"/>
        <w:rPr>
          <w:b/>
        </w:rPr>
      </w:pPr>
      <w:r w:rsidRPr="005F0977">
        <w:rPr>
          <w:rFonts w:hint="eastAsia"/>
          <w:b/>
        </w:rPr>
        <w:t>Nginx</w:t>
      </w:r>
      <w:r w:rsidRPr="005F0977">
        <w:rPr>
          <w:rFonts w:hint="eastAsia"/>
          <w:b/>
        </w:rPr>
        <w:t>与</w:t>
      </w:r>
      <w:r w:rsidRPr="005F0977">
        <w:rPr>
          <w:rFonts w:hint="eastAsia"/>
          <w:b/>
        </w:rPr>
        <w:t>Ribbon</w:t>
      </w:r>
      <w:r w:rsidRPr="005F0977">
        <w:rPr>
          <w:rFonts w:hint="eastAsia"/>
          <w:b/>
        </w:rPr>
        <w:t>的区别</w:t>
      </w:r>
    </w:p>
    <w:p w:rsidR="00296B6C" w:rsidRPr="00296B6C" w:rsidRDefault="00D9297D" w:rsidP="00296B6C">
      <w:pPr>
        <w:pStyle w:val="a7"/>
        <w:ind w:left="1140"/>
      </w:pPr>
      <w:r>
        <w:rPr>
          <w:rFonts w:hint="eastAsia"/>
        </w:rPr>
        <w:tab/>
        <w:t>Nginx</w:t>
      </w:r>
      <w:r>
        <w:rPr>
          <w:rFonts w:hint="eastAsia"/>
        </w:rPr>
        <w:t>是反向代理同时可以实现负载均衡，</w:t>
      </w:r>
      <w:proofErr w:type="spellStart"/>
      <w:r>
        <w:rPr>
          <w:rFonts w:hint="eastAsia"/>
        </w:rPr>
        <w:t>nginx</w:t>
      </w:r>
      <w:proofErr w:type="spellEnd"/>
      <w:r>
        <w:rPr>
          <w:rFonts w:hint="eastAsia"/>
        </w:rPr>
        <w:t>拦截客户端请求采用负载均衡策略根据</w:t>
      </w:r>
      <w:r>
        <w:rPr>
          <w:rFonts w:hint="eastAsia"/>
        </w:rPr>
        <w:t>upstream</w:t>
      </w:r>
      <w:r>
        <w:rPr>
          <w:rFonts w:hint="eastAsia"/>
        </w:rPr>
        <w:t>配置进行转发，相当于请求通过</w:t>
      </w:r>
      <w:proofErr w:type="spellStart"/>
      <w:r>
        <w:rPr>
          <w:rFonts w:hint="eastAsia"/>
        </w:rPr>
        <w:t>nginx</w:t>
      </w:r>
      <w:proofErr w:type="spellEnd"/>
      <w:r>
        <w:rPr>
          <w:rFonts w:hint="eastAsia"/>
        </w:rPr>
        <w:t>服务器进行转发。</w:t>
      </w:r>
      <w:r>
        <w:rPr>
          <w:rFonts w:hint="eastAsia"/>
        </w:rPr>
        <w:t>Ribbon</w:t>
      </w:r>
      <w:r>
        <w:rPr>
          <w:rFonts w:hint="eastAsia"/>
        </w:rPr>
        <w:t>是客户端负载均衡，从注册中心读取目标服务器信息，然后客户端采用轮询策略对服务直接访问，全程在客户端操作。</w:t>
      </w:r>
    </w:p>
    <w:p w:rsidR="00D9297D" w:rsidRPr="005F0977" w:rsidRDefault="00D9297D" w:rsidP="00A40CCE">
      <w:pPr>
        <w:pStyle w:val="a7"/>
        <w:numPr>
          <w:ilvl w:val="0"/>
          <w:numId w:val="78"/>
        </w:numPr>
        <w:ind w:firstLineChars="0"/>
        <w:outlineLvl w:val="1"/>
        <w:rPr>
          <w:b/>
        </w:rPr>
      </w:pPr>
      <w:r w:rsidRPr="005F0977">
        <w:rPr>
          <w:rFonts w:hint="eastAsia"/>
          <w:b/>
        </w:rPr>
        <w:t>Ribbon</w:t>
      </w:r>
      <w:r w:rsidR="00296B6C">
        <w:rPr>
          <w:rFonts w:hint="eastAsia"/>
          <w:b/>
        </w:rPr>
        <w:t>是什么</w:t>
      </w:r>
    </w:p>
    <w:p w:rsidR="00296B6C" w:rsidRPr="00296B6C" w:rsidRDefault="00296B6C" w:rsidP="00296B6C">
      <w:pPr>
        <w:pStyle w:val="a7"/>
        <w:ind w:left="1140"/>
      </w:pPr>
      <w:r w:rsidRPr="00296B6C">
        <w:rPr>
          <w:rFonts w:hint="eastAsia"/>
        </w:rPr>
        <w:t xml:space="preserve">1.Ribbon </w:t>
      </w:r>
      <w:r w:rsidRPr="00296B6C">
        <w:rPr>
          <w:rFonts w:hint="eastAsia"/>
        </w:rPr>
        <w:t>是一个基于</w:t>
      </w:r>
      <w:r w:rsidRPr="00296B6C">
        <w:rPr>
          <w:rFonts w:hint="eastAsia"/>
        </w:rPr>
        <w:t>Http</w:t>
      </w:r>
      <w:r w:rsidRPr="00296B6C">
        <w:rPr>
          <w:rFonts w:hint="eastAsia"/>
        </w:rPr>
        <w:t>和</w:t>
      </w:r>
      <w:r w:rsidRPr="00296B6C">
        <w:rPr>
          <w:rFonts w:hint="eastAsia"/>
        </w:rPr>
        <w:t>TCP</w:t>
      </w:r>
      <w:r w:rsidRPr="00296B6C">
        <w:rPr>
          <w:rFonts w:hint="eastAsia"/>
        </w:rPr>
        <w:t>的客服端负载均衡工具，它是基于</w:t>
      </w:r>
      <w:r w:rsidRPr="00296B6C">
        <w:rPr>
          <w:rFonts w:hint="eastAsia"/>
        </w:rPr>
        <w:t>Netflix Ribbon</w:t>
      </w:r>
      <w:r w:rsidRPr="00296B6C">
        <w:rPr>
          <w:rFonts w:hint="eastAsia"/>
        </w:rPr>
        <w:t>实现的。</w:t>
      </w:r>
    </w:p>
    <w:p w:rsidR="00296B6C" w:rsidRPr="00296B6C" w:rsidRDefault="00296B6C" w:rsidP="00296B6C">
      <w:pPr>
        <w:pStyle w:val="a7"/>
        <w:ind w:left="1140"/>
      </w:pPr>
      <w:r w:rsidRPr="00296B6C">
        <w:rPr>
          <w:rFonts w:hint="eastAsia"/>
        </w:rPr>
        <w:t>2.</w:t>
      </w:r>
      <w:r w:rsidRPr="00296B6C">
        <w:rPr>
          <w:rFonts w:hint="eastAsia"/>
        </w:rPr>
        <w:t>它不像</w:t>
      </w:r>
      <w:r w:rsidRPr="00296B6C">
        <w:rPr>
          <w:rFonts w:hint="eastAsia"/>
        </w:rPr>
        <w:t>spring cloud</w:t>
      </w:r>
      <w:r w:rsidRPr="00296B6C">
        <w:rPr>
          <w:rFonts w:hint="eastAsia"/>
        </w:rPr>
        <w:t>服务注册中心、配置中心、</w:t>
      </w:r>
      <w:r w:rsidRPr="00296B6C">
        <w:rPr>
          <w:rFonts w:hint="eastAsia"/>
        </w:rPr>
        <w:t>API</w:t>
      </w:r>
      <w:r w:rsidRPr="00296B6C">
        <w:rPr>
          <w:rFonts w:hint="eastAsia"/>
        </w:rPr>
        <w:t>网关那样独立部署，但是它几乎存在于每个</w:t>
      </w:r>
      <w:r w:rsidRPr="00296B6C">
        <w:rPr>
          <w:rFonts w:hint="eastAsia"/>
        </w:rPr>
        <w:t xml:space="preserve">spring cloud </w:t>
      </w:r>
      <w:r w:rsidRPr="00296B6C">
        <w:rPr>
          <w:rFonts w:hint="eastAsia"/>
        </w:rPr>
        <w:t>微服务中。包括</w:t>
      </w:r>
      <w:r w:rsidRPr="00296B6C">
        <w:rPr>
          <w:rFonts w:hint="eastAsia"/>
        </w:rPr>
        <w:t>feign</w:t>
      </w:r>
      <w:r w:rsidRPr="00296B6C">
        <w:rPr>
          <w:rFonts w:hint="eastAsia"/>
        </w:rPr>
        <w:t>提供的声明式服务调用也是基于该</w:t>
      </w:r>
      <w:r w:rsidRPr="00296B6C">
        <w:rPr>
          <w:rFonts w:hint="eastAsia"/>
        </w:rPr>
        <w:t>Ribbon</w:t>
      </w:r>
      <w:r w:rsidRPr="00296B6C">
        <w:rPr>
          <w:rFonts w:hint="eastAsia"/>
        </w:rPr>
        <w:t>实现的。</w:t>
      </w:r>
    </w:p>
    <w:p w:rsidR="00296B6C" w:rsidRDefault="00B253F6" w:rsidP="005F0977">
      <w:pPr>
        <w:pStyle w:val="a7"/>
        <w:ind w:left="1140"/>
      </w:pPr>
      <w:r>
        <w:rPr>
          <w:rFonts w:hint="eastAsia"/>
        </w:rPr>
        <w:t>3.R</w:t>
      </w:r>
      <w:r w:rsidR="00296B6C" w:rsidRPr="00296B6C">
        <w:rPr>
          <w:rFonts w:hint="eastAsia"/>
        </w:rPr>
        <w:t>ibbon</w:t>
      </w:r>
      <w:r w:rsidR="00296B6C" w:rsidRPr="00296B6C">
        <w:rPr>
          <w:rFonts w:hint="eastAsia"/>
        </w:rPr>
        <w:t>默认提供很多种负载均衡算法，例如</w:t>
      </w:r>
      <w:r w:rsidR="00296B6C" w:rsidRPr="00296B6C">
        <w:rPr>
          <w:rFonts w:hint="eastAsia"/>
        </w:rPr>
        <w:t xml:space="preserve"> </w:t>
      </w:r>
      <w:r w:rsidR="00296B6C" w:rsidRPr="00296B6C">
        <w:rPr>
          <w:rFonts w:hint="eastAsia"/>
        </w:rPr>
        <w:t>轮询、随机</w:t>
      </w:r>
      <w:r w:rsidR="005E03EF">
        <w:rPr>
          <w:rFonts w:hint="eastAsia"/>
        </w:rPr>
        <w:t>、</w:t>
      </w:r>
      <w:r w:rsidR="00296B6C" w:rsidRPr="00296B6C">
        <w:rPr>
          <w:rFonts w:hint="eastAsia"/>
        </w:rPr>
        <w:t>自定义的负载均衡算法。</w:t>
      </w:r>
    </w:p>
    <w:p w:rsidR="00343570" w:rsidRPr="00343570" w:rsidRDefault="00343570" w:rsidP="005F0977">
      <w:pPr>
        <w:pStyle w:val="a7"/>
        <w:ind w:left="1140"/>
      </w:pPr>
      <w:r>
        <w:rPr>
          <w:noProof/>
        </w:rPr>
        <w:drawing>
          <wp:inline distT="0" distB="0" distL="0" distR="0" wp14:anchorId="670C25A5" wp14:editId="152A4BF3">
            <wp:extent cx="5274310" cy="5210823"/>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210823"/>
                    </a:xfrm>
                    <a:prstGeom prst="rect">
                      <a:avLst/>
                    </a:prstGeom>
                  </pic:spPr>
                </pic:pic>
              </a:graphicData>
            </a:graphic>
          </wp:inline>
        </w:drawing>
      </w:r>
    </w:p>
    <w:p w:rsidR="00D9297D" w:rsidRDefault="00D9297D" w:rsidP="005F0977">
      <w:pPr>
        <w:pStyle w:val="a7"/>
        <w:ind w:left="1140"/>
      </w:pPr>
      <w:r>
        <w:rPr>
          <w:rFonts w:hint="eastAsia"/>
        </w:rPr>
        <w:t>Ribbon</w:t>
      </w:r>
      <w:r>
        <w:rPr>
          <w:rFonts w:hint="eastAsia"/>
        </w:rPr>
        <w:t>使用</w:t>
      </w:r>
      <w:proofErr w:type="spellStart"/>
      <w:r>
        <w:rPr>
          <w:rFonts w:hint="eastAsia"/>
        </w:rPr>
        <w:t>discoveryClient</w:t>
      </w:r>
      <w:proofErr w:type="spellEnd"/>
      <w:r w:rsidR="00B253F6">
        <w:rPr>
          <w:rFonts w:hint="eastAsia"/>
        </w:rPr>
        <w:t>从注册中心读取目标服务信息，对同一接口请求进行计数，</w:t>
      </w:r>
      <w:r>
        <w:rPr>
          <w:rFonts w:hint="eastAsia"/>
        </w:rPr>
        <w:t>用取余算法获取目标服务集群索引，返回获取到的目标服务信息。</w:t>
      </w:r>
    </w:p>
    <w:p w:rsidR="00B253F6" w:rsidRDefault="00343570" w:rsidP="00A40CCE">
      <w:pPr>
        <w:pStyle w:val="a7"/>
        <w:numPr>
          <w:ilvl w:val="0"/>
          <w:numId w:val="78"/>
        </w:numPr>
        <w:ind w:firstLineChars="0"/>
        <w:outlineLvl w:val="1"/>
        <w:rPr>
          <w:b/>
        </w:rPr>
      </w:pPr>
      <w:r w:rsidRPr="00343570">
        <w:rPr>
          <w:rFonts w:hint="eastAsia"/>
          <w:b/>
        </w:rPr>
        <w:t>什么是声明式，有什么作用，解决什么问题？</w:t>
      </w:r>
    </w:p>
    <w:p w:rsidR="00E41A46" w:rsidRPr="00E41A46" w:rsidRDefault="00E41A46" w:rsidP="00E41A46">
      <w:pPr>
        <w:pStyle w:val="a7"/>
        <w:ind w:left="1140"/>
      </w:pPr>
      <w:r w:rsidRPr="00E41A46">
        <w:rPr>
          <w:rFonts w:hint="eastAsia"/>
        </w:rPr>
        <w:lastRenderedPageBreak/>
        <w:t>声明式调用就像调用本地方法一样调用远程方法</w:t>
      </w:r>
      <w:r w:rsidRPr="00E41A46">
        <w:rPr>
          <w:rFonts w:hint="eastAsia"/>
        </w:rPr>
        <w:t>;</w:t>
      </w:r>
      <w:r w:rsidRPr="00E41A46">
        <w:rPr>
          <w:rFonts w:hint="eastAsia"/>
        </w:rPr>
        <w:t>无感知远程</w:t>
      </w:r>
      <w:r w:rsidRPr="00E41A46">
        <w:rPr>
          <w:rFonts w:hint="eastAsia"/>
        </w:rPr>
        <w:t>http</w:t>
      </w:r>
      <w:r w:rsidRPr="00E41A46">
        <w:rPr>
          <w:rFonts w:hint="eastAsia"/>
        </w:rPr>
        <w:t>请求。</w:t>
      </w:r>
    </w:p>
    <w:p w:rsidR="00E41A46" w:rsidRPr="00E41A46" w:rsidRDefault="00E41A46" w:rsidP="00E41A46">
      <w:pPr>
        <w:pStyle w:val="a7"/>
        <w:ind w:left="1140"/>
      </w:pPr>
      <w:r w:rsidRPr="00E41A46">
        <w:rPr>
          <w:rFonts w:hint="eastAsia"/>
        </w:rPr>
        <w:t>1</w:t>
      </w:r>
      <w:r w:rsidRPr="00E41A46">
        <w:rPr>
          <w:rFonts w:hint="eastAsia"/>
        </w:rPr>
        <w:t>、</w:t>
      </w:r>
      <w:r w:rsidRPr="00E41A46">
        <w:rPr>
          <w:rFonts w:hint="eastAsia"/>
        </w:rPr>
        <w:t>Spring Cloud</w:t>
      </w:r>
      <w:r w:rsidRPr="00E41A46">
        <w:rPr>
          <w:rFonts w:hint="eastAsia"/>
        </w:rPr>
        <w:t>的声明式调用</w:t>
      </w:r>
      <w:r w:rsidRPr="00E41A46">
        <w:rPr>
          <w:rFonts w:hint="eastAsia"/>
        </w:rPr>
        <w:t xml:space="preserve">, </w:t>
      </w:r>
      <w:r w:rsidRPr="00E41A46">
        <w:rPr>
          <w:rFonts w:hint="eastAsia"/>
        </w:rPr>
        <w:t>可以做到使用</w:t>
      </w:r>
      <w:r w:rsidRPr="00E41A46">
        <w:rPr>
          <w:rFonts w:hint="eastAsia"/>
        </w:rPr>
        <w:t xml:space="preserve"> HTTP</w:t>
      </w:r>
      <w:r w:rsidRPr="00E41A46">
        <w:rPr>
          <w:rFonts w:hint="eastAsia"/>
        </w:rPr>
        <w:t>请求远程服务时能就像调用本地方法一样的体验，开发者完全感知不到这是远程方法，更感知不到这是个</w:t>
      </w:r>
      <w:r w:rsidRPr="00E41A46">
        <w:rPr>
          <w:rFonts w:hint="eastAsia"/>
        </w:rPr>
        <w:t>HTTP</w:t>
      </w:r>
      <w:r w:rsidRPr="00E41A46">
        <w:rPr>
          <w:rFonts w:hint="eastAsia"/>
        </w:rPr>
        <w:t>请求。</w:t>
      </w:r>
    </w:p>
    <w:p w:rsidR="00E41A46" w:rsidRPr="00E41A46" w:rsidRDefault="00E41A46" w:rsidP="00E41A46">
      <w:pPr>
        <w:pStyle w:val="a7"/>
        <w:ind w:left="1140"/>
      </w:pPr>
      <w:r w:rsidRPr="00E41A46">
        <w:rPr>
          <w:rFonts w:hint="eastAsia"/>
        </w:rPr>
        <w:t>2</w:t>
      </w:r>
      <w:r w:rsidRPr="00E41A46">
        <w:rPr>
          <w:rFonts w:hint="eastAsia"/>
        </w:rPr>
        <w:t>、它像</w:t>
      </w:r>
      <w:r w:rsidRPr="00E41A46">
        <w:rPr>
          <w:rFonts w:hint="eastAsia"/>
        </w:rPr>
        <w:t>Dubbo</w:t>
      </w:r>
      <w:r w:rsidRPr="00E41A46">
        <w:rPr>
          <w:rFonts w:hint="eastAsia"/>
        </w:rPr>
        <w:t>一样，</w:t>
      </w:r>
      <w:r w:rsidRPr="00E41A46">
        <w:rPr>
          <w:rFonts w:hint="eastAsia"/>
        </w:rPr>
        <w:t>consumer</w:t>
      </w:r>
      <w:r w:rsidRPr="00E41A46">
        <w:rPr>
          <w:rFonts w:hint="eastAsia"/>
        </w:rPr>
        <w:t>直接调用接口方法调用</w:t>
      </w:r>
      <w:r w:rsidRPr="00E41A46">
        <w:rPr>
          <w:rFonts w:hint="eastAsia"/>
        </w:rPr>
        <w:t>provider</w:t>
      </w:r>
      <w:r w:rsidRPr="00E41A46">
        <w:rPr>
          <w:rFonts w:hint="eastAsia"/>
        </w:rPr>
        <w:t>，而不需要通过常规的</w:t>
      </w:r>
      <w:r w:rsidRPr="00E41A46">
        <w:rPr>
          <w:rFonts w:hint="eastAsia"/>
        </w:rPr>
        <w:t>Http Client</w:t>
      </w:r>
      <w:r w:rsidRPr="00E41A46">
        <w:rPr>
          <w:rFonts w:hint="eastAsia"/>
        </w:rPr>
        <w:t>构造请求再解析返回数据。</w:t>
      </w:r>
    </w:p>
    <w:p w:rsidR="00B253F6" w:rsidRDefault="00E41A46" w:rsidP="00E41A46">
      <w:pPr>
        <w:pStyle w:val="a7"/>
        <w:ind w:left="1140"/>
      </w:pPr>
      <w:r w:rsidRPr="00E41A46">
        <w:rPr>
          <w:rFonts w:hint="eastAsia"/>
        </w:rPr>
        <w:t>3</w:t>
      </w:r>
      <w:r w:rsidRPr="00E41A46">
        <w:rPr>
          <w:rFonts w:hint="eastAsia"/>
        </w:rPr>
        <w:t>、它解决了让开发者调用远程接口就跟调用本地方法一样，无需关注与远程的交互细节，更无需关注分布式环境开发。</w:t>
      </w:r>
    </w:p>
    <w:p w:rsidR="00E41A46" w:rsidRPr="00E41A46" w:rsidRDefault="00E41A46" w:rsidP="00E41A46">
      <w:pPr>
        <w:pStyle w:val="a7"/>
        <w:ind w:left="1140"/>
      </w:pPr>
      <w:r w:rsidRPr="00E41A46">
        <w:rPr>
          <w:rFonts w:hint="eastAsia"/>
        </w:rPr>
        <w:t>Feign</w:t>
      </w:r>
      <w:r w:rsidRPr="00E41A46">
        <w:rPr>
          <w:rFonts w:hint="eastAsia"/>
        </w:rPr>
        <w:t>是一种声明式、模板化的</w:t>
      </w:r>
      <w:r w:rsidRPr="00E41A46">
        <w:rPr>
          <w:rFonts w:hint="eastAsia"/>
        </w:rPr>
        <w:t>HTTP</w:t>
      </w:r>
      <w:r w:rsidRPr="00E41A46">
        <w:rPr>
          <w:rFonts w:hint="eastAsia"/>
        </w:rPr>
        <w:t>客户端技术</w:t>
      </w:r>
      <w:r w:rsidRPr="00E41A46">
        <w:rPr>
          <w:rFonts w:hint="eastAsia"/>
        </w:rPr>
        <w:t>(</w:t>
      </w:r>
      <w:r w:rsidRPr="00E41A46">
        <w:rPr>
          <w:rFonts w:hint="eastAsia"/>
        </w:rPr>
        <w:t>仅在</w:t>
      </w:r>
      <w:r w:rsidRPr="00E41A46">
        <w:rPr>
          <w:rFonts w:hint="eastAsia"/>
        </w:rPr>
        <w:t>consumer</w:t>
      </w:r>
      <w:r w:rsidRPr="00E41A46">
        <w:rPr>
          <w:rFonts w:hint="eastAsia"/>
        </w:rPr>
        <w:t>中使用</w:t>
      </w:r>
      <w:r w:rsidRPr="00E41A46">
        <w:rPr>
          <w:rFonts w:hint="eastAsia"/>
        </w:rPr>
        <w:t>)</w:t>
      </w:r>
      <w:r w:rsidRPr="00E41A46">
        <w:rPr>
          <w:rFonts w:hint="eastAsia"/>
        </w:rPr>
        <w:t>。</w:t>
      </w:r>
    </w:p>
    <w:p w:rsidR="00D9297D" w:rsidRPr="005F0977" w:rsidRDefault="005F0977" w:rsidP="00A40CCE">
      <w:pPr>
        <w:pStyle w:val="a7"/>
        <w:numPr>
          <w:ilvl w:val="0"/>
          <w:numId w:val="78"/>
        </w:numPr>
        <w:ind w:firstLineChars="0"/>
        <w:outlineLvl w:val="1"/>
        <w:rPr>
          <w:b/>
        </w:rPr>
      </w:pPr>
      <w:r>
        <w:rPr>
          <w:rFonts w:hint="eastAsia"/>
          <w:b/>
        </w:rPr>
        <w:t>服务雪崩</w:t>
      </w:r>
    </w:p>
    <w:p w:rsidR="000C166B" w:rsidRDefault="000C166B" w:rsidP="000C166B">
      <w:pPr>
        <w:pStyle w:val="a7"/>
        <w:ind w:left="1140"/>
      </w:pPr>
      <w:r w:rsidRPr="000C166B">
        <w:rPr>
          <w:rFonts w:hint="eastAsia"/>
        </w:rPr>
        <w:t>在微服务架构中，一个请求需要调用多个服务是非常常见的。如客户端访问</w:t>
      </w:r>
      <w:r w:rsidRPr="000C166B">
        <w:rPr>
          <w:rFonts w:hint="eastAsia"/>
        </w:rPr>
        <w:t>A</w:t>
      </w:r>
      <w:r w:rsidRPr="000C166B">
        <w:rPr>
          <w:rFonts w:hint="eastAsia"/>
        </w:rPr>
        <w:t>服务，而</w:t>
      </w:r>
      <w:r w:rsidRPr="000C166B">
        <w:rPr>
          <w:rFonts w:hint="eastAsia"/>
        </w:rPr>
        <w:t>A</w:t>
      </w:r>
      <w:r w:rsidRPr="000C166B">
        <w:rPr>
          <w:rFonts w:hint="eastAsia"/>
        </w:rPr>
        <w:t>服务需要调用</w:t>
      </w:r>
      <w:r w:rsidRPr="000C166B">
        <w:rPr>
          <w:rFonts w:hint="eastAsia"/>
        </w:rPr>
        <w:t>B</w:t>
      </w:r>
      <w:r w:rsidRPr="000C166B">
        <w:rPr>
          <w:rFonts w:hint="eastAsia"/>
        </w:rPr>
        <w:t>服务，</w:t>
      </w:r>
      <w:r w:rsidRPr="000C166B">
        <w:rPr>
          <w:rFonts w:hint="eastAsia"/>
        </w:rPr>
        <w:t>B</w:t>
      </w:r>
      <w:r w:rsidRPr="000C166B">
        <w:rPr>
          <w:rFonts w:hint="eastAsia"/>
        </w:rPr>
        <w:t>服务需要调用</w:t>
      </w:r>
      <w:r w:rsidRPr="000C166B">
        <w:rPr>
          <w:rFonts w:hint="eastAsia"/>
        </w:rPr>
        <w:t>C</w:t>
      </w:r>
      <w:r w:rsidRPr="000C166B">
        <w:rPr>
          <w:rFonts w:hint="eastAsia"/>
        </w:rPr>
        <w:t>服务，由于网络原因或者自身的原因，如果</w:t>
      </w:r>
      <w:r w:rsidRPr="000C166B">
        <w:rPr>
          <w:rFonts w:hint="eastAsia"/>
        </w:rPr>
        <w:t>B</w:t>
      </w:r>
      <w:r w:rsidRPr="000C166B">
        <w:rPr>
          <w:rFonts w:hint="eastAsia"/>
        </w:rPr>
        <w:t>服务或者</w:t>
      </w:r>
      <w:r w:rsidRPr="000C166B">
        <w:rPr>
          <w:rFonts w:hint="eastAsia"/>
        </w:rPr>
        <w:t>C</w:t>
      </w:r>
      <w:r w:rsidRPr="000C166B">
        <w:rPr>
          <w:rFonts w:hint="eastAsia"/>
        </w:rPr>
        <w:t>服务不能及时响应，</w:t>
      </w:r>
      <w:r w:rsidRPr="000C166B">
        <w:rPr>
          <w:rFonts w:hint="eastAsia"/>
        </w:rPr>
        <w:t>A</w:t>
      </w:r>
      <w:r w:rsidRPr="000C166B">
        <w:rPr>
          <w:rFonts w:hint="eastAsia"/>
        </w:rPr>
        <w:t>服务将处于阻塞状态，直到</w:t>
      </w:r>
      <w:r w:rsidRPr="000C166B">
        <w:rPr>
          <w:rFonts w:hint="eastAsia"/>
        </w:rPr>
        <w:t>B</w:t>
      </w:r>
      <w:r w:rsidRPr="000C166B">
        <w:rPr>
          <w:rFonts w:hint="eastAsia"/>
        </w:rPr>
        <w:t>服务</w:t>
      </w:r>
      <w:r w:rsidRPr="000C166B">
        <w:rPr>
          <w:rFonts w:hint="eastAsia"/>
        </w:rPr>
        <w:t>C</w:t>
      </w:r>
      <w:r w:rsidRPr="000C166B">
        <w:rPr>
          <w:rFonts w:hint="eastAsia"/>
        </w:rPr>
        <w:t>服务响应。此时若有大量的请求涌入，容器的线程资源会被消耗完毕，导致服务瘫痪。服务与服务之间的依赖性，故障会传播，造成连锁反应，会对整个微服务系统造成灾难性的严重后果，这就是服务故障的“雪崩”效应</w:t>
      </w:r>
    </w:p>
    <w:p w:rsidR="005F0977" w:rsidRDefault="006D1C61" w:rsidP="005F0977">
      <w:pPr>
        <w:pStyle w:val="a7"/>
        <w:ind w:left="840" w:firstLineChars="0" w:firstLine="0"/>
      </w:pPr>
      <w:r>
        <w:rPr>
          <w:rFonts w:hint="eastAsia"/>
        </w:rPr>
        <w:t>微服务中，服务间调用关系很复杂。一个请求</w:t>
      </w:r>
      <w:r w:rsidR="005F0977" w:rsidRPr="00734D0B">
        <w:rPr>
          <w:rFonts w:hint="eastAsia"/>
        </w:rPr>
        <w:t>可能需要调用多个微服务接口才能实现，会形成非常复杂的调用链路。</w:t>
      </w:r>
    </w:p>
    <w:p w:rsidR="005F0977" w:rsidRDefault="005F0977" w:rsidP="005F0977">
      <w:pPr>
        <w:pStyle w:val="a7"/>
        <w:ind w:left="840" w:firstLineChars="0" w:firstLine="0"/>
      </w:pPr>
      <w:r>
        <w:rPr>
          <w:noProof/>
        </w:rPr>
        <w:drawing>
          <wp:inline distT="0" distB="0" distL="0" distR="0" wp14:anchorId="7706D97C" wp14:editId="5CD251E5">
            <wp:extent cx="5274310" cy="3782974"/>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782974"/>
                    </a:xfrm>
                    <a:prstGeom prst="rect">
                      <a:avLst/>
                    </a:prstGeom>
                  </pic:spPr>
                </pic:pic>
              </a:graphicData>
            </a:graphic>
          </wp:inline>
        </w:drawing>
      </w:r>
    </w:p>
    <w:p w:rsidR="005F0977" w:rsidRDefault="005F0977" w:rsidP="005F0977">
      <w:pPr>
        <w:pStyle w:val="a7"/>
        <w:ind w:left="840" w:firstLineChars="0" w:firstLine="0"/>
      </w:pPr>
      <w:r>
        <w:rPr>
          <w:rFonts w:hint="eastAsia"/>
        </w:rPr>
        <w:t>如图，一次业务请求，需要调用</w:t>
      </w:r>
      <w:r>
        <w:rPr>
          <w:rFonts w:hint="eastAsia"/>
        </w:rPr>
        <w:t>A</w:t>
      </w:r>
      <w:r>
        <w:rPr>
          <w:rFonts w:hint="eastAsia"/>
        </w:rPr>
        <w:t>、</w:t>
      </w:r>
      <w:r>
        <w:rPr>
          <w:rFonts w:hint="eastAsia"/>
        </w:rPr>
        <w:t>P</w:t>
      </w:r>
      <w:r>
        <w:rPr>
          <w:rFonts w:hint="eastAsia"/>
        </w:rPr>
        <w:t>、</w:t>
      </w:r>
      <w:r>
        <w:rPr>
          <w:rFonts w:hint="eastAsia"/>
        </w:rPr>
        <w:t>H</w:t>
      </w:r>
      <w:r>
        <w:rPr>
          <w:rFonts w:hint="eastAsia"/>
        </w:rPr>
        <w:t>、</w:t>
      </w:r>
      <w:r>
        <w:rPr>
          <w:rFonts w:hint="eastAsia"/>
        </w:rPr>
        <w:t>I</w:t>
      </w:r>
      <w:r>
        <w:rPr>
          <w:rFonts w:hint="eastAsia"/>
        </w:rPr>
        <w:t>四个服务，这四个服务又可能调用其它服务，如果其中任意一个服务失败，用户的请求就无法完成。</w:t>
      </w:r>
    </w:p>
    <w:p w:rsidR="005F0977" w:rsidRDefault="005F0977" w:rsidP="005F0977">
      <w:pPr>
        <w:pStyle w:val="a7"/>
        <w:ind w:left="840" w:firstLineChars="0" w:firstLine="0"/>
      </w:pPr>
      <w:r>
        <w:rPr>
          <w:noProof/>
        </w:rPr>
        <w:lastRenderedPageBreak/>
        <w:drawing>
          <wp:inline distT="0" distB="0" distL="0" distR="0" wp14:anchorId="0B9CB4F5" wp14:editId="15D6CAA9">
            <wp:extent cx="5274310" cy="3669887"/>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669887"/>
                    </a:xfrm>
                    <a:prstGeom prst="rect">
                      <a:avLst/>
                    </a:prstGeom>
                  </pic:spPr>
                </pic:pic>
              </a:graphicData>
            </a:graphic>
          </wp:inline>
        </w:drawing>
      </w:r>
    </w:p>
    <w:p w:rsidR="005F0977" w:rsidRDefault="005F0977" w:rsidP="005F0977">
      <w:pPr>
        <w:pStyle w:val="a7"/>
        <w:ind w:left="840" w:firstLineChars="0" w:firstLine="0"/>
      </w:pPr>
      <w:r>
        <w:rPr>
          <w:rFonts w:hint="eastAsia"/>
        </w:rPr>
        <w:t>微服务发生异常，请求被阻塞，用户无法得到响应。</w:t>
      </w:r>
      <w:r>
        <w:t>T</w:t>
      </w:r>
      <w:r>
        <w:rPr>
          <w:rFonts w:hint="eastAsia"/>
        </w:rPr>
        <w:t>omcat</w:t>
      </w:r>
      <w:r>
        <w:rPr>
          <w:rFonts w:hint="eastAsia"/>
        </w:rPr>
        <w:t>就不会释放这个线程（</w:t>
      </w:r>
      <w:r>
        <w:rPr>
          <w:rFonts w:hint="eastAsia"/>
        </w:rPr>
        <w:t>tomcat</w:t>
      </w:r>
      <w:r>
        <w:rPr>
          <w:rFonts w:hint="eastAsia"/>
        </w:rPr>
        <w:t>默认</w:t>
      </w:r>
      <w:r>
        <w:rPr>
          <w:rFonts w:hint="eastAsia"/>
        </w:rPr>
        <w:t>200</w:t>
      </w:r>
      <w:r>
        <w:rPr>
          <w:rFonts w:hint="eastAsia"/>
        </w:rPr>
        <w:t>个连接），于是越来越多的用户请求得不到响应，越来越多的线程会被阻塞。</w:t>
      </w:r>
    </w:p>
    <w:p w:rsidR="005F0977" w:rsidRDefault="005F0977" w:rsidP="005F0977">
      <w:pPr>
        <w:pStyle w:val="a7"/>
        <w:ind w:left="840" w:firstLineChars="0" w:firstLine="0"/>
      </w:pPr>
      <w:r>
        <w:rPr>
          <w:noProof/>
        </w:rPr>
        <w:drawing>
          <wp:inline distT="0" distB="0" distL="0" distR="0" wp14:anchorId="6C297CF3" wp14:editId="0EAB6207">
            <wp:extent cx="5057775" cy="37052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57775" cy="3705225"/>
                    </a:xfrm>
                    <a:prstGeom prst="rect">
                      <a:avLst/>
                    </a:prstGeom>
                  </pic:spPr>
                </pic:pic>
              </a:graphicData>
            </a:graphic>
          </wp:inline>
        </w:drawing>
      </w:r>
    </w:p>
    <w:p w:rsidR="005F0977" w:rsidRDefault="005F0977" w:rsidP="005F0977">
      <w:pPr>
        <w:pStyle w:val="a7"/>
        <w:ind w:left="840" w:firstLineChars="0" w:firstLine="0"/>
      </w:pPr>
      <w:r>
        <w:rPr>
          <w:rFonts w:hint="eastAsia"/>
        </w:rPr>
        <w:t>服务器支持的线程和并发数有限，请求一直阻塞会导致服务器资源耗尽，从而导致所有其它服务都不可用，形成雪崩效应。</w:t>
      </w:r>
    </w:p>
    <w:p w:rsidR="005F0977" w:rsidRPr="00C75F56" w:rsidRDefault="005F0977" w:rsidP="005F0977">
      <w:pPr>
        <w:pStyle w:val="a7"/>
        <w:ind w:left="840" w:firstLineChars="0" w:firstLine="0"/>
        <w:rPr>
          <w:b/>
        </w:rPr>
      </w:pPr>
      <w:r w:rsidRPr="00C75F56">
        <w:rPr>
          <w:rFonts w:hint="eastAsia"/>
          <w:b/>
        </w:rPr>
        <w:t>解决雪崩的方法有：</w:t>
      </w:r>
    </w:p>
    <w:p w:rsidR="000C166B" w:rsidRPr="000C166B" w:rsidRDefault="008373B2" w:rsidP="000C166B">
      <w:pPr>
        <w:pStyle w:val="a7"/>
        <w:ind w:left="1140" w:firstLineChars="0" w:firstLine="0"/>
        <w:rPr>
          <w:b/>
        </w:rPr>
      </w:pPr>
      <w:r>
        <w:rPr>
          <w:rFonts w:hint="eastAsia"/>
          <w:b/>
        </w:rPr>
        <w:t>服务</w:t>
      </w:r>
      <w:r w:rsidR="000C166B" w:rsidRPr="000C166B">
        <w:rPr>
          <w:rFonts w:hint="eastAsia"/>
          <w:b/>
        </w:rPr>
        <w:t>降级</w:t>
      </w:r>
    </w:p>
    <w:p w:rsidR="000C166B" w:rsidRDefault="000C166B" w:rsidP="000C166B">
      <w:pPr>
        <w:pStyle w:val="a7"/>
        <w:ind w:left="1140" w:firstLineChars="0" w:firstLine="0"/>
      </w:pPr>
      <w:r>
        <w:rPr>
          <w:rFonts w:hint="eastAsia"/>
        </w:rPr>
        <w:lastRenderedPageBreak/>
        <w:t>超时降级、资源不足时</w:t>
      </w:r>
      <w:r>
        <w:rPr>
          <w:rFonts w:hint="eastAsia"/>
        </w:rPr>
        <w:t>(</w:t>
      </w:r>
      <w:r>
        <w:rPr>
          <w:rFonts w:hint="eastAsia"/>
        </w:rPr>
        <w:t>线程或信号量</w:t>
      </w:r>
      <w:r>
        <w:rPr>
          <w:rFonts w:hint="eastAsia"/>
        </w:rPr>
        <w:t>)</w:t>
      </w:r>
      <w:r>
        <w:rPr>
          <w:rFonts w:hint="eastAsia"/>
        </w:rPr>
        <w:t>降级，降级后可以配合降级接口返回托底数据。实现一个</w:t>
      </w:r>
      <w:r>
        <w:rPr>
          <w:rFonts w:hint="eastAsia"/>
        </w:rPr>
        <w:t>fallback</w:t>
      </w:r>
      <w:r>
        <w:rPr>
          <w:rFonts w:hint="eastAsia"/>
        </w:rPr>
        <w:t>方法</w:t>
      </w:r>
      <w:r>
        <w:rPr>
          <w:rFonts w:hint="eastAsia"/>
        </w:rPr>
        <w:t xml:space="preserve">, </w:t>
      </w:r>
      <w:r>
        <w:rPr>
          <w:rFonts w:hint="eastAsia"/>
        </w:rPr>
        <w:t>当请求后端服务出现异常的时候</w:t>
      </w:r>
      <w:r>
        <w:rPr>
          <w:rFonts w:hint="eastAsia"/>
        </w:rPr>
        <w:t xml:space="preserve">, </w:t>
      </w:r>
      <w:r>
        <w:rPr>
          <w:rFonts w:hint="eastAsia"/>
        </w:rPr>
        <w:t>可以使用</w:t>
      </w:r>
      <w:r>
        <w:rPr>
          <w:rFonts w:hint="eastAsia"/>
        </w:rPr>
        <w:t>fallback</w:t>
      </w:r>
      <w:r>
        <w:rPr>
          <w:rFonts w:hint="eastAsia"/>
        </w:rPr>
        <w:t>方法返回的值</w:t>
      </w:r>
      <w:r>
        <w:rPr>
          <w:rFonts w:hint="eastAsia"/>
        </w:rPr>
        <w:t>.</w:t>
      </w:r>
    </w:p>
    <w:p w:rsidR="000C166B" w:rsidRDefault="007B1165" w:rsidP="000C166B">
      <w:pPr>
        <w:pStyle w:val="a7"/>
        <w:ind w:left="1140" w:firstLineChars="0" w:firstLine="0"/>
      </w:pPr>
      <w:r>
        <w:rPr>
          <w:rFonts w:hint="eastAsia"/>
          <w:b/>
        </w:rPr>
        <w:t>服务</w:t>
      </w:r>
      <w:r w:rsidR="000C166B" w:rsidRPr="000C166B">
        <w:rPr>
          <w:rFonts w:hint="eastAsia"/>
          <w:b/>
        </w:rPr>
        <w:t>隔离</w:t>
      </w:r>
      <w:r w:rsidR="000C166B">
        <w:rPr>
          <w:rFonts w:hint="eastAsia"/>
        </w:rPr>
        <w:t>（线程池隔离和信号量隔离）</w:t>
      </w:r>
    </w:p>
    <w:p w:rsidR="000C166B" w:rsidRPr="000C166B" w:rsidRDefault="000C166B" w:rsidP="000C166B">
      <w:pPr>
        <w:pStyle w:val="a7"/>
        <w:ind w:left="1140" w:firstLineChars="0" w:firstLine="0"/>
      </w:pPr>
      <w:r>
        <w:rPr>
          <w:rFonts w:hint="eastAsia"/>
        </w:rPr>
        <w:t>限制调用分布式服务的资源使用，某一个调用的服务出现问题不会影响其他服务调用。</w:t>
      </w:r>
    </w:p>
    <w:p w:rsidR="000C166B" w:rsidRPr="008373B2" w:rsidRDefault="008373B2" w:rsidP="000C166B">
      <w:pPr>
        <w:pStyle w:val="a7"/>
        <w:ind w:left="1140" w:firstLineChars="0" w:firstLine="0"/>
        <w:rPr>
          <w:b/>
        </w:rPr>
      </w:pPr>
      <w:r>
        <w:rPr>
          <w:rFonts w:hint="eastAsia"/>
          <w:b/>
        </w:rPr>
        <w:t>服务</w:t>
      </w:r>
      <w:r w:rsidR="000C166B" w:rsidRPr="008373B2">
        <w:rPr>
          <w:rFonts w:hint="eastAsia"/>
          <w:b/>
        </w:rPr>
        <w:t>熔断</w:t>
      </w:r>
    </w:p>
    <w:p w:rsidR="000C166B" w:rsidRPr="000C166B" w:rsidRDefault="000C166B" w:rsidP="000C166B">
      <w:pPr>
        <w:pStyle w:val="a7"/>
        <w:ind w:left="1140" w:firstLineChars="0" w:firstLine="0"/>
      </w:pPr>
      <w:r>
        <w:rPr>
          <w:rFonts w:hint="eastAsia"/>
        </w:rPr>
        <w:t>当失败率</w:t>
      </w:r>
      <w:r>
        <w:rPr>
          <w:rFonts w:hint="eastAsia"/>
        </w:rPr>
        <w:t>(</w:t>
      </w:r>
      <w:r>
        <w:rPr>
          <w:rFonts w:hint="eastAsia"/>
        </w:rPr>
        <w:t>如因网络故障</w:t>
      </w:r>
      <w:r>
        <w:rPr>
          <w:rFonts w:hint="eastAsia"/>
        </w:rPr>
        <w:t>/</w:t>
      </w:r>
      <w:r>
        <w:rPr>
          <w:rFonts w:hint="eastAsia"/>
        </w:rPr>
        <w:t>超时造成的失败率高</w:t>
      </w:r>
      <w:r>
        <w:rPr>
          <w:rFonts w:hint="eastAsia"/>
        </w:rPr>
        <w:t>)</w:t>
      </w:r>
      <w:r>
        <w:rPr>
          <w:rFonts w:hint="eastAsia"/>
        </w:rPr>
        <w:t>达到阀值自动触发降级，熔断器触发的快速失败会进行快速恢复。</w:t>
      </w:r>
    </w:p>
    <w:p w:rsidR="000C166B" w:rsidRPr="008373B2" w:rsidRDefault="000C166B" w:rsidP="000C166B">
      <w:pPr>
        <w:pStyle w:val="a7"/>
        <w:ind w:left="1140" w:firstLineChars="0" w:firstLine="0"/>
        <w:rPr>
          <w:b/>
        </w:rPr>
      </w:pPr>
      <w:r w:rsidRPr="008373B2">
        <w:rPr>
          <w:rFonts w:hint="eastAsia"/>
          <w:b/>
        </w:rPr>
        <w:t>缓存</w:t>
      </w:r>
    </w:p>
    <w:p w:rsidR="000C166B" w:rsidRDefault="000C166B" w:rsidP="000C166B">
      <w:pPr>
        <w:pStyle w:val="a7"/>
        <w:ind w:left="1140" w:firstLineChars="0" w:firstLine="0"/>
      </w:pPr>
      <w:r>
        <w:rPr>
          <w:rFonts w:hint="eastAsia"/>
        </w:rPr>
        <w:t>提供了请求缓存。</w:t>
      </w:r>
    </w:p>
    <w:p w:rsidR="000C166B" w:rsidRPr="008373B2" w:rsidRDefault="000C166B" w:rsidP="000C166B">
      <w:pPr>
        <w:pStyle w:val="a7"/>
        <w:ind w:left="1140" w:firstLineChars="0" w:firstLine="0"/>
        <w:rPr>
          <w:b/>
        </w:rPr>
      </w:pPr>
      <w:r w:rsidRPr="008373B2">
        <w:rPr>
          <w:rFonts w:hint="eastAsia"/>
          <w:b/>
        </w:rPr>
        <w:t>请求合并</w:t>
      </w:r>
    </w:p>
    <w:p w:rsidR="005F0977" w:rsidRDefault="000C166B" w:rsidP="000C166B">
      <w:pPr>
        <w:pStyle w:val="a7"/>
        <w:ind w:left="1140" w:firstLineChars="0" w:firstLine="0"/>
      </w:pPr>
      <w:r>
        <w:rPr>
          <w:rFonts w:hint="eastAsia"/>
        </w:rPr>
        <w:t>提供请求合并。</w:t>
      </w:r>
    </w:p>
    <w:p w:rsidR="00380C2E" w:rsidRPr="005F0977" w:rsidRDefault="00380C2E" w:rsidP="00A40CCE">
      <w:pPr>
        <w:pStyle w:val="a7"/>
        <w:numPr>
          <w:ilvl w:val="0"/>
          <w:numId w:val="78"/>
        </w:numPr>
        <w:ind w:firstLineChars="0"/>
        <w:outlineLvl w:val="1"/>
        <w:rPr>
          <w:b/>
        </w:rPr>
      </w:pPr>
      <w:r w:rsidRPr="005F0977">
        <w:rPr>
          <w:rFonts w:hint="eastAsia"/>
          <w:b/>
        </w:rPr>
        <w:t>服务降级、熔断、服务隔离</w:t>
      </w:r>
    </w:p>
    <w:p w:rsidR="00380C2E" w:rsidRDefault="00380C2E" w:rsidP="00380C2E">
      <w:pPr>
        <w:pStyle w:val="a7"/>
        <w:ind w:left="1140"/>
      </w:pPr>
      <w:r>
        <w:rPr>
          <w:rFonts w:hint="eastAsia"/>
        </w:rPr>
        <w:t>服务降级：当客户端请求服务器端的时候，防止客户端一直等待，不会处理业务逻辑代码，直接返回一个友好的提示给客户端。</w:t>
      </w:r>
    </w:p>
    <w:p w:rsidR="00380C2E" w:rsidRDefault="00380C2E" w:rsidP="00380C2E">
      <w:pPr>
        <w:pStyle w:val="a7"/>
        <w:ind w:left="1140"/>
      </w:pPr>
      <w:r>
        <w:rPr>
          <w:rFonts w:hint="eastAsia"/>
        </w:rPr>
        <w:t>服务熔断是在服务降级的基础上更直接的一种保护方式，当在一个统计时间范围内的请求失败数量达到设定值（</w:t>
      </w:r>
      <w:proofErr w:type="spellStart"/>
      <w:r>
        <w:rPr>
          <w:rFonts w:hint="eastAsia"/>
        </w:rPr>
        <w:t>requestVolumeThreshold</w:t>
      </w:r>
      <w:proofErr w:type="spellEnd"/>
      <w:r>
        <w:rPr>
          <w:rFonts w:hint="eastAsia"/>
        </w:rPr>
        <w:t>）或当前的请求错误率达到设定的错误率阈值（</w:t>
      </w:r>
      <w:proofErr w:type="spellStart"/>
      <w:r>
        <w:rPr>
          <w:rFonts w:hint="eastAsia"/>
        </w:rPr>
        <w:t>errorThresholdPercentage</w:t>
      </w:r>
      <w:proofErr w:type="spellEnd"/>
      <w:r>
        <w:rPr>
          <w:rFonts w:hint="eastAsia"/>
        </w:rPr>
        <w:t>）时开启断路，之后的请求直接走</w:t>
      </w:r>
      <w:r>
        <w:rPr>
          <w:rFonts w:hint="eastAsia"/>
        </w:rPr>
        <w:t>fallback</w:t>
      </w:r>
      <w:r>
        <w:rPr>
          <w:rFonts w:hint="eastAsia"/>
        </w:rPr>
        <w:t>方法，在设定时间（</w:t>
      </w:r>
      <w:proofErr w:type="spellStart"/>
      <w:r>
        <w:rPr>
          <w:rFonts w:hint="eastAsia"/>
        </w:rPr>
        <w:t>sleepWindowInMilliseconds</w:t>
      </w:r>
      <w:proofErr w:type="spellEnd"/>
      <w:r>
        <w:rPr>
          <w:rFonts w:hint="eastAsia"/>
        </w:rPr>
        <w:t>）后尝试恢复。</w:t>
      </w:r>
    </w:p>
    <w:p w:rsidR="00380C2E" w:rsidRDefault="00380C2E" w:rsidP="00380C2E">
      <w:pPr>
        <w:pStyle w:val="a7"/>
        <w:ind w:left="1140"/>
      </w:pPr>
      <w:r>
        <w:rPr>
          <w:rFonts w:hint="eastAsia"/>
        </w:rPr>
        <w:t>服务隔离就是</w:t>
      </w:r>
      <w:proofErr w:type="spellStart"/>
      <w:r>
        <w:rPr>
          <w:rFonts w:hint="eastAsia"/>
        </w:rPr>
        <w:t>Hystrix</w:t>
      </w:r>
      <w:proofErr w:type="spellEnd"/>
      <w:r>
        <w:rPr>
          <w:rFonts w:hint="eastAsia"/>
        </w:rPr>
        <w:t>为隔离的服务开启一个独立的线程池，这样在高并发的情况下不会影响其他服务。服务隔离有线程池和信号量两种实现方式，一般使用线程池方式。</w:t>
      </w:r>
    </w:p>
    <w:p w:rsidR="00380C2E" w:rsidRPr="005F0977" w:rsidRDefault="00380C2E" w:rsidP="00A40CCE">
      <w:pPr>
        <w:pStyle w:val="a7"/>
        <w:numPr>
          <w:ilvl w:val="0"/>
          <w:numId w:val="78"/>
        </w:numPr>
        <w:ind w:firstLineChars="0"/>
        <w:outlineLvl w:val="1"/>
        <w:rPr>
          <w:b/>
        </w:rPr>
      </w:pPr>
      <w:r w:rsidRPr="005F0977">
        <w:rPr>
          <w:rFonts w:hint="eastAsia"/>
          <w:b/>
        </w:rPr>
        <w:t>服务降级底层是如何实现的？</w:t>
      </w:r>
    </w:p>
    <w:p w:rsidR="00380C2E" w:rsidRDefault="00380C2E" w:rsidP="00380C2E">
      <w:pPr>
        <w:pStyle w:val="a7"/>
        <w:ind w:left="1140"/>
      </w:pPr>
      <w:r>
        <w:rPr>
          <w:rFonts w:hint="eastAsia"/>
        </w:rPr>
        <w:tab/>
      </w:r>
      <w:proofErr w:type="spellStart"/>
      <w:r>
        <w:rPr>
          <w:rFonts w:hint="eastAsia"/>
        </w:rPr>
        <w:t>Hystrix</w:t>
      </w:r>
      <w:proofErr w:type="spellEnd"/>
      <w:r>
        <w:rPr>
          <w:rFonts w:hint="eastAsia"/>
        </w:rPr>
        <w:t>实现服务降级的功能是通过重写</w:t>
      </w:r>
      <w:proofErr w:type="spellStart"/>
      <w:r>
        <w:rPr>
          <w:rFonts w:hint="eastAsia"/>
        </w:rPr>
        <w:t>HystrixCommand</w:t>
      </w:r>
      <w:proofErr w:type="spellEnd"/>
      <w:r>
        <w:rPr>
          <w:rFonts w:hint="eastAsia"/>
        </w:rPr>
        <w:t>中的</w:t>
      </w:r>
      <w:proofErr w:type="spellStart"/>
      <w:r>
        <w:rPr>
          <w:rFonts w:hint="eastAsia"/>
        </w:rPr>
        <w:t>getFallback</w:t>
      </w:r>
      <w:proofErr w:type="spellEnd"/>
      <w:r>
        <w:rPr>
          <w:rFonts w:hint="eastAsia"/>
        </w:rPr>
        <w:t>()</w:t>
      </w:r>
      <w:r>
        <w:rPr>
          <w:rFonts w:hint="eastAsia"/>
        </w:rPr>
        <w:t>方法，当</w:t>
      </w:r>
      <w:proofErr w:type="spellStart"/>
      <w:r>
        <w:rPr>
          <w:rFonts w:hint="eastAsia"/>
        </w:rPr>
        <w:t>Hystrix</w:t>
      </w:r>
      <w:proofErr w:type="spellEnd"/>
      <w:r>
        <w:rPr>
          <w:rFonts w:hint="eastAsia"/>
        </w:rPr>
        <w:t>的</w:t>
      </w:r>
      <w:r>
        <w:rPr>
          <w:rFonts w:hint="eastAsia"/>
        </w:rPr>
        <w:t>run</w:t>
      </w:r>
      <w:r>
        <w:rPr>
          <w:rFonts w:hint="eastAsia"/>
        </w:rPr>
        <w:t>方法或</w:t>
      </w:r>
      <w:r>
        <w:rPr>
          <w:rFonts w:hint="eastAsia"/>
        </w:rPr>
        <w:t>construct</w:t>
      </w:r>
      <w:r>
        <w:rPr>
          <w:rFonts w:hint="eastAsia"/>
        </w:rPr>
        <w:t>执行发生错误时转而执行</w:t>
      </w:r>
      <w:proofErr w:type="spellStart"/>
      <w:r>
        <w:rPr>
          <w:rFonts w:hint="eastAsia"/>
        </w:rPr>
        <w:t>getFallback</w:t>
      </w:r>
      <w:proofErr w:type="spellEnd"/>
      <w:r>
        <w:rPr>
          <w:rFonts w:hint="eastAsia"/>
        </w:rPr>
        <w:t>()</w:t>
      </w:r>
      <w:r>
        <w:rPr>
          <w:rFonts w:hint="eastAsia"/>
        </w:rPr>
        <w:t>方法。</w:t>
      </w:r>
    </w:p>
    <w:p w:rsidR="00513918" w:rsidRDefault="00513918" w:rsidP="00A40CCE">
      <w:pPr>
        <w:pStyle w:val="a7"/>
        <w:numPr>
          <w:ilvl w:val="0"/>
          <w:numId w:val="78"/>
        </w:numPr>
        <w:ind w:firstLineChars="0"/>
        <w:outlineLvl w:val="1"/>
        <w:rPr>
          <w:b/>
        </w:rPr>
      </w:pPr>
      <w:r w:rsidRPr="00513918">
        <w:rPr>
          <w:rFonts w:hint="eastAsia"/>
          <w:b/>
        </w:rPr>
        <w:t>缓存的穿透</w:t>
      </w:r>
      <w:r>
        <w:rPr>
          <w:rFonts w:hint="eastAsia"/>
          <w:b/>
        </w:rPr>
        <w:t>，</w:t>
      </w:r>
      <w:r w:rsidRPr="00513918">
        <w:rPr>
          <w:rFonts w:hint="eastAsia"/>
          <w:b/>
        </w:rPr>
        <w:t>你们是如何解决的</w:t>
      </w:r>
      <w:r w:rsidRPr="00513918">
        <w:rPr>
          <w:rFonts w:hint="eastAsia"/>
          <w:b/>
        </w:rPr>
        <w:t>?</w:t>
      </w:r>
    </w:p>
    <w:p w:rsidR="00513918" w:rsidRPr="00513918" w:rsidRDefault="00513918" w:rsidP="00513918">
      <w:pPr>
        <w:pStyle w:val="a7"/>
        <w:ind w:left="1140" w:firstLineChars="0" w:firstLine="0"/>
      </w:pPr>
      <w:r w:rsidRPr="00513918">
        <w:rPr>
          <w:rFonts w:hint="eastAsia"/>
        </w:rPr>
        <w:t>穿透</w:t>
      </w:r>
      <w:r w:rsidRPr="00513918">
        <w:rPr>
          <w:rFonts w:hint="eastAsia"/>
        </w:rPr>
        <w:t xml:space="preserve"> </w:t>
      </w:r>
      <w:r w:rsidRPr="00513918">
        <w:rPr>
          <w:rFonts w:hint="eastAsia"/>
        </w:rPr>
        <w:t>顾名思义</w:t>
      </w:r>
      <w:r w:rsidRPr="00513918">
        <w:rPr>
          <w:rFonts w:hint="eastAsia"/>
        </w:rPr>
        <w:t>,</w:t>
      </w:r>
      <w:r w:rsidRPr="00513918">
        <w:rPr>
          <w:rFonts w:hint="eastAsia"/>
        </w:rPr>
        <w:t>就是大量的请求穿过缓存层</w:t>
      </w:r>
      <w:r w:rsidRPr="00513918">
        <w:rPr>
          <w:rFonts w:hint="eastAsia"/>
        </w:rPr>
        <w:t>,</w:t>
      </w:r>
      <w:r w:rsidRPr="00513918">
        <w:rPr>
          <w:rFonts w:hint="eastAsia"/>
        </w:rPr>
        <w:t>达到数据库</w:t>
      </w:r>
      <w:r w:rsidRPr="00513918">
        <w:rPr>
          <w:rFonts w:hint="eastAsia"/>
        </w:rPr>
        <w:t>,</w:t>
      </w:r>
      <w:r w:rsidRPr="00513918">
        <w:rPr>
          <w:rFonts w:hint="eastAsia"/>
        </w:rPr>
        <w:t>造成数据库压力过大</w:t>
      </w:r>
    </w:p>
    <w:p w:rsidR="00513918" w:rsidRPr="00513918" w:rsidRDefault="00513918" w:rsidP="00513918">
      <w:pPr>
        <w:pStyle w:val="a7"/>
        <w:ind w:left="1140" w:firstLineChars="0" w:firstLine="0"/>
      </w:pPr>
      <w:r>
        <w:rPr>
          <w:rFonts w:hint="eastAsia"/>
        </w:rPr>
        <w:t>举例：</w:t>
      </w:r>
      <w:r w:rsidRPr="00513918">
        <w:rPr>
          <w:rFonts w:hint="eastAsia"/>
        </w:rPr>
        <w:t>登录淘宝之后</w:t>
      </w:r>
      <w:r w:rsidRPr="00513918">
        <w:rPr>
          <w:rFonts w:hint="eastAsia"/>
        </w:rPr>
        <w:t>,</w:t>
      </w:r>
      <w:r w:rsidRPr="00513918">
        <w:rPr>
          <w:rFonts w:hint="eastAsia"/>
        </w:rPr>
        <w:t>订单搜索</w:t>
      </w:r>
      <w:r w:rsidRPr="00513918">
        <w:rPr>
          <w:rFonts w:hint="eastAsia"/>
        </w:rPr>
        <w:t>,</w:t>
      </w:r>
      <w:r w:rsidRPr="00513918">
        <w:rPr>
          <w:rFonts w:hint="eastAsia"/>
        </w:rPr>
        <w:t>你输入一个无效的订单</w:t>
      </w:r>
      <w:r w:rsidRPr="00513918">
        <w:rPr>
          <w:rFonts w:hint="eastAsia"/>
        </w:rPr>
        <w:t>,</w:t>
      </w:r>
      <w:r w:rsidRPr="00513918">
        <w:rPr>
          <w:rFonts w:hint="eastAsia"/>
        </w:rPr>
        <w:t>通过压测工具恶意攻击</w:t>
      </w:r>
    </w:p>
    <w:p w:rsidR="00513918" w:rsidRDefault="00513918" w:rsidP="00513918">
      <w:pPr>
        <w:pStyle w:val="a7"/>
        <w:ind w:left="1140" w:firstLineChars="0" w:firstLine="0"/>
      </w:pPr>
      <w:r w:rsidRPr="00513918">
        <w:rPr>
          <w:rFonts w:hint="eastAsia"/>
        </w:rPr>
        <w:t>解决方案：</w:t>
      </w:r>
      <w:r w:rsidRPr="00513918">
        <w:rPr>
          <w:rFonts w:hint="eastAsia"/>
        </w:rPr>
        <w:t>1.</w:t>
      </w:r>
      <w:r w:rsidRPr="00513918">
        <w:rPr>
          <w:rFonts w:hint="eastAsia"/>
        </w:rPr>
        <w:t>每次请求时</w:t>
      </w:r>
      <w:r w:rsidRPr="00513918">
        <w:rPr>
          <w:rFonts w:hint="eastAsia"/>
        </w:rPr>
        <w:t>,</w:t>
      </w:r>
      <w:r w:rsidRPr="00513918">
        <w:rPr>
          <w:rFonts w:hint="eastAsia"/>
        </w:rPr>
        <w:t>可以在</w:t>
      </w:r>
      <w:proofErr w:type="spellStart"/>
      <w:r w:rsidRPr="00513918">
        <w:rPr>
          <w:rFonts w:hint="eastAsia"/>
        </w:rPr>
        <w:t>redis</w:t>
      </w:r>
      <w:proofErr w:type="spellEnd"/>
      <w:r w:rsidRPr="00513918">
        <w:rPr>
          <w:rFonts w:hint="eastAsia"/>
        </w:rPr>
        <w:t>层</w:t>
      </w:r>
      <w:r w:rsidRPr="00513918">
        <w:rPr>
          <w:rFonts w:hint="eastAsia"/>
        </w:rPr>
        <w:t>,</w:t>
      </w:r>
      <w:r w:rsidRPr="00513918">
        <w:rPr>
          <w:rFonts w:hint="eastAsia"/>
        </w:rPr>
        <w:t>做一个</w:t>
      </w:r>
      <w:proofErr w:type="spellStart"/>
      <w:r w:rsidRPr="00513918">
        <w:rPr>
          <w:rFonts w:hint="eastAsia"/>
        </w:rPr>
        <w:t>bitMap</w:t>
      </w:r>
      <w:proofErr w:type="spellEnd"/>
      <w:r w:rsidRPr="00513918">
        <w:rPr>
          <w:rFonts w:hint="eastAsia"/>
        </w:rPr>
        <w:t>,</w:t>
      </w:r>
      <w:r w:rsidRPr="00513918">
        <w:rPr>
          <w:rFonts w:hint="eastAsia"/>
        </w:rPr>
        <w:t>先去</w:t>
      </w:r>
      <w:r w:rsidRPr="00513918">
        <w:rPr>
          <w:rFonts w:hint="eastAsia"/>
        </w:rPr>
        <w:t>bitmap</w:t>
      </w:r>
      <w:r w:rsidRPr="00513918">
        <w:rPr>
          <w:rFonts w:hint="eastAsia"/>
        </w:rPr>
        <w:t>中查询一下是否存在该条件</w:t>
      </w:r>
      <w:r w:rsidRPr="00513918">
        <w:rPr>
          <w:rFonts w:hint="eastAsia"/>
        </w:rPr>
        <w:t>,</w:t>
      </w:r>
      <w:r w:rsidRPr="00513918">
        <w:rPr>
          <w:rFonts w:hint="eastAsia"/>
        </w:rPr>
        <w:t>进行过滤</w:t>
      </w:r>
    </w:p>
    <w:p w:rsidR="00513918" w:rsidRPr="00513918" w:rsidRDefault="00513918" w:rsidP="00513918">
      <w:pPr>
        <w:pStyle w:val="a7"/>
        <w:ind w:left="1140" w:firstLineChars="0" w:firstLine="0"/>
      </w:pPr>
      <w:r w:rsidRPr="00513918">
        <w:rPr>
          <w:rFonts w:hint="eastAsia"/>
        </w:rPr>
        <w:t>2.</w:t>
      </w:r>
      <w:r w:rsidRPr="00513918">
        <w:rPr>
          <w:rFonts w:hint="eastAsia"/>
        </w:rPr>
        <w:t>每次请求</w:t>
      </w:r>
      <w:r w:rsidRPr="00513918">
        <w:rPr>
          <w:rFonts w:hint="eastAsia"/>
        </w:rPr>
        <w:t>,</w:t>
      </w:r>
      <w:r w:rsidRPr="00513918">
        <w:rPr>
          <w:rFonts w:hint="eastAsia"/>
        </w:rPr>
        <w:t>查询数据库就算不存在</w:t>
      </w:r>
      <w:r w:rsidRPr="00513918">
        <w:rPr>
          <w:rFonts w:hint="eastAsia"/>
        </w:rPr>
        <w:t>,</w:t>
      </w:r>
      <w:r w:rsidRPr="00513918">
        <w:rPr>
          <w:rFonts w:hint="eastAsia"/>
        </w:rPr>
        <w:t>我也将查询条件和</w:t>
      </w:r>
      <w:r w:rsidRPr="00513918">
        <w:rPr>
          <w:rFonts w:hint="eastAsia"/>
        </w:rPr>
        <w:t>null</w:t>
      </w:r>
      <w:r w:rsidRPr="00513918">
        <w:rPr>
          <w:rFonts w:hint="eastAsia"/>
        </w:rPr>
        <w:t>在</w:t>
      </w:r>
      <w:proofErr w:type="spellStart"/>
      <w:r w:rsidRPr="00513918">
        <w:rPr>
          <w:rFonts w:hint="eastAsia"/>
        </w:rPr>
        <w:t>redis</w:t>
      </w:r>
      <w:proofErr w:type="spellEnd"/>
      <w:r w:rsidRPr="00513918">
        <w:rPr>
          <w:rFonts w:hint="eastAsia"/>
        </w:rPr>
        <w:t>中进行缓存</w:t>
      </w:r>
    </w:p>
    <w:p w:rsidR="00D9297D" w:rsidRPr="009C4813" w:rsidRDefault="00D9297D" w:rsidP="00A40CCE">
      <w:pPr>
        <w:pStyle w:val="a7"/>
        <w:numPr>
          <w:ilvl w:val="0"/>
          <w:numId w:val="78"/>
        </w:numPr>
        <w:ind w:firstLineChars="0"/>
        <w:outlineLvl w:val="1"/>
        <w:rPr>
          <w:b/>
        </w:rPr>
      </w:pPr>
      <w:r w:rsidRPr="009C4813">
        <w:rPr>
          <w:rFonts w:hint="eastAsia"/>
          <w:b/>
        </w:rPr>
        <w:t>什么是网关</w:t>
      </w:r>
      <w:r w:rsidRPr="009C4813">
        <w:rPr>
          <w:rFonts w:hint="eastAsia"/>
          <w:b/>
        </w:rPr>
        <w:t>?</w:t>
      </w:r>
    </w:p>
    <w:p w:rsidR="00D9297D" w:rsidRDefault="00D9297D" w:rsidP="009C4813">
      <w:pPr>
        <w:pStyle w:val="a7"/>
        <w:ind w:left="1140"/>
      </w:pPr>
      <w:r>
        <w:rPr>
          <w:rFonts w:hint="eastAsia"/>
        </w:rPr>
        <w:tab/>
      </w:r>
      <w:r>
        <w:rPr>
          <w:rFonts w:hint="eastAsia"/>
        </w:rPr>
        <w:t>网关相当于一个网络服务架构的入口，所有网络请求必须通过网关转发到具体的服务。</w:t>
      </w:r>
    </w:p>
    <w:p w:rsidR="00D9297D" w:rsidRDefault="009C4813" w:rsidP="009C4813">
      <w:pPr>
        <w:pStyle w:val="a7"/>
        <w:ind w:left="1140"/>
      </w:pPr>
      <w:r>
        <w:rPr>
          <w:rFonts w:hint="eastAsia"/>
        </w:rPr>
        <w:t>网关的作用：</w:t>
      </w:r>
      <w:r w:rsidR="00D9297D">
        <w:rPr>
          <w:rFonts w:hint="eastAsia"/>
        </w:rPr>
        <w:t>统一管理微服务请求，权限控制、负载均衡、路由转发、监控、安全控制黑名单和白名单等</w:t>
      </w:r>
    </w:p>
    <w:p w:rsidR="00380C2E" w:rsidRDefault="00380C2E" w:rsidP="00A40CCE">
      <w:pPr>
        <w:pStyle w:val="a7"/>
        <w:numPr>
          <w:ilvl w:val="0"/>
          <w:numId w:val="78"/>
        </w:numPr>
        <w:ind w:firstLineChars="0"/>
        <w:outlineLvl w:val="1"/>
        <w:rPr>
          <w:b/>
        </w:rPr>
      </w:pPr>
      <w:r w:rsidRPr="00380C2E">
        <w:rPr>
          <w:rFonts w:hint="eastAsia"/>
          <w:b/>
        </w:rPr>
        <w:t>网关服务中，路由器的</w:t>
      </w:r>
      <w:r w:rsidRPr="00380C2E">
        <w:rPr>
          <w:rFonts w:hint="eastAsia"/>
          <w:b/>
        </w:rPr>
        <w:t>4</w:t>
      </w:r>
      <w:r w:rsidRPr="00380C2E">
        <w:rPr>
          <w:rFonts w:hint="eastAsia"/>
          <w:b/>
        </w:rPr>
        <w:t>种路由规则方法是什么？</w:t>
      </w:r>
    </w:p>
    <w:p w:rsidR="00380C2E" w:rsidRPr="00380C2E" w:rsidRDefault="00380C2E" w:rsidP="00380C2E">
      <w:pPr>
        <w:pStyle w:val="a7"/>
        <w:ind w:left="1140" w:firstLineChars="0" w:firstLine="0"/>
      </w:pPr>
      <w:r w:rsidRPr="00380C2E">
        <w:rPr>
          <w:rFonts w:hint="eastAsia"/>
        </w:rPr>
        <w:t>采用</w:t>
      </w:r>
      <w:r w:rsidRPr="00380C2E">
        <w:rPr>
          <w:rFonts w:hint="eastAsia"/>
        </w:rPr>
        <w:t>URL</w:t>
      </w:r>
      <w:r w:rsidRPr="00380C2E">
        <w:rPr>
          <w:rFonts w:hint="eastAsia"/>
        </w:rPr>
        <w:t>指定路由方式</w:t>
      </w:r>
    </w:p>
    <w:p w:rsidR="00380C2E" w:rsidRPr="00380C2E" w:rsidRDefault="00380C2E" w:rsidP="00380C2E">
      <w:pPr>
        <w:pStyle w:val="a7"/>
        <w:ind w:left="1140" w:firstLineChars="0" w:firstLine="0"/>
      </w:pPr>
      <w:r w:rsidRPr="00380C2E">
        <w:rPr>
          <w:rFonts w:hint="eastAsia"/>
        </w:rPr>
        <w:t>采用服务名称指定路由方式</w:t>
      </w:r>
    </w:p>
    <w:p w:rsidR="00380C2E" w:rsidRPr="00380C2E" w:rsidRDefault="00380C2E" w:rsidP="00380C2E">
      <w:pPr>
        <w:pStyle w:val="a7"/>
        <w:ind w:left="1140" w:firstLineChars="0" w:firstLine="0"/>
      </w:pPr>
      <w:r w:rsidRPr="00380C2E">
        <w:rPr>
          <w:rFonts w:hint="eastAsia"/>
        </w:rPr>
        <w:t>路由的排除方法</w:t>
      </w:r>
    </w:p>
    <w:p w:rsidR="00380C2E" w:rsidRPr="00380C2E" w:rsidRDefault="00380C2E" w:rsidP="00380C2E">
      <w:pPr>
        <w:pStyle w:val="a7"/>
        <w:ind w:left="1140" w:firstLineChars="0" w:firstLine="0"/>
      </w:pPr>
      <w:r w:rsidRPr="00380C2E">
        <w:rPr>
          <w:rFonts w:hint="eastAsia"/>
        </w:rPr>
        <w:t>路由的添加前缀方法</w:t>
      </w:r>
    </w:p>
    <w:p w:rsidR="00D9297D" w:rsidRPr="002A0B38" w:rsidRDefault="00D9297D" w:rsidP="00A40CCE">
      <w:pPr>
        <w:pStyle w:val="a7"/>
        <w:numPr>
          <w:ilvl w:val="0"/>
          <w:numId w:val="78"/>
        </w:numPr>
        <w:ind w:firstLineChars="0"/>
        <w:outlineLvl w:val="1"/>
        <w:rPr>
          <w:b/>
        </w:rPr>
      </w:pPr>
      <w:proofErr w:type="spellStart"/>
      <w:r w:rsidRPr="002A0B38">
        <w:rPr>
          <w:rFonts w:hint="eastAsia"/>
          <w:b/>
        </w:rPr>
        <w:t>Zuul</w:t>
      </w:r>
      <w:proofErr w:type="spellEnd"/>
      <w:r w:rsidRPr="002A0B38">
        <w:rPr>
          <w:rFonts w:hint="eastAsia"/>
          <w:b/>
        </w:rPr>
        <w:t>与</w:t>
      </w:r>
      <w:r w:rsidRPr="002A0B38">
        <w:rPr>
          <w:rFonts w:hint="eastAsia"/>
          <w:b/>
        </w:rPr>
        <w:t>Nginx</w:t>
      </w:r>
      <w:r w:rsidRPr="002A0B38">
        <w:rPr>
          <w:rFonts w:hint="eastAsia"/>
          <w:b/>
        </w:rPr>
        <w:t>有什么区别？</w:t>
      </w:r>
    </w:p>
    <w:p w:rsidR="00D9297D" w:rsidRDefault="00D9297D" w:rsidP="002A0B38">
      <w:pPr>
        <w:pStyle w:val="a7"/>
        <w:ind w:left="1140"/>
      </w:pPr>
      <w:r>
        <w:rPr>
          <w:rFonts w:hint="eastAsia"/>
        </w:rPr>
        <w:tab/>
      </w:r>
      <w:proofErr w:type="spellStart"/>
      <w:r>
        <w:rPr>
          <w:rFonts w:hint="eastAsia"/>
        </w:rPr>
        <w:t>Zuul</w:t>
      </w:r>
      <w:proofErr w:type="spellEnd"/>
      <w:r>
        <w:rPr>
          <w:rFonts w:hint="eastAsia"/>
        </w:rPr>
        <w:t>是</w:t>
      </w:r>
      <w:r>
        <w:rPr>
          <w:rFonts w:hint="eastAsia"/>
        </w:rPr>
        <w:t>java</w:t>
      </w:r>
      <w:r>
        <w:rPr>
          <w:rFonts w:hint="eastAsia"/>
        </w:rPr>
        <w:t>语言实现的，主要为</w:t>
      </w:r>
      <w:r>
        <w:rPr>
          <w:rFonts w:hint="eastAsia"/>
        </w:rPr>
        <w:t>java</w:t>
      </w:r>
      <w:r>
        <w:rPr>
          <w:rFonts w:hint="eastAsia"/>
        </w:rPr>
        <w:t>服务提供网关服务，尤其在微服务架构中可以更加灵活的对网关进行操作。</w:t>
      </w:r>
      <w:r>
        <w:rPr>
          <w:rFonts w:hint="eastAsia"/>
        </w:rPr>
        <w:t>Nginx</w:t>
      </w:r>
      <w:r>
        <w:rPr>
          <w:rFonts w:hint="eastAsia"/>
        </w:rPr>
        <w:t>是使用</w:t>
      </w:r>
      <w:r>
        <w:rPr>
          <w:rFonts w:hint="eastAsia"/>
        </w:rPr>
        <w:t>C</w:t>
      </w:r>
      <w:r>
        <w:rPr>
          <w:rFonts w:hint="eastAsia"/>
        </w:rPr>
        <w:t>语言实现，性能高于</w:t>
      </w:r>
      <w:proofErr w:type="spellStart"/>
      <w:r>
        <w:rPr>
          <w:rFonts w:hint="eastAsia"/>
        </w:rPr>
        <w:t>Zuul</w:t>
      </w:r>
      <w:proofErr w:type="spellEnd"/>
      <w:r>
        <w:rPr>
          <w:rFonts w:hint="eastAsia"/>
        </w:rPr>
        <w:t>，但是实现自定义操作需要熟悉</w:t>
      </w:r>
      <w:proofErr w:type="spellStart"/>
      <w:r>
        <w:rPr>
          <w:rFonts w:hint="eastAsia"/>
        </w:rPr>
        <w:t>lua</w:t>
      </w:r>
      <w:proofErr w:type="spellEnd"/>
      <w:r>
        <w:rPr>
          <w:rFonts w:hint="eastAsia"/>
        </w:rPr>
        <w:t>语言，对程序员要求较高，可以使用</w:t>
      </w:r>
      <w:r>
        <w:rPr>
          <w:rFonts w:hint="eastAsia"/>
        </w:rPr>
        <w:t>Nginx</w:t>
      </w:r>
      <w:r>
        <w:rPr>
          <w:rFonts w:hint="eastAsia"/>
        </w:rPr>
        <w:t>做</w:t>
      </w:r>
      <w:proofErr w:type="spellStart"/>
      <w:r>
        <w:rPr>
          <w:rFonts w:hint="eastAsia"/>
        </w:rPr>
        <w:t>Zuul</w:t>
      </w:r>
      <w:proofErr w:type="spellEnd"/>
      <w:r>
        <w:rPr>
          <w:rFonts w:hint="eastAsia"/>
        </w:rPr>
        <w:t>集群。</w:t>
      </w:r>
    </w:p>
    <w:p w:rsidR="00D9297D" w:rsidRPr="002A0B38" w:rsidRDefault="00D9297D" w:rsidP="00A40CCE">
      <w:pPr>
        <w:pStyle w:val="a7"/>
        <w:numPr>
          <w:ilvl w:val="0"/>
          <w:numId w:val="78"/>
        </w:numPr>
        <w:ind w:firstLineChars="0"/>
        <w:outlineLvl w:val="1"/>
        <w:rPr>
          <w:b/>
        </w:rPr>
      </w:pPr>
      <w:r w:rsidRPr="002A0B38">
        <w:rPr>
          <w:rFonts w:hint="eastAsia"/>
          <w:b/>
        </w:rPr>
        <w:t>如何设计一套</w:t>
      </w:r>
      <w:r w:rsidRPr="002A0B38">
        <w:rPr>
          <w:rFonts w:hint="eastAsia"/>
          <w:b/>
        </w:rPr>
        <w:t>API</w:t>
      </w:r>
      <w:r w:rsidRPr="002A0B38">
        <w:rPr>
          <w:rFonts w:hint="eastAsia"/>
          <w:b/>
        </w:rPr>
        <w:t>接口</w:t>
      </w:r>
    </w:p>
    <w:p w:rsidR="00D9297D" w:rsidRDefault="00D9297D" w:rsidP="002A0B38">
      <w:pPr>
        <w:pStyle w:val="a7"/>
        <w:ind w:left="1140"/>
      </w:pPr>
      <w:r>
        <w:rPr>
          <w:rFonts w:hint="eastAsia"/>
        </w:rPr>
        <w:tab/>
      </w:r>
      <w:r>
        <w:rPr>
          <w:rFonts w:hint="eastAsia"/>
        </w:rPr>
        <w:t>考虑到</w:t>
      </w:r>
      <w:r>
        <w:rPr>
          <w:rFonts w:hint="eastAsia"/>
        </w:rPr>
        <w:t>API</w:t>
      </w:r>
      <w:r>
        <w:rPr>
          <w:rFonts w:hint="eastAsia"/>
        </w:rPr>
        <w:t>接口的分类可以将</w:t>
      </w:r>
      <w:r>
        <w:rPr>
          <w:rFonts w:hint="eastAsia"/>
        </w:rPr>
        <w:t>API</w:t>
      </w:r>
      <w:r>
        <w:rPr>
          <w:rFonts w:hint="eastAsia"/>
        </w:rPr>
        <w:t>接口分为开发</w:t>
      </w:r>
      <w:r>
        <w:rPr>
          <w:rFonts w:hint="eastAsia"/>
        </w:rPr>
        <w:t>API</w:t>
      </w:r>
      <w:r>
        <w:rPr>
          <w:rFonts w:hint="eastAsia"/>
        </w:rPr>
        <w:t>接口和内网</w:t>
      </w:r>
      <w:r>
        <w:rPr>
          <w:rFonts w:hint="eastAsia"/>
        </w:rPr>
        <w:t>API</w:t>
      </w:r>
      <w:r>
        <w:rPr>
          <w:rFonts w:hint="eastAsia"/>
        </w:rPr>
        <w:t>接口，内网</w:t>
      </w:r>
      <w:r>
        <w:rPr>
          <w:rFonts w:hint="eastAsia"/>
        </w:rPr>
        <w:t>API</w:t>
      </w:r>
      <w:r>
        <w:rPr>
          <w:rFonts w:hint="eastAsia"/>
        </w:rPr>
        <w:t>接口</w:t>
      </w:r>
      <w:r>
        <w:rPr>
          <w:rFonts w:hint="eastAsia"/>
        </w:rPr>
        <w:lastRenderedPageBreak/>
        <w:t>用于局域网，为内部服务器提供服务。开放</w:t>
      </w:r>
      <w:r>
        <w:rPr>
          <w:rFonts w:hint="eastAsia"/>
        </w:rPr>
        <w:t>API</w:t>
      </w:r>
      <w:r>
        <w:rPr>
          <w:rFonts w:hint="eastAsia"/>
        </w:rPr>
        <w:t>接口用于对外部合作单位提供接口调用，需要遵循</w:t>
      </w:r>
      <w:r>
        <w:rPr>
          <w:rFonts w:hint="eastAsia"/>
        </w:rPr>
        <w:t>Oauth2.0</w:t>
      </w:r>
      <w:r>
        <w:rPr>
          <w:rFonts w:hint="eastAsia"/>
        </w:rPr>
        <w:t>权限认证协议。同时还需要考虑安全性、幂等性等问题。</w:t>
      </w:r>
    </w:p>
    <w:p w:rsidR="00D9297D" w:rsidRPr="002A0B38" w:rsidRDefault="00D9297D" w:rsidP="00A40CCE">
      <w:pPr>
        <w:pStyle w:val="a7"/>
        <w:numPr>
          <w:ilvl w:val="0"/>
          <w:numId w:val="78"/>
        </w:numPr>
        <w:ind w:firstLineChars="0"/>
        <w:outlineLvl w:val="1"/>
        <w:rPr>
          <w:b/>
        </w:rPr>
      </w:pPr>
      <w:proofErr w:type="spellStart"/>
      <w:r w:rsidRPr="002A0B38">
        <w:rPr>
          <w:rFonts w:hint="eastAsia"/>
          <w:b/>
        </w:rPr>
        <w:t>ZuulFilter</w:t>
      </w:r>
      <w:proofErr w:type="spellEnd"/>
      <w:r w:rsidRPr="002A0B38">
        <w:rPr>
          <w:rFonts w:hint="eastAsia"/>
          <w:b/>
        </w:rPr>
        <w:t>常用有那些方法</w:t>
      </w:r>
    </w:p>
    <w:p w:rsidR="00D9297D" w:rsidRDefault="00D9297D" w:rsidP="002A0B38">
      <w:pPr>
        <w:pStyle w:val="a7"/>
        <w:ind w:left="1140"/>
      </w:pPr>
      <w:r>
        <w:rPr>
          <w:rFonts w:hint="eastAsia"/>
        </w:rPr>
        <w:tab/>
        <w:t>Run()</w:t>
      </w:r>
      <w:r>
        <w:rPr>
          <w:rFonts w:hint="eastAsia"/>
        </w:rPr>
        <w:t>：过滤器的具体业务逻辑</w:t>
      </w:r>
    </w:p>
    <w:p w:rsidR="00D9297D" w:rsidRDefault="00D9297D" w:rsidP="002A0B38">
      <w:pPr>
        <w:pStyle w:val="a7"/>
        <w:ind w:left="1140"/>
      </w:pPr>
      <w:r>
        <w:rPr>
          <w:rFonts w:hint="eastAsia"/>
        </w:rPr>
        <w:tab/>
      </w:r>
      <w:proofErr w:type="spellStart"/>
      <w:r>
        <w:rPr>
          <w:rFonts w:hint="eastAsia"/>
        </w:rPr>
        <w:t>shouldFilter</w:t>
      </w:r>
      <w:proofErr w:type="spellEnd"/>
      <w:r>
        <w:rPr>
          <w:rFonts w:hint="eastAsia"/>
        </w:rPr>
        <w:t>()</w:t>
      </w:r>
      <w:r>
        <w:rPr>
          <w:rFonts w:hint="eastAsia"/>
        </w:rPr>
        <w:t>：判断过滤器是否有效</w:t>
      </w:r>
    </w:p>
    <w:p w:rsidR="00D9297D" w:rsidRDefault="00D9297D" w:rsidP="002A0B38">
      <w:pPr>
        <w:pStyle w:val="a7"/>
        <w:ind w:left="1140"/>
      </w:pPr>
      <w:r>
        <w:rPr>
          <w:rFonts w:hint="eastAsia"/>
        </w:rPr>
        <w:tab/>
      </w:r>
      <w:proofErr w:type="spellStart"/>
      <w:r>
        <w:rPr>
          <w:rFonts w:hint="eastAsia"/>
        </w:rPr>
        <w:t>filterOrder</w:t>
      </w:r>
      <w:proofErr w:type="spellEnd"/>
      <w:r>
        <w:rPr>
          <w:rFonts w:hint="eastAsia"/>
        </w:rPr>
        <w:t>()</w:t>
      </w:r>
      <w:r>
        <w:rPr>
          <w:rFonts w:hint="eastAsia"/>
        </w:rPr>
        <w:t>：过滤器执行顺序</w:t>
      </w:r>
    </w:p>
    <w:p w:rsidR="00D9297D" w:rsidRDefault="00D9297D" w:rsidP="002A0B38">
      <w:pPr>
        <w:pStyle w:val="a7"/>
        <w:ind w:left="1140"/>
      </w:pPr>
      <w:r>
        <w:rPr>
          <w:rFonts w:hint="eastAsia"/>
        </w:rPr>
        <w:tab/>
      </w:r>
      <w:proofErr w:type="spellStart"/>
      <w:r>
        <w:rPr>
          <w:rFonts w:hint="eastAsia"/>
        </w:rPr>
        <w:t>filterType</w:t>
      </w:r>
      <w:proofErr w:type="spellEnd"/>
      <w:r>
        <w:rPr>
          <w:rFonts w:hint="eastAsia"/>
        </w:rPr>
        <w:t>()</w:t>
      </w:r>
      <w:r>
        <w:rPr>
          <w:rFonts w:hint="eastAsia"/>
        </w:rPr>
        <w:t>：过滤器拦截位置</w:t>
      </w:r>
    </w:p>
    <w:p w:rsidR="00D9297D" w:rsidRPr="002A0B38" w:rsidRDefault="00D9297D" w:rsidP="00A40CCE">
      <w:pPr>
        <w:pStyle w:val="a7"/>
        <w:numPr>
          <w:ilvl w:val="0"/>
          <w:numId w:val="78"/>
        </w:numPr>
        <w:ind w:firstLineChars="0"/>
        <w:outlineLvl w:val="1"/>
        <w:rPr>
          <w:b/>
        </w:rPr>
      </w:pPr>
      <w:r w:rsidRPr="002A0B38">
        <w:rPr>
          <w:rFonts w:hint="eastAsia"/>
          <w:b/>
        </w:rPr>
        <w:t>如何实现动态</w:t>
      </w:r>
      <w:proofErr w:type="spellStart"/>
      <w:r w:rsidRPr="002A0B38">
        <w:rPr>
          <w:rFonts w:hint="eastAsia"/>
          <w:b/>
        </w:rPr>
        <w:t>Zuul</w:t>
      </w:r>
      <w:proofErr w:type="spellEnd"/>
      <w:r w:rsidRPr="002A0B38">
        <w:rPr>
          <w:rFonts w:hint="eastAsia"/>
          <w:b/>
        </w:rPr>
        <w:t>网关路由转发</w:t>
      </w:r>
    </w:p>
    <w:p w:rsidR="00D9297D" w:rsidRDefault="00D9297D" w:rsidP="002A0B38">
      <w:pPr>
        <w:pStyle w:val="a7"/>
        <w:ind w:left="1140"/>
      </w:pPr>
      <w:r>
        <w:rPr>
          <w:rFonts w:hint="eastAsia"/>
        </w:rPr>
        <w:tab/>
      </w:r>
      <w:r>
        <w:rPr>
          <w:rFonts w:hint="eastAsia"/>
        </w:rPr>
        <w:t>通过</w:t>
      </w:r>
      <w:r>
        <w:rPr>
          <w:rFonts w:hint="eastAsia"/>
        </w:rPr>
        <w:t>path</w:t>
      </w:r>
      <w:r>
        <w:rPr>
          <w:rFonts w:hint="eastAsia"/>
        </w:rPr>
        <w:t>配置拦截请求，通过</w:t>
      </w:r>
      <w:proofErr w:type="spellStart"/>
      <w:r>
        <w:rPr>
          <w:rFonts w:hint="eastAsia"/>
        </w:rPr>
        <w:t>ServiceId</w:t>
      </w:r>
      <w:proofErr w:type="spellEnd"/>
      <w:r>
        <w:rPr>
          <w:rFonts w:hint="eastAsia"/>
        </w:rPr>
        <w:t>到配置中心获取转发的服务列表，</w:t>
      </w:r>
      <w:proofErr w:type="spellStart"/>
      <w:r>
        <w:rPr>
          <w:rFonts w:hint="eastAsia"/>
        </w:rPr>
        <w:t>Zuul</w:t>
      </w:r>
      <w:proofErr w:type="spellEnd"/>
      <w:r>
        <w:rPr>
          <w:rFonts w:hint="eastAsia"/>
        </w:rPr>
        <w:t>内部使用</w:t>
      </w:r>
      <w:r>
        <w:rPr>
          <w:rFonts w:hint="eastAsia"/>
        </w:rPr>
        <w:t>Ribbon</w:t>
      </w:r>
      <w:r>
        <w:rPr>
          <w:rFonts w:hint="eastAsia"/>
        </w:rPr>
        <w:t>实现本地负载均衡和转发。</w:t>
      </w:r>
    </w:p>
    <w:p w:rsidR="00D9297D" w:rsidRPr="002A0B38" w:rsidRDefault="00D9297D" w:rsidP="00A40CCE">
      <w:pPr>
        <w:pStyle w:val="a7"/>
        <w:numPr>
          <w:ilvl w:val="0"/>
          <w:numId w:val="78"/>
        </w:numPr>
        <w:ind w:firstLineChars="0"/>
        <w:outlineLvl w:val="1"/>
        <w:rPr>
          <w:b/>
        </w:rPr>
      </w:pPr>
      <w:proofErr w:type="spellStart"/>
      <w:r w:rsidRPr="002A0B38">
        <w:rPr>
          <w:rFonts w:hint="eastAsia"/>
          <w:b/>
        </w:rPr>
        <w:t>Zuul</w:t>
      </w:r>
      <w:proofErr w:type="spellEnd"/>
      <w:r w:rsidRPr="002A0B38">
        <w:rPr>
          <w:rFonts w:hint="eastAsia"/>
          <w:b/>
        </w:rPr>
        <w:t>网关如何搭建集群</w:t>
      </w:r>
    </w:p>
    <w:p w:rsidR="00E01AFD" w:rsidRDefault="00D9297D" w:rsidP="002A0B38">
      <w:pPr>
        <w:pStyle w:val="a7"/>
        <w:ind w:left="1140" w:firstLineChars="0" w:firstLine="0"/>
      </w:pPr>
      <w:r>
        <w:rPr>
          <w:rFonts w:hint="eastAsia"/>
        </w:rPr>
        <w:tab/>
      </w:r>
      <w:r>
        <w:rPr>
          <w:rFonts w:hint="eastAsia"/>
        </w:rPr>
        <w:t>使用</w:t>
      </w:r>
      <w:r>
        <w:rPr>
          <w:rFonts w:hint="eastAsia"/>
        </w:rPr>
        <w:t>Nginx</w:t>
      </w:r>
      <w:r>
        <w:rPr>
          <w:rFonts w:hint="eastAsia"/>
        </w:rPr>
        <w:t>的</w:t>
      </w:r>
      <w:r>
        <w:rPr>
          <w:rFonts w:hint="eastAsia"/>
        </w:rPr>
        <w:t>upstream</w:t>
      </w:r>
      <w:r>
        <w:rPr>
          <w:rFonts w:hint="eastAsia"/>
        </w:rPr>
        <w:t>设置</w:t>
      </w:r>
      <w:proofErr w:type="spellStart"/>
      <w:r>
        <w:rPr>
          <w:rFonts w:hint="eastAsia"/>
        </w:rPr>
        <w:t>Zuul</w:t>
      </w:r>
      <w:proofErr w:type="spellEnd"/>
      <w:r>
        <w:rPr>
          <w:rFonts w:hint="eastAsia"/>
        </w:rPr>
        <w:t>服务集群，通过</w:t>
      </w:r>
      <w:r>
        <w:rPr>
          <w:rFonts w:hint="eastAsia"/>
        </w:rPr>
        <w:t>location</w:t>
      </w:r>
      <w:r>
        <w:rPr>
          <w:rFonts w:hint="eastAsia"/>
        </w:rPr>
        <w:t>拦截请求并转发到</w:t>
      </w:r>
      <w:r>
        <w:rPr>
          <w:rFonts w:hint="eastAsia"/>
        </w:rPr>
        <w:t>upstream</w:t>
      </w:r>
      <w:r>
        <w:rPr>
          <w:rFonts w:hint="eastAsia"/>
        </w:rPr>
        <w:t>，默认使用轮询机制对</w:t>
      </w:r>
      <w:proofErr w:type="spellStart"/>
      <w:r>
        <w:rPr>
          <w:rFonts w:hint="eastAsia"/>
        </w:rPr>
        <w:t>Zuul</w:t>
      </w:r>
      <w:proofErr w:type="spellEnd"/>
      <w:r>
        <w:rPr>
          <w:rFonts w:hint="eastAsia"/>
        </w:rPr>
        <w:t>集群发送请求。</w:t>
      </w:r>
    </w:p>
    <w:p w:rsidR="0003713B" w:rsidRDefault="0003713B" w:rsidP="00A40CCE">
      <w:pPr>
        <w:pStyle w:val="a7"/>
        <w:numPr>
          <w:ilvl w:val="0"/>
          <w:numId w:val="78"/>
        </w:numPr>
        <w:ind w:firstLineChars="0"/>
        <w:outlineLvl w:val="1"/>
        <w:rPr>
          <w:b/>
        </w:rPr>
      </w:pPr>
      <w:r w:rsidRPr="0003713B">
        <w:rPr>
          <w:rFonts w:hint="eastAsia"/>
          <w:b/>
        </w:rPr>
        <w:t>为什么要使用</w:t>
      </w:r>
      <w:r w:rsidRPr="0003713B">
        <w:rPr>
          <w:rFonts w:hint="eastAsia"/>
          <w:b/>
        </w:rPr>
        <w:t xml:space="preserve">spring cloud config </w:t>
      </w:r>
      <w:r w:rsidRPr="0003713B">
        <w:rPr>
          <w:rFonts w:hint="eastAsia"/>
          <w:b/>
        </w:rPr>
        <w:t>配置中心？它解决了什么问题</w:t>
      </w:r>
    </w:p>
    <w:p w:rsidR="0003713B" w:rsidRDefault="0003713B" w:rsidP="0003713B">
      <w:pPr>
        <w:pStyle w:val="a7"/>
        <w:ind w:left="1140" w:firstLineChars="0" w:firstLine="0"/>
        <w:rPr>
          <w:b/>
        </w:rPr>
      </w:pPr>
      <w:r>
        <w:rPr>
          <w:noProof/>
        </w:rPr>
        <w:drawing>
          <wp:inline distT="0" distB="0" distL="0" distR="0" wp14:anchorId="1140FADD" wp14:editId="151E40B0">
            <wp:extent cx="5274310" cy="2376492"/>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376492"/>
                    </a:xfrm>
                    <a:prstGeom prst="rect">
                      <a:avLst/>
                    </a:prstGeom>
                  </pic:spPr>
                </pic:pic>
              </a:graphicData>
            </a:graphic>
          </wp:inline>
        </w:drawing>
      </w:r>
    </w:p>
    <w:p w:rsidR="0003713B" w:rsidRPr="0003713B" w:rsidRDefault="0003713B" w:rsidP="00A40CCE">
      <w:pPr>
        <w:pStyle w:val="a7"/>
        <w:numPr>
          <w:ilvl w:val="0"/>
          <w:numId w:val="78"/>
        </w:numPr>
        <w:ind w:firstLineChars="0"/>
        <w:outlineLvl w:val="1"/>
        <w:rPr>
          <w:b/>
        </w:rPr>
      </w:pPr>
      <w:r w:rsidRPr="0003713B">
        <w:rPr>
          <w:rFonts w:hint="eastAsia"/>
          <w:b/>
        </w:rPr>
        <w:t>什么是</w:t>
      </w:r>
      <w:r w:rsidRPr="0003713B">
        <w:rPr>
          <w:rFonts w:hint="eastAsia"/>
          <w:b/>
        </w:rPr>
        <w:t>Spring Cloud Bus</w:t>
      </w:r>
    </w:p>
    <w:p w:rsidR="0003713B" w:rsidRDefault="0003713B" w:rsidP="0003713B">
      <w:pPr>
        <w:pStyle w:val="a7"/>
        <w:ind w:left="1140" w:firstLineChars="0" w:firstLine="0"/>
        <w:rPr>
          <w:b/>
        </w:rPr>
      </w:pPr>
      <w:r>
        <w:rPr>
          <w:noProof/>
        </w:rPr>
        <w:drawing>
          <wp:inline distT="0" distB="0" distL="0" distR="0" wp14:anchorId="6F5EABE4" wp14:editId="2BC17E57">
            <wp:extent cx="5274310" cy="781379"/>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781379"/>
                    </a:xfrm>
                    <a:prstGeom prst="rect">
                      <a:avLst/>
                    </a:prstGeom>
                  </pic:spPr>
                </pic:pic>
              </a:graphicData>
            </a:graphic>
          </wp:inline>
        </w:drawing>
      </w:r>
    </w:p>
    <w:p w:rsidR="0003713B" w:rsidRPr="0003713B" w:rsidRDefault="0003713B" w:rsidP="00A40CCE">
      <w:pPr>
        <w:pStyle w:val="a7"/>
        <w:numPr>
          <w:ilvl w:val="0"/>
          <w:numId w:val="78"/>
        </w:numPr>
        <w:ind w:firstLineChars="0"/>
        <w:outlineLvl w:val="1"/>
        <w:rPr>
          <w:b/>
        </w:rPr>
      </w:pPr>
      <w:r w:rsidRPr="0003713B">
        <w:rPr>
          <w:rFonts w:hint="eastAsia"/>
          <w:b/>
        </w:rPr>
        <w:t>为什么要使用微服务跟踪？它解决了什么问题？</w:t>
      </w:r>
    </w:p>
    <w:p w:rsidR="0003713B" w:rsidRDefault="0003713B" w:rsidP="0003713B">
      <w:pPr>
        <w:pStyle w:val="a7"/>
        <w:ind w:left="1140" w:firstLineChars="0" w:firstLine="0"/>
        <w:rPr>
          <w:b/>
        </w:rPr>
      </w:pPr>
      <w:r>
        <w:rPr>
          <w:noProof/>
        </w:rPr>
        <w:lastRenderedPageBreak/>
        <w:drawing>
          <wp:inline distT="0" distB="0" distL="0" distR="0" wp14:anchorId="7DF199E1" wp14:editId="4F6A28C9">
            <wp:extent cx="5274310" cy="2918574"/>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18574"/>
                    </a:xfrm>
                    <a:prstGeom prst="rect">
                      <a:avLst/>
                    </a:prstGeom>
                  </pic:spPr>
                </pic:pic>
              </a:graphicData>
            </a:graphic>
          </wp:inline>
        </w:drawing>
      </w:r>
    </w:p>
    <w:p w:rsidR="0003713B" w:rsidRDefault="0003713B" w:rsidP="00A40CCE">
      <w:pPr>
        <w:pStyle w:val="a7"/>
        <w:numPr>
          <w:ilvl w:val="0"/>
          <w:numId w:val="78"/>
        </w:numPr>
        <w:ind w:firstLineChars="0"/>
        <w:outlineLvl w:val="1"/>
        <w:rPr>
          <w:b/>
        </w:rPr>
      </w:pPr>
      <w:r w:rsidRPr="0003713B">
        <w:rPr>
          <w:rFonts w:hint="eastAsia"/>
          <w:b/>
        </w:rPr>
        <w:t>什么是</w:t>
      </w:r>
      <w:r w:rsidRPr="0003713B">
        <w:rPr>
          <w:rFonts w:hint="eastAsia"/>
          <w:b/>
        </w:rPr>
        <w:t>ELK</w:t>
      </w:r>
      <w:r w:rsidRPr="0003713B">
        <w:rPr>
          <w:rFonts w:hint="eastAsia"/>
          <w:b/>
        </w:rPr>
        <w:t>（</w:t>
      </w:r>
      <w:proofErr w:type="spellStart"/>
      <w:r w:rsidRPr="0003713B">
        <w:rPr>
          <w:rFonts w:hint="eastAsia"/>
          <w:b/>
        </w:rPr>
        <w:t>ElasticSearch</w:t>
      </w:r>
      <w:proofErr w:type="spellEnd"/>
      <w:r w:rsidRPr="0003713B">
        <w:rPr>
          <w:rFonts w:hint="eastAsia"/>
          <w:b/>
        </w:rPr>
        <w:t>, Logstash, Kibana</w:t>
      </w:r>
      <w:r w:rsidRPr="0003713B">
        <w:rPr>
          <w:rFonts w:hint="eastAsia"/>
          <w:b/>
        </w:rPr>
        <w:t>）</w:t>
      </w:r>
    </w:p>
    <w:p w:rsidR="0003713B" w:rsidRPr="0003713B" w:rsidRDefault="0003713B" w:rsidP="0003713B">
      <w:pPr>
        <w:pStyle w:val="a7"/>
        <w:ind w:left="1140" w:firstLineChars="0" w:firstLine="0"/>
      </w:pPr>
      <w:r w:rsidRPr="0003713B">
        <w:rPr>
          <w:rFonts w:hint="eastAsia"/>
        </w:rPr>
        <w:t>ELK</w:t>
      </w:r>
      <w:r w:rsidRPr="0003713B">
        <w:rPr>
          <w:rFonts w:hint="eastAsia"/>
        </w:rPr>
        <w:t>是三个工具的集合，</w:t>
      </w:r>
      <w:r w:rsidRPr="0003713B">
        <w:rPr>
          <w:rFonts w:hint="eastAsia"/>
        </w:rPr>
        <w:t>Elasticsearch + Logstash + Kibana</w:t>
      </w:r>
      <w:r w:rsidRPr="0003713B">
        <w:rPr>
          <w:rFonts w:hint="eastAsia"/>
        </w:rPr>
        <w:t>，这三个工具组合形成了一套实用、易用的监控架构，很多公司利用它来搭建可视化的海量日志分析平台。</w:t>
      </w:r>
    </w:p>
    <w:p w:rsidR="0003713B" w:rsidRPr="0003713B" w:rsidRDefault="0003713B" w:rsidP="0003713B">
      <w:pPr>
        <w:pStyle w:val="a7"/>
        <w:ind w:left="1140" w:firstLineChars="0" w:firstLine="0"/>
      </w:pPr>
      <w:r w:rsidRPr="0003713B">
        <w:rPr>
          <w:rFonts w:hint="eastAsia"/>
        </w:rPr>
        <w:t xml:space="preserve">1. </w:t>
      </w:r>
      <w:proofErr w:type="spellStart"/>
      <w:r w:rsidRPr="0003713B">
        <w:rPr>
          <w:rFonts w:hint="eastAsia"/>
        </w:rPr>
        <w:t>ElasticSearch</w:t>
      </w:r>
      <w:proofErr w:type="spellEnd"/>
    </w:p>
    <w:p w:rsidR="0003713B" w:rsidRPr="0003713B" w:rsidRDefault="0003713B" w:rsidP="0003713B">
      <w:pPr>
        <w:pStyle w:val="a7"/>
        <w:ind w:left="1140" w:firstLineChars="0" w:firstLine="0"/>
      </w:pPr>
      <w:proofErr w:type="spellStart"/>
      <w:r w:rsidRPr="0003713B">
        <w:rPr>
          <w:rFonts w:hint="eastAsia"/>
        </w:rPr>
        <w:t>ElasticSearch</w:t>
      </w:r>
      <w:proofErr w:type="spellEnd"/>
      <w:r w:rsidRPr="0003713B">
        <w:rPr>
          <w:rFonts w:hint="eastAsia"/>
        </w:rPr>
        <w:t>是一个基于</w:t>
      </w:r>
      <w:r w:rsidRPr="0003713B">
        <w:rPr>
          <w:rFonts w:hint="eastAsia"/>
        </w:rPr>
        <w:t>Lucene</w:t>
      </w:r>
      <w:r w:rsidRPr="0003713B">
        <w:rPr>
          <w:rFonts w:hint="eastAsia"/>
        </w:rPr>
        <w:t>的搜索服务器。它提供了一个分布式多用户能力的全文搜索引擎，基于</w:t>
      </w:r>
      <w:r w:rsidRPr="0003713B">
        <w:rPr>
          <w:rFonts w:hint="eastAsia"/>
        </w:rPr>
        <w:t>RESTful web</w:t>
      </w:r>
      <w:r w:rsidRPr="0003713B">
        <w:rPr>
          <w:rFonts w:hint="eastAsia"/>
        </w:rPr>
        <w:t>接口。</w:t>
      </w:r>
      <w:r w:rsidRPr="0003713B">
        <w:rPr>
          <w:rFonts w:hint="eastAsia"/>
        </w:rPr>
        <w:t>Elasticsearch</w:t>
      </w:r>
      <w:r w:rsidRPr="0003713B">
        <w:rPr>
          <w:rFonts w:hint="eastAsia"/>
        </w:rPr>
        <w:t>是用</w:t>
      </w:r>
      <w:r w:rsidRPr="0003713B">
        <w:rPr>
          <w:rFonts w:hint="eastAsia"/>
        </w:rPr>
        <w:t>Java</w:t>
      </w:r>
      <w:r w:rsidRPr="0003713B">
        <w:rPr>
          <w:rFonts w:hint="eastAsia"/>
        </w:rPr>
        <w:t>开发的，并作为</w:t>
      </w:r>
      <w:r w:rsidRPr="0003713B">
        <w:rPr>
          <w:rFonts w:hint="eastAsia"/>
        </w:rPr>
        <w:t>Apache</w:t>
      </w:r>
      <w:r w:rsidRPr="0003713B">
        <w:rPr>
          <w:rFonts w:hint="eastAsia"/>
        </w:rPr>
        <w:t>许可条款下的开放源码发布，是当前流行的企业级搜索引擎。设计用于云计算中，能够达到实时搜索，稳定，可靠，快速，安装使用方便。</w:t>
      </w:r>
    </w:p>
    <w:p w:rsidR="0003713B" w:rsidRPr="0003713B" w:rsidRDefault="0003713B" w:rsidP="0003713B">
      <w:pPr>
        <w:pStyle w:val="a7"/>
        <w:ind w:left="1140" w:firstLineChars="0" w:firstLine="0"/>
      </w:pPr>
      <w:r w:rsidRPr="0003713B">
        <w:rPr>
          <w:rFonts w:hint="eastAsia"/>
        </w:rPr>
        <w:t>2. Logstash</w:t>
      </w:r>
    </w:p>
    <w:p w:rsidR="0003713B" w:rsidRPr="0003713B" w:rsidRDefault="0003713B" w:rsidP="0003713B">
      <w:pPr>
        <w:pStyle w:val="a7"/>
        <w:ind w:left="1140" w:firstLineChars="0" w:firstLine="0"/>
      </w:pPr>
      <w:r w:rsidRPr="0003713B">
        <w:rPr>
          <w:rFonts w:hint="eastAsia"/>
        </w:rPr>
        <w:t>Logstash</w:t>
      </w:r>
      <w:r w:rsidRPr="0003713B">
        <w:rPr>
          <w:rFonts w:hint="eastAsia"/>
        </w:rPr>
        <w:t>是一个用于管理日志和事件的工具，你可以用它去收集日志、转换日志、解析日志并将他们作为数据提供给其它模块调用，例如搜索、存储等。</w:t>
      </w:r>
    </w:p>
    <w:p w:rsidR="0003713B" w:rsidRPr="0003713B" w:rsidRDefault="0003713B" w:rsidP="0003713B">
      <w:pPr>
        <w:pStyle w:val="a7"/>
        <w:ind w:left="1140" w:firstLineChars="0" w:firstLine="0"/>
      </w:pPr>
      <w:r w:rsidRPr="0003713B">
        <w:rPr>
          <w:rFonts w:hint="eastAsia"/>
        </w:rPr>
        <w:t>3. Kibana</w:t>
      </w:r>
    </w:p>
    <w:p w:rsidR="0003713B" w:rsidRPr="0003713B" w:rsidRDefault="0003713B" w:rsidP="0003713B">
      <w:pPr>
        <w:pStyle w:val="a7"/>
        <w:ind w:left="1140" w:firstLineChars="0" w:firstLine="0"/>
      </w:pPr>
      <w:r w:rsidRPr="0003713B">
        <w:rPr>
          <w:rFonts w:hint="eastAsia"/>
        </w:rPr>
        <w:t>Kibana</w:t>
      </w:r>
      <w:r w:rsidRPr="0003713B">
        <w:rPr>
          <w:rFonts w:hint="eastAsia"/>
        </w:rPr>
        <w:t>是一个优秀的前端日志展示框架，它可以非常详细的将日志转化为各种图表，为用户提供强大的数据可视化支持。</w:t>
      </w:r>
    </w:p>
    <w:p w:rsidR="00DE44E7" w:rsidRDefault="0058147D" w:rsidP="0086448A">
      <w:pPr>
        <w:pStyle w:val="a7"/>
        <w:numPr>
          <w:ilvl w:val="0"/>
          <w:numId w:val="1"/>
        </w:numPr>
        <w:ind w:firstLineChars="0"/>
        <w:outlineLvl w:val="0"/>
        <w:rPr>
          <w:b/>
        </w:rPr>
      </w:pPr>
      <w:r>
        <w:rPr>
          <w:rFonts w:hint="eastAsia"/>
          <w:b/>
        </w:rPr>
        <w:t>高并发</w:t>
      </w:r>
      <w:r w:rsidR="00B7783A">
        <w:rPr>
          <w:rFonts w:hint="eastAsia"/>
          <w:b/>
        </w:rPr>
        <w:t>技术</w:t>
      </w:r>
    </w:p>
    <w:p w:rsidR="00B7783A" w:rsidRDefault="00B7783A" w:rsidP="00A40CCE">
      <w:pPr>
        <w:pStyle w:val="a7"/>
        <w:numPr>
          <w:ilvl w:val="0"/>
          <w:numId w:val="69"/>
        </w:numPr>
        <w:ind w:firstLineChars="0"/>
        <w:outlineLvl w:val="1"/>
        <w:rPr>
          <w:b/>
        </w:rPr>
      </w:pPr>
      <w:r>
        <w:rPr>
          <w:rFonts w:hint="eastAsia"/>
          <w:b/>
        </w:rPr>
        <w:t>Maven</w:t>
      </w:r>
    </w:p>
    <w:p w:rsidR="00B7783A" w:rsidRDefault="00B7783A" w:rsidP="00A40CCE">
      <w:pPr>
        <w:pStyle w:val="a7"/>
        <w:numPr>
          <w:ilvl w:val="0"/>
          <w:numId w:val="70"/>
        </w:numPr>
        <w:ind w:firstLineChars="0"/>
        <w:outlineLvl w:val="2"/>
        <w:rPr>
          <w:b/>
        </w:rPr>
      </w:pPr>
      <w:r>
        <w:rPr>
          <w:rFonts w:hint="eastAsia"/>
          <w:b/>
        </w:rPr>
        <w:t>Maven</w:t>
      </w:r>
      <w:r>
        <w:rPr>
          <w:rFonts w:hint="eastAsia"/>
          <w:b/>
        </w:rPr>
        <w:t>是什么</w:t>
      </w:r>
    </w:p>
    <w:p w:rsidR="00225318" w:rsidRDefault="00225318" w:rsidP="00225318">
      <w:pPr>
        <w:pStyle w:val="a7"/>
        <w:ind w:left="720" w:firstLineChars="0" w:firstLine="0"/>
      </w:pPr>
      <w:r>
        <w:rPr>
          <w:rFonts w:hint="eastAsia"/>
        </w:rPr>
        <w:t>maven</w:t>
      </w:r>
      <w:r>
        <w:rPr>
          <w:rFonts w:hint="eastAsia"/>
        </w:rPr>
        <w:t>是一个项目管理工具，其核心特点就是通过</w:t>
      </w:r>
      <w:r>
        <w:rPr>
          <w:rFonts w:hint="eastAsia"/>
        </w:rPr>
        <w:t>maven</w:t>
      </w:r>
      <w:r>
        <w:rPr>
          <w:rFonts w:hint="eastAsia"/>
        </w:rPr>
        <w:t>可以进行包的依赖管理，保证</w:t>
      </w:r>
      <w:r>
        <w:rPr>
          <w:rFonts w:hint="eastAsia"/>
        </w:rPr>
        <w:t>jar</w:t>
      </w:r>
      <w:r>
        <w:rPr>
          <w:rFonts w:hint="eastAsia"/>
        </w:rPr>
        <w:t>包版本的一致性，以及可以使多个项目共享</w:t>
      </w:r>
      <w:r>
        <w:rPr>
          <w:rFonts w:hint="eastAsia"/>
        </w:rPr>
        <w:t>jar</w:t>
      </w:r>
      <w:r>
        <w:rPr>
          <w:rFonts w:hint="eastAsia"/>
        </w:rPr>
        <w:t>包，从而能够在开发大型</w:t>
      </w:r>
      <w:r>
        <w:rPr>
          <w:rFonts w:hint="eastAsia"/>
        </w:rPr>
        <w:t>j2ee</w:t>
      </w:r>
      <w:r>
        <w:rPr>
          <w:rFonts w:hint="eastAsia"/>
        </w:rPr>
        <w:t>应用的时候，减小项目的大小，</w:t>
      </w:r>
      <w:r w:rsidR="00F43FEF">
        <w:rPr>
          <w:rFonts w:hint="eastAsia"/>
        </w:rPr>
        <w:t xml:space="preserve"> </w:t>
      </w:r>
      <w:r>
        <w:rPr>
          <w:rFonts w:hint="eastAsia"/>
        </w:rPr>
        <w:t>maven</w:t>
      </w:r>
      <w:r>
        <w:rPr>
          <w:rFonts w:hint="eastAsia"/>
        </w:rPr>
        <w:t>根据“约定优于配置”的特性，对其项目的编译打包部署进行了更为抽象的封装，直接使用系统预定好的</w:t>
      </w:r>
      <w:proofErr w:type="spellStart"/>
      <w:r>
        <w:rPr>
          <w:rFonts w:hint="eastAsia"/>
        </w:rPr>
        <w:t>mvn</w:t>
      </w:r>
      <w:proofErr w:type="spellEnd"/>
      <w:r>
        <w:rPr>
          <w:rFonts w:hint="eastAsia"/>
        </w:rPr>
        <w:t xml:space="preserve"> </w:t>
      </w:r>
      <w:proofErr w:type="spellStart"/>
      <w:r>
        <w:rPr>
          <w:rFonts w:hint="eastAsia"/>
        </w:rPr>
        <w:t>clean,compile,test,package</w:t>
      </w:r>
      <w:proofErr w:type="spellEnd"/>
      <w:r>
        <w:rPr>
          <w:rFonts w:hint="eastAsia"/>
        </w:rPr>
        <w:t>等命令进行项目的操作。</w:t>
      </w:r>
    </w:p>
    <w:p w:rsidR="00225318" w:rsidRDefault="00225318" w:rsidP="00225318">
      <w:pPr>
        <w:pStyle w:val="a7"/>
        <w:ind w:left="720" w:firstLineChars="0" w:firstLine="0"/>
      </w:pPr>
      <w:r>
        <w:rPr>
          <w:rFonts w:hint="eastAsia"/>
        </w:rPr>
        <w:t>为了保证团队中的成员能够节省下载</w:t>
      </w:r>
      <w:r>
        <w:rPr>
          <w:rFonts w:hint="eastAsia"/>
        </w:rPr>
        <w:t>jar</w:t>
      </w:r>
      <w:r>
        <w:rPr>
          <w:rFonts w:hint="eastAsia"/>
        </w:rPr>
        <w:t>包所需要的时间，于是我就采用</w:t>
      </w:r>
      <w:r>
        <w:rPr>
          <w:rFonts w:hint="eastAsia"/>
        </w:rPr>
        <w:t>nexus</w:t>
      </w:r>
      <w:r>
        <w:rPr>
          <w:rFonts w:hint="eastAsia"/>
        </w:rPr>
        <w:t>搭建了在局域网内的</w:t>
      </w:r>
      <w:r>
        <w:rPr>
          <w:rFonts w:hint="eastAsia"/>
        </w:rPr>
        <w:t>maven</w:t>
      </w:r>
      <w:r>
        <w:rPr>
          <w:rFonts w:hint="eastAsia"/>
        </w:rPr>
        <w:t>私服，然后通过配置</w:t>
      </w:r>
      <w:r>
        <w:rPr>
          <w:rFonts w:hint="eastAsia"/>
        </w:rPr>
        <w:t>settings.xml</w:t>
      </w:r>
      <w:r>
        <w:rPr>
          <w:rFonts w:hint="eastAsia"/>
        </w:rPr>
        <w:t>中建立</w:t>
      </w:r>
      <w:r>
        <w:rPr>
          <w:rFonts w:hint="eastAsia"/>
        </w:rPr>
        <w:t>mirror</w:t>
      </w:r>
      <w:r>
        <w:rPr>
          <w:rFonts w:hint="eastAsia"/>
        </w:rPr>
        <w:t>镜像，将所有下载</w:t>
      </w:r>
      <w:r>
        <w:rPr>
          <w:rFonts w:hint="eastAsia"/>
        </w:rPr>
        <w:t>jar</w:t>
      </w:r>
      <w:r>
        <w:rPr>
          <w:rFonts w:hint="eastAsia"/>
        </w:rPr>
        <w:t>包的请求都转发到</w:t>
      </w:r>
      <w:r>
        <w:rPr>
          <w:rFonts w:hint="eastAsia"/>
        </w:rPr>
        <w:t>maven</w:t>
      </w:r>
      <w:r>
        <w:rPr>
          <w:rFonts w:hint="eastAsia"/>
        </w:rPr>
        <w:t>私服上，之后通过在</w:t>
      </w:r>
      <w:r w:rsidR="00F43FEF">
        <w:rPr>
          <w:rFonts w:hint="eastAsia"/>
        </w:rPr>
        <w:t>pom.xml</w:t>
      </w:r>
      <w:r>
        <w:rPr>
          <w:rFonts w:hint="eastAsia"/>
        </w:rPr>
        <w:t>即</w:t>
      </w:r>
      <w:r>
        <w:rPr>
          <w:rFonts w:hint="eastAsia"/>
        </w:rPr>
        <w:t>(project object model)</w:t>
      </w:r>
      <w:r>
        <w:rPr>
          <w:rFonts w:hint="eastAsia"/>
        </w:rPr>
        <w:t>中配置项目所依赖的</w:t>
      </w:r>
      <w:r>
        <w:rPr>
          <w:rFonts w:hint="eastAsia"/>
        </w:rPr>
        <w:t>jar</w:t>
      </w:r>
      <w:r>
        <w:rPr>
          <w:rFonts w:hint="eastAsia"/>
        </w:rPr>
        <w:t>包，从而达到在构建项目的时候，先从本地仓库中查找，如果不存在从内部私服查找，如果不存在最后再从外网</w:t>
      </w:r>
      <w:r>
        <w:rPr>
          <w:rFonts w:hint="eastAsia"/>
        </w:rPr>
        <w:t>central</w:t>
      </w:r>
    </w:p>
    <w:p w:rsidR="00B7783A" w:rsidRPr="00B7783A" w:rsidRDefault="00225318" w:rsidP="00225318">
      <w:pPr>
        <w:pStyle w:val="a7"/>
        <w:ind w:left="720" w:firstLineChars="0" w:firstLine="0"/>
      </w:pPr>
      <w:r>
        <w:rPr>
          <w:rFonts w:hint="eastAsia"/>
        </w:rPr>
        <w:t>服务器查找的机制，达到了节省下载带宽，提高开发效率，以及</w:t>
      </w:r>
      <w:r>
        <w:rPr>
          <w:rFonts w:hint="eastAsia"/>
        </w:rPr>
        <w:t>jar</w:t>
      </w:r>
      <w:r>
        <w:rPr>
          <w:rFonts w:hint="eastAsia"/>
        </w:rPr>
        <w:t>包重用的目的。</w:t>
      </w:r>
    </w:p>
    <w:p w:rsidR="00B7783A" w:rsidRDefault="00B7783A" w:rsidP="00A40CCE">
      <w:pPr>
        <w:pStyle w:val="a7"/>
        <w:numPr>
          <w:ilvl w:val="0"/>
          <w:numId w:val="70"/>
        </w:numPr>
        <w:ind w:firstLineChars="0"/>
        <w:outlineLvl w:val="2"/>
        <w:rPr>
          <w:b/>
        </w:rPr>
      </w:pPr>
      <w:r w:rsidRPr="00B7783A">
        <w:rPr>
          <w:rFonts w:hint="eastAsia"/>
          <w:b/>
        </w:rPr>
        <w:t>Maven</w:t>
      </w:r>
      <w:r w:rsidRPr="00B7783A">
        <w:rPr>
          <w:rFonts w:hint="eastAsia"/>
          <w:b/>
        </w:rPr>
        <w:t>的工程类型有哪些</w:t>
      </w:r>
    </w:p>
    <w:p w:rsidR="00B7783A" w:rsidRPr="00B7783A" w:rsidRDefault="00B7783A" w:rsidP="00B7783A">
      <w:pPr>
        <w:pStyle w:val="a7"/>
        <w:ind w:left="720" w:firstLineChars="0" w:firstLine="0"/>
      </w:pPr>
      <w:r>
        <w:rPr>
          <w:rFonts w:hint="eastAsia"/>
        </w:rPr>
        <w:tab/>
      </w:r>
      <w:r>
        <w:rPr>
          <w:rFonts w:hint="eastAsia"/>
        </w:rPr>
        <w:tab/>
      </w:r>
      <w:r w:rsidRPr="00B7783A">
        <w:rPr>
          <w:rFonts w:hint="eastAsia"/>
        </w:rPr>
        <w:t>POM</w:t>
      </w:r>
      <w:r w:rsidRPr="00B7783A">
        <w:rPr>
          <w:rFonts w:hint="eastAsia"/>
        </w:rPr>
        <w:t>工程</w:t>
      </w:r>
    </w:p>
    <w:p w:rsidR="00B7783A" w:rsidRPr="00B7783A" w:rsidRDefault="00B7783A" w:rsidP="00B7783A">
      <w:pPr>
        <w:pStyle w:val="a7"/>
        <w:ind w:left="720" w:firstLineChars="0" w:firstLine="0"/>
      </w:pPr>
      <w:r>
        <w:rPr>
          <w:rFonts w:hint="eastAsia"/>
        </w:rPr>
        <w:tab/>
      </w:r>
      <w:r>
        <w:rPr>
          <w:rFonts w:hint="eastAsia"/>
        </w:rPr>
        <w:tab/>
      </w:r>
      <w:r w:rsidRPr="00B7783A">
        <w:rPr>
          <w:rFonts w:hint="eastAsia"/>
        </w:rPr>
        <w:t>POM</w:t>
      </w:r>
      <w:r w:rsidRPr="00B7783A">
        <w:rPr>
          <w:rFonts w:hint="eastAsia"/>
        </w:rPr>
        <w:t>工程是逻辑工程。用在父级工程或聚合工程中。用来做</w:t>
      </w:r>
      <w:r w:rsidRPr="00B7783A">
        <w:rPr>
          <w:rFonts w:hint="eastAsia"/>
        </w:rPr>
        <w:t>jar</w:t>
      </w:r>
      <w:r w:rsidRPr="00B7783A">
        <w:rPr>
          <w:rFonts w:hint="eastAsia"/>
        </w:rPr>
        <w:t>包的版本控制。</w:t>
      </w:r>
    </w:p>
    <w:p w:rsidR="00B7783A" w:rsidRPr="00B7783A" w:rsidRDefault="00B7783A" w:rsidP="00B7783A">
      <w:pPr>
        <w:pStyle w:val="a7"/>
        <w:ind w:left="720" w:firstLineChars="0" w:firstLine="0"/>
      </w:pPr>
      <w:r>
        <w:rPr>
          <w:rFonts w:hint="eastAsia"/>
        </w:rPr>
        <w:lastRenderedPageBreak/>
        <w:tab/>
      </w:r>
      <w:r>
        <w:rPr>
          <w:rFonts w:hint="eastAsia"/>
        </w:rPr>
        <w:tab/>
      </w:r>
      <w:r w:rsidRPr="00B7783A">
        <w:rPr>
          <w:rFonts w:hint="eastAsia"/>
        </w:rPr>
        <w:t>JAR</w:t>
      </w:r>
      <w:r w:rsidRPr="00B7783A">
        <w:rPr>
          <w:rFonts w:hint="eastAsia"/>
        </w:rPr>
        <w:t>工程</w:t>
      </w:r>
    </w:p>
    <w:p w:rsidR="00B7783A" w:rsidRPr="00B7783A" w:rsidRDefault="00B7783A" w:rsidP="00B7783A">
      <w:pPr>
        <w:pStyle w:val="a7"/>
        <w:ind w:left="720" w:firstLineChars="0" w:firstLine="0"/>
      </w:pPr>
      <w:r>
        <w:rPr>
          <w:rFonts w:hint="eastAsia"/>
        </w:rPr>
        <w:tab/>
      </w:r>
      <w:r>
        <w:rPr>
          <w:rFonts w:hint="eastAsia"/>
        </w:rPr>
        <w:tab/>
      </w:r>
      <w:r w:rsidRPr="00B7783A">
        <w:rPr>
          <w:rFonts w:hint="eastAsia"/>
        </w:rPr>
        <w:t>将会打包成</w:t>
      </w:r>
      <w:r w:rsidRPr="00B7783A">
        <w:rPr>
          <w:rFonts w:hint="eastAsia"/>
        </w:rPr>
        <w:t>jar</w:t>
      </w:r>
      <w:r w:rsidRPr="00B7783A">
        <w:rPr>
          <w:rFonts w:hint="eastAsia"/>
        </w:rPr>
        <w:t>用作</w:t>
      </w:r>
      <w:r w:rsidRPr="00B7783A">
        <w:rPr>
          <w:rFonts w:hint="eastAsia"/>
        </w:rPr>
        <w:t>jar</w:t>
      </w:r>
      <w:r w:rsidRPr="00B7783A">
        <w:rPr>
          <w:rFonts w:hint="eastAsia"/>
        </w:rPr>
        <w:t>包使用。即常见的本地工程</w:t>
      </w:r>
      <w:r w:rsidRPr="00B7783A">
        <w:rPr>
          <w:rFonts w:hint="eastAsia"/>
        </w:rPr>
        <w:t xml:space="preserve"> - Java Project</w:t>
      </w:r>
      <w:r w:rsidRPr="00B7783A">
        <w:rPr>
          <w:rFonts w:hint="eastAsia"/>
        </w:rPr>
        <w:t>。</w:t>
      </w:r>
    </w:p>
    <w:p w:rsidR="00B7783A" w:rsidRPr="00B7783A" w:rsidRDefault="00B7783A" w:rsidP="00B7783A">
      <w:pPr>
        <w:pStyle w:val="a7"/>
        <w:ind w:left="720" w:firstLineChars="0" w:firstLine="0"/>
      </w:pPr>
      <w:r>
        <w:rPr>
          <w:rFonts w:hint="eastAsia"/>
        </w:rPr>
        <w:tab/>
      </w:r>
      <w:r>
        <w:rPr>
          <w:rFonts w:hint="eastAsia"/>
        </w:rPr>
        <w:tab/>
      </w:r>
      <w:r w:rsidRPr="00B7783A">
        <w:rPr>
          <w:rFonts w:hint="eastAsia"/>
        </w:rPr>
        <w:t>WAR</w:t>
      </w:r>
      <w:r w:rsidRPr="00B7783A">
        <w:rPr>
          <w:rFonts w:hint="eastAsia"/>
        </w:rPr>
        <w:t>工程</w:t>
      </w:r>
    </w:p>
    <w:p w:rsidR="00B7783A" w:rsidRDefault="00B7783A" w:rsidP="00B7783A">
      <w:pPr>
        <w:pStyle w:val="a7"/>
        <w:ind w:left="720" w:firstLineChars="0" w:firstLine="0"/>
      </w:pPr>
      <w:r>
        <w:rPr>
          <w:rFonts w:hint="eastAsia"/>
        </w:rPr>
        <w:tab/>
      </w:r>
      <w:r>
        <w:rPr>
          <w:rFonts w:hint="eastAsia"/>
        </w:rPr>
        <w:tab/>
      </w:r>
      <w:r w:rsidRPr="00B7783A">
        <w:rPr>
          <w:rFonts w:hint="eastAsia"/>
        </w:rPr>
        <w:t>将会打包成</w:t>
      </w:r>
      <w:r w:rsidRPr="00B7783A">
        <w:rPr>
          <w:rFonts w:hint="eastAsia"/>
        </w:rPr>
        <w:t>war</w:t>
      </w:r>
      <w:r w:rsidRPr="00B7783A">
        <w:rPr>
          <w:rFonts w:hint="eastAsia"/>
        </w:rPr>
        <w:t>，发布在服务器上的工程。如网站或服务。即常见的网络工程</w:t>
      </w:r>
      <w:r w:rsidRPr="00B7783A">
        <w:rPr>
          <w:rFonts w:hint="eastAsia"/>
        </w:rPr>
        <w:t xml:space="preserve"> </w:t>
      </w:r>
      <w:r>
        <w:rPr>
          <w:rFonts w:hint="eastAsia"/>
        </w:rPr>
        <w:tab/>
      </w:r>
      <w:r>
        <w:rPr>
          <w:rFonts w:hint="eastAsia"/>
        </w:rPr>
        <w:tab/>
      </w:r>
      <w:r w:rsidRPr="00B7783A">
        <w:rPr>
          <w:rFonts w:hint="eastAsia"/>
        </w:rPr>
        <w:t>- Dynamic Web Project</w:t>
      </w:r>
      <w:r w:rsidRPr="00B7783A">
        <w:rPr>
          <w:rFonts w:hint="eastAsia"/>
        </w:rPr>
        <w:t>。</w:t>
      </w:r>
      <w:r w:rsidRPr="00B7783A">
        <w:rPr>
          <w:rFonts w:hint="eastAsia"/>
        </w:rPr>
        <w:t>war</w:t>
      </w:r>
      <w:r w:rsidRPr="00B7783A">
        <w:rPr>
          <w:rFonts w:hint="eastAsia"/>
        </w:rPr>
        <w:t>工程默认没有</w:t>
      </w:r>
      <w:r w:rsidRPr="00B7783A">
        <w:rPr>
          <w:rFonts w:hint="eastAsia"/>
        </w:rPr>
        <w:t>WEB-INF</w:t>
      </w:r>
      <w:r w:rsidRPr="00B7783A">
        <w:rPr>
          <w:rFonts w:hint="eastAsia"/>
        </w:rPr>
        <w:t>目录及</w:t>
      </w:r>
      <w:r w:rsidRPr="00B7783A">
        <w:rPr>
          <w:rFonts w:hint="eastAsia"/>
        </w:rPr>
        <w:t>web.xml</w:t>
      </w:r>
      <w:r w:rsidRPr="00B7783A">
        <w:rPr>
          <w:rFonts w:hint="eastAsia"/>
        </w:rPr>
        <w:t>配置文件，</w:t>
      </w:r>
      <w:r w:rsidRPr="00B7783A">
        <w:rPr>
          <w:rFonts w:hint="eastAsia"/>
        </w:rPr>
        <w:t>IDE</w:t>
      </w:r>
      <w:r w:rsidRPr="00B7783A">
        <w:rPr>
          <w:rFonts w:hint="eastAsia"/>
        </w:rPr>
        <w:t>通常会显示工程错误，提供完整工程结构可以解决。</w:t>
      </w:r>
    </w:p>
    <w:p w:rsidR="00B7783A" w:rsidRDefault="00B7783A" w:rsidP="00A40CCE">
      <w:pPr>
        <w:pStyle w:val="a7"/>
        <w:numPr>
          <w:ilvl w:val="0"/>
          <w:numId w:val="70"/>
        </w:numPr>
        <w:ind w:firstLineChars="0"/>
        <w:outlineLvl w:val="2"/>
      </w:pPr>
      <w:r w:rsidRPr="00B7783A">
        <w:rPr>
          <w:rFonts w:hint="eastAsia"/>
        </w:rPr>
        <w:t>Maven</w:t>
      </w:r>
      <w:r w:rsidRPr="00B7783A">
        <w:rPr>
          <w:rFonts w:hint="eastAsia"/>
        </w:rPr>
        <w:t>仓库是什么</w:t>
      </w:r>
    </w:p>
    <w:p w:rsidR="00B7783A" w:rsidRDefault="00B7783A" w:rsidP="00B7783A">
      <w:pPr>
        <w:pStyle w:val="a7"/>
        <w:ind w:left="720" w:firstLineChars="0" w:firstLine="0"/>
      </w:pPr>
      <w:r>
        <w:rPr>
          <w:rFonts w:hint="eastAsia"/>
        </w:rPr>
        <w:t>Maven</w:t>
      </w:r>
      <w:r>
        <w:rPr>
          <w:rFonts w:hint="eastAsia"/>
        </w:rPr>
        <w:t>仓库是基于简单文件系统存储的，集中化管理</w:t>
      </w:r>
      <w:r>
        <w:rPr>
          <w:rFonts w:hint="eastAsia"/>
        </w:rPr>
        <w:t>Java API</w:t>
      </w:r>
      <w:r>
        <w:rPr>
          <w:rFonts w:hint="eastAsia"/>
        </w:rPr>
        <w:t>资源（构件）的一个服务。仓库中的任何一个构件都有其唯一的坐标，根据这个坐标可以定义其在仓库中的唯一存储路径。得益于</w:t>
      </w:r>
      <w:r>
        <w:rPr>
          <w:rFonts w:hint="eastAsia"/>
        </w:rPr>
        <w:t xml:space="preserve"> Maven </w:t>
      </w:r>
      <w:r>
        <w:rPr>
          <w:rFonts w:hint="eastAsia"/>
        </w:rPr>
        <w:t>的坐标机制，任何</w:t>
      </w:r>
      <w:r>
        <w:rPr>
          <w:rFonts w:hint="eastAsia"/>
        </w:rPr>
        <w:t xml:space="preserve"> Maven</w:t>
      </w:r>
      <w:r>
        <w:rPr>
          <w:rFonts w:hint="eastAsia"/>
        </w:rPr>
        <w:t>项目使用任何一个构件的方式都是完全相同的，</w:t>
      </w:r>
      <w:r>
        <w:rPr>
          <w:rFonts w:hint="eastAsia"/>
        </w:rPr>
        <w:t xml:space="preserve">Maven </w:t>
      </w:r>
      <w:r>
        <w:rPr>
          <w:rFonts w:hint="eastAsia"/>
        </w:rPr>
        <w:t>可以在某个位置统一存储所有的</w:t>
      </w:r>
      <w:r>
        <w:rPr>
          <w:rFonts w:hint="eastAsia"/>
        </w:rPr>
        <w:t xml:space="preserve"> Maven </w:t>
      </w:r>
      <w:r>
        <w:rPr>
          <w:rFonts w:hint="eastAsia"/>
        </w:rPr>
        <w:t>项目共享的构件，这个统一的位置就是仓库，项目构建完毕后生成的构件也可以安装或者部署到仓库中，供其它项目使用。</w:t>
      </w:r>
    </w:p>
    <w:p w:rsidR="00B7783A" w:rsidRDefault="00B7783A" w:rsidP="00B7783A">
      <w:pPr>
        <w:pStyle w:val="a7"/>
        <w:ind w:left="720" w:firstLineChars="0" w:firstLine="0"/>
      </w:pPr>
      <w:r>
        <w:rPr>
          <w:rFonts w:hint="eastAsia"/>
        </w:rPr>
        <w:t>对于</w:t>
      </w:r>
      <w:r>
        <w:rPr>
          <w:rFonts w:hint="eastAsia"/>
        </w:rPr>
        <w:t>Maven</w:t>
      </w:r>
      <w:r>
        <w:rPr>
          <w:rFonts w:hint="eastAsia"/>
        </w:rPr>
        <w:t>来说，仓库分为两类：本地仓库和远程仓库。</w:t>
      </w:r>
    </w:p>
    <w:p w:rsidR="00160BEA" w:rsidRDefault="00160BEA" w:rsidP="00A40CCE">
      <w:pPr>
        <w:pStyle w:val="a7"/>
        <w:numPr>
          <w:ilvl w:val="0"/>
          <w:numId w:val="70"/>
        </w:numPr>
        <w:ind w:firstLineChars="0"/>
        <w:outlineLvl w:val="2"/>
      </w:pPr>
      <w:r w:rsidRPr="00160BEA">
        <w:rPr>
          <w:rFonts w:hint="eastAsia"/>
        </w:rPr>
        <w:t>Maven</w:t>
      </w:r>
      <w:r w:rsidRPr="00160BEA">
        <w:rPr>
          <w:rFonts w:hint="eastAsia"/>
        </w:rPr>
        <w:t>常用命令有哪些？</w:t>
      </w:r>
    </w:p>
    <w:p w:rsidR="00160BEA" w:rsidRPr="00160BEA" w:rsidRDefault="00160BEA" w:rsidP="00160BEA">
      <w:pPr>
        <w:pStyle w:val="a7"/>
        <w:ind w:leftChars="443" w:left="930" w:firstLine="422"/>
        <w:rPr>
          <w:b/>
        </w:rPr>
      </w:pPr>
      <w:r w:rsidRPr="00160BEA">
        <w:rPr>
          <w:b/>
        </w:rPr>
        <w:t>install</w:t>
      </w:r>
    </w:p>
    <w:p w:rsidR="00160BEA" w:rsidRPr="00160BEA" w:rsidRDefault="00160BEA" w:rsidP="00160BEA">
      <w:pPr>
        <w:pStyle w:val="a7"/>
        <w:ind w:leftChars="443" w:left="930"/>
      </w:pPr>
      <w:r>
        <w:rPr>
          <w:rFonts w:hint="eastAsia"/>
        </w:rPr>
        <w:t>本地安装，</w:t>
      </w:r>
      <w:r>
        <w:rPr>
          <w:rFonts w:hint="eastAsia"/>
        </w:rPr>
        <w:t xml:space="preserve"> </w:t>
      </w:r>
      <w:r>
        <w:rPr>
          <w:rFonts w:hint="eastAsia"/>
        </w:rPr>
        <w:t>包含编译，打包，安装到本地仓库</w:t>
      </w:r>
    </w:p>
    <w:p w:rsidR="00160BEA" w:rsidRDefault="00160BEA" w:rsidP="00160BEA">
      <w:pPr>
        <w:pStyle w:val="a7"/>
        <w:ind w:leftChars="443" w:left="930"/>
      </w:pPr>
      <w:r>
        <w:rPr>
          <w:rFonts w:hint="eastAsia"/>
        </w:rPr>
        <w:t>编译</w:t>
      </w:r>
      <w:r>
        <w:rPr>
          <w:rFonts w:hint="eastAsia"/>
        </w:rPr>
        <w:t xml:space="preserve"> - </w:t>
      </w:r>
      <w:proofErr w:type="spellStart"/>
      <w:r>
        <w:rPr>
          <w:rFonts w:hint="eastAsia"/>
        </w:rPr>
        <w:t>javac</w:t>
      </w:r>
      <w:proofErr w:type="spellEnd"/>
    </w:p>
    <w:p w:rsidR="00160BEA" w:rsidRPr="00160BEA" w:rsidRDefault="00160BEA" w:rsidP="00160BEA">
      <w:pPr>
        <w:pStyle w:val="a7"/>
        <w:ind w:leftChars="443" w:left="930"/>
      </w:pPr>
      <w:r>
        <w:rPr>
          <w:rFonts w:hint="eastAsia"/>
        </w:rPr>
        <w:t>打包</w:t>
      </w:r>
      <w:r>
        <w:rPr>
          <w:rFonts w:hint="eastAsia"/>
        </w:rPr>
        <w:t xml:space="preserve"> - jar</w:t>
      </w:r>
      <w:r>
        <w:rPr>
          <w:rFonts w:hint="eastAsia"/>
        </w:rPr>
        <w:t>，</w:t>
      </w:r>
      <w:r>
        <w:rPr>
          <w:rFonts w:hint="eastAsia"/>
        </w:rPr>
        <w:t xml:space="preserve"> </w:t>
      </w:r>
      <w:r>
        <w:rPr>
          <w:rFonts w:hint="eastAsia"/>
        </w:rPr>
        <w:t>将</w:t>
      </w:r>
      <w:r>
        <w:rPr>
          <w:rFonts w:hint="eastAsia"/>
        </w:rPr>
        <w:t>java</w:t>
      </w:r>
      <w:r>
        <w:rPr>
          <w:rFonts w:hint="eastAsia"/>
        </w:rPr>
        <w:t>代码打包为</w:t>
      </w:r>
      <w:r>
        <w:rPr>
          <w:rFonts w:hint="eastAsia"/>
        </w:rPr>
        <w:t>jar</w:t>
      </w:r>
      <w:r>
        <w:rPr>
          <w:rFonts w:hint="eastAsia"/>
        </w:rPr>
        <w:t>文件</w:t>
      </w:r>
    </w:p>
    <w:p w:rsidR="00160BEA" w:rsidRPr="00160BEA" w:rsidRDefault="00160BEA" w:rsidP="00160BEA">
      <w:pPr>
        <w:pStyle w:val="a7"/>
        <w:ind w:leftChars="443" w:left="930"/>
      </w:pPr>
      <w:r>
        <w:rPr>
          <w:rFonts w:hint="eastAsia"/>
        </w:rPr>
        <w:t>安装到本地仓库</w:t>
      </w:r>
      <w:r>
        <w:rPr>
          <w:rFonts w:hint="eastAsia"/>
        </w:rPr>
        <w:t xml:space="preserve"> - </w:t>
      </w:r>
      <w:r>
        <w:rPr>
          <w:rFonts w:hint="eastAsia"/>
        </w:rPr>
        <w:t>将打包的</w:t>
      </w:r>
      <w:r>
        <w:rPr>
          <w:rFonts w:hint="eastAsia"/>
        </w:rPr>
        <w:t>jar</w:t>
      </w:r>
      <w:r>
        <w:rPr>
          <w:rFonts w:hint="eastAsia"/>
        </w:rPr>
        <w:t>文件，保存到本地仓库目录中。</w:t>
      </w:r>
    </w:p>
    <w:p w:rsidR="00160BEA" w:rsidRPr="00160BEA" w:rsidRDefault="00160BEA" w:rsidP="00160BEA">
      <w:pPr>
        <w:pStyle w:val="a7"/>
        <w:ind w:leftChars="443" w:left="930" w:firstLine="422"/>
        <w:rPr>
          <w:b/>
        </w:rPr>
      </w:pPr>
      <w:r w:rsidRPr="00160BEA">
        <w:rPr>
          <w:b/>
        </w:rPr>
        <w:t>clean</w:t>
      </w:r>
    </w:p>
    <w:p w:rsidR="00160BEA" w:rsidRDefault="00160BEA" w:rsidP="00160BEA">
      <w:pPr>
        <w:pStyle w:val="a7"/>
        <w:ind w:leftChars="443" w:left="930"/>
      </w:pPr>
      <w:r>
        <w:rPr>
          <w:rFonts w:hint="eastAsia"/>
        </w:rPr>
        <w:t>清除已编译信息。</w:t>
      </w:r>
    </w:p>
    <w:p w:rsidR="00160BEA" w:rsidRDefault="00160BEA" w:rsidP="00160BEA">
      <w:pPr>
        <w:pStyle w:val="a7"/>
        <w:ind w:leftChars="443" w:left="930"/>
      </w:pPr>
      <w:r>
        <w:rPr>
          <w:rFonts w:hint="eastAsia"/>
        </w:rPr>
        <w:t>删除工程中的</w:t>
      </w:r>
      <w:r>
        <w:rPr>
          <w:rFonts w:hint="eastAsia"/>
        </w:rPr>
        <w:t>target</w:t>
      </w:r>
      <w:r>
        <w:rPr>
          <w:rFonts w:hint="eastAsia"/>
        </w:rPr>
        <w:t>目录。</w:t>
      </w:r>
    </w:p>
    <w:p w:rsidR="00160BEA" w:rsidRPr="00160BEA" w:rsidRDefault="00160BEA" w:rsidP="00160BEA">
      <w:pPr>
        <w:pStyle w:val="a7"/>
        <w:ind w:leftChars="443" w:left="930" w:firstLine="422"/>
        <w:rPr>
          <w:b/>
        </w:rPr>
      </w:pPr>
      <w:r w:rsidRPr="00160BEA">
        <w:rPr>
          <w:b/>
        </w:rPr>
        <w:t>compile</w:t>
      </w:r>
    </w:p>
    <w:p w:rsidR="00160BEA" w:rsidRDefault="00160BEA" w:rsidP="00160BEA">
      <w:pPr>
        <w:pStyle w:val="a7"/>
        <w:ind w:leftChars="443" w:left="930"/>
      </w:pPr>
      <w:r>
        <w:rPr>
          <w:rFonts w:hint="eastAsia"/>
        </w:rPr>
        <w:t>只编译。</w:t>
      </w:r>
      <w:r>
        <w:rPr>
          <w:rFonts w:hint="eastAsia"/>
        </w:rPr>
        <w:t xml:space="preserve"> </w:t>
      </w:r>
      <w:proofErr w:type="spellStart"/>
      <w:r>
        <w:rPr>
          <w:rFonts w:hint="eastAsia"/>
        </w:rPr>
        <w:t>javac</w:t>
      </w:r>
      <w:proofErr w:type="spellEnd"/>
      <w:r>
        <w:rPr>
          <w:rFonts w:hint="eastAsia"/>
        </w:rPr>
        <w:t>命令</w:t>
      </w:r>
    </w:p>
    <w:p w:rsidR="00160BEA" w:rsidRPr="00160BEA" w:rsidRDefault="00160BEA" w:rsidP="00160BEA">
      <w:pPr>
        <w:pStyle w:val="a7"/>
        <w:ind w:leftChars="443" w:left="930" w:firstLine="422"/>
        <w:rPr>
          <w:b/>
        </w:rPr>
      </w:pPr>
      <w:r w:rsidRPr="00160BEA">
        <w:rPr>
          <w:b/>
        </w:rPr>
        <w:t>deploy</w:t>
      </w:r>
    </w:p>
    <w:p w:rsidR="00160BEA" w:rsidRDefault="00160BEA" w:rsidP="00160BEA">
      <w:pPr>
        <w:pStyle w:val="a7"/>
        <w:ind w:leftChars="443" w:left="930"/>
      </w:pPr>
      <w:r>
        <w:rPr>
          <w:rFonts w:hint="eastAsia"/>
        </w:rPr>
        <w:t>部署。</w:t>
      </w:r>
      <w:r>
        <w:rPr>
          <w:rFonts w:hint="eastAsia"/>
        </w:rPr>
        <w:t xml:space="preserve"> </w:t>
      </w:r>
      <w:r>
        <w:rPr>
          <w:rFonts w:hint="eastAsia"/>
        </w:rPr>
        <w:t>常见于结合私服使用的命令。</w:t>
      </w:r>
    </w:p>
    <w:p w:rsidR="00160BEA" w:rsidRDefault="00160BEA" w:rsidP="00160BEA">
      <w:pPr>
        <w:pStyle w:val="a7"/>
        <w:ind w:leftChars="443" w:left="930"/>
      </w:pPr>
      <w:r>
        <w:rPr>
          <w:rFonts w:hint="eastAsia"/>
        </w:rPr>
        <w:t>相当于是</w:t>
      </w:r>
      <w:r>
        <w:rPr>
          <w:rFonts w:hint="eastAsia"/>
        </w:rPr>
        <w:t>install+</w:t>
      </w:r>
      <w:r>
        <w:rPr>
          <w:rFonts w:hint="eastAsia"/>
        </w:rPr>
        <w:t>上传</w:t>
      </w:r>
      <w:r>
        <w:rPr>
          <w:rFonts w:hint="eastAsia"/>
        </w:rPr>
        <w:t>jar</w:t>
      </w:r>
      <w:r>
        <w:rPr>
          <w:rFonts w:hint="eastAsia"/>
        </w:rPr>
        <w:t>到私服。</w:t>
      </w:r>
    </w:p>
    <w:p w:rsidR="00160BEA" w:rsidRPr="00160BEA" w:rsidRDefault="00160BEA" w:rsidP="00160BEA">
      <w:pPr>
        <w:pStyle w:val="a7"/>
        <w:ind w:leftChars="443" w:left="930"/>
      </w:pPr>
      <w:r>
        <w:rPr>
          <w:rFonts w:hint="eastAsia"/>
        </w:rPr>
        <w:t>包含编译，打包，安装到本地仓库，上传到私服仓库。</w:t>
      </w:r>
    </w:p>
    <w:p w:rsidR="00160BEA" w:rsidRPr="00160BEA" w:rsidRDefault="00160BEA" w:rsidP="00160BEA">
      <w:pPr>
        <w:pStyle w:val="a7"/>
        <w:ind w:leftChars="443" w:left="930" w:firstLine="422"/>
        <w:rPr>
          <w:b/>
        </w:rPr>
      </w:pPr>
      <w:r w:rsidRPr="00160BEA">
        <w:rPr>
          <w:b/>
        </w:rPr>
        <w:t>package</w:t>
      </w:r>
    </w:p>
    <w:p w:rsidR="00160BEA" w:rsidRDefault="00160BEA" w:rsidP="00160BEA">
      <w:pPr>
        <w:pStyle w:val="a7"/>
        <w:ind w:leftChars="443" w:left="930" w:firstLineChars="0" w:firstLine="0"/>
      </w:pPr>
      <w:r>
        <w:rPr>
          <w:rFonts w:hint="eastAsia"/>
        </w:rPr>
        <w:tab/>
        <w:t xml:space="preserve"> </w:t>
      </w:r>
      <w:r>
        <w:rPr>
          <w:rFonts w:hint="eastAsia"/>
        </w:rPr>
        <w:t>打包。</w:t>
      </w:r>
      <w:r>
        <w:rPr>
          <w:rFonts w:hint="eastAsia"/>
        </w:rPr>
        <w:t xml:space="preserve"> </w:t>
      </w:r>
      <w:r>
        <w:rPr>
          <w:rFonts w:hint="eastAsia"/>
        </w:rPr>
        <w:t>包含编译，打包两个功能。</w:t>
      </w:r>
    </w:p>
    <w:p w:rsidR="008270F9" w:rsidRDefault="008270F9" w:rsidP="00A40CCE">
      <w:pPr>
        <w:pStyle w:val="a7"/>
        <w:numPr>
          <w:ilvl w:val="0"/>
          <w:numId w:val="69"/>
        </w:numPr>
        <w:ind w:firstLineChars="0"/>
        <w:outlineLvl w:val="1"/>
        <w:rPr>
          <w:b/>
        </w:rPr>
      </w:pPr>
      <w:r w:rsidRPr="000711D2">
        <w:rPr>
          <w:rFonts w:hint="eastAsia"/>
          <w:b/>
        </w:rPr>
        <w:t>Zookeeper</w:t>
      </w:r>
      <w:r w:rsidRPr="00D34C0D">
        <w:rPr>
          <w:rFonts w:hint="eastAsia"/>
          <w:b/>
        </w:rPr>
        <w:t xml:space="preserve"> </w:t>
      </w:r>
    </w:p>
    <w:p w:rsidR="008270F9" w:rsidRDefault="008270F9" w:rsidP="00A40CCE">
      <w:pPr>
        <w:pStyle w:val="a7"/>
        <w:numPr>
          <w:ilvl w:val="0"/>
          <w:numId w:val="82"/>
        </w:numPr>
        <w:ind w:firstLineChars="0"/>
        <w:outlineLvl w:val="2"/>
        <w:rPr>
          <w:b/>
        </w:rPr>
      </w:pPr>
      <w:proofErr w:type="spellStart"/>
      <w:r w:rsidRPr="004F0A12">
        <w:rPr>
          <w:rFonts w:hint="eastAsia"/>
          <w:b/>
        </w:rPr>
        <w:t>ZooKeeper</w:t>
      </w:r>
      <w:proofErr w:type="spellEnd"/>
      <w:r w:rsidRPr="004F0A12">
        <w:rPr>
          <w:rFonts w:hint="eastAsia"/>
          <w:b/>
        </w:rPr>
        <w:t>的作用是什么</w:t>
      </w:r>
    </w:p>
    <w:p w:rsidR="008270F9" w:rsidRPr="004F0A12" w:rsidRDefault="008270F9" w:rsidP="008270F9">
      <w:pPr>
        <w:pStyle w:val="a7"/>
        <w:ind w:left="720" w:firstLineChars="0" w:firstLine="0"/>
        <w:rPr>
          <w:b/>
        </w:rPr>
      </w:pPr>
      <w:r w:rsidRPr="004F0A12">
        <w:rPr>
          <w:rFonts w:hint="eastAsia"/>
          <w:b/>
        </w:rPr>
        <w:t>配置管理</w:t>
      </w:r>
    </w:p>
    <w:p w:rsidR="008270F9" w:rsidRPr="004F0A12" w:rsidRDefault="008270F9" w:rsidP="008270F9">
      <w:pPr>
        <w:pStyle w:val="a7"/>
        <w:ind w:left="720" w:firstLineChars="0" w:firstLine="0"/>
      </w:pPr>
      <w:r w:rsidRPr="004F0A12">
        <w:rPr>
          <w:rFonts w:hint="eastAsia"/>
        </w:rPr>
        <w:t>在我们的应用中除了代码外，还有一些就是各种配置。比如数据库连接等。一般我们都是使用配置文件的方式，在代码中引入这些配置文件。当我们只有一种配置，只有一台服务器，并且不经常修改的时候，使用配置文件是一个很好的做法，但是如果我们配置非常多，有很多服务器都需要这个配置，这时使用配置文件就不是个好主意了。这个时候往往需要寻找一种集中管理配置的方法，我们在这个集中的地方修改了配置，所有对这个配置感兴趣的都可以获得变更。</w:t>
      </w:r>
      <w:r w:rsidRPr="004F0A12">
        <w:rPr>
          <w:rFonts w:hint="eastAsia"/>
        </w:rPr>
        <w:t>Zookeeper</w:t>
      </w:r>
      <w:r w:rsidRPr="004F0A12">
        <w:rPr>
          <w:rFonts w:hint="eastAsia"/>
        </w:rPr>
        <w:t>就是这种服务，它使用</w:t>
      </w:r>
      <w:proofErr w:type="spellStart"/>
      <w:r w:rsidRPr="004F0A12">
        <w:rPr>
          <w:rFonts w:hint="eastAsia"/>
        </w:rPr>
        <w:t>Zab</w:t>
      </w:r>
      <w:proofErr w:type="spellEnd"/>
      <w:r w:rsidRPr="004F0A12">
        <w:rPr>
          <w:rFonts w:hint="eastAsia"/>
        </w:rPr>
        <w:t>这种一致性协议来提供一致性。现在有很多开源项目使用</w:t>
      </w:r>
      <w:r w:rsidRPr="004F0A12">
        <w:rPr>
          <w:rFonts w:hint="eastAsia"/>
        </w:rPr>
        <w:t>Zookeeper</w:t>
      </w:r>
      <w:r w:rsidRPr="004F0A12">
        <w:rPr>
          <w:rFonts w:hint="eastAsia"/>
        </w:rPr>
        <w:t>来维护配置，比如在</w:t>
      </w:r>
      <w:r w:rsidRPr="004F0A12">
        <w:rPr>
          <w:rFonts w:hint="eastAsia"/>
        </w:rPr>
        <w:t>HBase</w:t>
      </w:r>
      <w:r w:rsidRPr="004F0A12">
        <w:rPr>
          <w:rFonts w:hint="eastAsia"/>
        </w:rPr>
        <w:t>中，客户端就是连接一个</w:t>
      </w:r>
      <w:r w:rsidRPr="004F0A12">
        <w:rPr>
          <w:rFonts w:hint="eastAsia"/>
        </w:rPr>
        <w:t>Zookeeper</w:t>
      </w:r>
      <w:r w:rsidRPr="004F0A12">
        <w:rPr>
          <w:rFonts w:hint="eastAsia"/>
        </w:rPr>
        <w:t>，获得必要的</w:t>
      </w:r>
      <w:r w:rsidRPr="004F0A12">
        <w:rPr>
          <w:rFonts w:hint="eastAsia"/>
        </w:rPr>
        <w:t>HBase</w:t>
      </w:r>
      <w:r w:rsidRPr="004F0A12">
        <w:rPr>
          <w:rFonts w:hint="eastAsia"/>
        </w:rPr>
        <w:t>集群的配置信息，然后才可以进一步操作。还有在开源的消息队列</w:t>
      </w:r>
      <w:r w:rsidRPr="004F0A12">
        <w:rPr>
          <w:rFonts w:hint="eastAsia"/>
        </w:rPr>
        <w:t>Kafka</w:t>
      </w:r>
      <w:r w:rsidRPr="004F0A12">
        <w:rPr>
          <w:rFonts w:hint="eastAsia"/>
        </w:rPr>
        <w:t>中，也使用</w:t>
      </w:r>
      <w:r w:rsidRPr="004F0A12">
        <w:rPr>
          <w:rFonts w:hint="eastAsia"/>
        </w:rPr>
        <w:t>Zookeeper</w:t>
      </w:r>
      <w:r w:rsidRPr="004F0A12">
        <w:rPr>
          <w:rFonts w:hint="eastAsia"/>
        </w:rPr>
        <w:t>来维护</w:t>
      </w:r>
      <w:r w:rsidRPr="004F0A12">
        <w:rPr>
          <w:rFonts w:hint="eastAsia"/>
        </w:rPr>
        <w:t>broker</w:t>
      </w:r>
      <w:r w:rsidRPr="004F0A12">
        <w:rPr>
          <w:rFonts w:hint="eastAsia"/>
        </w:rPr>
        <w:t>的信息。在</w:t>
      </w:r>
      <w:r w:rsidRPr="004F0A12">
        <w:rPr>
          <w:rFonts w:hint="eastAsia"/>
        </w:rPr>
        <w:t>Alibaba</w:t>
      </w:r>
      <w:r w:rsidRPr="004F0A12">
        <w:rPr>
          <w:rFonts w:hint="eastAsia"/>
        </w:rPr>
        <w:t>开源的</w:t>
      </w:r>
      <w:r w:rsidRPr="004F0A12">
        <w:rPr>
          <w:rFonts w:hint="eastAsia"/>
        </w:rPr>
        <w:t>SOA</w:t>
      </w:r>
      <w:r w:rsidRPr="004F0A12">
        <w:rPr>
          <w:rFonts w:hint="eastAsia"/>
        </w:rPr>
        <w:t>框架</w:t>
      </w:r>
      <w:r w:rsidRPr="004F0A12">
        <w:rPr>
          <w:rFonts w:hint="eastAsia"/>
        </w:rPr>
        <w:t>Dubbo</w:t>
      </w:r>
      <w:r w:rsidRPr="004F0A12">
        <w:rPr>
          <w:rFonts w:hint="eastAsia"/>
        </w:rPr>
        <w:t>中也广泛的使用</w:t>
      </w:r>
      <w:r w:rsidRPr="004F0A12">
        <w:rPr>
          <w:rFonts w:hint="eastAsia"/>
        </w:rPr>
        <w:t>Zookeeper</w:t>
      </w:r>
      <w:r w:rsidRPr="004F0A12">
        <w:rPr>
          <w:rFonts w:hint="eastAsia"/>
        </w:rPr>
        <w:t>管理一些配置来实现服务治理。</w:t>
      </w:r>
    </w:p>
    <w:p w:rsidR="008270F9" w:rsidRPr="00D03031" w:rsidRDefault="008270F9" w:rsidP="008270F9">
      <w:pPr>
        <w:pStyle w:val="a7"/>
        <w:ind w:left="720" w:firstLineChars="0" w:firstLine="0"/>
        <w:rPr>
          <w:b/>
        </w:rPr>
      </w:pPr>
      <w:r w:rsidRPr="00D03031">
        <w:rPr>
          <w:rFonts w:hint="eastAsia"/>
          <w:b/>
        </w:rPr>
        <w:t>名字服务</w:t>
      </w:r>
    </w:p>
    <w:p w:rsidR="008270F9" w:rsidRPr="004F0A12" w:rsidRDefault="008270F9" w:rsidP="008270F9">
      <w:pPr>
        <w:pStyle w:val="a7"/>
        <w:ind w:left="720" w:firstLineChars="0" w:firstLine="0"/>
      </w:pPr>
      <w:r w:rsidRPr="004F0A12">
        <w:rPr>
          <w:rFonts w:hint="eastAsia"/>
        </w:rPr>
        <w:t>名字服务这个就很好理解了。比如为了通过网络访问一个系统，我们得知道对方的</w:t>
      </w:r>
      <w:r w:rsidRPr="004F0A12">
        <w:rPr>
          <w:rFonts w:hint="eastAsia"/>
        </w:rPr>
        <w:t>IP</w:t>
      </w:r>
      <w:r w:rsidRPr="004F0A12">
        <w:rPr>
          <w:rFonts w:hint="eastAsia"/>
        </w:rPr>
        <w:t>地址，但是</w:t>
      </w:r>
      <w:r w:rsidRPr="004F0A12">
        <w:rPr>
          <w:rFonts w:hint="eastAsia"/>
        </w:rPr>
        <w:t>IP</w:t>
      </w:r>
      <w:r w:rsidRPr="004F0A12">
        <w:rPr>
          <w:rFonts w:hint="eastAsia"/>
        </w:rPr>
        <w:lastRenderedPageBreak/>
        <w:t>地址对人非常不友好，这个时候我们就需要使用域名来访问。但是计算机是不能是域名的。怎么办呢？如果我们每台机器里都备有一份域名到</w:t>
      </w:r>
      <w:r w:rsidRPr="004F0A12">
        <w:rPr>
          <w:rFonts w:hint="eastAsia"/>
        </w:rPr>
        <w:t>IP</w:t>
      </w:r>
      <w:r w:rsidRPr="004F0A12">
        <w:rPr>
          <w:rFonts w:hint="eastAsia"/>
        </w:rPr>
        <w:t>地址的映射，这个倒是能解决一部分问题，但是如果域名对应的</w:t>
      </w:r>
      <w:r w:rsidRPr="004F0A12">
        <w:rPr>
          <w:rFonts w:hint="eastAsia"/>
        </w:rPr>
        <w:t>IP</w:t>
      </w:r>
      <w:r w:rsidRPr="004F0A12">
        <w:rPr>
          <w:rFonts w:hint="eastAsia"/>
        </w:rPr>
        <w:t>发生变化了又该怎么办呢？于是我们有了</w:t>
      </w:r>
      <w:r w:rsidRPr="004F0A12">
        <w:rPr>
          <w:rFonts w:hint="eastAsia"/>
        </w:rPr>
        <w:t>DNS</w:t>
      </w:r>
      <w:r w:rsidRPr="004F0A12">
        <w:rPr>
          <w:rFonts w:hint="eastAsia"/>
        </w:rPr>
        <w:t>这个东西。我们只需要访问一个大家熟知的</w:t>
      </w:r>
      <w:r w:rsidRPr="004F0A12">
        <w:rPr>
          <w:rFonts w:hint="eastAsia"/>
        </w:rPr>
        <w:t>(known)</w:t>
      </w:r>
      <w:r w:rsidRPr="004F0A12">
        <w:rPr>
          <w:rFonts w:hint="eastAsia"/>
        </w:rPr>
        <w:t>的点，它就会告诉你这个域名对应的</w:t>
      </w:r>
      <w:r w:rsidRPr="004F0A12">
        <w:rPr>
          <w:rFonts w:hint="eastAsia"/>
        </w:rPr>
        <w:t>IP</w:t>
      </w:r>
      <w:r w:rsidRPr="004F0A12">
        <w:rPr>
          <w:rFonts w:hint="eastAsia"/>
        </w:rPr>
        <w:t>是什么。在我们的应用中也会存在很多这类问题，特别是在我们的服务特别多的时候，如果我们在本地保存服务的地址的时候将非常不方便，但是如果我们只需要访问一个大家都熟知的访问点，这里提供统一的入口，那么维护起来将方便得多了。</w:t>
      </w:r>
    </w:p>
    <w:p w:rsidR="008270F9" w:rsidRPr="00FF6C55" w:rsidRDefault="008270F9" w:rsidP="008270F9">
      <w:pPr>
        <w:pStyle w:val="a7"/>
        <w:ind w:left="720" w:firstLineChars="0" w:firstLine="0"/>
        <w:rPr>
          <w:b/>
        </w:rPr>
      </w:pPr>
      <w:r w:rsidRPr="00D03031">
        <w:rPr>
          <w:rFonts w:hint="eastAsia"/>
          <w:b/>
        </w:rPr>
        <w:t>分布式锁</w:t>
      </w:r>
    </w:p>
    <w:p w:rsidR="008270F9" w:rsidRPr="004F0A12" w:rsidRDefault="008270F9" w:rsidP="008270F9">
      <w:pPr>
        <w:pStyle w:val="a7"/>
        <w:ind w:left="720" w:firstLineChars="0" w:firstLine="0"/>
      </w:pPr>
      <w:r w:rsidRPr="004F0A12">
        <w:rPr>
          <w:rFonts w:hint="eastAsia"/>
        </w:rPr>
        <w:t>其实在第一篇文章中已经介绍了</w:t>
      </w:r>
      <w:r w:rsidRPr="004F0A12">
        <w:rPr>
          <w:rFonts w:hint="eastAsia"/>
        </w:rPr>
        <w:t>Zookeeper</w:t>
      </w:r>
      <w:r w:rsidRPr="004F0A12">
        <w:rPr>
          <w:rFonts w:hint="eastAsia"/>
        </w:rPr>
        <w:t>是一个分布式协调服务。这样我们就可以利用</w:t>
      </w:r>
      <w:r w:rsidRPr="004F0A12">
        <w:rPr>
          <w:rFonts w:hint="eastAsia"/>
        </w:rPr>
        <w:t>Zookeeper</w:t>
      </w:r>
      <w:r w:rsidRPr="004F0A12">
        <w:rPr>
          <w:rFonts w:hint="eastAsia"/>
        </w:rPr>
        <w:t>来协调多个分布式进程之间的活动。比如在一个分布式环境中，为了提高可靠性，我们的集群的每台服务器上都部署着同样的服务。但是，一件事情如果集群中的每个服务器都进行的话，那相互之间就要协调，编程起来将非常复杂。而如果我们只让一个服务进行操作，那又存在单点。通常还有一种做法就是使用分布式锁，在某个时刻只让一个服务去干活，当这台服务出问题的时候锁释放，立即</w:t>
      </w:r>
      <w:r w:rsidRPr="004F0A12">
        <w:rPr>
          <w:rFonts w:hint="eastAsia"/>
        </w:rPr>
        <w:t>fail over</w:t>
      </w:r>
      <w:r w:rsidRPr="004F0A12">
        <w:rPr>
          <w:rFonts w:hint="eastAsia"/>
        </w:rPr>
        <w:t>到另外的服务。这在很多分布式系统中都是这么做，这种设计有一个更好听的名字叫</w:t>
      </w:r>
      <w:r w:rsidRPr="004F0A12">
        <w:rPr>
          <w:rFonts w:hint="eastAsia"/>
        </w:rPr>
        <w:t>Leader Election(leader</w:t>
      </w:r>
      <w:r w:rsidRPr="004F0A12">
        <w:rPr>
          <w:rFonts w:hint="eastAsia"/>
        </w:rPr>
        <w:t>选举</w:t>
      </w:r>
      <w:r w:rsidRPr="004F0A12">
        <w:rPr>
          <w:rFonts w:hint="eastAsia"/>
        </w:rPr>
        <w:t>)</w:t>
      </w:r>
      <w:r w:rsidRPr="004F0A12">
        <w:rPr>
          <w:rFonts w:hint="eastAsia"/>
        </w:rPr>
        <w:t>。比如</w:t>
      </w:r>
      <w:r w:rsidRPr="004F0A12">
        <w:rPr>
          <w:rFonts w:hint="eastAsia"/>
        </w:rPr>
        <w:t>HBase</w:t>
      </w:r>
      <w:r w:rsidRPr="004F0A12">
        <w:rPr>
          <w:rFonts w:hint="eastAsia"/>
        </w:rPr>
        <w:t>的</w:t>
      </w:r>
      <w:r w:rsidRPr="004F0A12">
        <w:rPr>
          <w:rFonts w:hint="eastAsia"/>
        </w:rPr>
        <w:t>Master</w:t>
      </w:r>
      <w:r w:rsidRPr="004F0A12">
        <w:rPr>
          <w:rFonts w:hint="eastAsia"/>
        </w:rPr>
        <w:t>就是采用这种机制。但要注意的是分布式锁跟同一个进程的锁还是有区别的，所以使用的时候要比同一个进程里的锁更谨慎的使用。</w:t>
      </w:r>
    </w:p>
    <w:p w:rsidR="008270F9" w:rsidRPr="00D03031" w:rsidRDefault="008270F9" w:rsidP="008270F9">
      <w:pPr>
        <w:pStyle w:val="a7"/>
        <w:ind w:left="720" w:firstLineChars="0" w:firstLine="0"/>
        <w:rPr>
          <w:b/>
        </w:rPr>
      </w:pPr>
      <w:r w:rsidRPr="00D03031">
        <w:rPr>
          <w:rFonts w:hint="eastAsia"/>
          <w:b/>
        </w:rPr>
        <w:t>集群管理</w:t>
      </w:r>
    </w:p>
    <w:p w:rsidR="008270F9" w:rsidRPr="004F0A12" w:rsidRDefault="008270F9" w:rsidP="008270F9">
      <w:pPr>
        <w:pStyle w:val="a7"/>
        <w:ind w:left="720" w:firstLineChars="0" w:firstLine="0"/>
      </w:pPr>
      <w:r w:rsidRPr="004F0A12">
        <w:rPr>
          <w:rFonts w:hint="eastAsia"/>
        </w:rPr>
        <w:t>在分布式的集群中，经常会由于各种原因，比如硬件故障，软件故障，网络问题，有些节点会进进出出。有新的节点加入进来，也有老的节点退出集群。这个时候，集群中其他机器需要感知到这种变化，然后根据这种变化做出对应的决策。比如我们是一个分布式存储系统，有一个中央控制节点负责存储的分配，当有新的存储进来的时候我们要根据现在集群目前的状态来分配存储节点。这个时候我们就需要动态感知到集群目前的状态。还有，比如一个分布式的</w:t>
      </w:r>
      <w:r w:rsidRPr="004F0A12">
        <w:rPr>
          <w:rFonts w:hint="eastAsia"/>
        </w:rPr>
        <w:t>SOA</w:t>
      </w:r>
      <w:r w:rsidRPr="004F0A12">
        <w:rPr>
          <w:rFonts w:hint="eastAsia"/>
        </w:rPr>
        <w:t>架构中，服务是一个集群提供的，当消费者访问某个服务时，就需要采用某种机制发现现在有哪些节点可以提供该服务</w:t>
      </w:r>
      <w:r w:rsidRPr="004F0A12">
        <w:rPr>
          <w:rFonts w:hint="eastAsia"/>
        </w:rPr>
        <w:t>(</w:t>
      </w:r>
      <w:r w:rsidRPr="004F0A12">
        <w:rPr>
          <w:rFonts w:hint="eastAsia"/>
        </w:rPr>
        <w:t>这也称之为服务发现，比如</w:t>
      </w:r>
      <w:r w:rsidRPr="004F0A12">
        <w:rPr>
          <w:rFonts w:hint="eastAsia"/>
        </w:rPr>
        <w:t>Alibaba</w:t>
      </w:r>
      <w:r w:rsidRPr="004F0A12">
        <w:rPr>
          <w:rFonts w:hint="eastAsia"/>
        </w:rPr>
        <w:t>开源的</w:t>
      </w:r>
      <w:r w:rsidRPr="004F0A12">
        <w:rPr>
          <w:rFonts w:hint="eastAsia"/>
        </w:rPr>
        <w:t>SOA</w:t>
      </w:r>
      <w:r w:rsidRPr="004F0A12">
        <w:rPr>
          <w:rFonts w:hint="eastAsia"/>
        </w:rPr>
        <w:t>框架</w:t>
      </w:r>
      <w:r w:rsidRPr="004F0A12">
        <w:rPr>
          <w:rFonts w:hint="eastAsia"/>
        </w:rPr>
        <w:t>Dubbo</w:t>
      </w:r>
      <w:r w:rsidRPr="004F0A12">
        <w:rPr>
          <w:rFonts w:hint="eastAsia"/>
        </w:rPr>
        <w:t>就采用了</w:t>
      </w:r>
      <w:r w:rsidRPr="004F0A12">
        <w:rPr>
          <w:rFonts w:hint="eastAsia"/>
        </w:rPr>
        <w:t>Zookeeper</w:t>
      </w:r>
      <w:r w:rsidRPr="004F0A12">
        <w:rPr>
          <w:rFonts w:hint="eastAsia"/>
        </w:rPr>
        <w:t>作为服务发现的底层机制</w:t>
      </w:r>
      <w:r w:rsidRPr="004F0A12">
        <w:rPr>
          <w:rFonts w:hint="eastAsia"/>
        </w:rPr>
        <w:t>)</w:t>
      </w:r>
      <w:r w:rsidRPr="004F0A12">
        <w:rPr>
          <w:rFonts w:hint="eastAsia"/>
        </w:rPr>
        <w:t>。还有开源的</w:t>
      </w:r>
      <w:r w:rsidRPr="004F0A12">
        <w:rPr>
          <w:rFonts w:hint="eastAsia"/>
        </w:rPr>
        <w:t>Kafka</w:t>
      </w:r>
      <w:r w:rsidRPr="004F0A12">
        <w:rPr>
          <w:rFonts w:hint="eastAsia"/>
        </w:rPr>
        <w:t>队列就采用了</w:t>
      </w:r>
      <w:r w:rsidRPr="004F0A12">
        <w:rPr>
          <w:rFonts w:hint="eastAsia"/>
        </w:rPr>
        <w:t>Zookeeper</w:t>
      </w:r>
      <w:r w:rsidRPr="004F0A12">
        <w:rPr>
          <w:rFonts w:hint="eastAsia"/>
        </w:rPr>
        <w:t>作为</w:t>
      </w:r>
      <w:proofErr w:type="spellStart"/>
      <w:r w:rsidRPr="004F0A12">
        <w:rPr>
          <w:rFonts w:hint="eastAsia"/>
        </w:rPr>
        <w:t>Cosnumer</w:t>
      </w:r>
      <w:proofErr w:type="spellEnd"/>
      <w:r w:rsidRPr="004F0A12">
        <w:rPr>
          <w:rFonts w:hint="eastAsia"/>
        </w:rPr>
        <w:t>的上下线管理。</w:t>
      </w:r>
    </w:p>
    <w:p w:rsidR="00B2376B" w:rsidRDefault="00B2376B" w:rsidP="00A40CCE">
      <w:pPr>
        <w:pStyle w:val="a7"/>
        <w:numPr>
          <w:ilvl w:val="0"/>
          <w:numId w:val="82"/>
        </w:numPr>
        <w:ind w:firstLineChars="0"/>
        <w:outlineLvl w:val="2"/>
        <w:rPr>
          <w:b/>
        </w:rPr>
      </w:pPr>
      <w:r w:rsidRPr="00B2376B">
        <w:rPr>
          <w:rFonts w:hint="eastAsia"/>
          <w:b/>
        </w:rPr>
        <w:t>服务治理</w:t>
      </w:r>
    </w:p>
    <w:p w:rsidR="00B2376B" w:rsidRPr="00B2376B" w:rsidRDefault="00B2376B" w:rsidP="00B2376B">
      <w:pPr>
        <w:pStyle w:val="a7"/>
        <w:ind w:left="720" w:firstLineChars="0" w:firstLine="0"/>
      </w:pPr>
      <w:r w:rsidRPr="00B2376B">
        <w:rPr>
          <w:rFonts w:hint="eastAsia"/>
        </w:rPr>
        <w:t>当服务越来越多，容量的评估，小服务资源的浪费等问题逐渐显现，此时需增加一</w:t>
      </w:r>
      <w:r w:rsidRPr="00B2376B">
        <w:rPr>
          <w:rFonts w:hint="eastAsia"/>
        </w:rPr>
        <w:tab/>
      </w:r>
      <w:r w:rsidRPr="00B2376B">
        <w:rPr>
          <w:rFonts w:hint="eastAsia"/>
        </w:rPr>
        <w:t>个调度中心基于访问压力实时管理集群容量，提高集群利用率。此时，用于提高机</w:t>
      </w:r>
      <w:r w:rsidRPr="00B2376B">
        <w:rPr>
          <w:rFonts w:hint="eastAsia"/>
        </w:rPr>
        <w:tab/>
      </w:r>
      <w:r w:rsidRPr="00B2376B">
        <w:rPr>
          <w:rFonts w:hint="eastAsia"/>
        </w:rPr>
        <w:t>器利用率的资源调度和治理中心</w:t>
      </w:r>
      <w:r w:rsidRPr="00B2376B">
        <w:rPr>
          <w:rFonts w:hint="eastAsia"/>
        </w:rPr>
        <w:t>(SOA)</w:t>
      </w:r>
      <w:r w:rsidRPr="00B2376B">
        <w:rPr>
          <w:rFonts w:hint="eastAsia"/>
        </w:rPr>
        <w:t>是关键</w:t>
      </w:r>
    </w:p>
    <w:p w:rsidR="00B2376B" w:rsidRPr="00B2376B" w:rsidRDefault="00B2376B" w:rsidP="00B2376B">
      <w:pPr>
        <w:pStyle w:val="a7"/>
        <w:ind w:left="720" w:firstLineChars="0" w:firstLine="0"/>
      </w:pPr>
      <w:r w:rsidRPr="00B2376B">
        <w:rPr>
          <w:rFonts w:hint="eastAsia"/>
        </w:rPr>
        <w:t xml:space="preserve"> </w:t>
      </w:r>
      <w:r w:rsidRPr="00B2376B">
        <w:rPr>
          <w:rFonts w:hint="eastAsia"/>
        </w:rPr>
        <w:tab/>
      </w:r>
      <w:r w:rsidRPr="00B2376B">
        <w:rPr>
          <w:rFonts w:hint="eastAsia"/>
        </w:rPr>
        <w:t>以前出现了什么问题？</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服务越来越多，需要管理每个服务的地址</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调用关系错综复杂，难以理清依赖关系</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服务过多，服务状态难以管理，无法根据服务情况动态管理</w:t>
      </w:r>
    </w:p>
    <w:p w:rsidR="00B2376B" w:rsidRPr="00B2376B" w:rsidRDefault="00B2376B" w:rsidP="00B2376B">
      <w:pPr>
        <w:pStyle w:val="a7"/>
        <w:ind w:left="720" w:firstLineChars="0" w:firstLine="0"/>
      </w:pPr>
      <w:r w:rsidRPr="00B2376B">
        <w:rPr>
          <w:rFonts w:hint="eastAsia"/>
        </w:rPr>
        <w:tab/>
      </w:r>
      <w:r w:rsidRPr="00B2376B">
        <w:rPr>
          <w:rFonts w:hint="eastAsia"/>
        </w:rPr>
        <w:t>服务治理要做什么？</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服务注册中心，实现服务自动注册和发现，无需人为记录服务地址</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服务自动订阅，服务列表自动推送，服务调用透明化，无需关心依赖关系</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动态监控服务状态监控报告，人为控制服务状态</w:t>
      </w:r>
    </w:p>
    <w:p w:rsidR="00B2376B" w:rsidRPr="00B2376B" w:rsidRDefault="00B2376B" w:rsidP="00B2376B">
      <w:pPr>
        <w:pStyle w:val="a7"/>
        <w:ind w:left="720" w:firstLineChars="0" w:firstLine="0"/>
      </w:pPr>
      <w:r w:rsidRPr="00B2376B">
        <w:rPr>
          <w:rFonts w:hint="eastAsia"/>
        </w:rPr>
        <w:tab/>
      </w:r>
      <w:r w:rsidRPr="00B2376B">
        <w:rPr>
          <w:rFonts w:hint="eastAsia"/>
        </w:rPr>
        <w:t>缺点：</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服务间会有依赖关系，一旦某个环节出错会影响较大</w:t>
      </w:r>
    </w:p>
    <w:p w:rsidR="00B2376B" w:rsidRPr="00B2376B" w:rsidRDefault="00B2376B" w:rsidP="00B2376B">
      <w:pPr>
        <w:pStyle w:val="a7"/>
        <w:ind w:left="720" w:firstLineChars="0" w:firstLine="0"/>
      </w:pPr>
      <w:r w:rsidRPr="00B2376B">
        <w:rPr>
          <w:rFonts w:hint="eastAsia"/>
        </w:rPr>
        <w:tab/>
        <w:t xml:space="preserve">- </w:t>
      </w:r>
      <w:r w:rsidRPr="00B2376B">
        <w:rPr>
          <w:rFonts w:hint="eastAsia"/>
        </w:rPr>
        <w:t>服务关系复杂，运维、测试部署困难，不符合</w:t>
      </w:r>
      <w:r w:rsidRPr="00B2376B">
        <w:rPr>
          <w:rFonts w:hint="eastAsia"/>
        </w:rPr>
        <w:t>DevOps</w:t>
      </w:r>
      <w:r w:rsidRPr="00B2376B">
        <w:rPr>
          <w:rFonts w:hint="eastAsia"/>
        </w:rPr>
        <w:t>思想</w:t>
      </w:r>
    </w:p>
    <w:p w:rsidR="00B2376B" w:rsidRPr="00B2376B" w:rsidRDefault="00B2376B" w:rsidP="00B2376B">
      <w:pPr>
        <w:pStyle w:val="a7"/>
        <w:ind w:left="720" w:firstLineChars="0" w:firstLine="0"/>
      </w:pPr>
      <w:r w:rsidRPr="00B2376B">
        <w:rPr>
          <w:rFonts w:hint="eastAsia"/>
        </w:rPr>
        <w:tab/>
      </w:r>
      <w:r w:rsidRPr="00B2376B">
        <w:rPr>
          <w:rFonts w:hint="eastAsia"/>
        </w:rPr>
        <w:t>改进：采用微服务</w:t>
      </w:r>
    </w:p>
    <w:p w:rsidR="00B2376B" w:rsidRPr="00B2376B" w:rsidRDefault="00B2376B" w:rsidP="00B2376B">
      <w:pPr>
        <w:pStyle w:val="a7"/>
        <w:ind w:left="720" w:firstLineChars="0" w:firstLine="0"/>
      </w:pPr>
      <w:r w:rsidRPr="00B2376B">
        <w:rPr>
          <w:rFonts w:hint="eastAsia"/>
        </w:rPr>
        <w:t xml:space="preserve">- </w:t>
      </w:r>
      <w:r w:rsidRPr="00B2376B">
        <w:rPr>
          <w:rFonts w:hint="eastAsia"/>
        </w:rPr>
        <w:t>单一职责：微服务中每一个服务都对应唯一的业务能力，做到单一职责</w:t>
      </w:r>
    </w:p>
    <w:p w:rsidR="00B2376B" w:rsidRPr="00B2376B" w:rsidRDefault="00B2376B" w:rsidP="00B2376B">
      <w:pPr>
        <w:pStyle w:val="a7"/>
        <w:ind w:left="720" w:firstLineChars="0" w:firstLine="0"/>
      </w:pPr>
      <w:r w:rsidRPr="00B2376B">
        <w:rPr>
          <w:rFonts w:hint="eastAsia"/>
        </w:rPr>
        <w:t xml:space="preserve">- </w:t>
      </w:r>
      <w:r w:rsidRPr="00B2376B">
        <w:rPr>
          <w:rFonts w:hint="eastAsia"/>
        </w:rPr>
        <w:t>微：微服务的服务拆分粒度很小，例如一个用户管理就可以作为一个服务。每个</w:t>
      </w:r>
      <w:r w:rsidRPr="00B2376B">
        <w:rPr>
          <w:rFonts w:hint="eastAsia"/>
        </w:rPr>
        <w:tab/>
      </w:r>
      <w:r w:rsidRPr="00B2376B">
        <w:rPr>
          <w:rFonts w:hint="eastAsia"/>
        </w:rPr>
        <w:tab/>
      </w:r>
      <w:r w:rsidRPr="00B2376B">
        <w:rPr>
          <w:rFonts w:hint="eastAsia"/>
        </w:rPr>
        <w:t>服务虽小，但“五脏俱全”。</w:t>
      </w:r>
    </w:p>
    <w:p w:rsidR="00B2376B" w:rsidRPr="00B2376B" w:rsidRDefault="00B2376B" w:rsidP="00B2376B">
      <w:pPr>
        <w:pStyle w:val="a7"/>
        <w:ind w:left="720" w:firstLineChars="0" w:firstLine="0"/>
      </w:pPr>
      <w:r w:rsidRPr="00B2376B">
        <w:rPr>
          <w:rFonts w:hint="eastAsia"/>
        </w:rPr>
        <w:t xml:space="preserve">- </w:t>
      </w:r>
      <w:r w:rsidRPr="00B2376B">
        <w:rPr>
          <w:rFonts w:hint="eastAsia"/>
        </w:rPr>
        <w:t>面向服务：面向服务是说每个服务都要对外暴露服务接口</w:t>
      </w:r>
      <w:r w:rsidRPr="00B2376B">
        <w:rPr>
          <w:rFonts w:hint="eastAsia"/>
        </w:rPr>
        <w:t>API</w:t>
      </w:r>
      <w:r w:rsidRPr="00B2376B">
        <w:rPr>
          <w:rFonts w:hint="eastAsia"/>
        </w:rPr>
        <w:t>。并不关心服务的</w:t>
      </w:r>
      <w:r w:rsidRPr="00B2376B">
        <w:rPr>
          <w:rFonts w:hint="eastAsia"/>
        </w:rPr>
        <w:tab/>
      </w:r>
      <w:r w:rsidRPr="00B2376B">
        <w:rPr>
          <w:rFonts w:hint="eastAsia"/>
        </w:rPr>
        <w:tab/>
      </w:r>
      <w:r w:rsidRPr="00B2376B">
        <w:rPr>
          <w:rFonts w:hint="eastAsia"/>
        </w:rPr>
        <w:tab/>
      </w:r>
      <w:r w:rsidRPr="00B2376B">
        <w:rPr>
          <w:rFonts w:hint="eastAsia"/>
        </w:rPr>
        <w:t>技术</w:t>
      </w:r>
      <w:r w:rsidRPr="00B2376B">
        <w:rPr>
          <w:rFonts w:hint="eastAsia"/>
        </w:rPr>
        <w:lastRenderedPageBreak/>
        <w:t>实现，做到与平台和语言无关，也不限定用什么技术实现，只要提供</w:t>
      </w:r>
      <w:r w:rsidRPr="00B2376B">
        <w:rPr>
          <w:rFonts w:hint="eastAsia"/>
        </w:rPr>
        <w:t>Rest</w:t>
      </w:r>
      <w:r w:rsidRPr="00B2376B">
        <w:rPr>
          <w:rFonts w:hint="eastAsia"/>
        </w:rPr>
        <w:tab/>
      </w:r>
      <w:r w:rsidRPr="00B2376B">
        <w:rPr>
          <w:rFonts w:hint="eastAsia"/>
        </w:rPr>
        <w:tab/>
      </w:r>
      <w:r w:rsidRPr="00B2376B">
        <w:rPr>
          <w:rFonts w:hint="eastAsia"/>
        </w:rPr>
        <w:t>的接口即可。</w:t>
      </w:r>
    </w:p>
    <w:p w:rsidR="00B2376B" w:rsidRPr="00B2376B" w:rsidRDefault="00B2376B" w:rsidP="00B2376B">
      <w:pPr>
        <w:pStyle w:val="a7"/>
        <w:ind w:left="720" w:firstLineChars="0" w:firstLine="0"/>
      </w:pPr>
      <w:r w:rsidRPr="00B2376B">
        <w:rPr>
          <w:rFonts w:hint="eastAsia"/>
        </w:rPr>
        <w:t xml:space="preserve">- </w:t>
      </w:r>
      <w:r w:rsidRPr="00B2376B">
        <w:rPr>
          <w:rFonts w:hint="eastAsia"/>
        </w:rPr>
        <w:t>自治：自治是说服务间互相独立，互不干扰</w:t>
      </w:r>
    </w:p>
    <w:p w:rsidR="00B2376B" w:rsidRPr="00B2376B" w:rsidRDefault="00B2376B" w:rsidP="00B2376B">
      <w:pPr>
        <w:pStyle w:val="a7"/>
        <w:ind w:left="720" w:firstLineChars="0" w:firstLine="0"/>
      </w:pPr>
      <w:r w:rsidRPr="00B2376B">
        <w:rPr>
          <w:rFonts w:hint="eastAsia"/>
        </w:rPr>
        <w:t xml:space="preserve">  - </w:t>
      </w:r>
      <w:r w:rsidRPr="00B2376B">
        <w:rPr>
          <w:rFonts w:hint="eastAsia"/>
        </w:rPr>
        <w:t>团队独立：每个服务都是一个独立的开发团队，人数不能过多。</w:t>
      </w:r>
    </w:p>
    <w:p w:rsidR="00B2376B" w:rsidRPr="00B2376B" w:rsidRDefault="00B2376B" w:rsidP="00B2376B">
      <w:pPr>
        <w:pStyle w:val="a7"/>
        <w:ind w:left="720" w:firstLineChars="0" w:firstLine="0"/>
      </w:pPr>
      <w:r w:rsidRPr="00B2376B">
        <w:rPr>
          <w:rFonts w:hint="eastAsia"/>
        </w:rPr>
        <w:t xml:space="preserve">  - </w:t>
      </w:r>
      <w:r w:rsidRPr="00B2376B">
        <w:rPr>
          <w:rFonts w:hint="eastAsia"/>
        </w:rPr>
        <w:t>技术独立：因为是面向服务，提供</w:t>
      </w:r>
      <w:r w:rsidRPr="00B2376B">
        <w:rPr>
          <w:rFonts w:hint="eastAsia"/>
        </w:rPr>
        <w:t>Rest</w:t>
      </w:r>
      <w:r w:rsidRPr="00B2376B">
        <w:rPr>
          <w:rFonts w:hint="eastAsia"/>
        </w:rPr>
        <w:t>接口，使用什么技术没有别人干涉</w:t>
      </w:r>
    </w:p>
    <w:p w:rsidR="00B2376B" w:rsidRPr="00B2376B" w:rsidRDefault="00B2376B" w:rsidP="00B2376B">
      <w:pPr>
        <w:pStyle w:val="a7"/>
        <w:ind w:left="720" w:firstLineChars="0" w:firstLine="0"/>
      </w:pPr>
      <w:r w:rsidRPr="00B2376B">
        <w:rPr>
          <w:rFonts w:hint="eastAsia"/>
        </w:rPr>
        <w:t xml:space="preserve">  - </w:t>
      </w:r>
      <w:r w:rsidRPr="00B2376B">
        <w:rPr>
          <w:rFonts w:hint="eastAsia"/>
        </w:rPr>
        <w:t>前后端分离：采用前后端分离开发，提供统一</w:t>
      </w:r>
      <w:r w:rsidRPr="00B2376B">
        <w:rPr>
          <w:rFonts w:hint="eastAsia"/>
        </w:rPr>
        <w:t>Rest</w:t>
      </w:r>
      <w:r w:rsidRPr="00B2376B">
        <w:rPr>
          <w:rFonts w:hint="eastAsia"/>
        </w:rPr>
        <w:t>接口，后端不用再为</w:t>
      </w:r>
      <w:r w:rsidRPr="00B2376B">
        <w:rPr>
          <w:rFonts w:hint="eastAsia"/>
        </w:rPr>
        <w:t>PC</w:t>
      </w:r>
      <w:r w:rsidRPr="00B2376B">
        <w:rPr>
          <w:rFonts w:hint="eastAsia"/>
        </w:rPr>
        <w:t>、</w:t>
      </w:r>
      <w:r w:rsidRPr="00B2376B">
        <w:rPr>
          <w:rFonts w:hint="eastAsia"/>
        </w:rPr>
        <w:tab/>
      </w:r>
      <w:r w:rsidRPr="00B2376B">
        <w:rPr>
          <w:rFonts w:hint="eastAsia"/>
        </w:rPr>
        <w:tab/>
      </w:r>
      <w:r w:rsidRPr="00B2376B">
        <w:rPr>
          <w:rFonts w:hint="eastAsia"/>
        </w:rPr>
        <w:tab/>
      </w:r>
      <w:r w:rsidRPr="00B2376B">
        <w:rPr>
          <w:rFonts w:hint="eastAsia"/>
        </w:rPr>
        <w:t>移动段开发不同接口</w:t>
      </w:r>
    </w:p>
    <w:p w:rsidR="00B2376B" w:rsidRPr="00B2376B" w:rsidRDefault="00B2376B" w:rsidP="00B2376B">
      <w:pPr>
        <w:pStyle w:val="a7"/>
        <w:ind w:left="720" w:firstLineChars="0" w:firstLine="0"/>
      </w:pPr>
      <w:r w:rsidRPr="00B2376B">
        <w:rPr>
          <w:rFonts w:hint="eastAsia"/>
        </w:rPr>
        <w:t xml:space="preserve">  - </w:t>
      </w:r>
      <w:r w:rsidRPr="00B2376B">
        <w:rPr>
          <w:rFonts w:hint="eastAsia"/>
        </w:rPr>
        <w:t>数据库分离：每个服务都使用自己的数据源</w:t>
      </w:r>
    </w:p>
    <w:p w:rsidR="00B2376B" w:rsidRPr="00B2376B" w:rsidRDefault="00B2376B" w:rsidP="00B2376B">
      <w:pPr>
        <w:pStyle w:val="a7"/>
        <w:ind w:left="720" w:firstLineChars="0" w:firstLine="0"/>
      </w:pPr>
      <w:r w:rsidRPr="00B2376B">
        <w:rPr>
          <w:rFonts w:hint="eastAsia"/>
        </w:rPr>
        <w:tab/>
        <w:t xml:space="preserve">  - </w:t>
      </w:r>
      <w:r w:rsidRPr="00B2376B">
        <w:rPr>
          <w:rFonts w:hint="eastAsia"/>
        </w:rPr>
        <w:t>部署独立，服务间虽然有调用，但要做到服务重启不影响其它服务。有利于持</w:t>
      </w:r>
      <w:r w:rsidRPr="00B2376B">
        <w:rPr>
          <w:rFonts w:hint="eastAsia"/>
        </w:rPr>
        <w:tab/>
      </w:r>
      <w:r w:rsidRPr="00B2376B">
        <w:rPr>
          <w:rFonts w:hint="eastAsia"/>
        </w:rPr>
        <w:tab/>
      </w:r>
      <w:r w:rsidRPr="00B2376B">
        <w:rPr>
          <w:rFonts w:hint="eastAsia"/>
        </w:rPr>
        <w:t>续集成和持续交付。每个服务都是独立的组件，可复用，可替换，降低耦合，</w:t>
      </w:r>
      <w:r w:rsidRPr="00B2376B">
        <w:rPr>
          <w:rFonts w:hint="eastAsia"/>
        </w:rPr>
        <w:tab/>
      </w:r>
      <w:r w:rsidRPr="00B2376B">
        <w:rPr>
          <w:rFonts w:hint="eastAsia"/>
        </w:rPr>
        <w:tab/>
      </w:r>
      <w:r w:rsidRPr="00B2376B">
        <w:rPr>
          <w:rFonts w:hint="eastAsia"/>
        </w:rPr>
        <w:t>易维护</w:t>
      </w:r>
    </w:p>
    <w:p w:rsidR="008270F9" w:rsidRDefault="008270F9" w:rsidP="00A40CCE">
      <w:pPr>
        <w:pStyle w:val="a7"/>
        <w:numPr>
          <w:ilvl w:val="0"/>
          <w:numId w:val="82"/>
        </w:numPr>
        <w:ind w:firstLineChars="0"/>
        <w:outlineLvl w:val="2"/>
        <w:rPr>
          <w:b/>
        </w:rPr>
      </w:pPr>
      <w:r w:rsidRPr="00D03031">
        <w:rPr>
          <w:rFonts w:hint="eastAsia"/>
          <w:b/>
        </w:rPr>
        <w:t>什么是</w:t>
      </w:r>
      <w:proofErr w:type="spellStart"/>
      <w:r w:rsidRPr="00D03031">
        <w:rPr>
          <w:rFonts w:hint="eastAsia"/>
          <w:b/>
        </w:rPr>
        <w:t>Znode</w:t>
      </w:r>
      <w:proofErr w:type="spellEnd"/>
      <w:r w:rsidRPr="00D03031">
        <w:rPr>
          <w:rFonts w:hint="eastAsia"/>
          <w:b/>
        </w:rPr>
        <w:t>？</w:t>
      </w:r>
    </w:p>
    <w:p w:rsidR="008270F9" w:rsidRPr="00D03031" w:rsidRDefault="008270F9" w:rsidP="008270F9">
      <w:pPr>
        <w:pStyle w:val="a7"/>
        <w:ind w:left="720" w:firstLineChars="0" w:firstLine="0"/>
      </w:pPr>
      <w:r w:rsidRPr="00D03031">
        <w:rPr>
          <w:rFonts w:hint="eastAsia"/>
        </w:rPr>
        <w:t>在</w:t>
      </w:r>
      <w:r w:rsidRPr="00D03031">
        <w:rPr>
          <w:rFonts w:hint="eastAsia"/>
        </w:rPr>
        <w:t>Zookeeper</w:t>
      </w:r>
      <w:r w:rsidRPr="00D03031">
        <w:rPr>
          <w:rFonts w:hint="eastAsia"/>
        </w:rPr>
        <w:t>中，</w:t>
      </w:r>
      <w:proofErr w:type="spellStart"/>
      <w:r w:rsidRPr="00D03031">
        <w:rPr>
          <w:rFonts w:hint="eastAsia"/>
        </w:rPr>
        <w:t>znode</w:t>
      </w:r>
      <w:proofErr w:type="spellEnd"/>
      <w:r w:rsidRPr="00D03031">
        <w:rPr>
          <w:rFonts w:hint="eastAsia"/>
        </w:rPr>
        <w:t>是一个跟</w:t>
      </w:r>
      <w:r w:rsidRPr="00D03031">
        <w:rPr>
          <w:rFonts w:hint="eastAsia"/>
        </w:rPr>
        <w:t>Unix</w:t>
      </w:r>
      <w:r w:rsidRPr="00D03031">
        <w:rPr>
          <w:rFonts w:hint="eastAsia"/>
        </w:rPr>
        <w:t>文件系统路径相似的节点，可以往这个节点存储或获取数据。</w:t>
      </w:r>
    </w:p>
    <w:p w:rsidR="008270F9" w:rsidRPr="00D03031" w:rsidRDefault="008270F9" w:rsidP="008270F9">
      <w:pPr>
        <w:pStyle w:val="a7"/>
        <w:ind w:left="720" w:firstLineChars="0" w:firstLine="0"/>
      </w:pPr>
      <w:r w:rsidRPr="00D03031">
        <w:rPr>
          <w:rFonts w:hint="eastAsia"/>
        </w:rPr>
        <w:t>Zookeeper</w:t>
      </w:r>
      <w:r w:rsidRPr="00D03031">
        <w:rPr>
          <w:rFonts w:hint="eastAsia"/>
        </w:rPr>
        <w:t>底层是一套数据结构。这个存储结构是一个树形结构，其上的每一个节点，我们称之为“</w:t>
      </w:r>
      <w:proofErr w:type="spellStart"/>
      <w:r w:rsidRPr="00D03031">
        <w:rPr>
          <w:rFonts w:hint="eastAsia"/>
        </w:rPr>
        <w:t>znode</w:t>
      </w:r>
      <w:proofErr w:type="spellEnd"/>
      <w:r w:rsidRPr="00D03031">
        <w:rPr>
          <w:rFonts w:hint="eastAsia"/>
        </w:rPr>
        <w:t>”</w:t>
      </w:r>
    </w:p>
    <w:p w:rsidR="008270F9" w:rsidRPr="00D03031" w:rsidRDefault="008270F9" w:rsidP="008270F9">
      <w:pPr>
        <w:pStyle w:val="a7"/>
        <w:ind w:left="720" w:firstLineChars="0" w:firstLine="0"/>
      </w:pPr>
      <w:r w:rsidRPr="00D03031">
        <w:rPr>
          <w:rFonts w:hint="eastAsia"/>
        </w:rPr>
        <w:t>zookeeper</w:t>
      </w:r>
      <w:r w:rsidRPr="00D03031">
        <w:rPr>
          <w:rFonts w:hint="eastAsia"/>
        </w:rPr>
        <w:t>中的数据是按照“树”结构进行存储的。而且</w:t>
      </w:r>
      <w:proofErr w:type="spellStart"/>
      <w:r w:rsidRPr="00D03031">
        <w:rPr>
          <w:rFonts w:hint="eastAsia"/>
        </w:rPr>
        <w:t>znode</w:t>
      </w:r>
      <w:proofErr w:type="spellEnd"/>
      <w:r w:rsidRPr="00D03031">
        <w:rPr>
          <w:rFonts w:hint="eastAsia"/>
        </w:rPr>
        <w:t>节点还分为</w:t>
      </w:r>
      <w:r w:rsidRPr="00D03031">
        <w:rPr>
          <w:rFonts w:hint="eastAsia"/>
        </w:rPr>
        <w:t>4</w:t>
      </w:r>
      <w:r w:rsidRPr="00D03031">
        <w:rPr>
          <w:rFonts w:hint="eastAsia"/>
        </w:rPr>
        <w:t>中不同的类型。</w:t>
      </w:r>
    </w:p>
    <w:p w:rsidR="008270F9" w:rsidRPr="00D03031" w:rsidRDefault="008270F9" w:rsidP="008270F9">
      <w:pPr>
        <w:pStyle w:val="a7"/>
        <w:ind w:left="720" w:firstLineChars="0" w:firstLine="0"/>
      </w:pPr>
      <w:r w:rsidRPr="00D03031">
        <w:rPr>
          <w:rFonts w:hint="eastAsia"/>
        </w:rPr>
        <w:t>每一个</w:t>
      </w:r>
      <w:proofErr w:type="spellStart"/>
      <w:r w:rsidRPr="00D03031">
        <w:rPr>
          <w:rFonts w:hint="eastAsia"/>
        </w:rPr>
        <w:t>znode</w:t>
      </w:r>
      <w:proofErr w:type="spellEnd"/>
      <w:r w:rsidRPr="00D03031">
        <w:rPr>
          <w:rFonts w:hint="eastAsia"/>
        </w:rPr>
        <w:t>默认能够存储</w:t>
      </w:r>
      <w:r w:rsidRPr="00D03031">
        <w:rPr>
          <w:rFonts w:hint="eastAsia"/>
        </w:rPr>
        <w:t>1MB</w:t>
      </w:r>
      <w:r w:rsidRPr="00D03031">
        <w:rPr>
          <w:rFonts w:hint="eastAsia"/>
        </w:rPr>
        <w:t>的数据（对于记录状态性质的数据来说，够了）</w:t>
      </w:r>
    </w:p>
    <w:p w:rsidR="008270F9" w:rsidRPr="00D03031" w:rsidRDefault="008270F9" w:rsidP="008270F9">
      <w:pPr>
        <w:pStyle w:val="a7"/>
        <w:ind w:left="720" w:firstLineChars="0" w:firstLine="0"/>
      </w:pPr>
      <w:r w:rsidRPr="00D03031">
        <w:rPr>
          <w:rFonts w:hint="eastAsia"/>
        </w:rPr>
        <w:t>可以使用</w:t>
      </w:r>
      <w:proofErr w:type="spellStart"/>
      <w:r w:rsidRPr="00D03031">
        <w:rPr>
          <w:rFonts w:hint="eastAsia"/>
        </w:rPr>
        <w:t>zkCli</w:t>
      </w:r>
      <w:proofErr w:type="spellEnd"/>
      <w:r w:rsidRPr="00D03031">
        <w:rPr>
          <w:rFonts w:hint="eastAsia"/>
        </w:rPr>
        <w:t>命令，登录到</w:t>
      </w:r>
      <w:r w:rsidRPr="00D03031">
        <w:rPr>
          <w:rFonts w:hint="eastAsia"/>
        </w:rPr>
        <w:t>zookeeper</w:t>
      </w:r>
      <w:r w:rsidRPr="00D03031">
        <w:rPr>
          <w:rFonts w:hint="eastAsia"/>
        </w:rPr>
        <w:t>上，并通过</w:t>
      </w:r>
      <w:r w:rsidRPr="00D03031">
        <w:rPr>
          <w:rFonts w:hint="eastAsia"/>
        </w:rPr>
        <w:t>ls</w:t>
      </w:r>
      <w:r w:rsidRPr="00D03031">
        <w:rPr>
          <w:rFonts w:hint="eastAsia"/>
        </w:rPr>
        <w:t>、</w:t>
      </w:r>
      <w:r w:rsidRPr="00D03031">
        <w:rPr>
          <w:rFonts w:hint="eastAsia"/>
        </w:rPr>
        <w:t>create</w:t>
      </w:r>
      <w:r w:rsidRPr="00D03031">
        <w:rPr>
          <w:rFonts w:hint="eastAsia"/>
        </w:rPr>
        <w:t>、</w:t>
      </w:r>
      <w:r w:rsidRPr="00D03031">
        <w:rPr>
          <w:rFonts w:hint="eastAsia"/>
        </w:rPr>
        <w:t>delete</w:t>
      </w:r>
      <w:r w:rsidRPr="00D03031">
        <w:rPr>
          <w:rFonts w:hint="eastAsia"/>
        </w:rPr>
        <w:t>、</w:t>
      </w:r>
      <w:r w:rsidRPr="00D03031">
        <w:rPr>
          <w:rFonts w:hint="eastAsia"/>
        </w:rPr>
        <w:t>get</w:t>
      </w:r>
      <w:r w:rsidRPr="00D03031">
        <w:rPr>
          <w:rFonts w:hint="eastAsia"/>
        </w:rPr>
        <w:t>、</w:t>
      </w:r>
      <w:r w:rsidRPr="00D03031">
        <w:rPr>
          <w:rFonts w:hint="eastAsia"/>
        </w:rPr>
        <w:t>set</w:t>
      </w:r>
      <w:r w:rsidRPr="00D03031">
        <w:rPr>
          <w:rFonts w:hint="eastAsia"/>
        </w:rPr>
        <w:t>等命令操作这些</w:t>
      </w:r>
      <w:proofErr w:type="spellStart"/>
      <w:r w:rsidRPr="00D03031">
        <w:rPr>
          <w:rFonts w:hint="eastAsia"/>
        </w:rPr>
        <w:t>znode</w:t>
      </w:r>
      <w:proofErr w:type="spellEnd"/>
      <w:r w:rsidRPr="00D03031">
        <w:rPr>
          <w:rFonts w:hint="eastAsia"/>
        </w:rPr>
        <w:t>节点</w:t>
      </w:r>
    </w:p>
    <w:p w:rsidR="008270F9" w:rsidRDefault="008270F9" w:rsidP="00A40CCE">
      <w:pPr>
        <w:pStyle w:val="a7"/>
        <w:numPr>
          <w:ilvl w:val="0"/>
          <w:numId w:val="69"/>
        </w:numPr>
        <w:ind w:firstLineChars="0"/>
        <w:outlineLvl w:val="1"/>
        <w:rPr>
          <w:b/>
        </w:rPr>
      </w:pPr>
      <w:r w:rsidRPr="00862225">
        <w:rPr>
          <w:b/>
        </w:rPr>
        <w:t>Dubbo</w:t>
      </w:r>
    </w:p>
    <w:p w:rsidR="008270F9" w:rsidRPr="00F7661A" w:rsidRDefault="00F7286D" w:rsidP="00A40CCE">
      <w:pPr>
        <w:pStyle w:val="a7"/>
        <w:numPr>
          <w:ilvl w:val="0"/>
          <w:numId w:val="72"/>
        </w:numPr>
        <w:ind w:firstLineChars="0"/>
        <w:outlineLvl w:val="2"/>
        <w:rPr>
          <w:b/>
        </w:rPr>
      </w:pPr>
      <w:r>
        <w:rPr>
          <w:rFonts w:hint="eastAsia"/>
          <w:b/>
        </w:rPr>
        <w:t>你对分布式的理解</w:t>
      </w:r>
    </w:p>
    <w:p w:rsidR="008270F9" w:rsidRPr="00F7661A" w:rsidRDefault="008270F9" w:rsidP="008270F9">
      <w:pPr>
        <w:pStyle w:val="a7"/>
        <w:ind w:left="720"/>
      </w:pPr>
      <w:r w:rsidRPr="00F7661A">
        <w:rPr>
          <w:rFonts w:hint="eastAsia"/>
        </w:rPr>
        <w:t xml:space="preserve">    </w:t>
      </w:r>
      <w:r w:rsidRPr="00F7661A">
        <w:rPr>
          <w:rFonts w:hint="eastAsia"/>
        </w:rPr>
        <w:t>分布式就是一种分而治之的思想，用于解决互联网大并发的应用场景。</w:t>
      </w:r>
    </w:p>
    <w:p w:rsidR="008270F9" w:rsidRPr="00F7661A" w:rsidRDefault="008270F9" w:rsidP="008270F9">
      <w:pPr>
        <w:pStyle w:val="a7"/>
        <w:ind w:left="720"/>
      </w:pPr>
      <w:r w:rsidRPr="00F7661A">
        <w:rPr>
          <w:rFonts w:hint="eastAsia"/>
        </w:rPr>
        <w:t xml:space="preserve">    </w:t>
      </w:r>
      <w:r w:rsidRPr="00F7661A">
        <w:rPr>
          <w:rFonts w:hint="eastAsia"/>
        </w:rPr>
        <w:t>对于传统的项目，比如</w:t>
      </w:r>
      <w:proofErr w:type="spellStart"/>
      <w:r w:rsidRPr="00F7661A">
        <w:rPr>
          <w:rFonts w:hint="eastAsia"/>
        </w:rPr>
        <w:t>ssm</w:t>
      </w:r>
      <w:proofErr w:type="spellEnd"/>
      <w:r w:rsidRPr="00F7661A">
        <w:rPr>
          <w:rFonts w:hint="eastAsia"/>
        </w:rPr>
        <w:t>、</w:t>
      </w:r>
      <w:proofErr w:type="spellStart"/>
      <w:r w:rsidRPr="00F7661A">
        <w:rPr>
          <w:rFonts w:hint="eastAsia"/>
        </w:rPr>
        <w:t>ssh</w:t>
      </w:r>
      <w:proofErr w:type="spellEnd"/>
      <w:r w:rsidRPr="00F7661A">
        <w:rPr>
          <w:rFonts w:hint="eastAsia"/>
        </w:rPr>
        <w:t>，所有的功能都耦合在一起，一起进行开发以及部署。优点：开发快捷，部署简单。缺点：所有的功能全部耦合在一起，不利于二次开发；在大并发场景下，单点功能会影响整个系统的稳定性。</w:t>
      </w:r>
    </w:p>
    <w:p w:rsidR="008270F9" w:rsidRPr="00F7661A" w:rsidRDefault="008270F9" w:rsidP="008270F9">
      <w:pPr>
        <w:pStyle w:val="a7"/>
        <w:ind w:left="720"/>
      </w:pPr>
      <w:r w:rsidRPr="00F7661A">
        <w:rPr>
          <w:rFonts w:hint="eastAsia"/>
        </w:rPr>
        <w:t xml:space="preserve">    </w:t>
      </w:r>
      <w:r w:rsidRPr="00F7661A">
        <w:rPr>
          <w:rFonts w:hint="eastAsia"/>
        </w:rPr>
        <w:t>分布式架构，比如</w:t>
      </w:r>
      <w:proofErr w:type="spellStart"/>
      <w:r w:rsidRPr="00F7661A">
        <w:rPr>
          <w:rFonts w:hint="eastAsia"/>
        </w:rPr>
        <w:t>dubbo</w:t>
      </w:r>
      <w:proofErr w:type="spellEnd"/>
      <w:r w:rsidRPr="00F7661A">
        <w:rPr>
          <w:rFonts w:hint="eastAsia"/>
        </w:rPr>
        <w:t>、</w:t>
      </w:r>
      <w:r w:rsidRPr="00F7661A">
        <w:rPr>
          <w:rFonts w:hint="eastAsia"/>
        </w:rPr>
        <w:t>spring cloud</w:t>
      </w:r>
      <w:r w:rsidRPr="00F7661A">
        <w:rPr>
          <w:rFonts w:hint="eastAsia"/>
        </w:rPr>
        <w:t>等；</w:t>
      </w:r>
      <w:proofErr w:type="spellStart"/>
      <w:r w:rsidRPr="00F7661A">
        <w:rPr>
          <w:rFonts w:hint="eastAsia"/>
        </w:rPr>
        <w:t>dubbo</w:t>
      </w:r>
      <w:proofErr w:type="spellEnd"/>
      <w:r w:rsidRPr="00F7661A">
        <w:rPr>
          <w:rFonts w:hint="eastAsia"/>
        </w:rPr>
        <w:t>是面向</w:t>
      </w:r>
      <w:proofErr w:type="spellStart"/>
      <w:r w:rsidRPr="00F7661A">
        <w:rPr>
          <w:rFonts w:hint="eastAsia"/>
        </w:rPr>
        <w:t>rpc</w:t>
      </w:r>
      <w:proofErr w:type="spellEnd"/>
      <w:r w:rsidRPr="00F7661A">
        <w:rPr>
          <w:rFonts w:hint="eastAsia"/>
        </w:rPr>
        <w:t>，</w:t>
      </w:r>
      <w:r w:rsidRPr="00F7661A">
        <w:rPr>
          <w:rFonts w:hint="eastAsia"/>
        </w:rPr>
        <w:t>spring cloud</w:t>
      </w:r>
      <w:r w:rsidRPr="00F7661A">
        <w:rPr>
          <w:rFonts w:hint="eastAsia"/>
        </w:rPr>
        <w:t>是面向</w:t>
      </w:r>
      <w:r w:rsidRPr="00F7661A">
        <w:rPr>
          <w:rFonts w:hint="eastAsia"/>
        </w:rPr>
        <w:t>http</w:t>
      </w:r>
      <w:r w:rsidRPr="00F7661A">
        <w:rPr>
          <w:rFonts w:hint="eastAsia"/>
        </w:rPr>
        <w:t>；</w:t>
      </w:r>
      <w:proofErr w:type="spellStart"/>
      <w:r w:rsidRPr="00F7661A">
        <w:rPr>
          <w:rFonts w:hint="eastAsia"/>
        </w:rPr>
        <w:t>dubbo</w:t>
      </w:r>
      <w:proofErr w:type="spellEnd"/>
      <w:r w:rsidRPr="00F7661A">
        <w:rPr>
          <w:rFonts w:hint="eastAsia"/>
        </w:rPr>
        <w:t>的优势在于</w:t>
      </w:r>
      <w:proofErr w:type="spellStart"/>
      <w:r w:rsidRPr="00F7661A">
        <w:rPr>
          <w:rFonts w:hint="eastAsia"/>
        </w:rPr>
        <w:t>rpc</w:t>
      </w:r>
      <w:proofErr w:type="spellEnd"/>
      <w:r w:rsidRPr="00F7661A">
        <w:rPr>
          <w:rFonts w:hint="eastAsia"/>
        </w:rPr>
        <w:t>的调用是通过局域网，不受网络带宽的影响，速度稍快；</w:t>
      </w:r>
      <w:r w:rsidRPr="00F7661A">
        <w:rPr>
          <w:rFonts w:hint="eastAsia"/>
        </w:rPr>
        <w:t>spring cloud</w:t>
      </w:r>
      <w:r w:rsidRPr="00F7661A">
        <w:rPr>
          <w:rFonts w:hint="eastAsia"/>
        </w:rPr>
        <w:t>的优势在于比</w:t>
      </w:r>
      <w:proofErr w:type="spellStart"/>
      <w:r w:rsidRPr="00F7661A">
        <w:rPr>
          <w:rFonts w:hint="eastAsia"/>
        </w:rPr>
        <w:t>dubbo</w:t>
      </w:r>
      <w:proofErr w:type="spellEnd"/>
      <w:r w:rsidRPr="00F7661A">
        <w:rPr>
          <w:rFonts w:hint="eastAsia"/>
        </w:rPr>
        <w:t>多了统一的网关以及熔断路由的功能，</w:t>
      </w:r>
      <w:r w:rsidRPr="00F7661A">
        <w:rPr>
          <w:rFonts w:hint="eastAsia"/>
        </w:rPr>
        <w:t>spring cloud</w:t>
      </w:r>
      <w:r w:rsidRPr="00F7661A">
        <w:rPr>
          <w:rFonts w:hint="eastAsia"/>
        </w:rPr>
        <w:t>算是严格意义上的微服务，</w:t>
      </w:r>
      <w:proofErr w:type="spellStart"/>
      <w:r w:rsidRPr="00F7661A">
        <w:rPr>
          <w:rFonts w:hint="eastAsia"/>
        </w:rPr>
        <w:t>dubbo</w:t>
      </w:r>
      <w:proofErr w:type="spellEnd"/>
      <w:r w:rsidRPr="00F7661A">
        <w:rPr>
          <w:rFonts w:hint="eastAsia"/>
        </w:rPr>
        <w:t>只是</w:t>
      </w:r>
      <w:proofErr w:type="spellStart"/>
      <w:r w:rsidRPr="00F7661A">
        <w:rPr>
          <w:rFonts w:hint="eastAsia"/>
        </w:rPr>
        <w:t>rpc</w:t>
      </w:r>
      <w:proofErr w:type="spellEnd"/>
      <w:r w:rsidRPr="00F7661A">
        <w:rPr>
          <w:rFonts w:hint="eastAsia"/>
        </w:rPr>
        <w:t>的治理；现在互联网公司用</w:t>
      </w:r>
      <w:proofErr w:type="spellStart"/>
      <w:r w:rsidRPr="00F7661A">
        <w:rPr>
          <w:rFonts w:hint="eastAsia"/>
        </w:rPr>
        <w:t>dubbo</w:t>
      </w:r>
      <w:proofErr w:type="spellEnd"/>
      <w:r w:rsidRPr="00F7661A">
        <w:rPr>
          <w:rFonts w:hint="eastAsia"/>
        </w:rPr>
        <w:t>(HSF</w:t>
      </w:r>
      <w:r w:rsidRPr="00F7661A">
        <w:rPr>
          <w:rFonts w:hint="eastAsia"/>
        </w:rPr>
        <w:t>、</w:t>
      </w:r>
      <w:r w:rsidRPr="00F7661A">
        <w:rPr>
          <w:rFonts w:hint="eastAsia"/>
        </w:rPr>
        <w:t>JSF)</w:t>
      </w:r>
      <w:r w:rsidRPr="00F7661A">
        <w:rPr>
          <w:rFonts w:hint="eastAsia"/>
        </w:rPr>
        <w:t>、</w:t>
      </w:r>
      <w:r w:rsidRPr="00F7661A">
        <w:rPr>
          <w:rFonts w:hint="eastAsia"/>
        </w:rPr>
        <w:t>spring cloud</w:t>
      </w:r>
      <w:r w:rsidRPr="00F7661A">
        <w:rPr>
          <w:rFonts w:hint="eastAsia"/>
        </w:rPr>
        <w:t>平分秋色，但是趋势是向</w:t>
      </w:r>
      <w:r w:rsidRPr="00F7661A">
        <w:rPr>
          <w:rFonts w:hint="eastAsia"/>
        </w:rPr>
        <w:t>spring cloud</w:t>
      </w:r>
      <w:r w:rsidRPr="00F7661A">
        <w:rPr>
          <w:rFonts w:hint="eastAsia"/>
        </w:rPr>
        <w:t>靠近；分布式架构可以解决由大并发导致的所有功能全部失效的问题。</w:t>
      </w:r>
    </w:p>
    <w:p w:rsidR="008270F9" w:rsidRPr="00F7661A" w:rsidRDefault="008270F9" w:rsidP="008270F9">
      <w:pPr>
        <w:pStyle w:val="a7"/>
        <w:ind w:left="720"/>
      </w:pPr>
      <w:r w:rsidRPr="00F7661A">
        <w:rPr>
          <w:rFonts w:hint="eastAsia"/>
        </w:rPr>
        <w:t>注意：每一个服务都使用自己独立的数据库</w:t>
      </w:r>
    </w:p>
    <w:p w:rsidR="008270F9" w:rsidRDefault="008270F9" w:rsidP="009D55F6">
      <w:pPr>
        <w:pStyle w:val="a7"/>
        <w:ind w:left="720"/>
      </w:pPr>
      <w:r w:rsidRPr="00F7661A">
        <w:rPr>
          <w:rFonts w:hint="eastAsia"/>
        </w:rPr>
        <w:t>服务：是指由</w:t>
      </w:r>
      <w:r w:rsidRPr="00F7661A">
        <w:rPr>
          <w:rFonts w:hint="eastAsia"/>
        </w:rPr>
        <w:t>controller</w:t>
      </w:r>
      <w:r w:rsidRPr="00F7661A">
        <w:rPr>
          <w:rFonts w:hint="eastAsia"/>
        </w:rPr>
        <w:t>等组成的供客户端调用的接口</w:t>
      </w:r>
    </w:p>
    <w:p w:rsidR="00235B83" w:rsidRPr="00235B83" w:rsidRDefault="00235B83" w:rsidP="00235B83">
      <w:pPr>
        <w:pStyle w:val="a7"/>
        <w:ind w:left="720" w:firstLine="422"/>
      </w:pPr>
      <w:r w:rsidRPr="00235B83">
        <w:rPr>
          <w:rFonts w:hint="eastAsia"/>
          <w:b/>
        </w:rPr>
        <w:t>分布式架构，对比传统架构的优势</w:t>
      </w:r>
      <w:r w:rsidRPr="00235B83">
        <w:rPr>
          <w:rFonts w:hint="eastAsia"/>
          <w:b/>
        </w:rPr>
        <w:t xml:space="preserve"> </w:t>
      </w:r>
    </w:p>
    <w:p w:rsidR="00235B83" w:rsidRDefault="00235B83" w:rsidP="00235B83">
      <w:pPr>
        <w:pStyle w:val="a7"/>
        <w:ind w:left="720"/>
      </w:pPr>
      <w:r>
        <w:rPr>
          <w:rFonts w:hint="eastAsia"/>
        </w:rPr>
        <w:t>1)</w:t>
      </w:r>
      <w:r>
        <w:rPr>
          <w:rFonts w:hint="eastAsia"/>
        </w:rPr>
        <w:t>最为明显的一点，在传统的架构中，如果某个功能需要进行维护，那么我们必须停掉整个服务，这对于公司的运营会造成损失。分布式系统在核心功能模块使用单独服务器，维护部分模块不影响用户的其他操作。</w:t>
      </w:r>
    </w:p>
    <w:p w:rsidR="00235B83" w:rsidRDefault="00235B83" w:rsidP="00235B83">
      <w:pPr>
        <w:pStyle w:val="a7"/>
        <w:ind w:left="720"/>
      </w:pPr>
      <w:r>
        <w:rPr>
          <w:rFonts w:hint="eastAsia"/>
        </w:rPr>
        <w:t>2)</w:t>
      </w:r>
      <w:r>
        <w:rPr>
          <w:rFonts w:hint="eastAsia"/>
        </w:rPr>
        <w:t>在海量数据处理方面，传统架构显得比较乏力；分布式系统架构采用服务器集群，使用负载均衡，海量数据处理游刃有余！</w:t>
      </w:r>
    </w:p>
    <w:p w:rsidR="00235B83" w:rsidRDefault="00235B83" w:rsidP="00235B83">
      <w:pPr>
        <w:pStyle w:val="a7"/>
        <w:ind w:left="720"/>
      </w:pPr>
      <w:r>
        <w:rPr>
          <w:rFonts w:hint="eastAsia"/>
        </w:rPr>
        <w:t>3)</w:t>
      </w:r>
      <w:r>
        <w:rPr>
          <w:rFonts w:hint="eastAsia"/>
        </w:rPr>
        <w:t>在性能</w:t>
      </w:r>
      <w:r>
        <w:rPr>
          <w:rFonts w:hint="eastAsia"/>
        </w:rPr>
        <w:t>(</w:t>
      </w:r>
      <w:r>
        <w:rPr>
          <w:rFonts w:hint="eastAsia"/>
        </w:rPr>
        <w:t>检索</w:t>
      </w:r>
      <w:r>
        <w:rPr>
          <w:rFonts w:hint="eastAsia"/>
        </w:rPr>
        <w:t>)</w:t>
      </w:r>
      <w:r>
        <w:rPr>
          <w:rFonts w:hint="eastAsia"/>
        </w:rPr>
        <w:t>以及维护方面，分布式系统架构也有较为明显的优势。</w:t>
      </w:r>
    </w:p>
    <w:p w:rsidR="00235B83" w:rsidRPr="00235B83" w:rsidRDefault="00235B83" w:rsidP="00235B83">
      <w:pPr>
        <w:pStyle w:val="a7"/>
        <w:ind w:left="720" w:firstLine="422"/>
        <w:rPr>
          <w:b/>
        </w:rPr>
      </w:pPr>
      <w:r w:rsidRPr="00235B83">
        <w:rPr>
          <w:rFonts w:hint="eastAsia"/>
          <w:b/>
        </w:rPr>
        <w:t>分布式开发的缺点是什么？</w:t>
      </w:r>
    </w:p>
    <w:p w:rsidR="00235B83" w:rsidRDefault="00235B83" w:rsidP="00235B83">
      <w:pPr>
        <w:pStyle w:val="a7"/>
        <w:ind w:left="720"/>
      </w:pPr>
      <w:r>
        <w:rPr>
          <w:rFonts w:hint="eastAsia"/>
        </w:rPr>
        <w:t xml:space="preserve">    1. </w:t>
      </w:r>
      <w:r>
        <w:rPr>
          <w:rFonts w:hint="eastAsia"/>
        </w:rPr>
        <w:t>和集中式相比，功能之间的调用使用的是远程接口调用，而不是直接调用。需要编写稳定有效的</w:t>
      </w:r>
      <w:r>
        <w:rPr>
          <w:rFonts w:hint="eastAsia"/>
        </w:rPr>
        <w:t>API</w:t>
      </w:r>
      <w:r>
        <w:rPr>
          <w:rFonts w:hint="eastAsia"/>
        </w:rPr>
        <w:t>。</w:t>
      </w:r>
    </w:p>
    <w:p w:rsidR="00235B83" w:rsidRDefault="00235B83" w:rsidP="00235B83">
      <w:pPr>
        <w:pStyle w:val="a7"/>
        <w:ind w:left="720"/>
      </w:pPr>
      <w:r>
        <w:rPr>
          <w:rFonts w:hint="eastAsia"/>
        </w:rPr>
        <w:t xml:space="preserve">    2. </w:t>
      </w:r>
      <w:r>
        <w:rPr>
          <w:rFonts w:hint="eastAsia"/>
        </w:rPr>
        <w:t>分布式系统之间的通信无法直接通知，需要使用消息机制（</w:t>
      </w:r>
      <w:r>
        <w:rPr>
          <w:rFonts w:hint="eastAsia"/>
        </w:rPr>
        <w:t>MQ</w:t>
      </w:r>
      <w:r>
        <w:rPr>
          <w:rFonts w:hint="eastAsia"/>
        </w:rPr>
        <w:t>）进行通知。</w:t>
      </w:r>
    </w:p>
    <w:p w:rsidR="00235B83" w:rsidRDefault="00235B83" w:rsidP="00235B83">
      <w:pPr>
        <w:pStyle w:val="a7"/>
        <w:ind w:left="720"/>
      </w:pPr>
      <w:r>
        <w:rPr>
          <w:rFonts w:hint="eastAsia"/>
        </w:rPr>
        <w:t xml:space="preserve">    3. </w:t>
      </w:r>
      <w:r>
        <w:rPr>
          <w:rFonts w:hint="eastAsia"/>
        </w:rPr>
        <w:t>分布式开发涉及到多个开发团队，开发过程中需要频繁的进行沟通</w:t>
      </w:r>
    </w:p>
    <w:p w:rsidR="00235B83" w:rsidRDefault="00235B83" w:rsidP="00235B83">
      <w:pPr>
        <w:pStyle w:val="a7"/>
        <w:ind w:left="720"/>
      </w:pPr>
      <w:r>
        <w:rPr>
          <w:rFonts w:hint="eastAsia"/>
        </w:rPr>
        <w:t xml:space="preserve">    4. </w:t>
      </w:r>
      <w:r>
        <w:rPr>
          <w:rFonts w:hint="eastAsia"/>
        </w:rPr>
        <w:t>分布式开发中测试更加复杂，而小的集中系统开发甚至可以不使用测试用例。</w:t>
      </w:r>
    </w:p>
    <w:p w:rsidR="00235B83" w:rsidRPr="009D55F6" w:rsidRDefault="00235B83" w:rsidP="009D55F6">
      <w:pPr>
        <w:pStyle w:val="a7"/>
        <w:ind w:left="720"/>
      </w:pPr>
      <w:r>
        <w:rPr>
          <w:rFonts w:hint="eastAsia"/>
        </w:rPr>
        <w:t xml:space="preserve">    5. </w:t>
      </w:r>
      <w:r>
        <w:rPr>
          <w:rFonts w:hint="eastAsia"/>
        </w:rPr>
        <w:t>集中式系统开发可以使用</w:t>
      </w:r>
      <w:r>
        <w:rPr>
          <w:rFonts w:hint="eastAsia"/>
        </w:rPr>
        <w:t>debug</w:t>
      </w:r>
      <w:r>
        <w:rPr>
          <w:rFonts w:hint="eastAsia"/>
        </w:rPr>
        <w:t>从头到尾进行调试，而分布式层次太深，组件调用太多，</w:t>
      </w:r>
      <w:r>
        <w:rPr>
          <w:rFonts w:hint="eastAsia"/>
        </w:rPr>
        <w:lastRenderedPageBreak/>
        <w:t>使用</w:t>
      </w:r>
      <w:r>
        <w:rPr>
          <w:rFonts w:hint="eastAsia"/>
        </w:rPr>
        <w:t>debug</w:t>
      </w:r>
      <w:r>
        <w:rPr>
          <w:rFonts w:hint="eastAsia"/>
        </w:rPr>
        <w:t>很难整体调试。需要有效使用日志组件，更好的帮助我们找到问题。</w:t>
      </w:r>
    </w:p>
    <w:p w:rsidR="009D55F6" w:rsidRPr="009D55F6" w:rsidRDefault="009D55F6" w:rsidP="009D55F6">
      <w:pPr>
        <w:pStyle w:val="a7"/>
        <w:numPr>
          <w:ilvl w:val="0"/>
          <w:numId w:val="72"/>
        </w:numPr>
        <w:ind w:firstLineChars="0"/>
        <w:outlineLvl w:val="2"/>
        <w:rPr>
          <w:b/>
        </w:rPr>
      </w:pPr>
      <w:r w:rsidRPr="009D55F6">
        <w:rPr>
          <w:rFonts w:hint="eastAsia"/>
          <w:b/>
        </w:rPr>
        <w:t>如何实现远程通信？</w:t>
      </w:r>
    </w:p>
    <w:p w:rsidR="009D55F6" w:rsidRDefault="009D55F6" w:rsidP="009D55F6">
      <w:pPr>
        <w:pStyle w:val="a7"/>
        <w:ind w:left="720"/>
      </w:pPr>
      <w:r>
        <w:rPr>
          <w:rFonts w:hint="eastAsia"/>
        </w:rPr>
        <w:t>1)  Webservice</w:t>
      </w:r>
      <w:r>
        <w:rPr>
          <w:rFonts w:hint="eastAsia"/>
        </w:rPr>
        <w:t>：效率不高基于</w:t>
      </w:r>
      <w:r>
        <w:rPr>
          <w:rFonts w:hint="eastAsia"/>
        </w:rPr>
        <w:t>soap</w:t>
      </w:r>
      <w:r>
        <w:rPr>
          <w:rFonts w:hint="eastAsia"/>
        </w:rPr>
        <w:t>协议。项目中不推荐使用。</w:t>
      </w:r>
    </w:p>
    <w:p w:rsidR="009D55F6" w:rsidRDefault="009D55F6" w:rsidP="009D55F6">
      <w:pPr>
        <w:pStyle w:val="a7"/>
        <w:ind w:left="720"/>
      </w:pPr>
      <w:r>
        <w:rPr>
          <w:rFonts w:hint="eastAsia"/>
        </w:rPr>
        <w:t xml:space="preserve">2)  </w:t>
      </w:r>
      <w:r>
        <w:rPr>
          <w:rFonts w:hint="eastAsia"/>
        </w:rPr>
        <w:t>使用</w:t>
      </w:r>
      <w:r>
        <w:rPr>
          <w:rFonts w:hint="eastAsia"/>
        </w:rPr>
        <w:t>restful</w:t>
      </w:r>
      <w:r>
        <w:rPr>
          <w:rFonts w:hint="eastAsia"/>
        </w:rPr>
        <w:t>形式的服务：</w:t>
      </w:r>
      <w:proofErr w:type="spellStart"/>
      <w:r>
        <w:rPr>
          <w:rFonts w:hint="eastAsia"/>
        </w:rPr>
        <w:t>http+json</w:t>
      </w:r>
      <w:proofErr w:type="spellEnd"/>
      <w:r>
        <w:rPr>
          <w:rFonts w:hint="eastAsia"/>
        </w:rPr>
        <w:t>。很多项目中应用。如果服务太多，服务之间调用关系</w:t>
      </w:r>
      <w:r>
        <w:rPr>
          <w:rFonts w:hint="eastAsia"/>
        </w:rPr>
        <w:tab/>
      </w:r>
      <w:r>
        <w:rPr>
          <w:rFonts w:hint="eastAsia"/>
        </w:rPr>
        <w:tab/>
      </w:r>
      <w:r>
        <w:rPr>
          <w:rFonts w:hint="eastAsia"/>
        </w:rPr>
        <w:tab/>
      </w:r>
      <w:r>
        <w:rPr>
          <w:rFonts w:hint="eastAsia"/>
        </w:rPr>
        <w:t>混乱，需要治疗服务。</w:t>
      </w:r>
    </w:p>
    <w:p w:rsidR="009D55F6" w:rsidRDefault="009D55F6" w:rsidP="009D55F6">
      <w:pPr>
        <w:pStyle w:val="a7"/>
        <w:ind w:left="720"/>
      </w:pPr>
      <w:r>
        <w:rPr>
          <w:rFonts w:hint="eastAsia"/>
        </w:rPr>
        <w:t xml:space="preserve">3)  </w:t>
      </w:r>
      <w:r>
        <w:rPr>
          <w:rFonts w:hint="eastAsia"/>
        </w:rPr>
        <w:t>使用</w:t>
      </w:r>
      <w:proofErr w:type="spellStart"/>
      <w:r>
        <w:rPr>
          <w:rFonts w:hint="eastAsia"/>
        </w:rPr>
        <w:t>dubbo</w:t>
      </w:r>
      <w:proofErr w:type="spellEnd"/>
      <w:r>
        <w:rPr>
          <w:rFonts w:hint="eastAsia"/>
        </w:rPr>
        <w:t>。使用</w:t>
      </w:r>
      <w:proofErr w:type="spellStart"/>
      <w:r>
        <w:rPr>
          <w:rFonts w:hint="eastAsia"/>
        </w:rPr>
        <w:t>rpc</w:t>
      </w:r>
      <w:proofErr w:type="spellEnd"/>
      <w:r>
        <w:rPr>
          <w:rFonts w:hint="eastAsia"/>
        </w:rPr>
        <w:t>协议进行远程调用，直接使用</w:t>
      </w:r>
      <w:r>
        <w:rPr>
          <w:rFonts w:hint="eastAsia"/>
        </w:rPr>
        <w:t>socket</w:t>
      </w:r>
      <w:r>
        <w:rPr>
          <w:rFonts w:hint="eastAsia"/>
        </w:rPr>
        <w:t>通信。传输效率高，并且可以统</w:t>
      </w:r>
      <w:r>
        <w:rPr>
          <w:rFonts w:hint="eastAsia"/>
        </w:rPr>
        <w:tab/>
      </w:r>
      <w:r>
        <w:rPr>
          <w:rFonts w:hint="eastAsia"/>
        </w:rPr>
        <w:tab/>
        <w:t xml:space="preserve">  </w:t>
      </w:r>
      <w:r>
        <w:rPr>
          <w:rFonts w:hint="eastAsia"/>
        </w:rPr>
        <w:t>计出系统之间的调用关系、调用次数。</w:t>
      </w:r>
    </w:p>
    <w:p w:rsidR="008270F9" w:rsidRPr="008270F9" w:rsidRDefault="009D55F6" w:rsidP="009D55F6">
      <w:pPr>
        <w:pStyle w:val="a7"/>
        <w:ind w:left="720"/>
      </w:pPr>
      <w:r>
        <w:rPr>
          <w:rFonts w:hint="eastAsia"/>
        </w:rPr>
        <w:t xml:space="preserve">4)  </w:t>
      </w:r>
      <w:proofErr w:type="spellStart"/>
      <w:r>
        <w:rPr>
          <w:rFonts w:hint="eastAsia"/>
        </w:rPr>
        <w:t>springCloud</w:t>
      </w:r>
      <w:proofErr w:type="spellEnd"/>
      <w:r>
        <w:rPr>
          <w:rFonts w:hint="eastAsia"/>
        </w:rPr>
        <w:t>,</w:t>
      </w:r>
      <w:r>
        <w:rPr>
          <w:rFonts w:hint="eastAsia"/>
        </w:rPr>
        <w:t>基于</w:t>
      </w:r>
      <w:proofErr w:type="spellStart"/>
      <w:r>
        <w:rPr>
          <w:rFonts w:hint="eastAsia"/>
        </w:rPr>
        <w:t>springBoot</w:t>
      </w:r>
      <w:proofErr w:type="spellEnd"/>
      <w:r>
        <w:rPr>
          <w:rFonts w:hint="eastAsia"/>
        </w:rPr>
        <w:t>，提供服务注册，负载均衡</w:t>
      </w:r>
    </w:p>
    <w:p w:rsidR="008270F9" w:rsidRPr="00742CFA" w:rsidRDefault="008270F9" w:rsidP="00A40CCE">
      <w:pPr>
        <w:pStyle w:val="a7"/>
        <w:numPr>
          <w:ilvl w:val="0"/>
          <w:numId w:val="72"/>
        </w:numPr>
        <w:ind w:firstLineChars="0"/>
        <w:outlineLvl w:val="2"/>
        <w:rPr>
          <w:b/>
        </w:rPr>
      </w:pPr>
      <w:r w:rsidRPr="00742CFA">
        <w:rPr>
          <w:b/>
        </w:rPr>
        <w:t>Dubbo</w:t>
      </w:r>
      <w:r w:rsidRPr="00742CFA">
        <w:rPr>
          <w:rFonts w:hint="eastAsia"/>
          <w:b/>
        </w:rPr>
        <w:t>是什么</w:t>
      </w:r>
    </w:p>
    <w:p w:rsidR="008270F9" w:rsidRDefault="008270F9" w:rsidP="008270F9">
      <w:pPr>
        <w:pStyle w:val="a7"/>
        <w:ind w:left="720"/>
      </w:pPr>
      <w:r>
        <w:rPr>
          <w:rFonts w:hint="eastAsia"/>
        </w:rPr>
        <w:t xml:space="preserve"> Dubbo</w:t>
      </w:r>
      <w:r>
        <w:rPr>
          <w:rFonts w:hint="eastAsia"/>
        </w:rPr>
        <w:t>是阿里巴巴公司开源的一个高性能优秀的服务框架，使得应用可通过高性能的</w:t>
      </w:r>
      <w:r>
        <w:rPr>
          <w:rFonts w:hint="eastAsia"/>
        </w:rPr>
        <w:t xml:space="preserve"> RPC </w:t>
      </w:r>
      <w:r>
        <w:rPr>
          <w:rFonts w:hint="eastAsia"/>
        </w:rPr>
        <w:t>实现服务的输出和输入功能，可以和</w:t>
      </w:r>
      <w:r>
        <w:rPr>
          <w:rFonts w:hint="eastAsia"/>
        </w:rPr>
        <w:t>Spring</w:t>
      </w:r>
      <w:r>
        <w:rPr>
          <w:rFonts w:hint="eastAsia"/>
        </w:rPr>
        <w:t>框架无缝集成。</w:t>
      </w:r>
      <w:r>
        <w:rPr>
          <w:rFonts w:hint="eastAsia"/>
        </w:rPr>
        <w:t>Dubbo</w:t>
      </w:r>
      <w:r>
        <w:rPr>
          <w:rFonts w:hint="eastAsia"/>
        </w:rPr>
        <w:t>框架，是基于容器运行的</w:t>
      </w:r>
      <w:r>
        <w:rPr>
          <w:rFonts w:hint="eastAsia"/>
        </w:rPr>
        <w:t>.</w:t>
      </w:r>
      <w:r>
        <w:rPr>
          <w:rFonts w:hint="eastAsia"/>
        </w:rPr>
        <w:t>。容器是</w:t>
      </w:r>
      <w:r>
        <w:rPr>
          <w:rFonts w:hint="eastAsia"/>
        </w:rPr>
        <w:t>Spring</w:t>
      </w:r>
      <w:r>
        <w:rPr>
          <w:rFonts w:hint="eastAsia"/>
        </w:rPr>
        <w:t>。</w:t>
      </w:r>
    </w:p>
    <w:p w:rsidR="008270F9" w:rsidRDefault="008270F9" w:rsidP="008270F9">
      <w:pPr>
        <w:pStyle w:val="a7"/>
        <w:ind w:left="720"/>
      </w:pPr>
      <w:r>
        <w:rPr>
          <w:rFonts w:hint="eastAsia"/>
        </w:rPr>
        <w:t>其核心部分包含</w:t>
      </w:r>
      <w:r>
        <w:rPr>
          <w:rFonts w:hint="eastAsia"/>
        </w:rPr>
        <w:t>:</w:t>
      </w:r>
    </w:p>
    <w:p w:rsidR="008270F9" w:rsidRPr="008270F9" w:rsidRDefault="008270F9" w:rsidP="008270F9">
      <w:pPr>
        <w:pStyle w:val="a7"/>
        <w:ind w:left="720"/>
      </w:pPr>
      <w:r>
        <w:rPr>
          <w:rFonts w:hint="eastAsia"/>
        </w:rPr>
        <w:t xml:space="preserve">1. </w:t>
      </w:r>
      <w:r>
        <w:rPr>
          <w:rFonts w:hint="eastAsia"/>
        </w:rPr>
        <w:t>远程通讯</w:t>
      </w:r>
      <w:r>
        <w:rPr>
          <w:rFonts w:hint="eastAsia"/>
        </w:rPr>
        <w:t xml:space="preserve">: </w:t>
      </w:r>
      <w:r>
        <w:rPr>
          <w:rFonts w:hint="eastAsia"/>
        </w:rPr>
        <w:t>提供对多种基于长连接的</w:t>
      </w:r>
      <w:r>
        <w:rPr>
          <w:rFonts w:hint="eastAsia"/>
        </w:rPr>
        <w:t>NIO</w:t>
      </w:r>
      <w:r>
        <w:rPr>
          <w:rFonts w:hint="eastAsia"/>
        </w:rPr>
        <w:t>框架抽象封装，包括多种线程模型，序列化，以及“请求</w:t>
      </w:r>
      <w:r>
        <w:rPr>
          <w:rFonts w:hint="eastAsia"/>
        </w:rPr>
        <w:t>-</w:t>
      </w:r>
      <w:r>
        <w:rPr>
          <w:rFonts w:hint="eastAsia"/>
        </w:rPr>
        <w:t>响应”模式的信息交换方式。</w:t>
      </w:r>
    </w:p>
    <w:p w:rsidR="008270F9" w:rsidRPr="008270F9" w:rsidRDefault="008270F9" w:rsidP="008270F9">
      <w:pPr>
        <w:pStyle w:val="a7"/>
        <w:ind w:left="720"/>
      </w:pPr>
      <w:r>
        <w:rPr>
          <w:rFonts w:hint="eastAsia"/>
        </w:rPr>
        <w:t xml:space="preserve">2. </w:t>
      </w:r>
      <w:r>
        <w:rPr>
          <w:rFonts w:hint="eastAsia"/>
        </w:rPr>
        <w:t>集群容错</w:t>
      </w:r>
      <w:r>
        <w:rPr>
          <w:rFonts w:hint="eastAsia"/>
        </w:rPr>
        <w:t xml:space="preserve">: </w:t>
      </w:r>
      <w:r>
        <w:rPr>
          <w:rFonts w:hint="eastAsia"/>
        </w:rPr>
        <w:t>提供基于接口方法的透明远程过程调用，包括多协议支持，以及软负载均衡，失败容错，地址路由，动态配置等集群支持。</w:t>
      </w:r>
    </w:p>
    <w:p w:rsidR="008270F9" w:rsidRPr="008270F9" w:rsidRDefault="008270F9" w:rsidP="008270F9">
      <w:pPr>
        <w:pStyle w:val="a7"/>
        <w:ind w:left="720"/>
      </w:pPr>
      <w:r>
        <w:rPr>
          <w:rFonts w:hint="eastAsia"/>
        </w:rPr>
        <w:t xml:space="preserve">3. </w:t>
      </w:r>
      <w:r>
        <w:rPr>
          <w:rFonts w:hint="eastAsia"/>
        </w:rPr>
        <w:t>自动发现</w:t>
      </w:r>
      <w:r>
        <w:rPr>
          <w:rFonts w:hint="eastAsia"/>
        </w:rPr>
        <w:t xml:space="preserve">: </w:t>
      </w:r>
      <w:r>
        <w:rPr>
          <w:rFonts w:hint="eastAsia"/>
        </w:rPr>
        <w:t>基于注册中心目录服务，使服务消费方能动态的查找服务提供方，使地址透明，使服务提供方可以平滑增加或减少机器。</w:t>
      </w:r>
    </w:p>
    <w:p w:rsidR="008270F9" w:rsidRDefault="008270F9" w:rsidP="008270F9">
      <w:pPr>
        <w:pStyle w:val="a7"/>
        <w:ind w:left="720"/>
      </w:pPr>
      <w:r>
        <w:rPr>
          <w:rFonts w:hint="eastAsia"/>
        </w:rPr>
        <w:t>Dubbo</w:t>
      </w:r>
      <w:r>
        <w:rPr>
          <w:rFonts w:hint="eastAsia"/>
        </w:rPr>
        <w:t>能做什么？</w:t>
      </w:r>
    </w:p>
    <w:p w:rsidR="008270F9" w:rsidRDefault="008270F9" w:rsidP="008270F9">
      <w:pPr>
        <w:pStyle w:val="a7"/>
        <w:ind w:left="720"/>
      </w:pPr>
      <w:r>
        <w:rPr>
          <w:rFonts w:hint="eastAsia"/>
        </w:rPr>
        <w:t>1.</w:t>
      </w:r>
      <w:r>
        <w:rPr>
          <w:rFonts w:hint="eastAsia"/>
        </w:rPr>
        <w:t>透明化的远程方法调用，就像调用本地方法一样调用远程方法，只需简单配置，没有任何</w:t>
      </w:r>
      <w:r>
        <w:rPr>
          <w:rFonts w:hint="eastAsia"/>
        </w:rPr>
        <w:t>API</w:t>
      </w:r>
      <w:r>
        <w:rPr>
          <w:rFonts w:hint="eastAsia"/>
        </w:rPr>
        <w:t>侵入。</w:t>
      </w:r>
      <w:r>
        <w:rPr>
          <w:rFonts w:hint="eastAsia"/>
        </w:rPr>
        <w:t xml:space="preserve">      </w:t>
      </w:r>
    </w:p>
    <w:p w:rsidR="008270F9" w:rsidRPr="008270F9" w:rsidRDefault="008270F9" w:rsidP="008270F9">
      <w:pPr>
        <w:pStyle w:val="a7"/>
        <w:ind w:left="720"/>
      </w:pPr>
      <w:r>
        <w:rPr>
          <w:rFonts w:hint="eastAsia"/>
        </w:rPr>
        <w:t>2.</w:t>
      </w:r>
      <w:r>
        <w:rPr>
          <w:rFonts w:hint="eastAsia"/>
        </w:rPr>
        <w:t>软负载均衡及容错机制，可在内网替代</w:t>
      </w:r>
      <w:r>
        <w:rPr>
          <w:rFonts w:hint="eastAsia"/>
        </w:rPr>
        <w:t>F5</w:t>
      </w:r>
      <w:r>
        <w:rPr>
          <w:rFonts w:hint="eastAsia"/>
        </w:rPr>
        <w:t>等硬件负载均衡器，降低成本，减少单点。</w:t>
      </w:r>
    </w:p>
    <w:p w:rsidR="008270F9" w:rsidRPr="008270F9" w:rsidRDefault="008270F9" w:rsidP="008270F9">
      <w:pPr>
        <w:pStyle w:val="a7"/>
        <w:ind w:left="720"/>
      </w:pPr>
      <w:r>
        <w:rPr>
          <w:rFonts w:hint="eastAsia"/>
        </w:rPr>
        <w:t xml:space="preserve">3. </w:t>
      </w:r>
      <w:r>
        <w:rPr>
          <w:rFonts w:hint="eastAsia"/>
        </w:rPr>
        <w:t>服务自动注册与发现，不再需要写死服务提供方地址，注册中心基于接口名查询服务提供者的</w:t>
      </w:r>
      <w:r>
        <w:rPr>
          <w:rFonts w:hint="eastAsia"/>
        </w:rPr>
        <w:t>IP</w:t>
      </w:r>
      <w:r>
        <w:rPr>
          <w:rFonts w:hint="eastAsia"/>
        </w:rPr>
        <w:t>地址，并且能够平滑添加或删除服务提供者。</w:t>
      </w:r>
    </w:p>
    <w:p w:rsidR="008270F9" w:rsidRPr="00BD2600" w:rsidRDefault="008270F9" w:rsidP="008270F9">
      <w:pPr>
        <w:pStyle w:val="a7"/>
        <w:ind w:left="720" w:firstLineChars="0" w:firstLine="0"/>
      </w:pPr>
      <w:r>
        <w:rPr>
          <w:rFonts w:hint="eastAsia"/>
        </w:rPr>
        <w:t>Dubbo</w:t>
      </w:r>
      <w:r>
        <w:rPr>
          <w:rFonts w:hint="eastAsia"/>
        </w:rPr>
        <w:t>的存在简单来说就是要减小</w:t>
      </w:r>
      <w:r>
        <w:rPr>
          <w:rFonts w:hint="eastAsia"/>
        </w:rPr>
        <w:t>service</w:t>
      </w:r>
      <w:r>
        <w:rPr>
          <w:rFonts w:hint="eastAsia"/>
        </w:rPr>
        <w:t>层的压力。</w:t>
      </w:r>
    </w:p>
    <w:p w:rsidR="006450DA" w:rsidRDefault="006450DA" w:rsidP="00A40CCE">
      <w:pPr>
        <w:pStyle w:val="a7"/>
        <w:numPr>
          <w:ilvl w:val="0"/>
          <w:numId w:val="72"/>
        </w:numPr>
        <w:ind w:firstLineChars="0"/>
        <w:outlineLvl w:val="2"/>
        <w:rPr>
          <w:b/>
        </w:rPr>
      </w:pPr>
      <w:r w:rsidRPr="006450DA">
        <w:rPr>
          <w:rFonts w:hint="eastAsia"/>
          <w:b/>
        </w:rPr>
        <w:t>Dubbo</w:t>
      </w:r>
      <w:r>
        <w:rPr>
          <w:rFonts w:hint="eastAsia"/>
          <w:b/>
        </w:rPr>
        <w:t>执行流程</w:t>
      </w:r>
    </w:p>
    <w:p w:rsidR="006450DA" w:rsidRDefault="006450DA" w:rsidP="006450DA">
      <w:pPr>
        <w:pStyle w:val="a7"/>
        <w:ind w:left="720" w:firstLineChars="0" w:firstLine="0"/>
      </w:pPr>
      <w:r>
        <w:rPr>
          <w:rFonts w:hint="eastAsia"/>
          <w:b/>
        </w:rPr>
        <w:t xml:space="preserve"> </w:t>
      </w:r>
      <w:r>
        <w:rPr>
          <w:rFonts w:hint="eastAsia"/>
          <w:b/>
        </w:rPr>
        <w:tab/>
      </w:r>
      <w:r>
        <w:rPr>
          <w:rFonts w:hint="eastAsia"/>
        </w:rPr>
        <w:tab/>
      </w:r>
      <w:r>
        <w:t xml:space="preserve">zookeeper </w:t>
      </w:r>
      <w:r>
        <w:t>在</w:t>
      </w:r>
      <w:r>
        <w:t xml:space="preserve"> </w:t>
      </w:r>
      <w:proofErr w:type="spellStart"/>
      <w:r>
        <w:t>dubbo</w:t>
      </w:r>
      <w:proofErr w:type="spellEnd"/>
      <w:r>
        <w:t xml:space="preserve"> </w:t>
      </w:r>
      <w:r>
        <w:t>所处的位置：</w:t>
      </w:r>
    </w:p>
    <w:p w:rsidR="006450DA" w:rsidRDefault="006450DA" w:rsidP="006450DA">
      <w:pPr>
        <w:pStyle w:val="af6"/>
        <w:tabs>
          <w:tab w:val="left" w:pos="1134"/>
        </w:tabs>
        <w:ind w:leftChars="539" w:left="1132"/>
      </w:pPr>
      <w:r>
        <w:rPr>
          <w:noProof/>
          <w:lang w:val="en-US" w:bidi="ar-SA"/>
        </w:rPr>
        <w:drawing>
          <wp:inline distT="0" distB="0" distL="0" distR="0" wp14:anchorId="5AA400B1" wp14:editId="60BB6FE0">
            <wp:extent cx="5274310" cy="316947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169470"/>
                    </a:xfrm>
                    <a:prstGeom prst="rect">
                      <a:avLst/>
                    </a:prstGeom>
                  </pic:spPr>
                </pic:pic>
              </a:graphicData>
            </a:graphic>
          </wp:inline>
        </w:drawing>
      </w:r>
    </w:p>
    <w:p w:rsidR="006450DA" w:rsidRDefault="006450DA" w:rsidP="006450DA">
      <w:pPr>
        <w:pStyle w:val="a7"/>
        <w:ind w:left="720" w:firstLineChars="0" w:firstLine="0"/>
      </w:pPr>
      <w:r>
        <w:rPr>
          <w:rFonts w:hint="eastAsia"/>
        </w:rPr>
        <w:lastRenderedPageBreak/>
        <w:t>1</w:t>
      </w:r>
      <w:r>
        <w:rPr>
          <w:rFonts w:hint="eastAsia"/>
        </w:rPr>
        <w:t>）</w:t>
      </w:r>
      <w:r>
        <w:rPr>
          <w:rFonts w:hint="eastAsia"/>
        </w:rPr>
        <w:tab/>
        <w:t xml:space="preserve">Provider: </w:t>
      </w:r>
      <w:r>
        <w:rPr>
          <w:rFonts w:hint="eastAsia"/>
        </w:rPr>
        <w:t>暴露服务的服务提供方。</w:t>
      </w:r>
    </w:p>
    <w:p w:rsidR="006450DA" w:rsidRDefault="006450DA" w:rsidP="006450DA">
      <w:pPr>
        <w:pStyle w:val="a7"/>
        <w:ind w:left="720" w:firstLineChars="0" w:firstLine="0"/>
      </w:pPr>
      <w:r>
        <w:rPr>
          <w:rFonts w:hint="eastAsia"/>
        </w:rPr>
        <w:t>2</w:t>
      </w:r>
      <w:r>
        <w:rPr>
          <w:rFonts w:hint="eastAsia"/>
        </w:rPr>
        <w:t>）</w:t>
      </w:r>
      <w:r>
        <w:rPr>
          <w:rFonts w:hint="eastAsia"/>
        </w:rPr>
        <w:tab/>
        <w:t xml:space="preserve">Consumer: </w:t>
      </w:r>
      <w:r>
        <w:rPr>
          <w:rFonts w:hint="eastAsia"/>
        </w:rPr>
        <w:t>调用远程服务的服务消费方。</w:t>
      </w:r>
    </w:p>
    <w:p w:rsidR="006450DA" w:rsidRDefault="006450DA" w:rsidP="006450DA">
      <w:pPr>
        <w:pStyle w:val="a7"/>
        <w:ind w:left="720" w:firstLineChars="0" w:firstLine="0"/>
      </w:pPr>
      <w:r>
        <w:rPr>
          <w:rFonts w:hint="eastAsia"/>
        </w:rPr>
        <w:t>3</w:t>
      </w:r>
      <w:r>
        <w:rPr>
          <w:rFonts w:hint="eastAsia"/>
        </w:rPr>
        <w:t>）</w:t>
      </w:r>
      <w:r>
        <w:rPr>
          <w:rFonts w:hint="eastAsia"/>
        </w:rPr>
        <w:tab/>
        <w:t xml:space="preserve">Registry: </w:t>
      </w:r>
      <w:r>
        <w:rPr>
          <w:rFonts w:hint="eastAsia"/>
        </w:rPr>
        <w:t>服务注册与发现的注册中心。</w:t>
      </w:r>
    </w:p>
    <w:p w:rsidR="006450DA" w:rsidRDefault="006450DA" w:rsidP="006450DA">
      <w:pPr>
        <w:pStyle w:val="a7"/>
        <w:ind w:left="720" w:firstLineChars="0" w:firstLine="0"/>
      </w:pPr>
      <w:r>
        <w:rPr>
          <w:rFonts w:hint="eastAsia"/>
        </w:rPr>
        <w:t>4)</w:t>
      </w:r>
      <w:r>
        <w:rPr>
          <w:rFonts w:hint="eastAsia"/>
        </w:rPr>
        <w:tab/>
        <w:t xml:space="preserve">Monitor: </w:t>
      </w:r>
      <w:r>
        <w:rPr>
          <w:rFonts w:hint="eastAsia"/>
        </w:rPr>
        <w:t>统计服务的调用次调和调用时间的监控中心。</w:t>
      </w:r>
    </w:p>
    <w:p w:rsidR="006450DA" w:rsidRDefault="006450DA" w:rsidP="006450DA">
      <w:pPr>
        <w:pStyle w:val="a7"/>
        <w:ind w:left="720" w:firstLineChars="0" w:firstLine="0"/>
      </w:pPr>
      <w:r>
        <w:rPr>
          <w:rFonts w:hint="eastAsia"/>
        </w:rPr>
        <w:t>5)</w:t>
      </w:r>
      <w:r>
        <w:rPr>
          <w:rFonts w:hint="eastAsia"/>
        </w:rPr>
        <w:tab/>
        <w:t xml:space="preserve">Container: </w:t>
      </w:r>
      <w:r>
        <w:rPr>
          <w:rFonts w:hint="eastAsia"/>
        </w:rPr>
        <w:t>服务运行容器。</w:t>
      </w:r>
    </w:p>
    <w:p w:rsidR="006450DA" w:rsidRPr="00D34C0D" w:rsidRDefault="006450DA" w:rsidP="006450DA">
      <w:pPr>
        <w:pStyle w:val="a7"/>
        <w:ind w:left="720" w:firstLineChars="0" w:firstLine="0"/>
      </w:pPr>
      <w:r w:rsidRPr="00D34C0D">
        <w:rPr>
          <w:rFonts w:hint="eastAsia"/>
        </w:rPr>
        <w:t>调用关系说明：</w:t>
      </w:r>
    </w:p>
    <w:p w:rsidR="006450DA" w:rsidRPr="00D34C0D" w:rsidRDefault="006450DA" w:rsidP="006450DA">
      <w:pPr>
        <w:pStyle w:val="a7"/>
        <w:ind w:left="720" w:firstLineChars="0" w:firstLine="0"/>
      </w:pPr>
      <w:r w:rsidRPr="00D34C0D">
        <w:rPr>
          <w:rFonts w:hint="eastAsia"/>
        </w:rPr>
        <w:t>1)</w:t>
      </w:r>
      <w:r w:rsidRPr="00D34C0D">
        <w:rPr>
          <w:rFonts w:hint="eastAsia"/>
        </w:rPr>
        <w:t>服务容器负责启动，加载，运行服务提供者。</w:t>
      </w:r>
    </w:p>
    <w:p w:rsidR="006450DA" w:rsidRPr="00D34C0D" w:rsidRDefault="006450DA" w:rsidP="006450DA">
      <w:pPr>
        <w:pStyle w:val="a7"/>
        <w:ind w:left="720" w:firstLineChars="0" w:firstLine="0"/>
      </w:pPr>
      <w:r w:rsidRPr="00D34C0D">
        <w:rPr>
          <w:rFonts w:hint="eastAsia"/>
        </w:rPr>
        <w:t>2)</w:t>
      </w:r>
      <w:r w:rsidRPr="00D34C0D">
        <w:rPr>
          <w:rFonts w:hint="eastAsia"/>
        </w:rPr>
        <w:t>服务提供者在启动时，向注册中心注册自己提供的服务。</w:t>
      </w:r>
    </w:p>
    <w:p w:rsidR="006450DA" w:rsidRPr="00D34C0D" w:rsidRDefault="006450DA" w:rsidP="006450DA">
      <w:pPr>
        <w:pStyle w:val="a7"/>
        <w:ind w:left="720" w:firstLineChars="0" w:firstLine="0"/>
      </w:pPr>
      <w:r w:rsidRPr="00D34C0D">
        <w:rPr>
          <w:rFonts w:hint="eastAsia"/>
        </w:rPr>
        <w:t>3)</w:t>
      </w:r>
      <w:r w:rsidRPr="00D34C0D">
        <w:rPr>
          <w:rFonts w:hint="eastAsia"/>
        </w:rPr>
        <w:t>服务消费者在启动时，向注册中心订阅自己所需的服务。</w:t>
      </w:r>
    </w:p>
    <w:p w:rsidR="006450DA" w:rsidRPr="00D34C0D" w:rsidRDefault="006450DA" w:rsidP="006450DA">
      <w:pPr>
        <w:pStyle w:val="a7"/>
        <w:ind w:left="720" w:firstLineChars="0" w:firstLine="0"/>
      </w:pPr>
      <w:r w:rsidRPr="00D34C0D">
        <w:rPr>
          <w:rFonts w:hint="eastAsia"/>
        </w:rPr>
        <w:t>4)</w:t>
      </w:r>
      <w:r w:rsidRPr="00D34C0D">
        <w:rPr>
          <w:rFonts w:hint="eastAsia"/>
        </w:rPr>
        <w:t>注册中心返回服务提供者地址列表给消费者，如果有变更，注册中心将基于长连接推送变更数据给消费者。</w:t>
      </w:r>
    </w:p>
    <w:p w:rsidR="006450DA" w:rsidRPr="00D34C0D" w:rsidRDefault="006450DA" w:rsidP="006450DA">
      <w:pPr>
        <w:pStyle w:val="a7"/>
        <w:ind w:left="720" w:firstLineChars="0" w:firstLine="0"/>
      </w:pPr>
      <w:r w:rsidRPr="00D34C0D">
        <w:rPr>
          <w:rFonts w:hint="eastAsia"/>
        </w:rPr>
        <w:t>5)</w:t>
      </w:r>
      <w:r w:rsidRPr="00D34C0D">
        <w:rPr>
          <w:rFonts w:hint="eastAsia"/>
        </w:rPr>
        <w:t>服务消费者，从提供者地址列表中，基于软负载均衡算法，选一台提供者进行调用，如果调用失败，再选另一台调用。</w:t>
      </w:r>
    </w:p>
    <w:p w:rsidR="006450DA" w:rsidRPr="006450DA" w:rsidRDefault="006450DA" w:rsidP="006450DA">
      <w:pPr>
        <w:pStyle w:val="a7"/>
        <w:ind w:left="720" w:firstLineChars="0" w:firstLine="0"/>
      </w:pPr>
      <w:r w:rsidRPr="00D34C0D">
        <w:rPr>
          <w:rFonts w:hint="eastAsia"/>
        </w:rPr>
        <w:t>6)</w:t>
      </w:r>
      <w:r w:rsidRPr="00D34C0D">
        <w:rPr>
          <w:rFonts w:hint="eastAsia"/>
        </w:rPr>
        <w:t>服务消费者和提供者，在内存中累计调用次数和调用时间，定时每分钟发送一次统计数据到监控中心。</w:t>
      </w:r>
    </w:p>
    <w:p w:rsidR="0009152A" w:rsidRPr="0009152A" w:rsidRDefault="0009152A" w:rsidP="0009152A">
      <w:pPr>
        <w:pStyle w:val="a7"/>
        <w:numPr>
          <w:ilvl w:val="0"/>
          <w:numId w:val="72"/>
        </w:numPr>
        <w:ind w:firstLineChars="0"/>
        <w:outlineLvl w:val="2"/>
        <w:rPr>
          <w:b/>
        </w:rPr>
      </w:pPr>
      <w:proofErr w:type="spellStart"/>
      <w:r w:rsidRPr="0009152A">
        <w:rPr>
          <w:rFonts w:hint="eastAsia"/>
          <w:b/>
        </w:rPr>
        <w:t>dubbo</w:t>
      </w:r>
      <w:proofErr w:type="spellEnd"/>
      <w:r>
        <w:rPr>
          <w:rFonts w:hint="eastAsia"/>
          <w:b/>
        </w:rPr>
        <w:t>服务开发流程</w:t>
      </w:r>
      <w:r w:rsidRPr="0009152A">
        <w:rPr>
          <w:rFonts w:hint="eastAsia"/>
          <w:b/>
        </w:rPr>
        <w:t>？</w:t>
      </w:r>
      <w:r w:rsidRPr="0009152A">
        <w:rPr>
          <w:rFonts w:hint="eastAsia"/>
          <w:b/>
        </w:rPr>
        <w:t>zookeeper</w:t>
      </w:r>
      <w:r w:rsidRPr="0009152A">
        <w:rPr>
          <w:rFonts w:hint="eastAsia"/>
          <w:b/>
        </w:rPr>
        <w:t>注册中心的作用？</w:t>
      </w:r>
    </w:p>
    <w:p w:rsidR="0009152A" w:rsidRPr="0009152A" w:rsidRDefault="0009152A" w:rsidP="0009152A">
      <w:pPr>
        <w:pStyle w:val="a7"/>
        <w:ind w:left="720" w:firstLineChars="0" w:firstLine="0"/>
      </w:pPr>
      <w:r w:rsidRPr="0009152A">
        <w:rPr>
          <w:rFonts w:hint="eastAsia"/>
        </w:rPr>
        <w:t>第一步：要在系统中使用</w:t>
      </w:r>
      <w:proofErr w:type="spellStart"/>
      <w:r w:rsidRPr="0009152A">
        <w:rPr>
          <w:rFonts w:hint="eastAsia"/>
        </w:rPr>
        <w:t>dubbo</w:t>
      </w:r>
      <w:proofErr w:type="spellEnd"/>
      <w:r w:rsidRPr="0009152A">
        <w:rPr>
          <w:rFonts w:hint="eastAsia"/>
        </w:rPr>
        <w:t>应该先搭建一个注册中心，一般推荐使用</w:t>
      </w:r>
      <w:r w:rsidRPr="0009152A">
        <w:rPr>
          <w:rFonts w:hint="eastAsia"/>
        </w:rPr>
        <w:t>zookeeper</w:t>
      </w:r>
      <w:r w:rsidRPr="0009152A">
        <w:rPr>
          <w:rFonts w:hint="eastAsia"/>
        </w:rPr>
        <w:t>。</w:t>
      </w:r>
    </w:p>
    <w:p w:rsidR="0009152A" w:rsidRPr="0009152A" w:rsidRDefault="0009152A" w:rsidP="0009152A">
      <w:pPr>
        <w:pStyle w:val="a7"/>
        <w:ind w:left="720" w:firstLineChars="0" w:firstLine="0"/>
      </w:pPr>
      <w:r w:rsidRPr="0009152A">
        <w:rPr>
          <w:rFonts w:hint="eastAsia"/>
        </w:rPr>
        <w:t>第二步：有了注册中心然后是发布服务，发布服务需要使用</w:t>
      </w:r>
      <w:r w:rsidRPr="0009152A">
        <w:rPr>
          <w:rFonts w:hint="eastAsia"/>
        </w:rPr>
        <w:t>spring</w:t>
      </w:r>
      <w:r w:rsidRPr="0009152A">
        <w:rPr>
          <w:rFonts w:hint="eastAsia"/>
        </w:rPr>
        <w:t>容器和</w:t>
      </w:r>
      <w:proofErr w:type="spellStart"/>
      <w:r w:rsidRPr="0009152A">
        <w:rPr>
          <w:rFonts w:hint="eastAsia"/>
        </w:rPr>
        <w:t>dubbo</w:t>
      </w:r>
      <w:proofErr w:type="spellEnd"/>
      <w:r w:rsidRPr="0009152A">
        <w:rPr>
          <w:rFonts w:hint="eastAsia"/>
        </w:rPr>
        <w:t>标签来发布服务。并且发布服务时需要指定注册中心的位置。</w:t>
      </w:r>
    </w:p>
    <w:p w:rsidR="0009152A" w:rsidRPr="0009152A" w:rsidRDefault="0009152A" w:rsidP="0009152A">
      <w:pPr>
        <w:pStyle w:val="a7"/>
        <w:ind w:left="720" w:firstLineChars="0" w:firstLine="0"/>
      </w:pPr>
      <w:r w:rsidRPr="0009152A">
        <w:rPr>
          <w:rFonts w:hint="eastAsia"/>
        </w:rPr>
        <w:t>第三步：服务发布之后就是调用服务。一般调用服务也是使用</w:t>
      </w:r>
      <w:r w:rsidRPr="0009152A">
        <w:rPr>
          <w:rFonts w:hint="eastAsia"/>
        </w:rPr>
        <w:t>spring</w:t>
      </w:r>
      <w:r w:rsidRPr="0009152A">
        <w:rPr>
          <w:rFonts w:hint="eastAsia"/>
        </w:rPr>
        <w:t>容器和</w:t>
      </w:r>
      <w:proofErr w:type="spellStart"/>
      <w:r w:rsidRPr="0009152A">
        <w:rPr>
          <w:rFonts w:hint="eastAsia"/>
        </w:rPr>
        <w:t>dubbo</w:t>
      </w:r>
      <w:proofErr w:type="spellEnd"/>
      <w:r w:rsidRPr="0009152A">
        <w:rPr>
          <w:rFonts w:hint="eastAsia"/>
        </w:rPr>
        <w:t>标签</w:t>
      </w:r>
      <w:r w:rsidRPr="0009152A">
        <w:rPr>
          <w:rFonts w:hint="eastAsia"/>
        </w:rPr>
        <w:t>@</w:t>
      </w:r>
      <w:proofErr w:type="spellStart"/>
      <w:r w:rsidRPr="0009152A">
        <w:rPr>
          <w:rFonts w:hint="eastAsia"/>
        </w:rPr>
        <w:t>Refrence</w:t>
      </w:r>
      <w:proofErr w:type="spellEnd"/>
      <w:r w:rsidRPr="0009152A">
        <w:rPr>
          <w:rFonts w:hint="eastAsia"/>
        </w:rPr>
        <w:t>来引用服务，这样就可以在客户端的容器中生成一个服务的代理对象，在</w:t>
      </w:r>
      <w:r w:rsidRPr="0009152A">
        <w:rPr>
          <w:rFonts w:hint="eastAsia"/>
        </w:rPr>
        <w:t>action</w:t>
      </w:r>
      <w:r w:rsidRPr="0009152A">
        <w:rPr>
          <w:rFonts w:hint="eastAsia"/>
        </w:rPr>
        <w:t>或者</w:t>
      </w:r>
      <w:r w:rsidRPr="0009152A">
        <w:rPr>
          <w:rFonts w:hint="eastAsia"/>
        </w:rPr>
        <w:t>Controller</w:t>
      </w:r>
      <w:r w:rsidRPr="0009152A">
        <w:rPr>
          <w:rFonts w:hint="eastAsia"/>
        </w:rPr>
        <w:t>中直接调用</w:t>
      </w:r>
      <w:r w:rsidRPr="0009152A">
        <w:rPr>
          <w:rFonts w:hint="eastAsia"/>
        </w:rPr>
        <w:t>service</w:t>
      </w:r>
      <w:r w:rsidRPr="0009152A">
        <w:rPr>
          <w:rFonts w:hint="eastAsia"/>
        </w:rPr>
        <w:t>的方法即可。</w:t>
      </w:r>
    </w:p>
    <w:p w:rsidR="0009152A" w:rsidRPr="0009152A" w:rsidRDefault="0009152A" w:rsidP="0009152A">
      <w:pPr>
        <w:pStyle w:val="a7"/>
        <w:ind w:left="720" w:firstLineChars="0" w:firstLine="0"/>
      </w:pPr>
      <w:r w:rsidRPr="0009152A">
        <w:rPr>
          <w:rFonts w:hint="eastAsia"/>
        </w:rPr>
        <w:t>Zookeeper</w:t>
      </w:r>
      <w:r w:rsidRPr="0009152A">
        <w:rPr>
          <w:rFonts w:hint="eastAsia"/>
        </w:rPr>
        <w:t>注册中心的作用主要就是注册和发现服务的作用。类似于房产中介的作用，在系统中并不参与服务的调用及数据的传输。</w:t>
      </w:r>
    </w:p>
    <w:p w:rsidR="0009152A" w:rsidRPr="0009152A" w:rsidRDefault="0009152A" w:rsidP="0009152A">
      <w:pPr>
        <w:pStyle w:val="a7"/>
        <w:ind w:left="720" w:firstLineChars="0" w:firstLine="0"/>
      </w:pPr>
      <w:r w:rsidRPr="0009152A">
        <w:rPr>
          <w:rFonts w:hint="eastAsia"/>
        </w:rPr>
        <w:t>Dubbo</w:t>
      </w:r>
      <w:r w:rsidRPr="0009152A">
        <w:rPr>
          <w:rFonts w:hint="eastAsia"/>
        </w:rPr>
        <w:t>是一个分布式服务框架，提供了统一的高性能的远程服务调用平台。所有的业务逻辑都使用</w:t>
      </w:r>
      <w:proofErr w:type="spellStart"/>
      <w:r w:rsidRPr="0009152A">
        <w:rPr>
          <w:rFonts w:hint="eastAsia"/>
        </w:rPr>
        <w:t>dubbo</w:t>
      </w:r>
      <w:proofErr w:type="spellEnd"/>
      <w:r w:rsidRPr="0009152A">
        <w:rPr>
          <w:rFonts w:hint="eastAsia"/>
        </w:rPr>
        <w:t>发布</w:t>
      </w:r>
      <w:proofErr w:type="gramStart"/>
      <w:r w:rsidRPr="0009152A">
        <w:rPr>
          <w:rFonts w:hint="eastAsia"/>
        </w:rPr>
        <w:t>供表现层工程</w:t>
      </w:r>
      <w:proofErr w:type="gramEnd"/>
      <w:r w:rsidRPr="0009152A">
        <w:rPr>
          <w:rFonts w:hint="eastAsia"/>
        </w:rPr>
        <w:t>调用。发布</w:t>
      </w:r>
      <w:proofErr w:type="spellStart"/>
      <w:r w:rsidRPr="0009152A">
        <w:rPr>
          <w:rFonts w:hint="eastAsia"/>
        </w:rPr>
        <w:t>dubbo</w:t>
      </w:r>
      <w:proofErr w:type="spellEnd"/>
      <w:r w:rsidRPr="0009152A">
        <w:rPr>
          <w:rFonts w:hint="eastAsia"/>
        </w:rPr>
        <w:t>服务需要使用</w:t>
      </w:r>
      <w:r w:rsidRPr="0009152A">
        <w:rPr>
          <w:rFonts w:hint="eastAsia"/>
        </w:rPr>
        <w:t>spring</w:t>
      </w:r>
      <w:r w:rsidRPr="0009152A">
        <w:rPr>
          <w:rFonts w:hint="eastAsia"/>
        </w:rPr>
        <w:t>容器的支持来发布服务，调用服务同样使用</w:t>
      </w:r>
      <w:r w:rsidRPr="0009152A">
        <w:rPr>
          <w:rFonts w:hint="eastAsia"/>
        </w:rPr>
        <w:t>spring</w:t>
      </w:r>
      <w:r w:rsidRPr="0009152A">
        <w:rPr>
          <w:rFonts w:hint="eastAsia"/>
        </w:rPr>
        <w:t>容器来应用服务。</w:t>
      </w:r>
      <w:proofErr w:type="gramStart"/>
      <w:r w:rsidRPr="0009152A">
        <w:rPr>
          <w:rFonts w:hint="eastAsia"/>
        </w:rPr>
        <w:t>其中服务</w:t>
      </w:r>
      <w:proofErr w:type="gramEnd"/>
      <w:r w:rsidRPr="0009152A">
        <w:rPr>
          <w:rFonts w:hint="eastAsia"/>
        </w:rPr>
        <w:t>的发布和服务的发现都是通过注册中心来实现，我们使用</w:t>
      </w:r>
      <w:r w:rsidRPr="0009152A">
        <w:rPr>
          <w:rFonts w:hint="eastAsia"/>
        </w:rPr>
        <w:t>zookeeper</w:t>
      </w:r>
      <w:r w:rsidRPr="0009152A">
        <w:rPr>
          <w:rFonts w:hint="eastAsia"/>
        </w:rPr>
        <w:t>作为注册中心。使用</w:t>
      </w:r>
      <w:proofErr w:type="spellStart"/>
      <w:r w:rsidRPr="0009152A">
        <w:rPr>
          <w:rFonts w:hint="eastAsia"/>
        </w:rPr>
        <w:t>dubbo</w:t>
      </w:r>
      <w:proofErr w:type="spellEnd"/>
      <w:r w:rsidRPr="0009152A">
        <w:rPr>
          <w:rFonts w:hint="eastAsia"/>
        </w:rPr>
        <w:t>的</w:t>
      </w:r>
      <w:proofErr w:type="gramStart"/>
      <w:r w:rsidRPr="0009152A">
        <w:rPr>
          <w:rFonts w:hint="eastAsia"/>
        </w:rPr>
        <w:t>监控中心监控中心</w:t>
      </w:r>
      <w:proofErr w:type="gramEnd"/>
      <w:r w:rsidRPr="0009152A">
        <w:rPr>
          <w:rFonts w:hint="eastAsia"/>
        </w:rPr>
        <w:t>来统计各服务调用次数，调用时间等</w:t>
      </w:r>
    </w:p>
    <w:p w:rsidR="008270F9" w:rsidRPr="00D96E44" w:rsidRDefault="008270F9" w:rsidP="00A40CCE">
      <w:pPr>
        <w:pStyle w:val="a7"/>
        <w:numPr>
          <w:ilvl w:val="0"/>
          <w:numId w:val="72"/>
        </w:numPr>
        <w:ind w:firstLineChars="0"/>
        <w:outlineLvl w:val="2"/>
        <w:rPr>
          <w:b/>
        </w:rPr>
      </w:pPr>
      <w:r w:rsidRPr="00D96E44">
        <w:rPr>
          <w:rFonts w:hint="eastAsia"/>
          <w:b/>
        </w:rPr>
        <w:t xml:space="preserve">Dubbo </w:t>
      </w:r>
      <w:r w:rsidRPr="00D96E44">
        <w:rPr>
          <w:rFonts w:hint="eastAsia"/>
          <w:b/>
        </w:rPr>
        <w:t>的容错机制有哪些</w:t>
      </w:r>
    </w:p>
    <w:p w:rsidR="008270F9" w:rsidRPr="00E60EB7" w:rsidRDefault="008270F9" w:rsidP="008270F9">
      <w:pPr>
        <w:pStyle w:val="a7"/>
        <w:ind w:left="720" w:firstLineChars="0" w:firstLine="0"/>
      </w:pPr>
      <w:r w:rsidRPr="00E60EB7">
        <w:rPr>
          <w:rFonts w:hint="eastAsia"/>
        </w:rPr>
        <w:t xml:space="preserve">Dubbo </w:t>
      </w:r>
      <w:r w:rsidRPr="00E60EB7">
        <w:rPr>
          <w:rFonts w:hint="eastAsia"/>
        </w:rPr>
        <w:t>官网提出总共有六种容错策略</w:t>
      </w:r>
    </w:p>
    <w:p w:rsidR="008270F9" w:rsidRPr="00E60EB7" w:rsidRDefault="008270F9" w:rsidP="008270F9">
      <w:pPr>
        <w:pStyle w:val="a7"/>
        <w:ind w:left="720" w:firstLineChars="0" w:firstLine="0"/>
      </w:pPr>
      <w:r w:rsidRPr="00E60EB7">
        <w:rPr>
          <w:rFonts w:hint="eastAsia"/>
        </w:rPr>
        <w:t>1</w:t>
      </w:r>
      <w:r w:rsidRPr="00E60EB7">
        <w:rPr>
          <w:rFonts w:hint="eastAsia"/>
        </w:rPr>
        <w:t>）</w:t>
      </w:r>
      <w:r w:rsidRPr="00E60EB7">
        <w:rPr>
          <w:rFonts w:hint="eastAsia"/>
        </w:rPr>
        <w:t xml:space="preserve">Failover Cluster </w:t>
      </w:r>
      <w:r w:rsidRPr="00E60EB7">
        <w:rPr>
          <w:rFonts w:hint="eastAsia"/>
        </w:rPr>
        <w:t>模</w:t>
      </w:r>
      <w:r w:rsidRPr="00E60EB7">
        <w:rPr>
          <w:rFonts w:hint="eastAsia"/>
        </w:rPr>
        <w:t xml:space="preserve"> </w:t>
      </w:r>
      <w:r w:rsidRPr="00E60EB7">
        <w:rPr>
          <w:rFonts w:hint="eastAsia"/>
        </w:rPr>
        <w:t>式</w:t>
      </w:r>
    </w:p>
    <w:p w:rsidR="008270F9" w:rsidRDefault="008270F9" w:rsidP="008270F9">
      <w:pPr>
        <w:pStyle w:val="a7"/>
        <w:ind w:left="720" w:firstLineChars="0" w:firstLine="0"/>
      </w:pPr>
      <w:r w:rsidRPr="00E60EB7">
        <w:rPr>
          <w:rFonts w:hint="eastAsia"/>
        </w:rPr>
        <w:t>失败自动切换，当出现失败，重试其它服务器。</w:t>
      </w:r>
      <w:r w:rsidRPr="00E60EB7">
        <w:rPr>
          <w:rFonts w:hint="eastAsia"/>
        </w:rPr>
        <w:t>(</w:t>
      </w:r>
      <w:r w:rsidRPr="00E60EB7">
        <w:rPr>
          <w:rFonts w:hint="eastAsia"/>
        </w:rPr>
        <w:t>默认</w:t>
      </w:r>
      <w:r w:rsidRPr="00E60EB7">
        <w:rPr>
          <w:rFonts w:hint="eastAsia"/>
        </w:rPr>
        <w:t xml:space="preserve">) </w:t>
      </w:r>
    </w:p>
    <w:p w:rsidR="008270F9" w:rsidRPr="00E60EB7" w:rsidRDefault="008270F9" w:rsidP="008270F9">
      <w:pPr>
        <w:pStyle w:val="a7"/>
        <w:ind w:left="720" w:firstLineChars="0" w:firstLine="0"/>
      </w:pPr>
      <w:r w:rsidRPr="00E60EB7">
        <w:rPr>
          <w:rFonts w:hint="eastAsia"/>
        </w:rPr>
        <w:t>2</w:t>
      </w:r>
      <w:r w:rsidRPr="00E60EB7">
        <w:rPr>
          <w:rFonts w:hint="eastAsia"/>
        </w:rPr>
        <w:t>）</w:t>
      </w:r>
      <w:proofErr w:type="spellStart"/>
      <w:r w:rsidRPr="00E60EB7">
        <w:rPr>
          <w:rFonts w:hint="eastAsia"/>
        </w:rPr>
        <w:t>Failfast</w:t>
      </w:r>
      <w:proofErr w:type="spellEnd"/>
      <w:r w:rsidRPr="00E60EB7">
        <w:rPr>
          <w:rFonts w:hint="eastAsia"/>
        </w:rPr>
        <w:t xml:space="preserve"> Cluster</w:t>
      </w:r>
    </w:p>
    <w:p w:rsidR="008270F9" w:rsidRPr="00E60EB7" w:rsidRDefault="008270F9" w:rsidP="008270F9">
      <w:pPr>
        <w:pStyle w:val="a7"/>
        <w:ind w:left="720" w:firstLineChars="0" w:firstLine="0"/>
      </w:pPr>
      <w:r w:rsidRPr="00E60EB7">
        <w:rPr>
          <w:rFonts w:hint="eastAsia"/>
        </w:rPr>
        <w:t>快速失败，只发起一次调用，失败立即报错。</w:t>
      </w:r>
      <w:r w:rsidRPr="00E60EB7">
        <w:rPr>
          <w:rFonts w:hint="eastAsia"/>
        </w:rPr>
        <w:t xml:space="preserve"> </w:t>
      </w:r>
      <w:r w:rsidRPr="00E60EB7">
        <w:rPr>
          <w:rFonts w:hint="eastAsia"/>
        </w:rPr>
        <w:t>通常用于非幂等性的写操作，比如新增记录。</w:t>
      </w:r>
    </w:p>
    <w:p w:rsidR="008270F9" w:rsidRPr="00E60EB7" w:rsidRDefault="008270F9" w:rsidP="008270F9">
      <w:pPr>
        <w:pStyle w:val="a7"/>
        <w:ind w:left="720" w:firstLineChars="0" w:firstLine="0"/>
      </w:pPr>
      <w:r w:rsidRPr="00E60EB7">
        <w:rPr>
          <w:rFonts w:hint="eastAsia"/>
        </w:rPr>
        <w:t>3</w:t>
      </w:r>
      <w:r w:rsidRPr="00E60EB7">
        <w:rPr>
          <w:rFonts w:hint="eastAsia"/>
        </w:rPr>
        <w:t>）</w:t>
      </w:r>
      <w:r w:rsidRPr="00E60EB7">
        <w:rPr>
          <w:rFonts w:hint="eastAsia"/>
        </w:rPr>
        <w:tab/>
        <w:t>Failsafe Cluster</w:t>
      </w:r>
    </w:p>
    <w:p w:rsidR="008270F9" w:rsidRPr="00E60EB7" w:rsidRDefault="008270F9" w:rsidP="008270F9">
      <w:pPr>
        <w:pStyle w:val="a7"/>
        <w:ind w:left="720" w:firstLineChars="0" w:firstLine="0"/>
      </w:pPr>
      <w:r w:rsidRPr="00E60EB7">
        <w:rPr>
          <w:rFonts w:hint="eastAsia"/>
        </w:rPr>
        <w:t>失败安全，出现异常时，直接忽略。</w:t>
      </w:r>
      <w:r w:rsidRPr="00E60EB7">
        <w:rPr>
          <w:rFonts w:hint="eastAsia"/>
        </w:rPr>
        <w:t xml:space="preserve"> </w:t>
      </w:r>
      <w:r w:rsidRPr="00E60EB7">
        <w:rPr>
          <w:rFonts w:hint="eastAsia"/>
        </w:rPr>
        <w:t>通常用于写入审计日志等操作。</w:t>
      </w:r>
    </w:p>
    <w:p w:rsidR="008270F9" w:rsidRPr="00E60EB7" w:rsidRDefault="008270F9" w:rsidP="008270F9">
      <w:pPr>
        <w:pStyle w:val="a7"/>
        <w:ind w:left="720" w:firstLineChars="0" w:firstLine="0"/>
      </w:pPr>
      <w:r w:rsidRPr="00E60EB7">
        <w:rPr>
          <w:rFonts w:hint="eastAsia"/>
        </w:rPr>
        <w:t>4</w:t>
      </w:r>
      <w:r w:rsidRPr="00E60EB7">
        <w:rPr>
          <w:rFonts w:hint="eastAsia"/>
        </w:rPr>
        <w:t>）</w:t>
      </w:r>
      <w:r w:rsidRPr="00E60EB7">
        <w:rPr>
          <w:rFonts w:hint="eastAsia"/>
        </w:rPr>
        <w:tab/>
        <w:t>Failback Cluster</w:t>
      </w:r>
    </w:p>
    <w:p w:rsidR="008270F9" w:rsidRPr="00E60EB7" w:rsidRDefault="008270F9" w:rsidP="008270F9">
      <w:pPr>
        <w:pStyle w:val="a7"/>
        <w:ind w:left="720" w:firstLineChars="0" w:firstLine="0"/>
      </w:pPr>
      <w:r w:rsidRPr="00E60EB7">
        <w:rPr>
          <w:rFonts w:hint="eastAsia"/>
        </w:rPr>
        <w:t>失败自动恢复，后台记录失败请求，定时重发。</w:t>
      </w:r>
      <w:r w:rsidRPr="00E60EB7">
        <w:rPr>
          <w:rFonts w:hint="eastAsia"/>
        </w:rPr>
        <w:t xml:space="preserve"> </w:t>
      </w:r>
      <w:r w:rsidRPr="00E60EB7">
        <w:rPr>
          <w:rFonts w:hint="eastAsia"/>
        </w:rPr>
        <w:t>通常用于消息通知操作。</w:t>
      </w:r>
    </w:p>
    <w:p w:rsidR="008270F9" w:rsidRPr="00E60EB7" w:rsidRDefault="008270F9" w:rsidP="008270F9">
      <w:pPr>
        <w:pStyle w:val="a7"/>
        <w:ind w:left="720" w:firstLineChars="0" w:firstLine="0"/>
      </w:pPr>
      <w:r w:rsidRPr="00E60EB7">
        <w:rPr>
          <w:rFonts w:hint="eastAsia"/>
        </w:rPr>
        <w:t>5</w:t>
      </w:r>
      <w:r w:rsidRPr="00E60EB7">
        <w:rPr>
          <w:rFonts w:hint="eastAsia"/>
        </w:rPr>
        <w:t>）</w:t>
      </w:r>
      <w:r w:rsidRPr="00E60EB7">
        <w:rPr>
          <w:rFonts w:hint="eastAsia"/>
        </w:rPr>
        <w:tab/>
        <w:t>Forking Cluster</w:t>
      </w:r>
    </w:p>
    <w:p w:rsidR="008270F9" w:rsidRDefault="008270F9" w:rsidP="008270F9">
      <w:pPr>
        <w:pStyle w:val="a7"/>
        <w:ind w:left="720" w:firstLineChars="0" w:firstLine="0"/>
      </w:pPr>
      <w:r w:rsidRPr="00E60EB7">
        <w:rPr>
          <w:rFonts w:hint="eastAsia"/>
        </w:rPr>
        <w:t>并行调用多个服务器，只要一个成功即返回。通常用于实时性要求较高的读操作，但需要浪费更多服务资源。可通过</w:t>
      </w:r>
      <w:r w:rsidRPr="00E60EB7">
        <w:rPr>
          <w:rFonts w:hint="eastAsia"/>
        </w:rPr>
        <w:t xml:space="preserve"> forks=</w:t>
      </w:r>
      <w:r w:rsidRPr="00E60EB7">
        <w:rPr>
          <w:rFonts w:hint="eastAsia"/>
        </w:rPr>
        <w:t>”</w:t>
      </w:r>
      <w:r w:rsidRPr="00E60EB7">
        <w:rPr>
          <w:rFonts w:hint="eastAsia"/>
        </w:rPr>
        <w:t>2</w:t>
      </w:r>
      <w:r w:rsidRPr="00E60EB7">
        <w:rPr>
          <w:rFonts w:hint="eastAsia"/>
        </w:rPr>
        <w:t>”来设置最大并行数</w:t>
      </w:r>
    </w:p>
    <w:p w:rsidR="008270F9" w:rsidRPr="00E60EB7" w:rsidRDefault="008270F9" w:rsidP="008270F9">
      <w:pPr>
        <w:pStyle w:val="a7"/>
        <w:ind w:left="720" w:firstLineChars="0" w:firstLine="0"/>
      </w:pPr>
      <w:r w:rsidRPr="00E60EB7">
        <w:rPr>
          <w:rFonts w:hint="eastAsia"/>
        </w:rPr>
        <w:t>6</w:t>
      </w:r>
      <w:r w:rsidRPr="00E60EB7">
        <w:rPr>
          <w:rFonts w:hint="eastAsia"/>
        </w:rPr>
        <w:t>）</w:t>
      </w:r>
      <w:r w:rsidRPr="00E60EB7">
        <w:rPr>
          <w:rFonts w:hint="eastAsia"/>
        </w:rPr>
        <w:tab/>
        <w:t>Broadcast Cluster</w:t>
      </w:r>
    </w:p>
    <w:p w:rsidR="008270F9" w:rsidRPr="00E60EB7" w:rsidRDefault="008270F9" w:rsidP="008270F9">
      <w:pPr>
        <w:pStyle w:val="a7"/>
        <w:ind w:left="720" w:firstLineChars="0" w:firstLine="0"/>
      </w:pPr>
      <w:r w:rsidRPr="00E60EB7">
        <w:rPr>
          <w:rFonts w:hint="eastAsia"/>
        </w:rPr>
        <w:t>广播调用所有提供者，逐个调用，任意一台报错则报错。</w:t>
      </w:r>
      <w:r w:rsidRPr="00E60EB7">
        <w:rPr>
          <w:rFonts w:hint="eastAsia"/>
        </w:rPr>
        <w:t xml:space="preserve">(2.1.0 </w:t>
      </w:r>
      <w:r w:rsidRPr="00E60EB7">
        <w:rPr>
          <w:rFonts w:hint="eastAsia"/>
        </w:rPr>
        <w:t>开始支持</w:t>
      </w:r>
      <w:r w:rsidRPr="00E60EB7">
        <w:rPr>
          <w:rFonts w:hint="eastAsia"/>
        </w:rPr>
        <w:t xml:space="preserve">) </w:t>
      </w:r>
      <w:r w:rsidRPr="00E60EB7">
        <w:rPr>
          <w:rFonts w:hint="eastAsia"/>
        </w:rPr>
        <w:t>通常用于通知所有提供者更新缓存或日志等本地资源信息。</w:t>
      </w:r>
    </w:p>
    <w:p w:rsidR="008270F9" w:rsidRPr="00E60EB7" w:rsidRDefault="008270F9" w:rsidP="008270F9">
      <w:pPr>
        <w:pStyle w:val="a7"/>
        <w:ind w:left="720" w:firstLineChars="0" w:firstLine="0"/>
      </w:pPr>
      <w:r w:rsidRPr="00E60EB7">
        <w:rPr>
          <w:rFonts w:hint="eastAsia"/>
        </w:rPr>
        <w:lastRenderedPageBreak/>
        <w:t>总结：</w:t>
      </w:r>
      <w:r w:rsidRPr="00E60EB7">
        <w:rPr>
          <w:rFonts w:hint="eastAsia"/>
        </w:rPr>
        <w:t xml:space="preserve"> </w:t>
      </w:r>
      <w:r w:rsidRPr="00E60EB7">
        <w:rPr>
          <w:rFonts w:hint="eastAsia"/>
        </w:rPr>
        <w:t>在实际应用中查询语句容错策略建议使用默认</w:t>
      </w:r>
      <w:r w:rsidRPr="00E60EB7">
        <w:rPr>
          <w:rFonts w:hint="eastAsia"/>
        </w:rPr>
        <w:t xml:space="preserve"> Failover Cluster </w:t>
      </w:r>
      <w:r w:rsidRPr="00E60EB7">
        <w:rPr>
          <w:rFonts w:hint="eastAsia"/>
        </w:rPr>
        <w:t>，而增删改建议使用</w:t>
      </w:r>
      <w:r w:rsidRPr="00E60EB7">
        <w:rPr>
          <w:rFonts w:hint="eastAsia"/>
        </w:rPr>
        <w:t xml:space="preserve"> </w:t>
      </w:r>
      <w:proofErr w:type="spellStart"/>
      <w:r w:rsidRPr="00E60EB7">
        <w:rPr>
          <w:rFonts w:hint="eastAsia"/>
        </w:rPr>
        <w:t>Failfast</w:t>
      </w:r>
      <w:proofErr w:type="spellEnd"/>
      <w:r w:rsidRPr="00E60EB7">
        <w:rPr>
          <w:rFonts w:hint="eastAsia"/>
        </w:rPr>
        <w:t xml:space="preserve"> Cluster </w:t>
      </w:r>
      <w:r w:rsidRPr="00E60EB7">
        <w:rPr>
          <w:rFonts w:hint="eastAsia"/>
        </w:rPr>
        <w:t>或者</w:t>
      </w:r>
      <w:r w:rsidRPr="00E60EB7">
        <w:rPr>
          <w:rFonts w:hint="eastAsia"/>
        </w:rPr>
        <w:t xml:space="preserve"> </w:t>
      </w:r>
      <w:r w:rsidRPr="00E60EB7">
        <w:rPr>
          <w:rFonts w:hint="eastAsia"/>
        </w:rPr>
        <w:t>使用</w:t>
      </w:r>
      <w:r w:rsidRPr="00E60EB7">
        <w:rPr>
          <w:rFonts w:hint="eastAsia"/>
        </w:rPr>
        <w:t xml:space="preserve"> Failover Cluster</w:t>
      </w:r>
      <w:r w:rsidRPr="00E60EB7">
        <w:rPr>
          <w:rFonts w:hint="eastAsia"/>
        </w:rPr>
        <w:t>（</w:t>
      </w:r>
      <w:r w:rsidRPr="00E60EB7">
        <w:rPr>
          <w:rFonts w:hint="eastAsia"/>
        </w:rPr>
        <w:t>retries=</w:t>
      </w:r>
      <w:r w:rsidRPr="00E60EB7">
        <w:rPr>
          <w:rFonts w:hint="eastAsia"/>
        </w:rPr>
        <w:t>”</w:t>
      </w:r>
      <w:r w:rsidRPr="00E60EB7">
        <w:rPr>
          <w:rFonts w:hint="eastAsia"/>
        </w:rPr>
        <w:t>0</w:t>
      </w:r>
      <w:r w:rsidRPr="00E60EB7">
        <w:rPr>
          <w:rFonts w:hint="eastAsia"/>
        </w:rPr>
        <w:t>”）</w:t>
      </w:r>
      <w:r w:rsidRPr="00E60EB7">
        <w:rPr>
          <w:rFonts w:hint="eastAsia"/>
        </w:rPr>
        <w:t xml:space="preserve"> </w:t>
      </w:r>
      <w:r w:rsidRPr="00E60EB7">
        <w:rPr>
          <w:rFonts w:hint="eastAsia"/>
        </w:rPr>
        <w:t>策略</w:t>
      </w:r>
      <w:r w:rsidRPr="00E60EB7">
        <w:rPr>
          <w:rFonts w:hint="eastAsia"/>
        </w:rPr>
        <w:t xml:space="preserve"> </w:t>
      </w:r>
      <w:r w:rsidRPr="00E60EB7">
        <w:rPr>
          <w:rFonts w:hint="eastAsia"/>
        </w:rPr>
        <w:t>防止出现数据</w:t>
      </w:r>
      <w:r w:rsidRPr="00E60EB7">
        <w:rPr>
          <w:rFonts w:hint="eastAsia"/>
        </w:rPr>
        <w:t xml:space="preserve"> </w:t>
      </w:r>
      <w:r w:rsidRPr="00E60EB7">
        <w:rPr>
          <w:rFonts w:hint="eastAsia"/>
        </w:rPr>
        <w:t>重复添加等等其它问题！建议在设计接口时候把查询接口方法单独做一个接口提供查询。</w:t>
      </w:r>
    </w:p>
    <w:p w:rsidR="008270F9" w:rsidRDefault="008270F9" w:rsidP="00A40CCE">
      <w:pPr>
        <w:pStyle w:val="a7"/>
        <w:numPr>
          <w:ilvl w:val="0"/>
          <w:numId w:val="72"/>
        </w:numPr>
        <w:ind w:firstLineChars="0"/>
        <w:outlineLvl w:val="2"/>
        <w:rPr>
          <w:b/>
          <w:color w:val="FF0000"/>
        </w:rPr>
      </w:pPr>
      <w:r>
        <w:rPr>
          <w:rFonts w:hint="eastAsia"/>
          <w:b/>
          <w:color w:val="FF0000"/>
        </w:rPr>
        <w:t>如</w:t>
      </w:r>
      <w:r w:rsidRPr="00D96E44">
        <w:rPr>
          <w:rFonts w:hint="eastAsia"/>
          <w:b/>
          <w:color w:val="FF0000"/>
        </w:rPr>
        <w:t>果注册中心不可用</w:t>
      </w:r>
      <w:r w:rsidRPr="00D96E44">
        <w:rPr>
          <w:rFonts w:hint="eastAsia"/>
          <w:b/>
          <w:color w:val="FF0000"/>
        </w:rPr>
        <w:t>,</w:t>
      </w:r>
      <w:r w:rsidRPr="00D96E44">
        <w:rPr>
          <w:rFonts w:hint="eastAsia"/>
          <w:b/>
          <w:color w:val="FF0000"/>
        </w:rPr>
        <w:t>那么服务消费者还能调用服务么</w:t>
      </w:r>
      <w:r w:rsidRPr="00D96E44">
        <w:rPr>
          <w:rFonts w:hint="eastAsia"/>
          <w:b/>
          <w:color w:val="FF0000"/>
        </w:rPr>
        <w:t>?</w:t>
      </w:r>
    </w:p>
    <w:p w:rsidR="008270F9" w:rsidRPr="00066508" w:rsidRDefault="008270F9" w:rsidP="008270F9">
      <w:pPr>
        <w:pStyle w:val="a7"/>
        <w:ind w:left="720" w:firstLineChars="0" w:firstLine="0"/>
      </w:pPr>
      <w:proofErr w:type="spellStart"/>
      <w:r w:rsidRPr="00066508">
        <w:rPr>
          <w:rFonts w:hint="eastAsia"/>
        </w:rPr>
        <w:t>dubbo</w:t>
      </w:r>
      <w:proofErr w:type="spellEnd"/>
      <w:r w:rsidRPr="00066508">
        <w:rPr>
          <w:rFonts w:hint="eastAsia"/>
        </w:rPr>
        <w:t>提供了服务的本地缓存机制</w:t>
      </w:r>
      <w:r w:rsidRPr="00066508">
        <w:rPr>
          <w:rFonts w:hint="eastAsia"/>
        </w:rPr>
        <w:t>,</w:t>
      </w:r>
      <w:r w:rsidRPr="00066508">
        <w:rPr>
          <w:rFonts w:hint="eastAsia"/>
        </w:rPr>
        <w:t>短期之内</w:t>
      </w:r>
      <w:r w:rsidRPr="00066508">
        <w:rPr>
          <w:rFonts w:hint="eastAsia"/>
        </w:rPr>
        <w:t>,</w:t>
      </w:r>
      <w:r w:rsidRPr="00066508">
        <w:rPr>
          <w:rFonts w:hint="eastAsia"/>
        </w:rPr>
        <w:t>服务消费者还是可以调用服务的</w:t>
      </w:r>
    </w:p>
    <w:p w:rsidR="008270F9" w:rsidRPr="008F10EF" w:rsidRDefault="008270F9" w:rsidP="00A40CCE">
      <w:pPr>
        <w:pStyle w:val="a7"/>
        <w:numPr>
          <w:ilvl w:val="0"/>
          <w:numId w:val="72"/>
        </w:numPr>
        <w:ind w:firstLineChars="0"/>
        <w:outlineLvl w:val="2"/>
        <w:rPr>
          <w:b/>
          <w:color w:val="FF0000"/>
        </w:rPr>
      </w:pPr>
      <w:r w:rsidRPr="008F10EF">
        <w:rPr>
          <w:rFonts w:hint="eastAsia"/>
          <w:b/>
          <w:color w:val="FF0000"/>
        </w:rPr>
        <w:t>使用</w:t>
      </w:r>
      <w:r w:rsidRPr="008F10EF">
        <w:rPr>
          <w:rFonts w:hint="eastAsia"/>
          <w:b/>
          <w:color w:val="FF0000"/>
        </w:rPr>
        <w:t xml:space="preserve"> </w:t>
      </w:r>
      <w:proofErr w:type="spellStart"/>
      <w:r w:rsidRPr="008F10EF">
        <w:rPr>
          <w:rFonts w:hint="eastAsia"/>
          <w:b/>
          <w:color w:val="FF0000"/>
        </w:rPr>
        <w:t>dubbo</w:t>
      </w:r>
      <w:proofErr w:type="spellEnd"/>
      <w:r w:rsidRPr="008F10EF">
        <w:rPr>
          <w:rFonts w:hint="eastAsia"/>
          <w:b/>
          <w:color w:val="FF0000"/>
        </w:rPr>
        <w:t xml:space="preserve"> </w:t>
      </w:r>
      <w:r w:rsidRPr="008F10EF">
        <w:rPr>
          <w:rFonts w:hint="eastAsia"/>
          <w:b/>
          <w:color w:val="FF0000"/>
        </w:rPr>
        <w:t>遇到过哪些问题</w:t>
      </w:r>
    </w:p>
    <w:p w:rsidR="008270F9" w:rsidRPr="00B41E2E" w:rsidRDefault="008270F9" w:rsidP="008270F9">
      <w:pPr>
        <w:pStyle w:val="a7"/>
        <w:ind w:left="720" w:firstLineChars="0" w:firstLine="0"/>
      </w:pPr>
      <w:r w:rsidRPr="00B41E2E">
        <w:rPr>
          <w:rFonts w:hint="eastAsia"/>
        </w:rPr>
        <w:t>出现</w:t>
      </w:r>
      <w:r w:rsidRPr="00B41E2E">
        <w:rPr>
          <w:rFonts w:hint="eastAsia"/>
        </w:rPr>
        <w:t xml:space="preserve"> </w:t>
      </w:r>
      <w:proofErr w:type="spellStart"/>
      <w:r w:rsidRPr="00B41E2E">
        <w:rPr>
          <w:rFonts w:hint="eastAsia"/>
        </w:rPr>
        <w:t>RpcException</w:t>
      </w:r>
      <w:proofErr w:type="spellEnd"/>
      <w:r w:rsidRPr="00B41E2E">
        <w:rPr>
          <w:rFonts w:hint="eastAsia"/>
        </w:rPr>
        <w:t xml:space="preserve">: No provider available for remote service </w:t>
      </w:r>
      <w:r w:rsidRPr="00B41E2E">
        <w:rPr>
          <w:rFonts w:hint="eastAsia"/>
        </w:rPr>
        <w:t>异常，表示没有可用的服务提供者</w:t>
      </w:r>
    </w:p>
    <w:p w:rsidR="008270F9" w:rsidRPr="00B41E2E" w:rsidRDefault="008270F9" w:rsidP="008270F9">
      <w:pPr>
        <w:pStyle w:val="a7"/>
        <w:ind w:left="720" w:firstLineChars="0" w:firstLine="0"/>
      </w:pPr>
      <w:r w:rsidRPr="00B41E2E">
        <w:rPr>
          <w:rFonts w:hint="eastAsia"/>
        </w:rPr>
        <w:t>1).</w:t>
      </w:r>
      <w:r w:rsidRPr="00B41E2E">
        <w:rPr>
          <w:rFonts w:hint="eastAsia"/>
        </w:rPr>
        <w:tab/>
      </w:r>
      <w:r w:rsidRPr="00B41E2E">
        <w:rPr>
          <w:rFonts w:hint="eastAsia"/>
        </w:rPr>
        <w:t>检查连接的注册中心是否正确</w:t>
      </w:r>
    </w:p>
    <w:p w:rsidR="008270F9" w:rsidRPr="00B41E2E" w:rsidRDefault="008270F9" w:rsidP="008270F9">
      <w:pPr>
        <w:pStyle w:val="a7"/>
        <w:ind w:left="720" w:firstLineChars="0" w:firstLine="0"/>
      </w:pPr>
      <w:r w:rsidRPr="00B41E2E">
        <w:rPr>
          <w:rFonts w:hint="eastAsia"/>
        </w:rPr>
        <w:t>2).</w:t>
      </w:r>
      <w:r w:rsidRPr="00B41E2E">
        <w:rPr>
          <w:rFonts w:hint="eastAsia"/>
        </w:rPr>
        <w:tab/>
      </w:r>
      <w:r w:rsidRPr="00B41E2E">
        <w:rPr>
          <w:rFonts w:hint="eastAsia"/>
        </w:rPr>
        <w:t>到注册中心查看相应的服务提供者是否存在</w:t>
      </w:r>
    </w:p>
    <w:p w:rsidR="008270F9" w:rsidRPr="00B41E2E" w:rsidRDefault="008270F9" w:rsidP="008270F9">
      <w:pPr>
        <w:pStyle w:val="a7"/>
        <w:ind w:left="720" w:firstLineChars="0" w:firstLine="0"/>
      </w:pPr>
      <w:r w:rsidRPr="00B41E2E">
        <w:rPr>
          <w:rFonts w:hint="eastAsia"/>
        </w:rPr>
        <w:t>3).</w:t>
      </w:r>
      <w:r w:rsidRPr="00B41E2E">
        <w:rPr>
          <w:rFonts w:hint="eastAsia"/>
        </w:rPr>
        <w:tab/>
      </w:r>
      <w:r w:rsidRPr="00B41E2E">
        <w:rPr>
          <w:rFonts w:hint="eastAsia"/>
        </w:rPr>
        <w:t>检查服务提供者是否正常运行</w:t>
      </w:r>
    </w:p>
    <w:p w:rsidR="008270F9" w:rsidRPr="00B41E2E" w:rsidRDefault="008270F9" w:rsidP="008270F9">
      <w:pPr>
        <w:pStyle w:val="a7"/>
        <w:ind w:left="720" w:firstLineChars="0" w:firstLine="0"/>
      </w:pPr>
      <w:r w:rsidRPr="00B41E2E">
        <w:rPr>
          <w:rFonts w:hint="eastAsia"/>
        </w:rPr>
        <w:t>4</w:t>
      </w:r>
      <w:r>
        <w:rPr>
          <w:rFonts w:hint="eastAsia"/>
        </w:rPr>
        <w:t>)</w:t>
      </w:r>
      <w:r w:rsidRPr="00B41E2E">
        <w:rPr>
          <w:rFonts w:hint="eastAsia"/>
        </w:rPr>
        <w:t xml:space="preserve">.  </w:t>
      </w:r>
      <w:r>
        <w:rPr>
          <w:rFonts w:hint="eastAsia"/>
        </w:rPr>
        <w:t xml:space="preserve"> </w:t>
      </w:r>
      <w:r w:rsidRPr="00B41E2E">
        <w:rPr>
          <w:rFonts w:hint="eastAsia"/>
        </w:rPr>
        <w:t>服务提供者没挂，但在注册中心里看不到</w:t>
      </w:r>
    </w:p>
    <w:p w:rsidR="008270F9" w:rsidRPr="00B41E2E" w:rsidRDefault="008270F9" w:rsidP="008270F9">
      <w:pPr>
        <w:pStyle w:val="a7"/>
        <w:ind w:left="720" w:firstLineChars="0" w:firstLine="0"/>
      </w:pPr>
      <w:r w:rsidRPr="00B41E2E">
        <w:rPr>
          <w:rFonts w:hint="eastAsia"/>
        </w:rPr>
        <w:t>首先，确认服务提供者是否连接了正确的注册中心，不只是检查配置中的注册中心地址，而且要检查实际的网络连接。</w:t>
      </w:r>
    </w:p>
    <w:p w:rsidR="008270F9" w:rsidRPr="00B41E2E" w:rsidRDefault="008270F9" w:rsidP="008270F9">
      <w:pPr>
        <w:pStyle w:val="a7"/>
        <w:ind w:left="720" w:firstLineChars="0" w:firstLine="0"/>
      </w:pPr>
      <w:r w:rsidRPr="00B41E2E">
        <w:rPr>
          <w:rFonts w:hint="eastAsia"/>
        </w:rPr>
        <w:t>其次，看服务提供者是否非常繁忙，比如压力测试，以至于没有</w:t>
      </w:r>
      <w:r w:rsidRPr="00B41E2E">
        <w:rPr>
          <w:rFonts w:hint="eastAsia"/>
        </w:rPr>
        <w:t xml:space="preserve"> CPU </w:t>
      </w:r>
      <w:r w:rsidRPr="00B41E2E">
        <w:rPr>
          <w:rFonts w:hint="eastAsia"/>
        </w:rPr>
        <w:t>片段向注册中心发送心跳，这种情况，减小压力，将自动恢复。</w:t>
      </w:r>
    </w:p>
    <w:p w:rsidR="008270F9" w:rsidRPr="004057F8" w:rsidRDefault="008270F9" w:rsidP="00A40CCE">
      <w:pPr>
        <w:pStyle w:val="a7"/>
        <w:numPr>
          <w:ilvl w:val="0"/>
          <w:numId w:val="72"/>
        </w:numPr>
        <w:ind w:firstLineChars="0"/>
        <w:outlineLvl w:val="2"/>
        <w:rPr>
          <w:b/>
          <w:color w:val="FF0000"/>
        </w:rPr>
      </w:pPr>
      <w:r w:rsidRPr="004057F8">
        <w:rPr>
          <w:rFonts w:hint="eastAsia"/>
          <w:b/>
          <w:color w:val="FF0000"/>
        </w:rPr>
        <w:t xml:space="preserve">Dubbo </w:t>
      </w:r>
      <w:r w:rsidRPr="004057F8">
        <w:rPr>
          <w:rFonts w:hint="eastAsia"/>
          <w:b/>
          <w:color w:val="FF0000"/>
        </w:rPr>
        <w:t>的连接方式有哪些</w:t>
      </w:r>
    </w:p>
    <w:p w:rsidR="008270F9" w:rsidRPr="004057F8" w:rsidRDefault="008270F9" w:rsidP="008270F9">
      <w:pPr>
        <w:pStyle w:val="a7"/>
        <w:ind w:left="720" w:firstLineChars="0" w:firstLine="0"/>
      </w:pPr>
      <w:r w:rsidRPr="004057F8">
        <w:rPr>
          <w:rFonts w:hint="eastAsia"/>
        </w:rPr>
        <w:t xml:space="preserve">Dubbo </w:t>
      </w:r>
      <w:r w:rsidRPr="004057F8">
        <w:rPr>
          <w:rFonts w:hint="eastAsia"/>
        </w:rPr>
        <w:t>的客户端和服务端有三种连接方式，分别是：广播，直连和使用</w:t>
      </w:r>
      <w:r w:rsidRPr="004057F8">
        <w:rPr>
          <w:rFonts w:hint="eastAsia"/>
        </w:rPr>
        <w:t xml:space="preserve"> zookeeper </w:t>
      </w:r>
      <w:r w:rsidRPr="004057F8">
        <w:rPr>
          <w:rFonts w:hint="eastAsia"/>
        </w:rPr>
        <w:t>注册中心。</w:t>
      </w:r>
    </w:p>
    <w:p w:rsidR="008270F9" w:rsidRPr="004057F8" w:rsidRDefault="008270F9" w:rsidP="008270F9">
      <w:pPr>
        <w:pStyle w:val="a7"/>
        <w:ind w:left="720" w:firstLineChars="0" w:firstLine="0"/>
        <w:rPr>
          <w:b/>
        </w:rPr>
      </w:pPr>
      <w:r w:rsidRPr="004057F8">
        <w:rPr>
          <w:rFonts w:hint="eastAsia"/>
          <w:b/>
        </w:rPr>
        <w:t xml:space="preserve">Dubbo </w:t>
      </w:r>
      <w:r w:rsidRPr="004057F8">
        <w:rPr>
          <w:rFonts w:hint="eastAsia"/>
          <w:b/>
        </w:rPr>
        <w:t>广播</w:t>
      </w:r>
    </w:p>
    <w:p w:rsidR="008270F9" w:rsidRPr="004057F8" w:rsidRDefault="008270F9" w:rsidP="008270F9">
      <w:pPr>
        <w:pStyle w:val="a7"/>
        <w:ind w:left="720" w:firstLineChars="0" w:firstLine="0"/>
      </w:pPr>
      <w:r w:rsidRPr="004057F8">
        <w:rPr>
          <w:rFonts w:hint="eastAsia"/>
        </w:rPr>
        <w:t>这种方式是</w:t>
      </w:r>
      <w:r w:rsidRPr="004057F8">
        <w:rPr>
          <w:rFonts w:hint="eastAsia"/>
        </w:rPr>
        <w:t xml:space="preserve"> </w:t>
      </w:r>
      <w:proofErr w:type="spellStart"/>
      <w:r w:rsidRPr="004057F8">
        <w:rPr>
          <w:rFonts w:hint="eastAsia"/>
        </w:rPr>
        <w:t>dubbo</w:t>
      </w:r>
      <w:proofErr w:type="spellEnd"/>
      <w:r w:rsidRPr="004057F8">
        <w:rPr>
          <w:rFonts w:hint="eastAsia"/>
        </w:rPr>
        <w:t xml:space="preserve"> </w:t>
      </w:r>
      <w:r w:rsidRPr="004057F8">
        <w:rPr>
          <w:rFonts w:hint="eastAsia"/>
        </w:rPr>
        <w:t>官方入门程序所使用的连接方式，但是这种方式有很多问题。在企业开发中，不使用广播的方式。</w:t>
      </w:r>
    </w:p>
    <w:p w:rsidR="008270F9" w:rsidRPr="004057F8" w:rsidRDefault="008270F9" w:rsidP="008270F9">
      <w:pPr>
        <w:pStyle w:val="a7"/>
        <w:ind w:left="720" w:firstLineChars="0" w:firstLine="0"/>
      </w:pPr>
      <w:r>
        <w:rPr>
          <w:rFonts w:hint="eastAsia"/>
        </w:rPr>
        <w:t>shop</w:t>
      </w:r>
      <w:r w:rsidRPr="004057F8">
        <w:rPr>
          <w:rFonts w:hint="eastAsia"/>
        </w:rPr>
        <w:t xml:space="preserve">-manager </w:t>
      </w:r>
      <w:r w:rsidRPr="004057F8">
        <w:rPr>
          <w:rFonts w:hint="eastAsia"/>
        </w:rPr>
        <w:t>服务端配置：</w:t>
      </w:r>
    </w:p>
    <w:p w:rsidR="008270F9" w:rsidRPr="004057F8" w:rsidRDefault="008270F9" w:rsidP="008270F9">
      <w:pPr>
        <w:pStyle w:val="a7"/>
        <w:ind w:left="851" w:firstLineChars="0" w:firstLine="0"/>
        <w:rPr>
          <w:b/>
        </w:rPr>
      </w:pPr>
      <w:r>
        <w:rPr>
          <w:noProof/>
        </w:rPr>
        <w:drawing>
          <wp:inline distT="0" distB="0" distL="0" distR="0" wp14:anchorId="53FB7C43" wp14:editId="71DB095A">
            <wp:extent cx="5274310" cy="159022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1590229"/>
                    </a:xfrm>
                    <a:prstGeom prst="rect">
                      <a:avLst/>
                    </a:prstGeom>
                  </pic:spPr>
                </pic:pic>
              </a:graphicData>
            </a:graphic>
          </wp:inline>
        </w:drawing>
      </w:r>
      <w:r>
        <w:t>客户端配置</w:t>
      </w:r>
      <w:r>
        <w:t xml:space="preserve"> </w:t>
      </w:r>
      <w:r>
        <w:rPr>
          <w:rFonts w:hint="eastAsia"/>
        </w:rPr>
        <w:t>shop</w:t>
      </w:r>
      <w:r>
        <w:t xml:space="preserve">-manager-web </w:t>
      </w:r>
      <w:r>
        <w:t>的配置如下：</w:t>
      </w:r>
    </w:p>
    <w:p w:rsidR="008270F9" w:rsidRDefault="008270F9" w:rsidP="008270F9">
      <w:pPr>
        <w:pStyle w:val="a7"/>
        <w:ind w:left="851" w:firstLineChars="0" w:firstLine="0"/>
        <w:rPr>
          <w:b/>
        </w:rPr>
      </w:pPr>
      <w:r>
        <w:rPr>
          <w:noProof/>
        </w:rPr>
        <w:drawing>
          <wp:inline distT="0" distB="0" distL="0" distR="0" wp14:anchorId="7B02BAED" wp14:editId="32CA1241">
            <wp:extent cx="5274310" cy="133444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334449"/>
                    </a:xfrm>
                    <a:prstGeom prst="rect">
                      <a:avLst/>
                    </a:prstGeom>
                  </pic:spPr>
                </pic:pic>
              </a:graphicData>
            </a:graphic>
          </wp:inline>
        </w:drawing>
      </w:r>
    </w:p>
    <w:p w:rsidR="008270F9" w:rsidRPr="00212154" w:rsidRDefault="008270F9" w:rsidP="008270F9">
      <w:pPr>
        <w:pStyle w:val="a7"/>
        <w:ind w:left="720" w:firstLineChars="0" w:firstLine="0"/>
        <w:rPr>
          <w:b/>
        </w:rPr>
      </w:pPr>
      <w:r w:rsidRPr="00212154">
        <w:rPr>
          <w:rFonts w:hint="eastAsia"/>
          <w:b/>
        </w:rPr>
        <w:t xml:space="preserve">Dubbo </w:t>
      </w:r>
      <w:r w:rsidRPr="00212154">
        <w:rPr>
          <w:rFonts w:hint="eastAsia"/>
          <w:b/>
        </w:rPr>
        <w:t>直连</w:t>
      </w:r>
    </w:p>
    <w:p w:rsidR="008270F9" w:rsidRPr="00212154" w:rsidRDefault="008270F9" w:rsidP="008270F9">
      <w:pPr>
        <w:pStyle w:val="a7"/>
        <w:ind w:left="1560" w:firstLine="422"/>
        <w:rPr>
          <w:b/>
        </w:rPr>
      </w:pPr>
    </w:p>
    <w:p w:rsidR="008270F9" w:rsidRPr="004057F8" w:rsidRDefault="008270F9" w:rsidP="008270F9">
      <w:pPr>
        <w:pStyle w:val="a7"/>
        <w:ind w:left="720" w:firstLineChars="0" w:firstLine="0"/>
      </w:pPr>
      <w:r w:rsidRPr="004057F8">
        <w:rPr>
          <w:rFonts w:hint="eastAsia"/>
        </w:rPr>
        <w:t>这种方式在企业中一般在开发中环境中使用，但是生产环境很少使用，因为服务是直接调用，没有使用注册中心，</w:t>
      </w:r>
      <w:r w:rsidRPr="004057F8">
        <w:rPr>
          <w:rFonts w:hint="eastAsia"/>
        </w:rPr>
        <w:t xml:space="preserve"> </w:t>
      </w:r>
      <w:r w:rsidRPr="004057F8">
        <w:rPr>
          <w:rFonts w:hint="eastAsia"/>
        </w:rPr>
        <w:t>很难对服务进行管理。</w:t>
      </w:r>
      <w:r w:rsidRPr="004057F8">
        <w:rPr>
          <w:rFonts w:hint="eastAsia"/>
        </w:rPr>
        <w:t xml:space="preserve">Dubbo </w:t>
      </w:r>
      <w:r w:rsidRPr="004057F8">
        <w:rPr>
          <w:rFonts w:hint="eastAsia"/>
        </w:rPr>
        <w:t>直连，首先要取消广播，然后客户端直接到指定需要的服务的</w:t>
      </w:r>
      <w:r w:rsidRPr="004057F8">
        <w:rPr>
          <w:rFonts w:hint="eastAsia"/>
        </w:rPr>
        <w:t xml:space="preserve"> </w:t>
      </w:r>
      <w:proofErr w:type="spellStart"/>
      <w:r w:rsidRPr="004057F8">
        <w:rPr>
          <w:rFonts w:hint="eastAsia"/>
        </w:rPr>
        <w:t>url</w:t>
      </w:r>
      <w:proofErr w:type="spellEnd"/>
      <w:r w:rsidRPr="004057F8">
        <w:rPr>
          <w:rFonts w:hint="eastAsia"/>
        </w:rPr>
        <w:t xml:space="preserve"> </w:t>
      </w:r>
      <w:r w:rsidRPr="004057F8">
        <w:rPr>
          <w:rFonts w:hint="eastAsia"/>
        </w:rPr>
        <w:t>获取服务即可。</w:t>
      </w:r>
    </w:p>
    <w:p w:rsidR="008270F9" w:rsidRPr="004057F8" w:rsidRDefault="008270F9" w:rsidP="008270F9">
      <w:pPr>
        <w:pStyle w:val="a7"/>
        <w:ind w:left="720" w:firstLineChars="0" w:firstLine="0"/>
      </w:pPr>
      <w:r w:rsidRPr="004057F8">
        <w:rPr>
          <w:rFonts w:hint="eastAsia"/>
        </w:rPr>
        <w:t>服务端配置：</w:t>
      </w:r>
      <w:r>
        <w:rPr>
          <w:rFonts w:hint="eastAsia"/>
        </w:rPr>
        <w:t>shop</w:t>
      </w:r>
      <w:r w:rsidRPr="004057F8">
        <w:rPr>
          <w:rFonts w:hint="eastAsia"/>
        </w:rPr>
        <w:t xml:space="preserve">-manager </w:t>
      </w:r>
      <w:r w:rsidRPr="004057F8">
        <w:rPr>
          <w:rFonts w:hint="eastAsia"/>
        </w:rPr>
        <w:t>的修改如下，取消广播，注册中心地址为</w:t>
      </w:r>
      <w:r w:rsidRPr="004057F8">
        <w:rPr>
          <w:rFonts w:hint="eastAsia"/>
        </w:rPr>
        <w:t xml:space="preserve"> N/A</w:t>
      </w:r>
    </w:p>
    <w:p w:rsidR="008270F9" w:rsidRDefault="008270F9" w:rsidP="008270F9">
      <w:pPr>
        <w:pStyle w:val="a7"/>
        <w:ind w:left="851" w:firstLineChars="0" w:firstLine="0"/>
        <w:rPr>
          <w:b/>
        </w:rPr>
      </w:pPr>
      <w:r>
        <w:rPr>
          <w:noProof/>
        </w:rPr>
        <w:lastRenderedPageBreak/>
        <w:drawing>
          <wp:inline distT="0" distB="0" distL="0" distR="0" wp14:anchorId="0D2B20B5" wp14:editId="4A92721B">
            <wp:extent cx="5274310" cy="166775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1667756"/>
                    </a:xfrm>
                    <a:prstGeom prst="rect">
                      <a:avLst/>
                    </a:prstGeom>
                  </pic:spPr>
                </pic:pic>
              </a:graphicData>
            </a:graphic>
          </wp:inline>
        </w:drawing>
      </w:r>
    </w:p>
    <w:p w:rsidR="008270F9" w:rsidRDefault="008270F9" w:rsidP="008270F9">
      <w:pPr>
        <w:pStyle w:val="a7"/>
        <w:ind w:left="720" w:firstLineChars="0" w:firstLine="0"/>
      </w:pPr>
      <w:r>
        <w:t>客户端配置：</w:t>
      </w:r>
      <w:r>
        <w:rPr>
          <w:rFonts w:hint="eastAsia"/>
        </w:rPr>
        <w:t>shop</w:t>
      </w:r>
      <w:r>
        <w:t xml:space="preserve">-manager-web </w:t>
      </w:r>
      <w:r>
        <w:t>配置如下，取消广播，从指定的</w:t>
      </w:r>
      <w:r>
        <w:t xml:space="preserve"> </w:t>
      </w:r>
      <w:proofErr w:type="spellStart"/>
      <w:r>
        <w:t>url</w:t>
      </w:r>
      <w:proofErr w:type="spellEnd"/>
      <w:r>
        <w:t xml:space="preserve"> </w:t>
      </w:r>
      <w:r>
        <w:t>中获取服务</w:t>
      </w:r>
    </w:p>
    <w:p w:rsidR="008270F9" w:rsidRDefault="008270F9" w:rsidP="008270F9">
      <w:pPr>
        <w:pStyle w:val="a7"/>
        <w:ind w:leftChars="405" w:left="1131" w:hangingChars="134" w:hanging="281"/>
        <w:rPr>
          <w:b/>
        </w:rPr>
      </w:pPr>
      <w:r>
        <w:rPr>
          <w:noProof/>
        </w:rPr>
        <w:drawing>
          <wp:inline distT="0" distB="0" distL="0" distR="0" wp14:anchorId="6F30520B" wp14:editId="2BC860D7">
            <wp:extent cx="5274310" cy="146081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460813"/>
                    </a:xfrm>
                    <a:prstGeom prst="rect">
                      <a:avLst/>
                    </a:prstGeom>
                  </pic:spPr>
                </pic:pic>
              </a:graphicData>
            </a:graphic>
          </wp:inline>
        </w:drawing>
      </w:r>
    </w:p>
    <w:p w:rsidR="008270F9" w:rsidRPr="00D34C0D" w:rsidRDefault="008270F9" w:rsidP="008270F9">
      <w:pPr>
        <w:pStyle w:val="a7"/>
        <w:ind w:left="720" w:firstLineChars="0" w:firstLine="0"/>
        <w:rPr>
          <w:b/>
        </w:rPr>
      </w:pPr>
      <w:r w:rsidRPr="00212154">
        <w:rPr>
          <w:rFonts w:hint="eastAsia"/>
          <w:b/>
        </w:rPr>
        <w:t xml:space="preserve">zookeeper </w:t>
      </w:r>
      <w:r w:rsidRPr="00212154">
        <w:rPr>
          <w:rFonts w:hint="eastAsia"/>
          <w:b/>
        </w:rPr>
        <w:t>注册中心</w:t>
      </w:r>
    </w:p>
    <w:p w:rsidR="008270F9" w:rsidRPr="00D34C0D" w:rsidRDefault="008270F9" w:rsidP="008270F9">
      <w:pPr>
        <w:pStyle w:val="a7"/>
        <w:ind w:left="720" w:firstLineChars="0" w:firstLine="0"/>
      </w:pPr>
      <w:r w:rsidRPr="00D34C0D">
        <w:rPr>
          <w:rFonts w:hint="eastAsia"/>
        </w:rPr>
        <w:t xml:space="preserve">Dubbo </w:t>
      </w:r>
      <w:r w:rsidRPr="00D34C0D">
        <w:rPr>
          <w:rFonts w:hint="eastAsia"/>
        </w:rPr>
        <w:t>注册中心和广播注册中心配置类似，不过需要指定注册中心类型和注册中心地址，这个时候就不是把服务信息进行广播了，而是告诉给注册中心进行管理，这个时候我们就需要有一个注册中心。</w:t>
      </w:r>
    </w:p>
    <w:p w:rsidR="008270F9" w:rsidRPr="00D34C0D" w:rsidRDefault="008270F9" w:rsidP="008270F9">
      <w:pPr>
        <w:pStyle w:val="a7"/>
        <w:ind w:left="720" w:firstLineChars="0" w:firstLine="0"/>
      </w:pPr>
      <w:r w:rsidRPr="00D34C0D">
        <w:rPr>
          <w:rFonts w:hint="eastAsia"/>
        </w:rPr>
        <w:t>官方推荐使用</w:t>
      </w:r>
      <w:r w:rsidRPr="00D34C0D">
        <w:rPr>
          <w:rFonts w:hint="eastAsia"/>
        </w:rPr>
        <w:t xml:space="preserve"> zookeeper </w:t>
      </w:r>
      <w:r w:rsidRPr="00D34C0D">
        <w:rPr>
          <w:rFonts w:hint="eastAsia"/>
        </w:rPr>
        <w:t>作为注册中心。</w:t>
      </w:r>
    </w:p>
    <w:p w:rsidR="008270F9" w:rsidRDefault="008270F9" w:rsidP="00A40CCE">
      <w:pPr>
        <w:pStyle w:val="a7"/>
        <w:numPr>
          <w:ilvl w:val="0"/>
          <w:numId w:val="72"/>
        </w:numPr>
        <w:ind w:firstLineChars="0"/>
        <w:outlineLvl w:val="2"/>
        <w:rPr>
          <w:b/>
        </w:rPr>
      </w:pPr>
      <w:proofErr w:type="spellStart"/>
      <w:r w:rsidRPr="005A25E4">
        <w:rPr>
          <w:rFonts w:hint="eastAsia"/>
          <w:b/>
        </w:rPr>
        <w:t>dubbo</w:t>
      </w:r>
      <w:proofErr w:type="spellEnd"/>
      <w:r w:rsidRPr="005A25E4">
        <w:rPr>
          <w:rFonts w:hint="eastAsia"/>
          <w:b/>
        </w:rPr>
        <w:t>默认失败重试次数以及超时时间</w:t>
      </w:r>
    </w:p>
    <w:p w:rsidR="008270F9" w:rsidRPr="005A25E4" w:rsidRDefault="008270F9" w:rsidP="008270F9">
      <w:pPr>
        <w:pStyle w:val="a7"/>
        <w:ind w:left="720" w:firstLineChars="0" w:firstLine="0"/>
      </w:pPr>
      <w:r w:rsidRPr="005A25E4">
        <w:rPr>
          <w:rFonts w:hint="eastAsia"/>
        </w:rPr>
        <w:t>失败重试</w:t>
      </w:r>
      <w:r w:rsidRPr="005A25E4">
        <w:rPr>
          <w:rFonts w:hint="eastAsia"/>
        </w:rPr>
        <w:t>2</w:t>
      </w:r>
      <w:r w:rsidRPr="005A25E4">
        <w:rPr>
          <w:rFonts w:hint="eastAsia"/>
        </w:rPr>
        <w:t>次</w:t>
      </w:r>
      <w:r w:rsidRPr="005A25E4">
        <w:rPr>
          <w:rFonts w:hint="eastAsia"/>
        </w:rPr>
        <w:t xml:space="preserve">  1000</w:t>
      </w:r>
      <w:r w:rsidRPr="005A25E4">
        <w:rPr>
          <w:rFonts w:hint="eastAsia"/>
        </w:rPr>
        <w:t>毫秒，可以根据业务场景，手动设置</w:t>
      </w:r>
    </w:p>
    <w:p w:rsidR="008270F9" w:rsidRDefault="008270F9" w:rsidP="00A40CCE">
      <w:pPr>
        <w:pStyle w:val="a7"/>
        <w:numPr>
          <w:ilvl w:val="0"/>
          <w:numId w:val="72"/>
        </w:numPr>
        <w:ind w:firstLineChars="0"/>
        <w:outlineLvl w:val="2"/>
        <w:rPr>
          <w:b/>
        </w:rPr>
      </w:pPr>
      <w:r w:rsidRPr="005A25E4">
        <w:rPr>
          <w:rFonts w:hint="eastAsia"/>
          <w:b/>
        </w:rPr>
        <w:t>现在我有两套环境</w:t>
      </w:r>
      <w:r w:rsidRPr="005A25E4">
        <w:rPr>
          <w:rFonts w:hint="eastAsia"/>
          <w:b/>
        </w:rPr>
        <w:t>,</w:t>
      </w:r>
      <w:r w:rsidRPr="005A25E4">
        <w:rPr>
          <w:rFonts w:hint="eastAsia"/>
          <w:b/>
        </w:rPr>
        <w:t>一套是开发环境</w:t>
      </w:r>
      <w:r w:rsidRPr="005A25E4">
        <w:rPr>
          <w:rFonts w:hint="eastAsia"/>
          <w:b/>
        </w:rPr>
        <w:t>,</w:t>
      </w:r>
      <w:r w:rsidRPr="005A25E4">
        <w:rPr>
          <w:rFonts w:hint="eastAsia"/>
          <w:b/>
        </w:rPr>
        <w:t>一套是测试环境</w:t>
      </w:r>
      <w:r w:rsidRPr="005A25E4">
        <w:rPr>
          <w:rFonts w:hint="eastAsia"/>
          <w:b/>
        </w:rPr>
        <w:t>,</w:t>
      </w:r>
      <w:r w:rsidRPr="005A25E4">
        <w:rPr>
          <w:rFonts w:hint="eastAsia"/>
          <w:b/>
        </w:rPr>
        <w:t>共用同一个注册中心</w:t>
      </w:r>
      <w:r w:rsidRPr="005A25E4">
        <w:rPr>
          <w:rFonts w:hint="eastAsia"/>
          <w:b/>
        </w:rPr>
        <w:t>,</w:t>
      </w:r>
      <w:r w:rsidRPr="005A25E4">
        <w:rPr>
          <w:rFonts w:hint="eastAsia"/>
          <w:b/>
        </w:rPr>
        <w:t>如果保障开发环境的服务消费者调用的一定是开发环境的服务提供者？</w:t>
      </w:r>
    </w:p>
    <w:p w:rsidR="008270F9" w:rsidRDefault="008270F9" w:rsidP="008270F9">
      <w:pPr>
        <w:pStyle w:val="a7"/>
        <w:ind w:left="720" w:firstLineChars="0" w:firstLine="0"/>
      </w:pPr>
      <w:r>
        <w:rPr>
          <w:rFonts w:hint="eastAsia"/>
        </w:rPr>
        <w:tab/>
      </w:r>
      <w:r>
        <w:rPr>
          <w:rFonts w:hint="eastAsia"/>
        </w:rPr>
        <w:tab/>
      </w:r>
      <w:r>
        <w:rPr>
          <w:rFonts w:hint="eastAsia"/>
        </w:rPr>
        <w:tab/>
      </w:r>
      <w:r w:rsidRPr="005A25E4">
        <w:rPr>
          <w:rFonts w:hint="eastAsia"/>
        </w:rPr>
        <w:t>在发布和订阅服务的时候指定</w:t>
      </w:r>
      <w:r w:rsidRPr="005A25E4">
        <w:rPr>
          <w:rFonts w:hint="eastAsia"/>
        </w:rPr>
        <w:t>group</w:t>
      </w:r>
      <w:r w:rsidRPr="005A25E4">
        <w:rPr>
          <w:rFonts w:hint="eastAsia"/>
        </w:rPr>
        <w:t>或</w:t>
      </w:r>
      <w:r w:rsidRPr="005A25E4">
        <w:rPr>
          <w:rFonts w:hint="eastAsia"/>
        </w:rPr>
        <w:t>version</w:t>
      </w:r>
    </w:p>
    <w:p w:rsidR="000F7C5A" w:rsidRPr="000F7C5A" w:rsidRDefault="000F7C5A" w:rsidP="000F7C5A">
      <w:pPr>
        <w:pStyle w:val="a7"/>
        <w:numPr>
          <w:ilvl w:val="0"/>
          <w:numId w:val="72"/>
        </w:numPr>
        <w:ind w:firstLineChars="0"/>
        <w:outlineLvl w:val="2"/>
        <w:rPr>
          <w:b/>
        </w:rPr>
      </w:pPr>
      <w:proofErr w:type="spellStart"/>
      <w:r w:rsidRPr="000F7C5A">
        <w:rPr>
          <w:rFonts w:hint="eastAsia"/>
          <w:b/>
        </w:rPr>
        <w:t>dubbo</w:t>
      </w:r>
      <w:proofErr w:type="spellEnd"/>
      <w:r w:rsidR="00B667C9">
        <w:rPr>
          <w:rFonts w:hint="eastAsia"/>
          <w:b/>
        </w:rPr>
        <w:t>的概述以及在项目中的应用</w:t>
      </w:r>
    </w:p>
    <w:p w:rsidR="000F7C5A" w:rsidRDefault="000F7C5A" w:rsidP="000F7C5A">
      <w:pPr>
        <w:pStyle w:val="a7"/>
        <w:ind w:left="720"/>
      </w:pPr>
      <w:r>
        <w:rPr>
          <w:rFonts w:hint="eastAsia"/>
        </w:rPr>
        <w:t>我们在项目中使用</w:t>
      </w:r>
      <w:proofErr w:type="spellStart"/>
      <w:r>
        <w:rPr>
          <w:rFonts w:hint="eastAsia"/>
        </w:rPr>
        <w:t>dubbo+zookeeper</w:t>
      </w:r>
      <w:proofErr w:type="spellEnd"/>
      <w:r>
        <w:rPr>
          <w:rFonts w:hint="eastAsia"/>
        </w:rPr>
        <w:t>来构建分布式的服务</w:t>
      </w:r>
      <w:r>
        <w:rPr>
          <w:rFonts w:hint="eastAsia"/>
        </w:rPr>
        <w:t>/</w:t>
      </w:r>
      <w:r>
        <w:rPr>
          <w:rFonts w:hint="eastAsia"/>
        </w:rPr>
        <w:t>微服务。</w:t>
      </w:r>
    </w:p>
    <w:p w:rsidR="000F7C5A" w:rsidRDefault="000F7C5A" w:rsidP="000F7C5A">
      <w:pPr>
        <w:pStyle w:val="a7"/>
        <w:ind w:left="720"/>
      </w:pPr>
      <w:r>
        <w:rPr>
          <w:rFonts w:hint="eastAsia"/>
        </w:rPr>
        <w:t>zookeeper</w:t>
      </w:r>
      <w:r>
        <w:rPr>
          <w:rFonts w:hint="eastAsia"/>
        </w:rPr>
        <w:t>用来充当注册中心。默认端口号是</w:t>
      </w:r>
      <w:r>
        <w:rPr>
          <w:rFonts w:hint="eastAsia"/>
        </w:rPr>
        <w:t>2181</w:t>
      </w:r>
      <w:r>
        <w:rPr>
          <w:rFonts w:hint="eastAsia"/>
        </w:rPr>
        <w:t>。</w:t>
      </w:r>
    </w:p>
    <w:p w:rsidR="000F7C5A" w:rsidRDefault="000F7C5A" w:rsidP="000F7C5A">
      <w:pPr>
        <w:pStyle w:val="a7"/>
        <w:ind w:left="720"/>
      </w:pPr>
      <w:proofErr w:type="spellStart"/>
      <w:r>
        <w:rPr>
          <w:rFonts w:hint="eastAsia"/>
        </w:rPr>
        <w:t>dubbo</w:t>
      </w:r>
      <w:proofErr w:type="spellEnd"/>
      <w:r>
        <w:rPr>
          <w:rFonts w:hint="eastAsia"/>
        </w:rPr>
        <w:t>是一个</w:t>
      </w:r>
      <w:r>
        <w:rPr>
          <w:rFonts w:hint="eastAsia"/>
        </w:rPr>
        <w:t>RPC</w:t>
      </w:r>
      <w:r>
        <w:rPr>
          <w:rFonts w:hint="eastAsia"/>
        </w:rPr>
        <w:t>框架，可以支持很多协议，</w:t>
      </w:r>
    </w:p>
    <w:p w:rsidR="000F7C5A" w:rsidRDefault="000F7C5A" w:rsidP="000F7C5A">
      <w:pPr>
        <w:pStyle w:val="a7"/>
        <w:ind w:left="720"/>
      </w:pPr>
      <w:r>
        <w:rPr>
          <w:rFonts w:hint="eastAsia"/>
        </w:rPr>
        <w:t>如</w:t>
      </w:r>
      <w:proofErr w:type="spellStart"/>
      <w:r>
        <w:rPr>
          <w:rFonts w:hint="eastAsia"/>
        </w:rPr>
        <w:t>dubbo,rmi,hessian,http</w:t>
      </w:r>
      <w:proofErr w:type="spellEnd"/>
      <w:r>
        <w:rPr>
          <w:rFonts w:hint="eastAsia"/>
        </w:rPr>
        <w:t>等。考虑到我们提供的是</w:t>
      </w:r>
    </w:p>
    <w:p w:rsidR="000F7C5A" w:rsidRDefault="000F7C5A" w:rsidP="000F7C5A">
      <w:pPr>
        <w:pStyle w:val="a7"/>
        <w:ind w:left="720"/>
      </w:pPr>
      <w:r>
        <w:rPr>
          <w:rFonts w:hint="eastAsia"/>
        </w:rPr>
        <w:t>小数据量大并发的服务调用，所以我们就选择了默认的</w:t>
      </w:r>
      <w:proofErr w:type="spellStart"/>
      <w:r>
        <w:rPr>
          <w:rFonts w:hint="eastAsia"/>
        </w:rPr>
        <w:t>dubbo</w:t>
      </w:r>
      <w:proofErr w:type="spellEnd"/>
      <w:r>
        <w:rPr>
          <w:rFonts w:hint="eastAsia"/>
        </w:rPr>
        <w:t>协议。</w:t>
      </w:r>
    </w:p>
    <w:p w:rsidR="000F7C5A" w:rsidRDefault="000F7C5A" w:rsidP="000F7C5A">
      <w:pPr>
        <w:pStyle w:val="a7"/>
        <w:ind w:left="720"/>
      </w:pPr>
    </w:p>
    <w:p w:rsidR="000F7C5A" w:rsidRDefault="000F7C5A" w:rsidP="000F7C5A">
      <w:pPr>
        <w:pStyle w:val="a7"/>
        <w:ind w:left="720"/>
      </w:pPr>
      <w:proofErr w:type="spellStart"/>
      <w:r>
        <w:rPr>
          <w:rFonts w:hint="eastAsia"/>
        </w:rPr>
        <w:t>dubbo</w:t>
      </w:r>
      <w:proofErr w:type="spellEnd"/>
      <w:r>
        <w:rPr>
          <w:rFonts w:hint="eastAsia"/>
        </w:rPr>
        <w:t>协议是通过</w:t>
      </w:r>
      <w:r>
        <w:rPr>
          <w:rFonts w:hint="eastAsia"/>
        </w:rPr>
        <w:t>hessian</w:t>
      </w:r>
      <w:r>
        <w:rPr>
          <w:rFonts w:hint="eastAsia"/>
        </w:rPr>
        <w:t>进行对象的二进制序列化，所以我们的</w:t>
      </w:r>
      <w:r>
        <w:rPr>
          <w:rFonts w:hint="eastAsia"/>
        </w:rPr>
        <w:t>java</w:t>
      </w:r>
    </w:p>
    <w:p w:rsidR="000F7C5A" w:rsidRDefault="000F7C5A" w:rsidP="000F7C5A">
      <w:pPr>
        <w:pStyle w:val="a7"/>
        <w:ind w:left="720"/>
      </w:pPr>
      <w:r>
        <w:rPr>
          <w:rFonts w:hint="eastAsia"/>
        </w:rPr>
        <w:t>对象都实现了</w:t>
      </w:r>
      <w:r>
        <w:rPr>
          <w:rFonts w:hint="eastAsia"/>
        </w:rPr>
        <w:t>Serializable</w:t>
      </w:r>
      <w:r>
        <w:rPr>
          <w:rFonts w:hint="eastAsia"/>
        </w:rPr>
        <w:t>接口。通过使用</w:t>
      </w:r>
      <w:proofErr w:type="spellStart"/>
      <w:r>
        <w:rPr>
          <w:rFonts w:hint="eastAsia"/>
        </w:rPr>
        <w:t>netty</w:t>
      </w:r>
      <w:proofErr w:type="spellEnd"/>
      <w:r>
        <w:rPr>
          <w:rFonts w:hint="eastAsia"/>
        </w:rPr>
        <w:t>的</w:t>
      </w:r>
      <w:proofErr w:type="spellStart"/>
      <w:r>
        <w:rPr>
          <w:rFonts w:hint="eastAsia"/>
        </w:rPr>
        <w:t>nio</w:t>
      </w:r>
      <w:proofErr w:type="spellEnd"/>
      <w:r>
        <w:rPr>
          <w:rFonts w:hint="eastAsia"/>
        </w:rPr>
        <w:t>【非阻塞</w:t>
      </w:r>
      <w:r>
        <w:rPr>
          <w:rFonts w:hint="eastAsia"/>
        </w:rPr>
        <w:t>IO</w:t>
      </w:r>
      <w:r>
        <w:rPr>
          <w:rFonts w:hint="eastAsia"/>
        </w:rPr>
        <w:t>】方式</w:t>
      </w:r>
    </w:p>
    <w:p w:rsidR="000F7C5A" w:rsidRDefault="000F7C5A" w:rsidP="000F7C5A">
      <w:pPr>
        <w:pStyle w:val="a7"/>
        <w:ind w:left="720"/>
      </w:pPr>
      <w:r>
        <w:rPr>
          <w:rFonts w:hint="eastAsia"/>
        </w:rPr>
        <w:t>进行异步传输，它是基于</w:t>
      </w:r>
      <w:proofErr w:type="spellStart"/>
      <w:r>
        <w:rPr>
          <w:rFonts w:hint="eastAsia"/>
        </w:rPr>
        <w:t>tcp</w:t>
      </w:r>
      <w:proofErr w:type="spellEnd"/>
      <w:r>
        <w:rPr>
          <w:rFonts w:hint="eastAsia"/>
        </w:rPr>
        <w:t>协议，提供者和消费者之间建立单一长连接。</w:t>
      </w:r>
    </w:p>
    <w:p w:rsidR="000F7C5A" w:rsidRDefault="000F7C5A" w:rsidP="000F7C5A">
      <w:pPr>
        <w:pStyle w:val="a7"/>
        <w:ind w:left="720"/>
      </w:pPr>
    </w:p>
    <w:p w:rsidR="000F7C5A" w:rsidRDefault="000F7C5A" w:rsidP="000F7C5A">
      <w:pPr>
        <w:pStyle w:val="a7"/>
        <w:ind w:left="720"/>
      </w:pPr>
      <w:proofErr w:type="spellStart"/>
      <w:r>
        <w:rPr>
          <w:rFonts w:hint="eastAsia"/>
        </w:rPr>
        <w:t>dubbo</w:t>
      </w:r>
      <w:proofErr w:type="spellEnd"/>
      <w:r>
        <w:rPr>
          <w:rFonts w:hint="eastAsia"/>
        </w:rPr>
        <w:t>框架的体系结构有</w:t>
      </w:r>
      <w:r>
        <w:rPr>
          <w:rFonts w:hint="eastAsia"/>
        </w:rPr>
        <w:t>5</w:t>
      </w:r>
      <w:r>
        <w:rPr>
          <w:rFonts w:hint="eastAsia"/>
        </w:rPr>
        <w:t>个核心组成部分，分别是提供者</w:t>
      </w:r>
      <w:r>
        <w:rPr>
          <w:rFonts w:hint="eastAsia"/>
        </w:rPr>
        <w:t>provider,</w:t>
      </w:r>
      <w:r>
        <w:rPr>
          <w:rFonts w:hint="eastAsia"/>
        </w:rPr>
        <w:t>它的</w:t>
      </w:r>
    </w:p>
    <w:p w:rsidR="000F7C5A" w:rsidRDefault="000F7C5A" w:rsidP="000F7C5A">
      <w:pPr>
        <w:pStyle w:val="a7"/>
        <w:ind w:left="720"/>
      </w:pPr>
      <w:r>
        <w:rPr>
          <w:rFonts w:hint="eastAsia"/>
        </w:rPr>
        <w:t>作用是为消费者提供数据。注册中心</w:t>
      </w:r>
      <w:r>
        <w:rPr>
          <w:rFonts w:hint="eastAsia"/>
        </w:rPr>
        <w:t>registry,</w:t>
      </w:r>
      <w:r>
        <w:rPr>
          <w:rFonts w:hint="eastAsia"/>
        </w:rPr>
        <w:t>它的作用是用来</w:t>
      </w:r>
    </w:p>
    <w:p w:rsidR="000F7C5A" w:rsidRDefault="000F7C5A" w:rsidP="000F7C5A">
      <w:pPr>
        <w:pStyle w:val="a7"/>
        <w:ind w:left="720"/>
      </w:pPr>
      <w:r>
        <w:rPr>
          <w:rFonts w:hint="eastAsia"/>
        </w:rPr>
        <w:t>注册和发现服务。消费者</w:t>
      </w:r>
      <w:r>
        <w:rPr>
          <w:rFonts w:hint="eastAsia"/>
        </w:rPr>
        <w:t>consumer,</w:t>
      </w:r>
      <w:r>
        <w:rPr>
          <w:rFonts w:hint="eastAsia"/>
        </w:rPr>
        <w:t>它的作用是调用远程提供者提供的服务。</w:t>
      </w:r>
    </w:p>
    <w:p w:rsidR="000F7C5A" w:rsidRDefault="000F7C5A" w:rsidP="000F7C5A">
      <w:pPr>
        <w:pStyle w:val="a7"/>
        <w:ind w:left="720"/>
      </w:pPr>
      <w:r>
        <w:rPr>
          <w:rFonts w:hint="eastAsia"/>
        </w:rPr>
        <w:t>监控中心</w:t>
      </w:r>
      <w:r>
        <w:rPr>
          <w:rFonts w:hint="eastAsia"/>
        </w:rPr>
        <w:t>Monitor</w:t>
      </w:r>
      <w:r>
        <w:rPr>
          <w:rFonts w:hint="eastAsia"/>
        </w:rPr>
        <w:t>用来统计服务的调用次数以及调用时间，还有</w:t>
      </w:r>
      <w:r>
        <w:rPr>
          <w:rFonts w:hint="eastAsia"/>
        </w:rPr>
        <w:t>container</w:t>
      </w:r>
    </w:p>
    <w:p w:rsidR="000F7C5A" w:rsidRDefault="000F7C5A" w:rsidP="000F7C5A">
      <w:pPr>
        <w:pStyle w:val="a7"/>
        <w:ind w:left="720"/>
      </w:pPr>
      <w:r>
        <w:rPr>
          <w:rFonts w:hint="eastAsia"/>
        </w:rPr>
        <w:t>用来充当容器来加载，运行服务提供者。</w:t>
      </w:r>
    </w:p>
    <w:p w:rsidR="000F7C5A" w:rsidRDefault="000F7C5A" w:rsidP="000F7C5A">
      <w:pPr>
        <w:pStyle w:val="a7"/>
        <w:ind w:left="720"/>
      </w:pPr>
    </w:p>
    <w:p w:rsidR="000F7C5A" w:rsidRDefault="000F7C5A" w:rsidP="000F7C5A">
      <w:pPr>
        <w:pStyle w:val="a7"/>
        <w:ind w:left="720"/>
      </w:pPr>
      <w:r>
        <w:rPr>
          <w:rFonts w:hint="eastAsia"/>
        </w:rPr>
        <w:t>我们在项目中具体开发时候以商品服务为例。我们首先建立一个</w:t>
      </w:r>
      <w:r>
        <w:rPr>
          <w:rFonts w:hint="eastAsia"/>
        </w:rPr>
        <w:t>shop-product-</w:t>
      </w:r>
      <w:proofErr w:type="spellStart"/>
      <w:r>
        <w:rPr>
          <w:rFonts w:hint="eastAsia"/>
        </w:rPr>
        <w:t>api</w:t>
      </w:r>
      <w:proofErr w:type="spellEnd"/>
      <w:r>
        <w:rPr>
          <w:rFonts w:hint="eastAsia"/>
        </w:rPr>
        <w:t>项目</w:t>
      </w:r>
    </w:p>
    <w:p w:rsidR="000F7C5A" w:rsidRDefault="000F7C5A" w:rsidP="000F7C5A">
      <w:pPr>
        <w:pStyle w:val="a7"/>
        <w:ind w:left="720"/>
      </w:pPr>
      <w:r>
        <w:rPr>
          <w:rFonts w:hint="eastAsia"/>
        </w:rPr>
        <w:t>里面包含商品接口以及商品实体类。</w:t>
      </w:r>
    </w:p>
    <w:p w:rsidR="000F7C5A" w:rsidRDefault="000F7C5A" w:rsidP="000F7C5A">
      <w:pPr>
        <w:pStyle w:val="a7"/>
        <w:ind w:left="720"/>
      </w:pPr>
    </w:p>
    <w:p w:rsidR="000F7C5A" w:rsidRDefault="000F7C5A" w:rsidP="000F7C5A">
      <w:pPr>
        <w:pStyle w:val="a7"/>
        <w:ind w:left="720"/>
      </w:pPr>
      <w:r>
        <w:rPr>
          <w:rFonts w:hint="eastAsia"/>
        </w:rPr>
        <w:t>再者我们建立</w:t>
      </w:r>
      <w:r>
        <w:rPr>
          <w:rFonts w:hint="eastAsia"/>
        </w:rPr>
        <w:t>shop-product-service</w:t>
      </w:r>
      <w:r>
        <w:rPr>
          <w:rFonts w:hint="eastAsia"/>
        </w:rPr>
        <w:t>项目使其通过</w:t>
      </w:r>
      <w:r>
        <w:rPr>
          <w:rFonts w:hint="eastAsia"/>
        </w:rPr>
        <w:t>maven</w:t>
      </w:r>
      <w:r>
        <w:rPr>
          <w:rFonts w:hint="eastAsia"/>
        </w:rPr>
        <w:t>的</w:t>
      </w:r>
      <w:r>
        <w:rPr>
          <w:rFonts w:hint="eastAsia"/>
        </w:rPr>
        <w:t>pom</w:t>
      </w:r>
      <w:r>
        <w:rPr>
          <w:rFonts w:hint="eastAsia"/>
        </w:rPr>
        <w:t>文件依赖</w:t>
      </w:r>
      <w:r>
        <w:rPr>
          <w:rFonts w:hint="eastAsia"/>
        </w:rPr>
        <w:t>shop-product-</w:t>
      </w:r>
      <w:proofErr w:type="spellStart"/>
      <w:r>
        <w:rPr>
          <w:rFonts w:hint="eastAsia"/>
        </w:rPr>
        <w:t>api</w:t>
      </w:r>
      <w:proofErr w:type="spellEnd"/>
      <w:r>
        <w:rPr>
          <w:rFonts w:hint="eastAsia"/>
        </w:rPr>
        <w:t>,</w:t>
      </w:r>
    </w:p>
    <w:p w:rsidR="000F7C5A" w:rsidRDefault="000F7C5A" w:rsidP="000F7C5A">
      <w:pPr>
        <w:pStyle w:val="a7"/>
        <w:ind w:left="720"/>
      </w:pPr>
      <w:r>
        <w:rPr>
          <w:rFonts w:hint="eastAsia"/>
        </w:rPr>
        <w:t>实现其中的接口，用来充当服务提供者。新建</w:t>
      </w:r>
      <w:r>
        <w:rPr>
          <w:rFonts w:hint="eastAsia"/>
        </w:rPr>
        <w:t>dubbo-provider.xml</w:t>
      </w:r>
      <w:r>
        <w:rPr>
          <w:rFonts w:hint="eastAsia"/>
        </w:rPr>
        <w:t>配置文件，</w:t>
      </w:r>
    </w:p>
    <w:p w:rsidR="000F7C5A" w:rsidRPr="000F7C5A" w:rsidRDefault="000F7C5A" w:rsidP="000F7C5A">
      <w:pPr>
        <w:pStyle w:val="a7"/>
        <w:ind w:left="720"/>
      </w:pPr>
      <w:r>
        <w:rPr>
          <w:rFonts w:hint="eastAsia"/>
        </w:rPr>
        <w:t>通过</w:t>
      </w:r>
      <w:proofErr w:type="spellStart"/>
      <w:r>
        <w:rPr>
          <w:rFonts w:hint="eastAsia"/>
        </w:rPr>
        <w:t>dubbo:application</w:t>
      </w:r>
      <w:proofErr w:type="spellEnd"/>
      <w:r>
        <w:rPr>
          <w:rFonts w:hint="eastAsia"/>
        </w:rPr>
        <w:t>配置提供者应用名，通过</w:t>
      </w:r>
      <w:proofErr w:type="spellStart"/>
      <w:r>
        <w:rPr>
          <w:rFonts w:hint="eastAsia"/>
        </w:rPr>
        <w:t>dubbo:registry</w:t>
      </w:r>
      <w:proofErr w:type="spellEnd"/>
      <w:r>
        <w:rPr>
          <w:rFonts w:hint="eastAsia"/>
        </w:rPr>
        <w:t>配置注册中心的地址，通过</w:t>
      </w:r>
      <w:r>
        <w:rPr>
          <w:rFonts w:hint="eastAsia"/>
        </w:rPr>
        <w:tab/>
      </w:r>
      <w:r>
        <w:rPr>
          <w:rFonts w:hint="eastAsia"/>
        </w:rPr>
        <w:tab/>
      </w:r>
      <w:r>
        <w:rPr>
          <w:rFonts w:hint="eastAsia"/>
        </w:rPr>
        <w:tab/>
      </w:r>
      <w:proofErr w:type="spellStart"/>
      <w:r>
        <w:rPr>
          <w:rFonts w:hint="eastAsia"/>
        </w:rPr>
        <w:t>dubbo:protocol</w:t>
      </w:r>
      <w:proofErr w:type="spellEnd"/>
      <w:r>
        <w:rPr>
          <w:rFonts w:hint="eastAsia"/>
        </w:rPr>
        <w:t>配置协议，以及通过</w:t>
      </w:r>
      <w:proofErr w:type="spellStart"/>
      <w:r>
        <w:rPr>
          <w:rFonts w:hint="eastAsia"/>
        </w:rPr>
        <w:t>dubbo:service</w:t>
      </w:r>
      <w:proofErr w:type="spellEnd"/>
      <w:r>
        <w:rPr>
          <w:rFonts w:hint="eastAsia"/>
        </w:rPr>
        <w:t>来暴露要发布的接口。</w:t>
      </w:r>
    </w:p>
    <w:p w:rsidR="000F7C5A" w:rsidRDefault="000F7C5A" w:rsidP="000F7C5A">
      <w:pPr>
        <w:pStyle w:val="a7"/>
        <w:ind w:left="720"/>
      </w:pPr>
      <w:r>
        <w:rPr>
          <w:rFonts w:hint="eastAsia"/>
        </w:rPr>
        <w:t>最后我们在需要使用</w:t>
      </w:r>
      <w:proofErr w:type="spellStart"/>
      <w:r>
        <w:rPr>
          <w:rFonts w:hint="eastAsia"/>
        </w:rPr>
        <w:t>dubbo</w:t>
      </w:r>
      <w:proofErr w:type="spellEnd"/>
      <w:r>
        <w:rPr>
          <w:rFonts w:hint="eastAsia"/>
        </w:rPr>
        <w:t>接口的项目中配置消费者信息，新建</w:t>
      </w:r>
      <w:r>
        <w:rPr>
          <w:rFonts w:hint="eastAsia"/>
        </w:rPr>
        <w:t>dubbo-consumer.xml</w:t>
      </w:r>
      <w:r>
        <w:rPr>
          <w:rFonts w:hint="eastAsia"/>
        </w:rPr>
        <w:t>文件，</w:t>
      </w:r>
    </w:p>
    <w:p w:rsidR="000F7C5A" w:rsidRDefault="000F7C5A" w:rsidP="000F7C5A">
      <w:pPr>
        <w:pStyle w:val="a7"/>
        <w:ind w:left="720"/>
      </w:pPr>
      <w:r>
        <w:rPr>
          <w:rFonts w:hint="eastAsia"/>
        </w:rPr>
        <w:t>通过</w:t>
      </w:r>
      <w:proofErr w:type="spellStart"/>
      <w:r>
        <w:rPr>
          <w:rFonts w:hint="eastAsia"/>
        </w:rPr>
        <w:t>dubbo:application</w:t>
      </w:r>
      <w:proofErr w:type="spellEnd"/>
      <w:r>
        <w:rPr>
          <w:rFonts w:hint="eastAsia"/>
        </w:rPr>
        <w:t>配置消费者应用名</w:t>
      </w:r>
      <w:r>
        <w:rPr>
          <w:rFonts w:hint="eastAsia"/>
        </w:rPr>
        <w:t>,</w:t>
      </w:r>
      <w:r>
        <w:rPr>
          <w:rFonts w:hint="eastAsia"/>
        </w:rPr>
        <w:t>通过</w:t>
      </w:r>
      <w:proofErr w:type="spellStart"/>
      <w:r>
        <w:rPr>
          <w:rFonts w:hint="eastAsia"/>
        </w:rPr>
        <w:t>dubbo:registry</w:t>
      </w:r>
      <w:proofErr w:type="spellEnd"/>
      <w:r>
        <w:rPr>
          <w:rFonts w:hint="eastAsia"/>
        </w:rPr>
        <w:t>指明要订阅的注册中心地址，通过</w:t>
      </w:r>
    </w:p>
    <w:p w:rsidR="000F7C5A" w:rsidRDefault="000F7C5A" w:rsidP="000F7C5A">
      <w:pPr>
        <w:pStyle w:val="a7"/>
        <w:ind w:left="720"/>
      </w:pPr>
      <w:proofErr w:type="spellStart"/>
      <w:r>
        <w:rPr>
          <w:rFonts w:hint="eastAsia"/>
        </w:rPr>
        <w:t>dubbo:reference</w:t>
      </w:r>
      <w:proofErr w:type="spellEnd"/>
      <w:r>
        <w:rPr>
          <w:rFonts w:hint="eastAsia"/>
        </w:rPr>
        <w:t>指定要订阅的服务接口。</w:t>
      </w:r>
    </w:p>
    <w:p w:rsidR="000F7C5A" w:rsidRDefault="000F7C5A" w:rsidP="000F7C5A">
      <w:pPr>
        <w:pStyle w:val="a7"/>
        <w:ind w:left="720"/>
      </w:pPr>
    </w:p>
    <w:p w:rsidR="000F7C5A" w:rsidRDefault="000F7C5A" w:rsidP="000F7C5A">
      <w:pPr>
        <w:pStyle w:val="a7"/>
        <w:ind w:left="720"/>
      </w:pPr>
      <w:r>
        <w:rPr>
          <w:rFonts w:hint="eastAsia"/>
        </w:rPr>
        <w:t>除此之外考虑到</w:t>
      </w:r>
      <w:proofErr w:type="spellStart"/>
      <w:r>
        <w:rPr>
          <w:rFonts w:hint="eastAsia"/>
        </w:rPr>
        <w:t>dubbo</w:t>
      </w:r>
      <w:proofErr w:type="spellEnd"/>
      <w:r>
        <w:rPr>
          <w:rFonts w:hint="eastAsia"/>
        </w:rPr>
        <w:t>的健壮性和性能我们对它的参数项进行的调优。</w:t>
      </w:r>
    </w:p>
    <w:p w:rsidR="000F7C5A" w:rsidRDefault="000F7C5A" w:rsidP="000F7C5A">
      <w:pPr>
        <w:pStyle w:val="a7"/>
        <w:ind w:left="720"/>
      </w:pPr>
      <w:r>
        <w:rPr>
          <w:rFonts w:hint="eastAsia"/>
        </w:rPr>
        <w:t>通过在</w:t>
      </w:r>
      <w:proofErr w:type="spellStart"/>
      <w:r>
        <w:rPr>
          <w:rFonts w:hint="eastAsia"/>
        </w:rPr>
        <w:t>dubbo:protocol</w:t>
      </w:r>
      <w:proofErr w:type="spellEnd"/>
      <w:r>
        <w:rPr>
          <w:rFonts w:hint="eastAsia"/>
        </w:rPr>
        <w:t>中</w:t>
      </w:r>
      <w:proofErr w:type="spellStart"/>
      <w:r>
        <w:rPr>
          <w:rFonts w:hint="eastAsia"/>
        </w:rPr>
        <w:t>threadpool</w:t>
      </w:r>
      <w:proofErr w:type="spellEnd"/>
      <w:r>
        <w:rPr>
          <w:rFonts w:hint="eastAsia"/>
        </w:rPr>
        <w:t>="fixed" threads="200"</w:t>
      </w:r>
      <w:r>
        <w:rPr>
          <w:rFonts w:hint="eastAsia"/>
        </w:rPr>
        <w:t>来启用线程池，</w:t>
      </w:r>
    </w:p>
    <w:p w:rsidR="000F7C5A" w:rsidRDefault="000F7C5A" w:rsidP="000F7C5A">
      <w:pPr>
        <w:pStyle w:val="a7"/>
        <w:ind w:left="720"/>
      </w:pPr>
      <w:r>
        <w:rPr>
          <w:rFonts w:hint="eastAsia"/>
        </w:rPr>
        <w:t>通过在</w:t>
      </w:r>
      <w:proofErr w:type="spellStart"/>
      <w:r>
        <w:rPr>
          <w:rFonts w:hint="eastAsia"/>
        </w:rPr>
        <w:t>dubbo:service</w:t>
      </w:r>
      <w:proofErr w:type="spellEnd"/>
      <w:r>
        <w:rPr>
          <w:rFonts w:hint="eastAsia"/>
        </w:rPr>
        <w:t>中</w:t>
      </w:r>
      <w:r>
        <w:rPr>
          <w:rFonts w:hint="eastAsia"/>
        </w:rPr>
        <w:t>connections=5</w:t>
      </w:r>
      <w:r>
        <w:rPr>
          <w:rFonts w:hint="eastAsia"/>
        </w:rPr>
        <w:t>来指定建立长连接的数量。</w:t>
      </w:r>
    </w:p>
    <w:p w:rsidR="000F7C5A" w:rsidRDefault="000F7C5A" w:rsidP="000F7C5A">
      <w:pPr>
        <w:pStyle w:val="a7"/>
        <w:ind w:left="720"/>
      </w:pPr>
    </w:p>
    <w:p w:rsidR="000F7C5A" w:rsidRDefault="000F7C5A" w:rsidP="000F7C5A">
      <w:pPr>
        <w:pStyle w:val="a7"/>
        <w:ind w:left="720"/>
      </w:pPr>
      <w:r>
        <w:rPr>
          <w:rFonts w:hint="eastAsia"/>
        </w:rPr>
        <w:t>配置</w:t>
      </w:r>
      <w:proofErr w:type="spellStart"/>
      <w:r>
        <w:rPr>
          <w:rFonts w:hint="eastAsia"/>
        </w:rPr>
        <w:t>dubbo</w:t>
      </w:r>
      <w:proofErr w:type="spellEnd"/>
      <w:r>
        <w:rPr>
          <w:rFonts w:hint="eastAsia"/>
        </w:rPr>
        <w:t>集群来提高健壮性以及可用性。</w:t>
      </w:r>
    </w:p>
    <w:p w:rsidR="000F7C5A" w:rsidRDefault="000F7C5A" w:rsidP="000F7C5A">
      <w:pPr>
        <w:pStyle w:val="a7"/>
        <w:ind w:left="720"/>
      </w:pPr>
      <w:proofErr w:type="spellStart"/>
      <w:r>
        <w:rPr>
          <w:rFonts w:hint="eastAsia"/>
        </w:rPr>
        <w:t>dubbo</w:t>
      </w:r>
      <w:proofErr w:type="spellEnd"/>
      <w:r>
        <w:rPr>
          <w:rFonts w:hint="eastAsia"/>
        </w:rPr>
        <w:t>默认的集群容错机制是</w:t>
      </w:r>
      <w:r>
        <w:rPr>
          <w:rFonts w:hint="eastAsia"/>
        </w:rPr>
        <w:t>Failover</w:t>
      </w:r>
      <w:r>
        <w:rPr>
          <w:rFonts w:hint="eastAsia"/>
        </w:rPr>
        <w:t>即失败自动切换，默认的重试次数为</w:t>
      </w:r>
      <w:r>
        <w:rPr>
          <w:rFonts w:hint="eastAsia"/>
        </w:rPr>
        <w:t>2</w:t>
      </w:r>
      <w:r>
        <w:rPr>
          <w:rFonts w:hint="eastAsia"/>
        </w:rPr>
        <w:t>，可以通过</w:t>
      </w:r>
      <w:r>
        <w:rPr>
          <w:rFonts w:hint="eastAsia"/>
        </w:rPr>
        <w:t>retries</w:t>
      </w:r>
      <w:r>
        <w:rPr>
          <w:rFonts w:hint="eastAsia"/>
        </w:rPr>
        <w:tab/>
        <w:t xml:space="preserve">   </w:t>
      </w:r>
      <w:r>
        <w:rPr>
          <w:rFonts w:hint="eastAsia"/>
        </w:rPr>
        <w:t>调整。</w:t>
      </w:r>
    </w:p>
    <w:p w:rsidR="000F7C5A" w:rsidRDefault="000F7C5A" w:rsidP="000F7C5A">
      <w:pPr>
        <w:pStyle w:val="a7"/>
        <w:ind w:left="720"/>
      </w:pPr>
      <w:proofErr w:type="spellStart"/>
      <w:r>
        <w:rPr>
          <w:rFonts w:hint="eastAsia"/>
        </w:rPr>
        <w:t>dubbo</w:t>
      </w:r>
      <w:proofErr w:type="spellEnd"/>
      <w:r>
        <w:rPr>
          <w:rFonts w:hint="eastAsia"/>
        </w:rPr>
        <w:t>默认的负载均衡策略是</w:t>
      </w:r>
      <w:r>
        <w:rPr>
          <w:rFonts w:hint="eastAsia"/>
        </w:rPr>
        <w:t>Random</w:t>
      </w:r>
      <w:r>
        <w:rPr>
          <w:rFonts w:hint="eastAsia"/>
        </w:rPr>
        <w:t>随机，可以按权重设置随机概率。</w:t>
      </w:r>
    </w:p>
    <w:p w:rsidR="000F7C5A" w:rsidRDefault="000F7C5A" w:rsidP="000F7C5A">
      <w:pPr>
        <w:pStyle w:val="a7"/>
        <w:ind w:left="720"/>
      </w:pPr>
      <w:r>
        <w:rPr>
          <w:rFonts w:hint="eastAsia"/>
        </w:rPr>
        <w:t>我们在写完</w:t>
      </w:r>
      <w:proofErr w:type="spellStart"/>
      <w:r>
        <w:rPr>
          <w:rFonts w:hint="eastAsia"/>
        </w:rPr>
        <w:t>dubbo</w:t>
      </w:r>
      <w:proofErr w:type="spellEnd"/>
      <w:r>
        <w:rPr>
          <w:rFonts w:hint="eastAsia"/>
        </w:rPr>
        <w:t>提供者之后，为了测试接口的正确性，我们会进行直连测试。首先会在提供</w:t>
      </w:r>
      <w:r>
        <w:rPr>
          <w:rFonts w:hint="eastAsia"/>
        </w:rPr>
        <w:tab/>
      </w:r>
      <w:r>
        <w:rPr>
          <w:rFonts w:hint="eastAsia"/>
        </w:rPr>
        <w:tab/>
      </w:r>
      <w:r>
        <w:rPr>
          <w:rFonts w:hint="eastAsia"/>
        </w:rPr>
        <w:tab/>
      </w:r>
      <w:r>
        <w:rPr>
          <w:rFonts w:hint="eastAsia"/>
        </w:rPr>
        <w:t>者端，通过将</w:t>
      </w:r>
      <w:proofErr w:type="spellStart"/>
      <w:r>
        <w:rPr>
          <w:rFonts w:hint="eastAsia"/>
        </w:rPr>
        <w:t>dubbo:registry</w:t>
      </w:r>
      <w:proofErr w:type="spellEnd"/>
      <w:r>
        <w:rPr>
          <w:rFonts w:hint="eastAsia"/>
        </w:rPr>
        <w:t>的</w:t>
      </w:r>
      <w:r>
        <w:rPr>
          <w:rFonts w:hint="eastAsia"/>
        </w:rPr>
        <w:t>register</w:t>
      </w:r>
      <w:r>
        <w:rPr>
          <w:rFonts w:hint="eastAsia"/>
        </w:rPr>
        <w:t>设置为</w:t>
      </w:r>
      <w:r>
        <w:rPr>
          <w:rFonts w:hint="eastAsia"/>
        </w:rPr>
        <w:t>false,</w:t>
      </w:r>
      <w:r>
        <w:rPr>
          <w:rFonts w:hint="eastAsia"/>
        </w:rPr>
        <w:t>使其只订阅服务而不注册现在正在开发的</w:t>
      </w:r>
      <w:r>
        <w:rPr>
          <w:rFonts w:hint="eastAsia"/>
        </w:rPr>
        <w:tab/>
      </w:r>
      <w:r>
        <w:rPr>
          <w:rFonts w:hint="eastAsia"/>
        </w:rPr>
        <w:tab/>
      </w:r>
      <w:r>
        <w:rPr>
          <w:rFonts w:hint="eastAsia"/>
        </w:rPr>
        <w:t>服务；</w:t>
      </w:r>
    </w:p>
    <w:p w:rsidR="000F7C5A" w:rsidRDefault="000F7C5A" w:rsidP="000F7C5A">
      <w:pPr>
        <w:pStyle w:val="a7"/>
        <w:ind w:left="720"/>
      </w:pPr>
      <w:r>
        <w:rPr>
          <w:rFonts w:hint="eastAsia"/>
        </w:rPr>
        <w:t>在消费者端，</w:t>
      </w:r>
    </w:p>
    <w:p w:rsidR="000F7C5A" w:rsidRDefault="000F7C5A" w:rsidP="000F7C5A">
      <w:pPr>
        <w:pStyle w:val="a7"/>
        <w:ind w:left="720"/>
      </w:pPr>
      <w:r>
        <w:rPr>
          <w:rFonts w:hint="eastAsia"/>
        </w:rPr>
        <w:t>通过设置</w:t>
      </w:r>
      <w:proofErr w:type="spellStart"/>
      <w:r>
        <w:rPr>
          <w:rFonts w:hint="eastAsia"/>
        </w:rPr>
        <w:t>dubbo:reference</w:t>
      </w:r>
      <w:proofErr w:type="spellEnd"/>
      <w:r>
        <w:rPr>
          <w:rFonts w:hint="eastAsia"/>
        </w:rPr>
        <w:t>的</w:t>
      </w:r>
      <w:proofErr w:type="spellStart"/>
      <w:r>
        <w:rPr>
          <w:rFonts w:hint="eastAsia"/>
        </w:rPr>
        <w:t>url</w:t>
      </w:r>
      <w:proofErr w:type="spellEnd"/>
      <w:r>
        <w:rPr>
          <w:rFonts w:hint="eastAsia"/>
        </w:rPr>
        <w:t>，直连提供者进行测试。</w:t>
      </w:r>
    </w:p>
    <w:p w:rsidR="000F7C5A" w:rsidRDefault="000F7C5A" w:rsidP="000F7C5A">
      <w:pPr>
        <w:pStyle w:val="a7"/>
        <w:ind w:left="720"/>
      </w:pPr>
    </w:p>
    <w:p w:rsidR="000F7C5A" w:rsidRDefault="000F7C5A" w:rsidP="000F7C5A">
      <w:pPr>
        <w:pStyle w:val="a7"/>
        <w:ind w:left="720"/>
      </w:pPr>
      <w:r>
        <w:rPr>
          <w:rFonts w:hint="eastAsia"/>
        </w:rPr>
        <w:t>被动说：</w:t>
      </w:r>
    </w:p>
    <w:p w:rsidR="000F7C5A" w:rsidRDefault="000F7C5A" w:rsidP="000F7C5A">
      <w:pPr>
        <w:pStyle w:val="a7"/>
        <w:ind w:left="720"/>
      </w:pPr>
      <w:r>
        <w:rPr>
          <w:rFonts w:hint="eastAsia"/>
        </w:rPr>
        <w:t>所谓</w:t>
      </w:r>
      <w:proofErr w:type="spellStart"/>
      <w:r>
        <w:rPr>
          <w:rFonts w:hint="eastAsia"/>
        </w:rPr>
        <w:t>dubbo</w:t>
      </w:r>
      <w:proofErr w:type="spellEnd"/>
      <w:r>
        <w:rPr>
          <w:rFonts w:hint="eastAsia"/>
        </w:rPr>
        <w:t>集群就是将</w:t>
      </w:r>
      <w:proofErr w:type="spellStart"/>
      <w:r>
        <w:rPr>
          <w:rFonts w:hint="eastAsia"/>
        </w:rPr>
        <w:t>dubbo</w:t>
      </w:r>
      <w:proofErr w:type="spellEnd"/>
      <w:r>
        <w:rPr>
          <w:rFonts w:hint="eastAsia"/>
        </w:rPr>
        <w:t>的提供者部署多份，在不同的机器上或者说在同一台机器上用不</w:t>
      </w:r>
      <w:r>
        <w:rPr>
          <w:rFonts w:hint="eastAsia"/>
        </w:rPr>
        <w:tab/>
      </w:r>
      <w:r>
        <w:rPr>
          <w:rFonts w:hint="eastAsia"/>
        </w:rPr>
        <w:tab/>
      </w:r>
      <w:r>
        <w:rPr>
          <w:rFonts w:hint="eastAsia"/>
        </w:rPr>
        <w:t>同的端口号。</w:t>
      </w:r>
    </w:p>
    <w:p w:rsidR="000F7C5A" w:rsidRPr="000F7C5A" w:rsidRDefault="000F7C5A" w:rsidP="000F7C5A">
      <w:pPr>
        <w:pStyle w:val="a7"/>
        <w:ind w:left="720"/>
      </w:pPr>
      <w:r>
        <w:rPr>
          <w:rFonts w:hint="eastAsia"/>
        </w:rPr>
        <w:t>从而在启动时可以向注册中心进行注册，这样结合</w:t>
      </w:r>
      <w:proofErr w:type="spellStart"/>
      <w:r>
        <w:rPr>
          <w:rFonts w:hint="eastAsia"/>
        </w:rPr>
        <w:t>dubbo</w:t>
      </w:r>
      <w:proofErr w:type="spellEnd"/>
      <w:r>
        <w:rPr>
          <w:rFonts w:hint="eastAsia"/>
        </w:rPr>
        <w:t>的集群容错策略以及负载均衡策略可</w:t>
      </w:r>
      <w:r>
        <w:rPr>
          <w:rFonts w:hint="eastAsia"/>
        </w:rPr>
        <w:tab/>
      </w:r>
      <w:r>
        <w:rPr>
          <w:rFonts w:hint="eastAsia"/>
        </w:rPr>
        <w:tab/>
      </w:r>
      <w:r>
        <w:rPr>
          <w:rFonts w:hint="eastAsia"/>
        </w:rPr>
        <w:t>以提高可用性。</w:t>
      </w:r>
    </w:p>
    <w:p w:rsidR="000F7C5A" w:rsidRDefault="000F7C5A" w:rsidP="000F7C5A">
      <w:pPr>
        <w:pStyle w:val="a7"/>
        <w:ind w:left="720"/>
      </w:pPr>
      <w:proofErr w:type="spellStart"/>
      <w:r>
        <w:rPr>
          <w:rFonts w:hint="eastAsia"/>
        </w:rPr>
        <w:t>dubbo</w:t>
      </w:r>
      <w:proofErr w:type="spellEnd"/>
      <w:r>
        <w:rPr>
          <w:rFonts w:hint="eastAsia"/>
        </w:rPr>
        <w:t>负载均衡策略：随机</w:t>
      </w:r>
      <w:r>
        <w:rPr>
          <w:rFonts w:hint="eastAsia"/>
        </w:rPr>
        <w:t>,</w:t>
      </w:r>
      <w:r>
        <w:rPr>
          <w:rFonts w:hint="eastAsia"/>
        </w:rPr>
        <w:t>轮询，最少活跃调用数。</w:t>
      </w:r>
    </w:p>
    <w:p w:rsidR="000F7C5A" w:rsidRPr="005A25E4" w:rsidRDefault="000F7C5A" w:rsidP="000F7C5A">
      <w:pPr>
        <w:pStyle w:val="a7"/>
        <w:ind w:left="720" w:firstLineChars="0" w:firstLine="0"/>
      </w:pPr>
      <w:r>
        <w:rPr>
          <w:rFonts w:hint="eastAsia"/>
        </w:rPr>
        <w:tab/>
        <w:t xml:space="preserve">   </w:t>
      </w:r>
      <w:proofErr w:type="spellStart"/>
      <w:r>
        <w:rPr>
          <w:rFonts w:hint="eastAsia"/>
        </w:rPr>
        <w:t>dubbo</w:t>
      </w:r>
      <w:proofErr w:type="spellEnd"/>
      <w:r>
        <w:rPr>
          <w:rFonts w:hint="eastAsia"/>
        </w:rPr>
        <w:t>的集群容错</w:t>
      </w:r>
      <w:r>
        <w:rPr>
          <w:rFonts w:hint="eastAsia"/>
        </w:rPr>
        <w:t>:</w:t>
      </w:r>
      <w:r>
        <w:rPr>
          <w:rFonts w:hint="eastAsia"/>
        </w:rPr>
        <w:t>失败自动切换</w:t>
      </w:r>
      <w:r>
        <w:rPr>
          <w:rFonts w:hint="eastAsia"/>
        </w:rPr>
        <w:t>,</w:t>
      </w:r>
      <w:r>
        <w:rPr>
          <w:rFonts w:hint="eastAsia"/>
        </w:rPr>
        <w:t>快速失败</w:t>
      </w:r>
      <w:r>
        <w:rPr>
          <w:rFonts w:hint="eastAsia"/>
        </w:rPr>
        <w:t>,</w:t>
      </w:r>
      <w:r>
        <w:rPr>
          <w:rFonts w:hint="eastAsia"/>
        </w:rPr>
        <w:t>失败安全。</w:t>
      </w:r>
    </w:p>
    <w:p w:rsidR="00820449" w:rsidRDefault="00281CF3" w:rsidP="00A40CCE">
      <w:pPr>
        <w:pStyle w:val="a7"/>
        <w:numPr>
          <w:ilvl w:val="0"/>
          <w:numId w:val="69"/>
        </w:numPr>
        <w:ind w:firstLineChars="0"/>
        <w:outlineLvl w:val="1"/>
        <w:rPr>
          <w:b/>
        </w:rPr>
      </w:pPr>
      <w:r>
        <w:rPr>
          <w:rFonts w:hint="eastAsia"/>
          <w:b/>
        </w:rPr>
        <w:t>全文检索</w:t>
      </w:r>
    </w:p>
    <w:p w:rsidR="00281CF3" w:rsidRDefault="00281CF3" w:rsidP="00A40CCE">
      <w:pPr>
        <w:pStyle w:val="a7"/>
        <w:numPr>
          <w:ilvl w:val="0"/>
          <w:numId w:val="73"/>
        </w:numPr>
        <w:ind w:firstLineChars="0"/>
        <w:outlineLvl w:val="2"/>
        <w:rPr>
          <w:b/>
        </w:rPr>
      </w:pPr>
      <w:r w:rsidRPr="00281CF3">
        <w:rPr>
          <w:rFonts w:hint="eastAsia"/>
          <w:b/>
        </w:rPr>
        <w:t>什么是全文检索？</w:t>
      </w:r>
    </w:p>
    <w:p w:rsidR="00281CF3" w:rsidRPr="00281CF3" w:rsidRDefault="00281CF3" w:rsidP="00281CF3">
      <w:pPr>
        <w:pStyle w:val="a7"/>
        <w:ind w:left="720" w:firstLineChars="0" w:firstLine="0"/>
      </w:pPr>
      <w:r w:rsidRPr="00281CF3">
        <w:rPr>
          <w:rFonts w:hint="eastAsia"/>
        </w:rPr>
        <w:t>答：什么叫做全文检索呢？这要从我们生活中的数据说起。</w:t>
      </w:r>
    </w:p>
    <w:p w:rsidR="00281CF3" w:rsidRPr="00281CF3" w:rsidRDefault="00281CF3" w:rsidP="00281CF3">
      <w:pPr>
        <w:pStyle w:val="a7"/>
        <w:ind w:left="720" w:firstLineChars="0" w:firstLine="0"/>
      </w:pPr>
      <w:r w:rsidRPr="00281CF3">
        <w:rPr>
          <w:rFonts w:hint="eastAsia"/>
        </w:rPr>
        <w:t>我们生活中的数据总体分为两种：结构化数据和非结构化数据。</w:t>
      </w:r>
    </w:p>
    <w:p w:rsidR="00281CF3" w:rsidRPr="00281CF3" w:rsidRDefault="00281CF3" w:rsidP="00281CF3">
      <w:pPr>
        <w:pStyle w:val="a7"/>
        <w:ind w:left="720" w:firstLineChars="0" w:firstLine="0"/>
      </w:pPr>
      <w:r w:rsidRPr="00281CF3">
        <w:rPr>
          <w:rFonts w:hint="eastAsia"/>
        </w:rPr>
        <w:t>1</w:t>
      </w:r>
      <w:r w:rsidRPr="00281CF3">
        <w:rPr>
          <w:rFonts w:hint="eastAsia"/>
        </w:rPr>
        <w:t>）结构化数据：指具有固定格式或有限长度的数据，如数据库，元数据等。</w:t>
      </w:r>
    </w:p>
    <w:p w:rsidR="00281CF3" w:rsidRPr="00281CF3" w:rsidRDefault="00281CF3" w:rsidP="00281CF3">
      <w:pPr>
        <w:pStyle w:val="a7"/>
        <w:ind w:left="720" w:firstLineChars="0" w:firstLine="0"/>
      </w:pPr>
      <w:r w:rsidRPr="00281CF3">
        <w:rPr>
          <w:rFonts w:hint="eastAsia"/>
        </w:rPr>
        <w:t>2</w:t>
      </w:r>
      <w:r w:rsidRPr="00281CF3">
        <w:rPr>
          <w:rFonts w:hint="eastAsia"/>
        </w:rPr>
        <w:t>）非结构化数据：指不定长或无固定格式的数据，如邮件，</w:t>
      </w:r>
      <w:r w:rsidRPr="00281CF3">
        <w:rPr>
          <w:rFonts w:hint="eastAsia"/>
        </w:rPr>
        <w:t>word</w:t>
      </w:r>
      <w:r w:rsidRPr="00281CF3">
        <w:rPr>
          <w:rFonts w:hint="eastAsia"/>
        </w:rPr>
        <w:t>文档等。</w:t>
      </w:r>
    </w:p>
    <w:p w:rsidR="00281CF3" w:rsidRPr="00281CF3" w:rsidRDefault="00281CF3" w:rsidP="00281CF3">
      <w:pPr>
        <w:pStyle w:val="a7"/>
        <w:ind w:left="720" w:firstLineChars="0" w:firstLine="0"/>
      </w:pPr>
      <w:r w:rsidRPr="00281CF3">
        <w:rPr>
          <w:rFonts w:hint="eastAsia"/>
        </w:rPr>
        <w:t>非结构化数据又一种叫法叫全文数据。</w:t>
      </w:r>
    </w:p>
    <w:p w:rsidR="00281CF3" w:rsidRPr="00281CF3" w:rsidRDefault="00281CF3" w:rsidP="00281CF3">
      <w:pPr>
        <w:pStyle w:val="a7"/>
        <w:ind w:left="720" w:firstLineChars="0" w:firstLine="0"/>
      </w:pPr>
      <w:r w:rsidRPr="00281CF3">
        <w:rPr>
          <w:rFonts w:hint="eastAsia"/>
        </w:rPr>
        <w:t>按照数据的分类，搜索也分为两种：</w:t>
      </w:r>
    </w:p>
    <w:p w:rsidR="00281CF3" w:rsidRPr="00281CF3" w:rsidRDefault="00281CF3" w:rsidP="00281CF3">
      <w:pPr>
        <w:pStyle w:val="a7"/>
        <w:ind w:left="720" w:firstLineChars="0" w:firstLine="0"/>
      </w:pPr>
      <w:r w:rsidRPr="00281CF3">
        <w:rPr>
          <w:rFonts w:hint="eastAsia"/>
        </w:rPr>
        <w:t>1</w:t>
      </w:r>
      <w:r w:rsidRPr="00281CF3">
        <w:rPr>
          <w:rFonts w:hint="eastAsia"/>
        </w:rPr>
        <w:t>）对结构化数据的搜索：如对数据库的搜索，用</w:t>
      </w:r>
      <w:r w:rsidRPr="00281CF3">
        <w:rPr>
          <w:rFonts w:hint="eastAsia"/>
        </w:rPr>
        <w:t>SQL</w:t>
      </w:r>
      <w:r w:rsidRPr="00281CF3">
        <w:rPr>
          <w:rFonts w:hint="eastAsia"/>
        </w:rPr>
        <w:t>语句。</w:t>
      </w:r>
    </w:p>
    <w:p w:rsidR="00281CF3" w:rsidRPr="00281CF3" w:rsidRDefault="00281CF3" w:rsidP="00281CF3">
      <w:pPr>
        <w:pStyle w:val="a7"/>
        <w:ind w:left="720" w:firstLineChars="0" w:firstLine="0"/>
      </w:pPr>
      <w:r w:rsidRPr="00281CF3">
        <w:rPr>
          <w:rFonts w:hint="eastAsia"/>
        </w:rPr>
        <w:t>2</w:t>
      </w:r>
      <w:r w:rsidRPr="00281CF3">
        <w:rPr>
          <w:rFonts w:hint="eastAsia"/>
        </w:rPr>
        <w:t>）对非结构化数据的搜索：如利用</w:t>
      </w:r>
      <w:r w:rsidRPr="00281CF3">
        <w:rPr>
          <w:rFonts w:hint="eastAsia"/>
        </w:rPr>
        <w:t>windows</w:t>
      </w:r>
      <w:r w:rsidRPr="00281CF3">
        <w:rPr>
          <w:rFonts w:hint="eastAsia"/>
        </w:rPr>
        <w:t>的搜索也可以搜索文件内容，</w:t>
      </w:r>
    </w:p>
    <w:p w:rsidR="00281CF3" w:rsidRPr="00281CF3" w:rsidRDefault="00281CF3" w:rsidP="00281CF3">
      <w:pPr>
        <w:pStyle w:val="a7"/>
        <w:ind w:left="720" w:firstLineChars="0" w:firstLine="0"/>
      </w:pPr>
      <w:r w:rsidRPr="00281CF3">
        <w:rPr>
          <w:rFonts w:hint="eastAsia"/>
        </w:rPr>
        <w:t>全文检索：</w:t>
      </w:r>
      <w:r w:rsidRPr="00281CF3">
        <w:rPr>
          <w:rFonts w:hint="eastAsia"/>
        </w:rPr>
        <w:t xml:space="preserve"> </w:t>
      </w:r>
      <w:r w:rsidRPr="00281CF3">
        <w:rPr>
          <w:rFonts w:hint="eastAsia"/>
        </w:rPr>
        <w:t>就是一种将文件中所有文本与检索项匹配的文字资料检索方法。全文检索首先将要查询</w:t>
      </w:r>
      <w:r w:rsidRPr="00281CF3">
        <w:rPr>
          <w:rFonts w:hint="eastAsia"/>
        </w:rPr>
        <w:lastRenderedPageBreak/>
        <w:t>的目标文档中的词提取出来，组成索引，通过查询索引达到搜索目标文档的目的。这种先建立索引，再对索引进行搜索的过程就叫全文检索（</w:t>
      </w:r>
      <w:r w:rsidRPr="00281CF3">
        <w:rPr>
          <w:rFonts w:hint="eastAsia"/>
        </w:rPr>
        <w:t>Full-text Search</w:t>
      </w:r>
      <w:r w:rsidRPr="00281CF3">
        <w:rPr>
          <w:rFonts w:hint="eastAsia"/>
        </w:rPr>
        <w:t>）。</w:t>
      </w:r>
    </w:p>
    <w:p w:rsidR="002A41D8" w:rsidRDefault="0072140B" w:rsidP="00A40CCE">
      <w:pPr>
        <w:pStyle w:val="a7"/>
        <w:numPr>
          <w:ilvl w:val="0"/>
          <w:numId w:val="73"/>
        </w:numPr>
        <w:ind w:firstLineChars="0"/>
        <w:outlineLvl w:val="2"/>
        <w:rPr>
          <w:b/>
        </w:rPr>
      </w:pPr>
      <w:r w:rsidRPr="0072140B">
        <w:rPr>
          <w:rFonts w:hint="eastAsia"/>
          <w:b/>
        </w:rPr>
        <w:t>简单介绍一下</w:t>
      </w:r>
      <w:r w:rsidRPr="0072140B">
        <w:rPr>
          <w:rFonts w:hint="eastAsia"/>
          <w:b/>
        </w:rPr>
        <w:t xml:space="preserve"> </w:t>
      </w:r>
      <w:proofErr w:type="spellStart"/>
      <w:r w:rsidRPr="0072140B">
        <w:rPr>
          <w:rFonts w:hint="eastAsia"/>
          <w:b/>
        </w:rPr>
        <w:t>solr</w:t>
      </w:r>
      <w:proofErr w:type="spellEnd"/>
    </w:p>
    <w:p w:rsidR="0072140B" w:rsidRPr="00100112" w:rsidRDefault="00CC128A" w:rsidP="00AE3357">
      <w:pPr>
        <w:pStyle w:val="a7"/>
        <w:ind w:left="720" w:firstLineChars="0" w:firstLine="0"/>
      </w:pPr>
      <w:r>
        <w:rPr>
          <w:rFonts w:hint="eastAsia"/>
        </w:rPr>
        <w:t xml:space="preserve"> </w:t>
      </w:r>
      <w:proofErr w:type="spellStart"/>
      <w:r w:rsidRPr="00CC128A">
        <w:rPr>
          <w:rFonts w:hint="eastAsia"/>
        </w:rPr>
        <w:t>Solr</w:t>
      </w:r>
      <w:proofErr w:type="spellEnd"/>
      <w:r w:rsidRPr="00CC128A">
        <w:rPr>
          <w:rFonts w:hint="eastAsia"/>
        </w:rPr>
        <w:t>是基于</w:t>
      </w:r>
      <w:r w:rsidRPr="00CC128A">
        <w:rPr>
          <w:rFonts w:hint="eastAsia"/>
        </w:rPr>
        <w:t>Lucene</w:t>
      </w:r>
      <w:r w:rsidRPr="00CC128A">
        <w:rPr>
          <w:rFonts w:hint="eastAsia"/>
        </w:rPr>
        <w:t>开发的全文检索服务器，而</w:t>
      </w:r>
      <w:r w:rsidRPr="00CC128A">
        <w:rPr>
          <w:rFonts w:hint="eastAsia"/>
        </w:rPr>
        <w:t>Lucene</w:t>
      </w:r>
      <w:r w:rsidRPr="00CC128A">
        <w:rPr>
          <w:rFonts w:hint="eastAsia"/>
        </w:rPr>
        <w:t>就是一套实现了全文检索的</w:t>
      </w:r>
      <w:proofErr w:type="spellStart"/>
      <w:r w:rsidRPr="00CC128A">
        <w:rPr>
          <w:rFonts w:hint="eastAsia"/>
        </w:rPr>
        <w:t>api</w:t>
      </w:r>
      <w:proofErr w:type="spellEnd"/>
      <w:r w:rsidRPr="00CC128A">
        <w:rPr>
          <w:rFonts w:hint="eastAsia"/>
        </w:rPr>
        <w:t>，其本质就是一个全文检索的过程。全文检索就是把原始文档根据一定的规则拆分成若干个关键词，然后根据关键词创建索引，当查询时先查询索引找到对应的关键词，并根据关键词找到对应的文档，也就是查询结果，最终把查询结果展示给用户的过程。</w:t>
      </w:r>
    </w:p>
    <w:p w:rsidR="00AE3357" w:rsidRDefault="00AE3357" w:rsidP="00A40CCE">
      <w:pPr>
        <w:pStyle w:val="a7"/>
        <w:numPr>
          <w:ilvl w:val="0"/>
          <w:numId w:val="73"/>
        </w:numPr>
        <w:ind w:firstLineChars="0"/>
        <w:outlineLvl w:val="2"/>
        <w:rPr>
          <w:b/>
        </w:rPr>
      </w:pPr>
      <w:proofErr w:type="spellStart"/>
      <w:r w:rsidRPr="00AE3357">
        <w:rPr>
          <w:rFonts w:hint="eastAsia"/>
          <w:b/>
        </w:rPr>
        <w:t>Solr</w:t>
      </w:r>
      <w:proofErr w:type="spellEnd"/>
      <w:r w:rsidRPr="00AE3357">
        <w:rPr>
          <w:rFonts w:hint="eastAsia"/>
          <w:b/>
        </w:rPr>
        <w:t>是由哪两个部分构成？</w:t>
      </w:r>
    </w:p>
    <w:p w:rsidR="00AE3357" w:rsidRPr="00AE3357" w:rsidRDefault="00AE3357" w:rsidP="00AE3357">
      <w:pPr>
        <w:pStyle w:val="a7"/>
        <w:ind w:left="720"/>
      </w:pPr>
      <w:proofErr w:type="spellStart"/>
      <w:r w:rsidRPr="00AE3357">
        <w:rPr>
          <w:rFonts w:hint="eastAsia"/>
        </w:rPr>
        <w:t>Solr</w:t>
      </w:r>
      <w:proofErr w:type="spellEnd"/>
      <w:r w:rsidRPr="00AE3357">
        <w:rPr>
          <w:rFonts w:hint="eastAsia"/>
        </w:rPr>
        <w:t>的</w:t>
      </w:r>
      <w:r w:rsidRPr="00AE3357">
        <w:rPr>
          <w:rFonts w:hint="eastAsia"/>
        </w:rPr>
        <w:t>web</w:t>
      </w:r>
      <w:r w:rsidRPr="00AE3357">
        <w:rPr>
          <w:rFonts w:hint="eastAsia"/>
        </w:rPr>
        <w:t>服务</w:t>
      </w:r>
    </w:p>
    <w:p w:rsidR="00AE3357" w:rsidRPr="00AE3357" w:rsidRDefault="00AE3357" w:rsidP="00AE3357">
      <w:pPr>
        <w:pStyle w:val="a7"/>
        <w:ind w:left="720"/>
      </w:pPr>
      <w:proofErr w:type="spellStart"/>
      <w:r w:rsidRPr="00AE3357">
        <w:rPr>
          <w:rFonts w:hint="eastAsia"/>
        </w:rPr>
        <w:t>Solr</w:t>
      </w:r>
      <w:proofErr w:type="spellEnd"/>
      <w:r w:rsidRPr="00AE3357">
        <w:rPr>
          <w:rFonts w:hint="eastAsia"/>
        </w:rPr>
        <w:t>的索引库</w:t>
      </w:r>
    </w:p>
    <w:p w:rsidR="00890B06" w:rsidRDefault="00890B06" w:rsidP="00A40CCE">
      <w:pPr>
        <w:pStyle w:val="a7"/>
        <w:numPr>
          <w:ilvl w:val="0"/>
          <w:numId w:val="73"/>
        </w:numPr>
        <w:ind w:firstLineChars="0"/>
        <w:outlineLvl w:val="2"/>
        <w:rPr>
          <w:b/>
        </w:rPr>
      </w:pPr>
      <w:r w:rsidRPr="00890B06">
        <w:rPr>
          <w:rFonts w:hint="eastAsia"/>
          <w:b/>
        </w:rPr>
        <w:t>什么是倒排索引</w:t>
      </w:r>
    </w:p>
    <w:p w:rsidR="00BC308D" w:rsidRPr="00BC308D" w:rsidRDefault="00BC308D" w:rsidP="00BC308D">
      <w:pPr>
        <w:pStyle w:val="a7"/>
        <w:ind w:left="720"/>
      </w:pPr>
      <w:r w:rsidRPr="00BC308D">
        <w:rPr>
          <w:rFonts w:hint="eastAsia"/>
        </w:rPr>
        <w:t>对数据进行分析，抽取出数据中的词条，以词条作为</w:t>
      </w:r>
      <w:r w:rsidRPr="00BC308D">
        <w:rPr>
          <w:rFonts w:hint="eastAsia"/>
        </w:rPr>
        <w:t>key</w:t>
      </w:r>
      <w:r w:rsidRPr="00BC308D">
        <w:rPr>
          <w:rFonts w:hint="eastAsia"/>
        </w:rPr>
        <w:t>，对应数据的存储位置作为</w:t>
      </w:r>
      <w:r w:rsidRPr="00BC308D">
        <w:rPr>
          <w:rFonts w:hint="eastAsia"/>
        </w:rPr>
        <w:t>value</w:t>
      </w:r>
      <w:r w:rsidRPr="00BC308D">
        <w:rPr>
          <w:rFonts w:hint="eastAsia"/>
        </w:rPr>
        <w:t>，实现索引的存储。这种索引称为倒排索引。</w:t>
      </w:r>
    </w:p>
    <w:p w:rsidR="00890B06" w:rsidRPr="00BC308D" w:rsidRDefault="00BC308D" w:rsidP="00BC308D">
      <w:pPr>
        <w:pStyle w:val="a7"/>
        <w:ind w:left="720"/>
      </w:pPr>
      <w:r w:rsidRPr="00BC308D">
        <w:rPr>
          <w:rFonts w:hint="eastAsia"/>
        </w:rPr>
        <w:t>当</w:t>
      </w:r>
      <w:proofErr w:type="spellStart"/>
      <w:r w:rsidRPr="00BC308D">
        <w:rPr>
          <w:rFonts w:hint="eastAsia"/>
        </w:rPr>
        <w:t>solr</w:t>
      </w:r>
      <w:proofErr w:type="spellEnd"/>
      <w:r w:rsidRPr="00BC308D">
        <w:rPr>
          <w:rFonts w:hint="eastAsia"/>
        </w:rPr>
        <w:t>存储文档时，</w:t>
      </w:r>
      <w:proofErr w:type="spellStart"/>
      <w:r w:rsidRPr="00BC308D">
        <w:rPr>
          <w:rFonts w:hint="eastAsia"/>
        </w:rPr>
        <w:t>solr</w:t>
      </w:r>
      <w:proofErr w:type="spellEnd"/>
      <w:r w:rsidRPr="00BC308D">
        <w:rPr>
          <w:rFonts w:hint="eastAsia"/>
        </w:rPr>
        <w:t>会首先对文档数据进行分词，创建索引库和文档数据库。所谓的分词是指：将一段字符文本按照一定的规则分成若干个单词。</w:t>
      </w:r>
    </w:p>
    <w:p w:rsidR="002A41D8" w:rsidRDefault="00EA743B" w:rsidP="00A40CCE">
      <w:pPr>
        <w:pStyle w:val="a7"/>
        <w:numPr>
          <w:ilvl w:val="0"/>
          <w:numId w:val="73"/>
        </w:numPr>
        <w:ind w:firstLineChars="0"/>
        <w:outlineLvl w:val="2"/>
        <w:rPr>
          <w:b/>
        </w:rPr>
      </w:pPr>
      <w:proofErr w:type="spellStart"/>
      <w:r w:rsidRPr="00EA743B">
        <w:rPr>
          <w:rFonts w:hint="eastAsia"/>
          <w:b/>
        </w:rPr>
        <w:t>solr</w:t>
      </w:r>
      <w:proofErr w:type="spellEnd"/>
      <w:r w:rsidRPr="00EA743B">
        <w:rPr>
          <w:rFonts w:hint="eastAsia"/>
          <w:b/>
        </w:rPr>
        <w:t xml:space="preserve"> </w:t>
      </w:r>
      <w:r w:rsidRPr="00EA743B">
        <w:rPr>
          <w:rFonts w:hint="eastAsia"/>
          <w:b/>
        </w:rPr>
        <w:t>怎么设置搜索结果排名靠前</w:t>
      </w:r>
    </w:p>
    <w:p w:rsidR="00EA743B" w:rsidRPr="00470308" w:rsidRDefault="00470308" w:rsidP="00470308">
      <w:pPr>
        <w:pStyle w:val="a7"/>
        <w:ind w:left="720" w:firstLineChars="0" w:firstLine="0"/>
      </w:pPr>
      <w:r w:rsidRPr="00470308">
        <w:rPr>
          <w:rFonts w:hint="eastAsia"/>
        </w:rPr>
        <w:t>可以设置文档中域的</w:t>
      </w:r>
      <w:r w:rsidRPr="00470308">
        <w:rPr>
          <w:rFonts w:hint="eastAsia"/>
        </w:rPr>
        <w:t xml:space="preserve"> boost </w:t>
      </w:r>
      <w:r w:rsidRPr="00470308">
        <w:rPr>
          <w:rFonts w:hint="eastAsia"/>
        </w:rPr>
        <w:t>值，</w:t>
      </w:r>
      <w:r w:rsidRPr="00470308">
        <w:rPr>
          <w:rFonts w:hint="eastAsia"/>
        </w:rPr>
        <w:t xml:space="preserve">boost </w:t>
      </w:r>
      <w:r w:rsidRPr="00470308">
        <w:rPr>
          <w:rFonts w:hint="eastAsia"/>
        </w:rPr>
        <w:t>值越高，计算出来的相关度得分就越高，排名也就越靠前。此方法可以把热点商品或者推广商品的排名提高。</w:t>
      </w:r>
    </w:p>
    <w:p w:rsidR="002A41D8" w:rsidRDefault="00183163" w:rsidP="00A40CCE">
      <w:pPr>
        <w:pStyle w:val="a7"/>
        <w:numPr>
          <w:ilvl w:val="0"/>
          <w:numId w:val="73"/>
        </w:numPr>
        <w:ind w:firstLineChars="0"/>
        <w:outlineLvl w:val="2"/>
        <w:rPr>
          <w:b/>
        </w:rPr>
      </w:pPr>
      <w:proofErr w:type="spellStart"/>
      <w:r w:rsidRPr="00183163">
        <w:rPr>
          <w:rFonts w:hint="eastAsia"/>
          <w:b/>
        </w:rPr>
        <w:t>solr</w:t>
      </w:r>
      <w:proofErr w:type="spellEnd"/>
      <w:r w:rsidRPr="00183163">
        <w:rPr>
          <w:rFonts w:hint="eastAsia"/>
          <w:b/>
        </w:rPr>
        <w:t xml:space="preserve"> </w:t>
      </w:r>
      <w:r w:rsidRPr="00183163">
        <w:rPr>
          <w:rFonts w:hint="eastAsia"/>
          <w:b/>
        </w:rPr>
        <w:t>中</w:t>
      </w:r>
      <w:r w:rsidRPr="00183163">
        <w:rPr>
          <w:rFonts w:hint="eastAsia"/>
          <w:b/>
        </w:rPr>
        <w:t xml:space="preserve"> IK </w:t>
      </w:r>
      <w:r w:rsidRPr="00183163">
        <w:rPr>
          <w:rFonts w:hint="eastAsia"/>
          <w:b/>
        </w:rPr>
        <w:t>分词器原理是什么？</w:t>
      </w:r>
    </w:p>
    <w:p w:rsidR="006F5F36" w:rsidRDefault="006F5F36" w:rsidP="006F5F36">
      <w:pPr>
        <w:pStyle w:val="a7"/>
        <w:ind w:left="720" w:firstLineChars="0" w:firstLine="0"/>
      </w:pPr>
      <w:proofErr w:type="spellStart"/>
      <w:r w:rsidRPr="006F5F36">
        <w:rPr>
          <w:rFonts w:hint="eastAsia"/>
        </w:rPr>
        <w:t>Ik</w:t>
      </w:r>
      <w:proofErr w:type="spellEnd"/>
      <w:r w:rsidRPr="006F5F36">
        <w:rPr>
          <w:rFonts w:hint="eastAsia"/>
        </w:rPr>
        <w:t xml:space="preserve"> </w:t>
      </w:r>
      <w:r w:rsidRPr="006F5F36">
        <w:rPr>
          <w:rFonts w:hint="eastAsia"/>
        </w:rPr>
        <w:t>分词器的分词原理本质上是词典分词。先在内存中初始化一个词典，然后在分词过程中挨个读取字符，和字典中的字符相匹配，把文档中的所有的词语拆分出来的过程。</w:t>
      </w:r>
    </w:p>
    <w:p w:rsidR="00C873EC" w:rsidRPr="002F0BD7" w:rsidRDefault="00C873EC" w:rsidP="00A40CCE">
      <w:pPr>
        <w:pStyle w:val="a7"/>
        <w:numPr>
          <w:ilvl w:val="0"/>
          <w:numId w:val="73"/>
        </w:numPr>
        <w:ind w:firstLineChars="0"/>
        <w:outlineLvl w:val="2"/>
        <w:rPr>
          <w:b/>
        </w:rPr>
      </w:pPr>
      <w:proofErr w:type="spellStart"/>
      <w:r w:rsidRPr="002F0BD7">
        <w:rPr>
          <w:rFonts w:hint="eastAsia"/>
          <w:b/>
        </w:rPr>
        <w:t>solr</w:t>
      </w:r>
      <w:proofErr w:type="spellEnd"/>
      <w:r w:rsidRPr="002F0BD7">
        <w:rPr>
          <w:rFonts w:hint="eastAsia"/>
          <w:b/>
        </w:rPr>
        <w:t>的索引查询为什么比数据库要快。</w:t>
      </w:r>
    </w:p>
    <w:p w:rsidR="00C873EC" w:rsidRPr="00C873EC" w:rsidRDefault="00C873EC" w:rsidP="00C873EC">
      <w:pPr>
        <w:pStyle w:val="a7"/>
        <w:ind w:left="720" w:firstLineChars="0" w:firstLine="0"/>
      </w:pPr>
      <w:proofErr w:type="spellStart"/>
      <w:r w:rsidRPr="00C873EC">
        <w:rPr>
          <w:rFonts w:hint="eastAsia"/>
        </w:rPr>
        <w:t>Solr</w:t>
      </w:r>
      <w:proofErr w:type="spellEnd"/>
      <w:r w:rsidRPr="00C873EC">
        <w:rPr>
          <w:rFonts w:hint="eastAsia"/>
        </w:rPr>
        <w:t>使用的是</w:t>
      </w:r>
      <w:r w:rsidRPr="00C873EC">
        <w:rPr>
          <w:rFonts w:hint="eastAsia"/>
        </w:rPr>
        <w:t>Lucene API</w:t>
      </w:r>
      <w:r w:rsidRPr="00C873EC">
        <w:rPr>
          <w:rFonts w:hint="eastAsia"/>
        </w:rPr>
        <w:t>实现的全文检索。全文检索本质上是查询的索引。而数据库中并不是所有的字段都建立的索引，更何况如果使用</w:t>
      </w:r>
      <w:r w:rsidRPr="00C873EC">
        <w:rPr>
          <w:rFonts w:hint="eastAsia"/>
        </w:rPr>
        <w:t>like</w:t>
      </w:r>
      <w:r w:rsidRPr="00C873EC">
        <w:rPr>
          <w:rFonts w:hint="eastAsia"/>
        </w:rPr>
        <w:t>查询时很大的可能是不使用索引，所以使用</w:t>
      </w:r>
      <w:proofErr w:type="spellStart"/>
      <w:r w:rsidRPr="00C873EC">
        <w:rPr>
          <w:rFonts w:hint="eastAsia"/>
        </w:rPr>
        <w:t>solr</w:t>
      </w:r>
      <w:proofErr w:type="spellEnd"/>
      <w:r w:rsidRPr="00C873EC">
        <w:rPr>
          <w:rFonts w:hint="eastAsia"/>
        </w:rPr>
        <w:t>查询时要比查数据库快。</w:t>
      </w:r>
    </w:p>
    <w:p w:rsidR="00C873EC" w:rsidRDefault="00C873EC" w:rsidP="00A40CCE">
      <w:pPr>
        <w:pStyle w:val="a7"/>
        <w:numPr>
          <w:ilvl w:val="0"/>
          <w:numId w:val="73"/>
        </w:numPr>
        <w:ind w:firstLineChars="0"/>
        <w:outlineLvl w:val="2"/>
        <w:rPr>
          <w:b/>
        </w:rPr>
      </w:pPr>
      <w:r w:rsidRPr="00361475">
        <w:rPr>
          <w:b/>
        </w:rPr>
        <w:t>如何处理数据量大、并发量高的搜索</w:t>
      </w:r>
    </w:p>
    <w:p w:rsidR="00C873EC" w:rsidRDefault="00C873EC" w:rsidP="006F5F36">
      <w:pPr>
        <w:pStyle w:val="a7"/>
        <w:ind w:left="720" w:firstLineChars="0" w:firstLine="0"/>
      </w:pPr>
      <w:r w:rsidRPr="00C873EC">
        <w:rPr>
          <w:rFonts w:hint="eastAsia"/>
        </w:rPr>
        <w:t>如果要搜索的内容数据量很大并且并发量很高的情况下，一个</w:t>
      </w:r>
      <w:proofErr w:type="spellStart"/>
      <w:r w:rsidRPr="00C873EC">
        <w:rPr>
          <w:rFonts w:hint="eastAsia"/>
        </w:rPr>
        <w:t>solr</w:t>
      </w:r>
      <w:proofErr w:type="spellEnd"/>
      <w:r w:rsidRPr="00C873EC">
        <w:rPr>
          <w:rFonts w:hint="eastAsia"/>
        </w:rPr>
        <w:t>服务是不能满足要求的，所以此时需要</w:t>
      </w:r>
      <w:proofErr w:type="spellStart"/>
      <w:r w:rsidRPr="00C873EC">
        <w:rPr>
          <w:rFonts w:hint="eastAsia"/>
        </w:rPr>
        <w:t>SolrCloud</w:t>
      </w:r>
      <w:proofErr w:type="spellEnd"/>
      <w:r w:rsidRPr="00C873EC">
        <w:rPr>
          <w:rFonts w:hint="eastAsia"/>
        </w:rPr>
        <w:t>来解决。</w:t>
      </w:r>
      <w:proofErr w:type="spellStart"/>
      <w:r w:rsidRPr="00C873EC">
        <w:rPr>
          <w:rFonts w:hint="eastAsia"/>
        </w:rPr>
        <w:t>SolrCloud</w:t>
      </w:r>
      <w:proofErr w:type="spellEnd"/>
      <w:r w:rsidRPr="00C873EC">
        <w:rPr>
          <w:rFonts w:hint="eastAsia"/>
        </w:rPr>
        <w:t>也就是</w:t>
      </w:r>
      <w:proofErr w:type="spellStart"/>
      <w:r w:rsidRPr="00C873EC">
        <w:rPr>
          <w:rFonts w:hint="eastAsia"/>
        </w:rPr>
        <w:t>solr</w:t>
      </w:r>
      <w:proofErr w:type="spellEnd"/>
      <w:r w:rsidRPr="00C873EC">
        <w:rPr>
          <w:rFonts w:hint="eastAsia"/>
        </w:rPr>
        <w:t>的分布式解决方案。是</w:t>
      </w:r>
      <w:proofErr w:type="spellStart"/>
      <w:r w:rsidRPr="00C873EC">
        <w:rPr>
          <w:rFonts w:hint="eastAsia"/>
        </w:rPr>
        <w:t>zookeeper+solr</w:t>
      </w:r>
      <w:proofErr w:type="spellEnd"/>
      <w:r w:rsidRPr="00C873EC">
        <w:rPr>
          <w:rFonts w:hint="eastAsia"/>
        </w:rPr>
        <w:t>实现的。</w:t>
      </w:r>
    </w:p>
    <w:p w:rsidR="00D416EB" w:rsidRPr="00D416EB" w:rsidRDefault="00D416EB" w:rsidP="00D416EB">
      <w:pPr>
        <w:pStyle w:val="a7"/>
        <w:numPr>
          <w:ilvl w:val="0"/>
          <w:numId w:val="73"/>
        </w:numPr>
        <w:ind w:firstLineChars="0"/>
        <w:outlineLvl w:val="2"/>
        <w:rPr>
          <w:b/>
        </w:rPr>
      </w:pPr>
      <w:r>
        <w:rPr>
          <w:rFonts w:hint="eastAsia"/>
          <w:b/>
        </w:rPr>
        <w:t>库存管理中的效期查询</w:t>
      </w:r>
    </w:p>
    <w:p w:rsidR="00D416EB" w:rsidRDefault="00D416EB" w:rsidP="00D416EB">
      <w:pPr>
        <w:pStyle w:val="a7"/>
        <w:ind w:left="720"/>
      </w:pPr>
      <w:r>
        <w:rPr>
          <w:rFonts w:hint="eastAsia"/>
        </w:rPr>
        <w:t>我做上个项目时，由于库存中的医疗器械有很多，查询起来会很麻烦。所以我们采用了</w:t>
      </w:r>
    </w:p>
    <w:p w:rsidR="00D416EB" w:rsidRDefault="00D416EB" w:rsidP="00D416EB">
      <w:pPr>
        <w:pStyle w:val="a7"/>
        <w:ind w:left="720"/>
      </w:pPr>
      <w:proofErr w:type="spellStart"/>
      <w:r>
        <w:rPr>
          <w:rFonts w:hint="eastAsia"/>
        </w:rPr>
        <w:t>solr</w:t>
      </w:r>
      <w:proofErr w:type="spellEnd"/>
      <w:r>
        <w:rPr>
          <w:rFonts w:hint="eastAsia"/>
        </w:rPr>
        <w:t>进行搜索，</w:t>
      </w:r>
      <w:proofErr w:type="spellStart"/>
      <w:r>
        <w:rPr>
          <w:rFonts w:hint="eastAsia"/>
        </w:rPr>
        <w:t>Solr</w:t>
      </w:r>
      <w:proofErr w:type="spellEnd"/>
      <w:r>
        <w:rPr>
          <w:rFonts w:hint="eastAsia"/>
        </w:rPr>
        <w:t>是一个基于</w:t>
      </w:r>
      <w:proofErr w:type="spellStart"/>
      <w:r>
        <w:rPr>
          <w:rFonts w:hint="eastAsia"/>
        </w:rPr>
        <w:t>lucene</w:t>
      </w:r>
      <w:proofErr w:type="spellEnd"/>
      <w:r>
        <w:rPr>
          <w:rFonts w:hint="eastAsia"/>
        </w:rPr>
        <w:t>全文搜索引擎，全文检索是指计算机索引程序通</w:t>
      </w:r>
    </w:p>
    <w:p w:rsidR="00D416EB" w:rsidRDefault="00D416EB" w:rsidP="00D416EB">
      <w:pPr>
        <w:pStyle w:val="a7"/>
        <w:ind w:left="720"/>
      </w:pPr>
      <w:r>
        <w:rPr>
          <w:rFonts w:hint="eastAsia"/>
        </w:rPr>
        <w:t>过扫描文章中的每一个词，对每一个词建立一个索引，指明该词在文章中出现的次数和</w:t>
      </w:r>
    </w:p>
    <w:p w:rsidR="00D416EB" w:rsidRDefault="00D416EB" w:rsidP="00D416EB">
      <w:pPr>
        <w:pStyle w:val="a7"/>
        <w:ind w:left="720"/>
      </w:pPr>
      <w:r>
        <w:rPr>
          <w:rFonts w:hint="eastAsia"/>
        </w:rPr>
        <w:t>位置，当用户查询时，检索程序就根据事先建立的索引进行查找，并将查找的结果反馈</w:t>
      </w:r>
    </w:p>
    <w:p w:rsidR="00D416EB" w:rsidRDefault="00D416EB" w:rsidP="00D416EB">
      <w:pPr>
        <w:pStyle w:val="a7"/>
        <w:ind w:left="720"/>
      </w:pPr>
      <w:r>
        <w:rPr>
          <w:rFonts w:hint="eastAsia"/>
        </w:rPr>
        <w:t>给用户的检索方式。这个过程类似于通过书的目录来查找相关的内容。在做模糊匹配的</w:t>
      </w:r>
    </w:p>
    <w:p w:rsidR="00D416EB" w:rsidRDefault="00D416EB" w:rsidP="00D416EB">
      <w:pPr>
        <w:pStyle w:val="a7"/>
        <w:ind w:left="720"/>
      </w:pPr>
      <w:r>
        <w:rPr>
          <w:rFonts w:hint="eastAsia"/>
        </w:rPr>
        <w:t>时候，它可以用来替换</w:t>
      </w:r>
      <w:r>
        <w:rPr>
          <w:rFonts w:hint="eastAsia"/>
        </w:rPr>
        <w:t>like</w:t>
      </w:r>
      <w:r>
        <w:rPr>
          <w:rFonts w:hint="eastAsia"/>
        </w:rPr>
        <w:t>的模糊匹配，从而在匹配的准确性以及性能上得到了大大的</w:t>
      </w:r>
    </w:p>
    <w:p w:rsidR="00D416EB" w:rsidRDefault="00D416EB" w:rsidP="00D416EB">
      <w:pPr>
        <w:pStyle w:val="a7"/>
        <w:ind w:left="720"/>
      </w:pPr>
      <w:r>
        <w:rPr>
          <w:rFonts w:hint="eastAsia"/>
        </w:rPr>
        <w:t>提高，用</w:t>
      </w:r>
      <w:r>
        <w:rPr>
          <w:rFonts w:hint="eastAsia"/>
        </w:rPr>
        <w:t>IK</w:t>
      </w:r>
      <w:r>
        <w:rPr>
          <w:rFonts w:hint="eastAsia"/>
        </w:rPr>
        <w:t>分词器进行分词，我用</w:t>
      </w:r>
      <w:proofErr w:type="spellStart"/>
      <w:r>
        <w:rPr>
          <w:rFonts w:hint="eastAsia"/>
        </w:rPr>
        <w:t>solr</w:t>
      </w:r>
      <w:proofErr w:type="spellEnd"/>
      <w:r>
        <w:rPr>
          <w:rFonts w:hint="eastAsia"/>
        </w:rPr>
        <w:t>做到的一个最终效果就是分页，高亮显示，排</w:t>
      </w:r>
    </w:p>
    <w:p w:rsidR="00D416EB" w:rsidRDefault="00D416EB" w:rsidP="00D416EB">
      <w:pPr>
        <w:pStyle w:val="a7"/>
        <w:ind w:left="720"/>
      </w:pPr>
      <w:r>
        <w:rPr>
          <w:rFonts w:hint="eastAsia"/>
        </w:rPr>
        <w:t>序，多字段，多条件的查询，在从数据库中取出数据生成索引的时候，遇到了内存溢出</w:t>
      </w:r>
    </w:p>
    <w:p w:rsidR="00D416EB" w:rsidRDefault="00D416EB" w:rsidP="00D416EB">
      <w:pPr>
        <w:pStyle w:val="a7"/>
        <w:ind w:left="720"/>
      </w:pPr>
      <w:r>
        <w:rPr>
          <w:rFonts w:hint="eastAsia"/>
        </w:rPr>
        <w:t>的问题，所以我采用了分段批量提取的方式，这样很好的解决了内存溢出的问题，除此</w:t>
      </w:r>
    </w:p>
    <w:p w:rsidR="00D416EB" w:rsidRDefault="00D416EB" w:rsidP="00D416EB">
      <w:pPr>
        <w:pStyle w:val="a7"/>
        <w:ind w:left="720"/>
      </w:pPr>
      <w:r>
        <w:rPr>
          <w:rFonts w:hint="eastAsia"/>
        </w:rPr>
        <w:t>之外对于后续增加的数据根据优先级的不同采用不同的策略，对于那些相对重要的数</w:t>
      </w:r>
    </w:p>
    <w:p w:rsidR="00D416EB" w:rsidRDefault="00D416EB" w:rsidP="00D416EB">
      <w:pPr>
        <w:pStyle w:val="a7"/>
        <w:ind w:left="720"/>
      </w:pPr>
      <w:r>
        <w:rPr>
          <w:rFonts w:hint="eastAsia"/>
        </w:rPr>
        <w:t>据，我使用了增量索引，使用</w:t>
      </w:r>
      <w:r>
        <w:rPr>
          <w:rFonts w:hint="eastAsia"/>
        </w:rPr>
        <w:t>spring</w:t>
      </w:r>
      <w:r>
        <w:rPr>
          <w:rFonts w:hint="eastAsia"/>
        </w:rPr>
        <w:t>定时器进行每</w:t>
      </w:r>
      <w:r>
        <w:rPr>
          <w:rFonts w:hint="eastAsia"/>
        </w:rPr>
        <w:t>30</w:t>
      </w:r>
      <w:r>
        <w:rPr>
          <w:rFonts w:hint="eastAsia"/>
        </w:rPr>
        <w:t>分钟增量生成一次，对于不太重要</w:t>
      </w:r>
    </w:p>
    <w:p w:rsidR="00D416EB" w:rsidRDefault="00D416EB" w:rsidP="00D416EB">
      <w:pPr>
        <w:pStyle w:val="a7"/>
        <w:ind w:left="720"/>
      </w:pPr>
      <w:r>
        <w:rPr>
          <w:rFonts w:hint="eastAsia"/>
        </w:rPr>
        <w:t>的数据，在每天凌晨进行增量索引的生成。</w:t>
      </w:r>
    </w:p>
    <w:p w:rsidR="00D416EB" w:rsidRDefault="00D416EB" w:rsidP="00D416EB">
      <w:pPr>
        <w:pStyle w:val="a7"/>
        <w:ind w:left="720" w:firstLineChars="0" w:firstLine="0"/>
      </w:pPr>
      <w:r>
        <w:rPr>
          <w:rFonts w:hint="eastAsia"/>
        </w:rPr>
        <w:t>员工登入的首页的信息：展示了各种器材的信息，器材是有很多种类的，但这些信息是不经常的改变的，所以就用这个器材的数据进行了</w:t>
      </w:r>
      <w:proofErr w:type="spellStart"/>
      <w:r>
        <w:rPr>
          <w:rFonts w:hint="eastAsia"/>
        </w:rPr>
        <w:t>oscache</w:t>
      </w:r>
      <w:proofErr w:type="spellEnd"/>
      <w:r>
        <w:rPr>
          <w:rFonts w:hint="eastAsia"/>
        </w:rPr>
        <w:t>页面缓存。</w:t>
      </w:r>
    </w:p>
    <w:p w:rsidR="00D416EB" w:rsidRPr="00D416EB" w:rsidRDefault="00D416EB" w:rsidP="00D416EB">
      <w:pPr>
        <w:pStyle w:val="a7"/>
        <w:ind w:left="720" w:firstLine="422"/>
        <w:rPr>
          <w:b/>
        </w:rPr>
      </w:pPr>
      <w:r w:rsidRPr="00D416EB">
        <w:rPr>
          <w:b/>
        </w:rPr>
        <w:t>接下来我说一下缓存：</w:t>
      </w:r>
    </w:p>
    <w:p w:rsidR="00D416EB" w:rsidRPr="00D416EB" w:rsidRDefault="00D416EB" w:rsidP="00D416EB">
      <w:pPr>
        <w:pStyle w:val="a7"/>
        <w:ind w:left="720"/>
      </w:pPr>
      <w:r w:rsidRPr="00D416EB">
        <w:rPr>
          <w:rFonts w:hint="eastAsia"/>
        </w:rPr>
        <w:lastRenderedPageBreak/>
        <w:t>一般我们使用缓存来达到提高应用程序的性能目的，我们都只到影响性能的瓶颈是数据库。使用缓存可以减少与数据库的交互次数。缓存的存储介质可以内存或者硬盘，通常将数据存储在内存里，确切的说是</w:t>
      </w:r>
      <w:proofErr w:type="spellStart"/>
      <w:r w:rsidRPr="00D416EB">
        <w:rPr>
          <w:rFonts w:hint="eastAsia"/>
        </w:rPr>
        <w:t>jvm</w:t>
      </w:r>
      <w:proofErr w:type="spellEnd"/>
      <w:r w:rsidRPr="00D416EB">
        <w:rPr>
          <w:rFonts w:hint="eastAsia"/>
        </w:rPr>
        <w:t>的内存中，缓存是基于</w:t>
      </w:r>
      <w:r w:rsidRPr="00D416EB">
        <w:rPr>
          <w:rFonts w:hint="eastAsia"/>
        </w:rPr>
        <w:t>Map</w:t>
      </w:r>
      <w:r w:rsidRPr="00D416EB">
        <w:rPr>
          <w:rFonts w:hint="eastAsia"/>
        </w:rPr>
        <w:t>这种思想构建的，以键值对的方式进行存取，所以还可以将缓存的数据存储在硬盘中，是因为内存资源相当有限和宝贵，所以当内存资源不足的时候，就可以将其存储到硬盘中，虽然硬盘的存取速度比内存要慢，但是因为减少了网络通信量，所以还是提高程序的性能。缓存可以分为客户端缓存和服务器端缓存，所谓的客户端缓存通常指的是</w:t>
      </w:r>
      <w:r w:rsidRPr="00D416EB">
        <w:rPr>
          <w:rFonts w:hint="eastAsia"/>
        </w:rPr>
        <w:t>IE</w:t>
      </w:r>
      <w:r w:rsidRPr="00D416EB">
        <w:rPr>
          <w:rFonts w:hint="eastAsia"/>
        </w:rPr>
        <w:t>浏览器的缓存，主要用来存储</w:t>
      </w:r>
      <w:proofErr w:type="spellStart"/>
      <w:r w:rsidRPr="00D416EB">
        <w:rPr>
          <w:rFonts w:hint="eastAsia"/>
        </w:rPr>
        <w:t>css</w:t>
      </w:r>
      <w:proofErr w:type="spellEnd"/>
      <w:r w:rsidRPr="00D416EB">
        <w:rPr>
          <w:rFonts w:hint="eastAsia"/>
        </w:rPr>
        <w:t>样式，静态图片。</w:t>
      </w:r>
    </w:p>
    <w:p w:rsidR="00D416EB" w:rsidRPr="00FC7531" w:rsidRDefault="00D416EB" w:rsidP="00FC7531">
      <w:pPr>
        <w:pStyle w:val="a7"/>
        <w:ind w:left="720"/>
      </w:pPr>
      <w:r w:rsidRPr="00D416EB">
        <w:rPr>
          <w:rFonts w:hint="eastAsia"/>
        </w:rPr>
        <w:t>服务器端缓存指的</w:t>
      </w:r>
      <w:r w:rsidRPr="00D416EB">
        <w:rPr>
          <w:rFonts w:hint="eastAsia"/>
        </w:rPr>
        <w:t>web</w:t>
      </w:r>
      <w:r w:rsidRPr="00D416EB">
        <w:rPr>
          <w:rFonts w:hint="eastAsia"/>
        </w:rPr>
        <w:t>服务器的缓存，通常用来存储一些经常使用，但是不经常改变的数据。通常可以通过第三方组件实现，如</w:t>
      </w:r>
      <w:proofErr w:type="spellStart"/>
      <w:r w:rsidRPr="00D416EB">
        <w:rPr>
          <w:rFonts w:hint="eastAsia"/>
        </w:rPr>
        <w:t>oscache,memcache</w:t>
      </w:r>
      <w:proofErr w:type="spellEnd"/>
      <w:r w:rsidRPr="00D416EB">
        <w:rPr>
          <w:rFonts w:hint="eastAsia"/>
        </w:rPr>
        <w:t>，我们这里使用的是</w:t>
      </w:r>
      <w:proofErr w:type="spellStart"/>
      <w:r w:rsidRPr="00D416EB">
        <w:rPr>
          <w:rFonts w:hint="eastAsia"/>
        </w:rPr>
        <w:t>Oscache</w:t>
      </w:r>
      <w:proofErr w:type="spellEnd"/>
      <w:r w:rsidRPr="00D416EB">
        <w:rPr>
          <w:rFonts w:hint="eastAsia"/>
        </w:rPr>
        <w:t>结合</w:t>
      </w:r>
      <w:r>
        <w:t>SSM</w:t>
      </w:r>
      <w:r w:rsidRPr="00D416EB">
        <w:t>同时为了保证缓存数据的有效性我们采用了</w:t>
      </w:r>
      <w:r w:rsidRPr="00D416EB">
        <w:t>Spring</w:t>
      </w:r>
      <w:r w:rsidRPr="00D416EB">
        <w:t>定时器来刷新数据，避免了脏数据的出现。</w:t>
      </w:r>
      <w:r w:rsidR="009C1800">
        <w:rPr>
          <w:rFonts w:hint="eastAsia"/>
        </w:rPr>
        <w:t>s</w:t>
      </w:r>
    </w:p>
    <w:p w:rsidR="006C2219" w:rsidRDefault="006C2219" w:rsidP="00A40CCE">
      <w:pPr>
        <w:pStyle w:val="a7"/>
        <w:numPr>
          <w:ilvl w:val="0"/>
          <w:numId w:val="69"/>
        </w:numPr>
        <w:ind w:firstLineChars="0"/>
        <w:outlineLvl w:val="1"/>
        <w:rPr>
          <w:b/>
        </w:rPr>
      </w:pPr>
      <w:r>
        <w:rPr>
          <w:rFonts w:hint="eastAsia"/>
          <w:b/>
        </w:rPr>
        <w:t>数据库集群</w:t>
      </w:r>
    </w:p>
    <w:p w:rsidR="00263F22" w:rsidRPr="00123FC9" w:rsidRDefault="00263F22" w:rsidP="00A40CCE">
      <w:pPr>
        <w:pStyle w:val="a7"/>
        <w:numPr>
          <w:ilvl w:val="0"/>
          <w:numId w:val="83"/>
        </w:numPr>
        <w:ind w:firstLineChars="0"/>
        <w:outlineLvl w:val="2"/>
        <w:rPr>
          <w:b/>
        </w:rPr>
      </w:pPr>
      <w:r w:rsidRPr="00123FC9">
        <w:rPr>
          <w:rFonts w:hint="eastAsia"/>
          <w:b/>
        </w:rPr>
        <w:t>什么是数据库分片</w:t>
      </w:r>
    </w:p>
    <w:p w:rsidR="00263F22" w:rsidRPr="00123FC9" w:rsidRDefault="00263F22" w:rsidP="00123FC9">
      <w:pPr>
        <w:pStyle w:val="a7"/>
        <w:ind w:left="720" w:firstLineChars="0" w:firstLine="0"/>
      </w:pPr>
      <w:r w:rsidRPr="00123FC9">
        <w:rPr>
          <w:rFonts w:hint="eastAsia"/>
        </w:rPr>
        <w:t>简单来说，就是指通过某种特定的条件，将我们存放在同一个数据库中的数据分散存放到多个数据库上面，以达到分散单台设备负载的效果。</w:t>
      </w:r>
    </w:p>
    <w:p w:rsidR="00263F22" w:rsidRPr="00123FC9" w:rsidRDefault="00263F22" w:rsidP="00123FC9">
      <w:pPr>
        <w:pStyle w:val="a7"/>
        <w:ind w:left="720" w:firstLineChars="0" w:firstLine="0"/>
      </w:pPr>
      <w:r w:rsidRPr="00123FC9">
        <w:rPr>
          <w:rFonts w:hint="eastAsia"/>
        </w:rPr>
        <w:t>数据的切分（</w:t>
      </w:r>
      <w:proofErr w:type="spellStart"/>
      <w:r w:rsidRPr="00123FC9">
        <w:rPr>
          <w:rFonts w:hint="eastAsia"/>
        </w:rPr>
        <w:t>Sharding</w:t>
      </w:r>
      <w:proofErr w:type="spellEnd"/>
      <w:r w:rsidRPr="00123FC9">
        <w:rPr>
          <w:rFonts w:hint="eastAsia"/>
        </w:rPr>
        <w:t>）根据其切分规则的类型，可以分为两种切分模式。</w:t>
      </w:r>
    </w:p>
    <w:p w:rsidR="00263F22" w:rsidRPr="00123FC9" w:rsidRDefault="00263F22" w:rsidP="00123FC9">
      <w:pPr>
        <w:pStyle w:val="a7"/>
        <w:ind w:left="720" w:firstLineChars="0" w:firstLine="0"/>
      </w:pPr>
      <w:r w:rsidRPr="00123FC9">
        <w:rPr>
          <w:rFonts w:hint="eastAsia"/>
        </w:rPr>
        <w:t>1.</w:t>
      </w:r>
      <w:r w:rsidRPr="00123FC9">
        <w:rPr>
          <w:rFonts w:hint="eastAsia"/>
        </w:rPr>
        <w:t>一种是按照不同的表来切分到不同的数据库（主机）之上，这种切可以称之为数据的垂直切分</w:t>
      </w:r>
    </w:p>
    <w:p w:rsidR="00263F22" w:rsidRPr="00123FC9" w:rsidRDefault="00263F22" w:rsidP="00123FC9">
      <w:pPr>
        <w:pStyle w:val="a7"/>
        <w:ind w:left="720" w:firstLineChars="0" w:firstLine="0"/>
      </w:pPr>
      <w:r w:rsidRPr="00123FC9">
        <w:rPr>
          <w:rFonts w:hint="eastAsia"/>
        </w:rPr>
        <w:t>2.</w:t>
      </w:r>
      <w:r w:rsidRPr="00123FC9">
        <w:rPr>
          <w:rFonts w:hint="eastAsia"/>
        </w:rPr>
        <w:t>另外一种则是根据表中的数据的逻辑关系，将同一个表中的数据按照某种条件拆分到多台数据库上面，这种切分称之为数据的水平切分。</w:t>
      </w:r>
    </w:p>
    <w:p w:rsidR="00263F22" w:rsidRPr="00123FC9" w:rsidRDefault="00263F22" w:rsidP="00123FC9">
      <w:pPr>
        <w:pStyle w:val="a7"/>
        <w:ind w:left="720" w:firstLineChars="0" w:firstLine="0"/>
      </w:pPr>
      <w:r w:rsidRPr="00123FC9">
        <w:rPr>
          <w:rFonts w:hint="eastAsia"/>
        </w:rPr>
        <w:t>2.</w:t>
      </w:r>
      <w:r w:rsidRPr="00123FC9">
        <w:rPr>
          <w:rFonts w:hint="eastAsia"/>
        </w:rPr>
        <w:tab/>
      </w:r>
      <w:r w:rsidRPr="00123FC9">
        <w:rPr>
          <w:rFonts w:hint="eastAsia"/>
        </w:rPr>
        <w:t>如何实现数据库分片</w:t>
      </w:r>
    </w:p>
    <w:p w:rsidR="00263F22" w:rsidRPr="00123FC9" w:rsidRDefault="00263F22" w:rsidP="00123FC9">
      <w:pPr>
        <w:pStyle w:val="a7"/>
        <w:ind w:left="720" w:firstLineChars="0" w:firstLine="0"/>
      </w:pPr>
      <w:r w:rsidRPr="00123FC9">
        <w:rPr>
          <w:rFonts w:hint="eastAsia"/>
        </w:rPr>
        <w:t>当数据库分片后，数据由一个数据库分散到多个数据库中。此时系统要查询时需要切换不同的数据库进行查询，那么系统如何知道要查询的数据在哪个数据库中？当添加一条记录时要向哪个数据库中插入呢？这些问题处理起来都是非常的麻烦。</w:t>
      </w:r>
    </w:p>
    <w:p w:rsidR="00263F22" w:rsidRPr="00123FC9" w:rsidRDefault="00263F22" w:rsidP="00123FC9">
      <w:pPr>
        <w:pStyle w:val="a7"/>
        <w:ind w:left="720" w:firstLineChars="0" w:firstLine="0"/>
      </w:pPr>
      <w:r w:rsidRPr="00123FC9">
        <w:rPr>
          <w:rFonts w:hint="eastAsia"/>
        </w:rPr>
        <w:t>这种情况下可以使用一个数据库中间件</w:t>
      </w:r>
      <w:proofErr w:type="spellStart"/>
      <w:r w:rsidRPr="00123FC9">
        <w:rPr>
          <w:rFonts w:hint="eastAsia"/>
        </w:rPr>
        <w:t>mycat</w:t>
      </w:r>
      <w:proofErr w:type="spellEnd"/>
      <w:r w:rsidRPr="00123FC9">
        <w:rPr>
          <w:rFonts w:hint="eastAsia"/>
        </w:rPr>
        <w:t>来解决相关的问题。</w:t>
      </w:r>
    </w:p>
    <w:p w:rsidR="00263F22" w:rsidRPr="00263F22" w:rsidRDefault="00263F22" w:rsidP="00A40CCE">
      <w:pPr>
        <w:pStyle w:val="a7"/>
        <w:numPr>
          <w:ilvl w:val="0"/>
          <w:numId w:val="83"/>
        </w:numPr>
        <w:ind w:firstLineChars="0"/>
        <w:outlineLvl w:val="2"/>
        <w:rPr>
          <w:b/>
        </w:rPr>
      </w:pPr>
      <w:r w:rsidRPr="00263F22">
        <w:rPr>
          <w:rFonts w:hint="eastAsia"/>
          <w:b/>
        </w:rPr>
        <w:t>什么是</w:t>
      </w:r>
      <w:proofErr w:type="spellStart"/>
      <w:r w:rsidRPr="00263F22">
        <w:rPr>
          <w:rFonts w:hint="eastAsia"/>
          <w:b/>
        </w:rPr>
        <w:t>Mycat</w:t>
      </w:r>
      <w:proofErr w:type="spellEnd"/>
      <w:r w:rsidRPr="00263F22">
        <w:rPr>
          <w:rFonts w:hint="eastAsia"/>
          <w:b/>
        </w:rPr>
        <w:t>？</w:t>
      </w:r>
    </w:p>
    <w:p w:rsidR="00263F22" w:rsidRPr="00123FC9" w:rsidRDefault="00263F22" w:rsidP="00123FC9">
      <w:pPr>
        <w:pStyle w:val="a7"/>
        <w:ind w:left="720" w:firstLineChars="0" w:firstLine="0"/>
      </w:pPr>
      <w:r w:rsidRPr="00123FC9">
        <w:rPr>
          <w:rFonts w:hint="eastAsia"/>
        </w:rPr>
        <w:t>简单的说，</w:t>
      </w:r>
      <w:proofErr w:type="spellStart"/>
      <w:r w:rsidRPr="00123FC9">
        <w:rPr>
          <w:rFonts w:hint="eastAsia"/>
        </w:rPr>
        <w:t>MyCAT</w:t>
      </w:r>
      <w:proofErr w:type="spellEnd"/>
      <w:r w:rsidRPr="00123FC9">
        <w:rPr>
          <w:rFonts w:hint="eastAsia"/>
        </w:rPr>
        <w:t>就是：一个新颖的数据库中间件产品，支持</w:t>
      </w:r>
      <w:proofErr w:type="spellStart"/>
      <w:r w:rsidRPr="00123FC9">
        <w:rPr>
          <w:rFonts w:hint="eastAsia"/>
        </w:rPr>
        <w:t>mysql</w:t>
      </w:r>
      <w:proofErr w:type="spellEnd"/>
      <w:r w:rsidRPr="00123FC9">
        <w:rPr>
          <w:rFonts w:hint="eastAsia"/>
        </w:rPr>
        <w:t>集群，提供高可用性数据分片集群。你可以像使用</w:t>
      </w:r>
      <w:proofErr w:type="spellStart"/>
      <w:r w:rsidRPr="00123FC9">
        <w:rPr>
          <w:rFonts w:hint="eastAsia"/>
        </w:rPr>
        <w:t>mysql</w:t>
      </w:r>
      <w:proofErr w:type="spellEnd"/>
      <w:r w:rsidRPr="00123FC9">
        <w:rPr>
          <w:rFonts w:hint="eastAsia"/>
        </w:rPr>
        <w:t>一样使用</w:t>
      </w:r>
      <w:proofErr w:type="spellStart"/>
      <w:r w:rsidRPr="00123FC9">
        <w:rPr>
          <w:rFonts w:hint="eastAsia"/>
        </w:rPr>
        <w:t>mycat</w:t>
      </w:r>
      <w:proofErr w:type="spellEnd"/>
      <w:r w:rsidRPr="00123FC9">
        <w:rPr>
          <w:rFonts w:hint="eastAsia"/>
        </w:rPr>
        <w:t>。对于开发人员来说根本感觉不到</w:t>
      </w:r>
      <w:proofErr w:type="spellStart"/>
      <w:r w:rsidRPr="00123FC9">
        <w:rPr>
          <w:rFonts w:hint="eastAsia"/>
        </w:rPr>
        <w:t>mycat</w:t>
      </w:r>
      <w:proofErr w:type="spellEnd"/>
      <w:r w:rsidRPr="00123FC9">
        <w:rPr>
          <w:rFonts w:hint="eastAsia"/>
        </w:rPr>
        <w:t>的存在。</w:t>
      </w:r>
    </w:p>
    <w:p w:rsidR="00263F22" w:rsidRPr="00263F22" w:rsidRDefault="00263F22" w:rsidP="00A40CCE">
      <w:pPr>
        <w:pStyle w:val="a7"/>
        <w:numPr>
          <w:ilvl w:val="0"/>
          <w:numId w:val="83"/>
        </w:numPr>
        <w:ind w:firstLineChars="0"/>
        <w:outlineLvl w:val="2"/>
        <w:rPr>
          <w:b/>
        </w:rPr>
      </w:pPr>
      <w:proofErr w:type="spellStart"/>
      <w:r w:rsidRPr="00263F22">
        <w:rPr>
          <w:rFonts w:hint="eastAsia"/>
          <w:b/>
        </w:rPr>
        <w:t>Mycat</w:t>
      </w:r>
      <w:proofErr w:type="spellEnd"/>
      <w:r w:rsidRPr="00263F22">
        <w:rPr>
          <w:rFonts w:hint="eastAsia"/>
          <w:b/>
        </w:rPr>
        <w:t>读写分离</w:t>
      </w:r>
    </w:p>
    <w:p w:rsidR="00263F22" w:rsidRPr="00123FC9" w:rsidRDefault="00263F22" w:rsidP="00123FC9">
      <w:pPr>
        <w:pStyle w:val="a7"/>
        <w:ind w:left="720" w:firstLineChars="0" w:firstLine="0"/>
      </w:pPr>
      <w:r w:rsidRPr="00123FC9">
        <w:rPr>
          <w:rFonts w:hint="eastAsia"/>
        </w:rPr>
        <w:t>数据库读写分离对于大型系统或者访问量很高的互联网应用来说，是必不可少的一个重要功能。对于</w:t>
      </w:r>
      <w:r w:rsidRPr="00123FC9">
        <w:rPr>
          <w:rFonts w:hint="eastAsia"/>
        </w:rPr>
        <w:t>MySQL</w:t>
      </w:r>
      <w:r w:rsidRPr="00123FC9">
        <w:rPr>
          <w:rFonts w:hint="eastAsia"/>
        </w:rPr>
        <w:t>来说，标准的读写分离是主从模式，一个写节点</w:t>
      </w:r>
      <w:r w:rsidRPr="00123FC9">
        <w:rPr>
          <w:rFonts w:hint="eastAsia"/>
        </w:rPr>
        <w:t>Master</w:t>
      </w:r>
      <w:r w:rsidRPr="00123FC9">
        <w:rPr>
          <w:rFonts w:hint="eastAsia"/>
        </w:rPr>
        <w:t>后面跟着多个读节点，读节点的数量取决于系统的压力，通常是</w:t>
      </w:r>
      <w:r w:rsidRPr="00123FC9">
        <w:rPr>
          <w:rFonts w:hint="eastAsia"/>
        </w:rPr>
        <w:t>1-3</w:t>
      </w:r>
      <w:r w:rsidRPr="00123FC9">
        <w:rPr>
          <w:rFonts w:hint="eastAsia"/>
        </w:rPr>
        <w:t>个读节点的配置</w:t>
      </w:r>
    </w:p>
    <w:p w:rsidR="00263F22" w:rsidRPr="00263F22" w:rsidRDefault="00263F22" w:rsidP="00A40CCE">
      <w:pPr>
        <w:pStyle w:val="a7"/>
        <w:numPr>
          <w:ilvl w:val="0"/>
          <w:numId w:val="83"/>
        </w:numPr>
        <w:ind w:firstLineChars="0"/>
        <w:outlineLvl w:val="2"/>
        <w:rPr>
          <w:b/>
        </w:rPr>
      </w:pPr>
      <w:r w:rsidRPr="00263F22">
        <w:rPr>
          <w:rFonts w:hint="eastAsia"/>
          <w:b/>
        </w:rPr>
        <w:t>MySQL</w:t>
      </w:r>
      <w:r w:rsidRPr="00263F22">
        <w:rPr>
          <w:rFonts w:hint="eastAsia"/>
          <w:b/>
        </w:rPr>
        <w:t>主从复制</w:t>
      </w:r>
      <w:r w:rsidRPr="00263F22">
        <w:rPr>
          <w:rFonts w:hint="eastAsia"/>
          <w:b/>
        </w:rPr>
        <w:t>(Master-Slave)</w:t>
      </w:r>
      <w:r w:rsidRPr="00263F22">
        <w:rPr>
          <w:rFonts w:hint="eastAsia"/>
          <w:b/>
        </w:rPr>
        <w:t>与读写分离</w:t>
      </w:r>
      <w:r w:rsidRPr="00263F22">
        <w:rPr>
          <w:rFonts w:hint="eastAsia"/>
          <w:b/>
        </w:rPr>
        <w:t>(MySQL-Proxy)</w:t>
      </w:r>
      <w:r w:rsidRPr="00263F22">
        <w:rPr>
          <w:rFonts w:hint="eastAsia"/>
          <w:b/>
        </w:rPr>
        <w:t>实践</w:t>
      </w:r>
    </w:p>
    <w:p w:rsidR="00263F22" w:rsidRPr="00123FC9" w:rsidRDefault="00263F22" w:rsidP="00123FC9">
      <w:pPr>
        <w:pStyle w:val="a7"/>
        <w:ind w:left="720" w:firstLineChars="0" w:firstLine="0"/>
      </w:pPr>
      <w:r w:rsidRPr="00263F22">
        <w:rPr>
          <w:rFonts w:hint="eastAsia"/>
          <w:b/>
        </w:rPr>
        <w:tab/>
      </w:r>
      <w:proofErr w:type="spellStart"/>
      <w:r w:rsidRPr="00123FC9">
        <w:rPr>
          <w:rFonts w:hint="eastAsia"/>
        </w:rPr>
        <w:t>Mysql</w:t>
      </w:r>
      <w:proofErr w:type="spellEnd"/>
      <w:r w:rsidRPr="00123FC9">
        <w:rPr>
          <w:rFonts w:hint="eastAsia"/>
        </w:rPr>
        <w:t>作为目前世界上使用最广泛的免费数据库，相信所有从事系统运维的工程师都一定接触过。但在实际的生产环境中，由单台</w:t>
      </w:r>
      <w:proofErr w:type="spellStart"/>
      <w:r w:rsidRPr="00123FC9">
        <w:rPr>
          <w:rFonts w:hint="eastAsia"/>
        </w:rPr>
        <w:t>Mysql</w:t>
      </w:r>
      <w:proofErr w:type="spellEnd"/>
      <w:r w:rsidRPr="00123FC9">
        <w:rPr>
          <w:rFonts w:hint="eastAsia"/>
        </w:rPr>
        <w:t>作为独立的数据库是完全不能满足实际需求的，无论是在安全性，高可用性以及高并发等各个方面。</w:t>
      </w:r>
    </w:p>
    <w:p w:rsidR="00263F22" w:rsidRPr="00123FC9" w:rsidRDefault="00263F22" w:rsidP="00123FC9">
      <w:pPr>
        <w:pStyle w:val="a7"/>
        <w:ind w:left="720" w:firstLineChars="0" w:firstLine="0"/>
      </w:pPr>
      <w:r w:rsidRPr="00123FC9">
        <w:rPr>
          <w:rFonts w:hint="eastAsia"/>
        </w:rPr>
        <w:tab/>
      </w:r>
      <w:r w:rsidRPr="00123FC9">
        <w:rPr>
          <w:rFonts w:hint="eastAsia"/>
        </w:rPr>
        <w:t>因此，一般来说都是通过主从复制（</w:t>
      </w:r>
      <w:r w:rsidRPr="00123FC9">
        <w:rPr>
          <w:rFonts w:hint="eastAsia"/>
        </w:rPr>
        <w:t>Master-Slave</w:t>
      </w:r>
      <w:r w:rsidRPr="00123FC9">
        <w:rPr>
          <w:rFonts w:hint="eastAsia"/>
        </w:rPr>
        <w:t>）的方式来同步数据，再通过读写分离（</w:t>
      </w:r>
      <w:r w:rsidRPr="00123FC9">
        <w:rPr>
          <w:rFonts w:hint="eastAsia"/>
        </w:rPr>
        <w:t>MySQL-Proxy</w:t>
      </w:r>
      <w:r w:rsidRPr="00123FC9">
        <w:rPr>
          <w:rFonts w:hint="eastAsia"/>
        </w:rPr>
        <w:t>）来提升数据库的并发负载能力</w:t>
      </w:r>
      <w:r w:rsidRPr="00123FC9">
        <w:rPr>
          <w:rFonts w:hint="eastAsia"/>
        </w:rPr>
        <w:t xml:space="preserve"> </w:t>
      </w:r>
      <w:r w:rsidRPr="00123FC9">
        <w:rPr>
          <w:rFonts w:hint="eastAsia"/>
        </w:rPr>
        <w:t>这样的方案来进行部署与实施的。</w:t>
      </w:r>
    </w:p>
    <w:p w:rsidR="00263F22" w:rsidRPr="00123FC9" w:rsidRDefault="00263F22" w:rsidP="00123FC9">
      <w:pPr>
        <w:pStyle w:val="a7"/>
        <w:ind w:left="720" w:firstLineChars="0" w:firstLine="0"/>
      </w:pPr>
      <w:r w:rsidRPr="00123FC9">
        <w:rPr>
          <w:rFonts w:hint="eastAsia"/>
        </w:rPr>
        <w:t>主从同步是如何工作的</w:t>
      </w:r>
      <w:r w:rsidRPr="00123FC9">
        <w:rPr>
          <w:rFonts w:hint="eastAsia"/>
        </w:rPr>
        <w:t>?</w:t>
      </w:r>
    </w:p>
    <w:p w:rsidR="00263F22" w:rsidRPr="00123FC9" w:rsidRDefault="00263F22" w:rsidP="00123FC9">
      <w:pPr>
        <w:pStyle w:val="a7"/>
        <w:ind w:left="720" w:firstLineChars="0" w:firstLine="0"/>
      </w:pPr>
      <w:r w:rsidRPr="00123FC9">
        <w:rPr>
          <w:rFonts w:hint="eastAsia"/>
        </w:rPr>
        <w:t>第一步：</w:t>
      </w:r>
      <w:r w:rsidRPr="00123FC9">
        <w:rPr>
          <w:rFonts w:hint="eastAsia"/>
        </w:rPr>
        <w:t>Master(</w:t>
      </w:r>
      <w:r w:rsidRPr="00123FC9">
        <w:rPr>
          <w:rFonts w:hint="eastAsia"/>
        </w:rPr>
        <w:t>主服务器</w:t>
      </w:r>
      <w:r w:rsidRPr="00123FC9">
        <w:rPr>
          <w:rFonts w:hint="eastAsia"/>
        </w:rPr>
        <w:t>)</w:t>
      </w:r>
      <w:r w:rsidRPr="00123FC9">
        <w:rPr>
          <w:rFonts w:hint="eastAsia"/>
        </w:rPr>
        <w:t>将对数据的操作记录到二进制日志当中</w:t>
      </w:r>
    </w:p>
    <w:p w:rsidR="00263F22" w:rsidRPr="00123FC9" w:rsidRDefault="00263F22" w:rsidP="00123FC9">
      <w:pPr>
        <w:pStyle w:val="a7"/>
        <w:ind w:left="720" w:firstLineChars="0" w:firstLine="0"/>
      </w:pPr>
      <w:r w:rsidRPr="00123FC9">
        <w:rPr>
          <w:rFonts w:hint="eastAsia"/>
        </w:rPr>
        <w:t>第二步：</w:t>
      </w:r>
      <w:r w:rsidRPr="00123FC9">
        <w:rPr>
          <w:rFonts w:hint="eastAsia"/>
        </w:rPr>
        <w:t>Slave(</w:t>
      </w:r>
      <w:r w:rsidRPr="00123FC9">
        <w:rPr>
          <w:rFonts w:hint="eastAsia"/>
        </w:rPr>
        <w:t>从服务器</w:t>
      </w:r>
      <w:r w:rsidRPr="00123FC9">
        <w:rPr>
          <w:rFonts w:hint="eastAsia"/>
        </w:rPr>
        <w:t>)</w:t>
      </w:r>
      <w:r w:rsidRPr="00123FC9">
        <w:rPr>
          <w:rFonts w:hint="eastAsia"/>
        </w:rPr>
        <w:t>通过</w:t>
      </w:r>
      <w:r w:rsidRPr="00123FC9">
        <w:rPr>
          <w:rFonts w:hint="eastAsia"/>
        </w:rPr>
        <w:t>I/O thread</w:t>
      </w:r>
      <w:r w:rsidRPr="00123FC9">
        <w:rPr>
          <w:rFonts w:hint="eastAsia"/>
        </w:rPr>
        <w:t>将拷贝主服务器的操作记录的二进制日志</w:t>
      </w:r>
      <w:r w:rsidRPr="00123FC9">
        <w:rPr>
          <w:rFonts w:hint="eastAsia"/>
        </w:rPr>
        <w:t xml:space="preserve"> Binary log</w:t>
      </w:r>
      <w:r w:rsidRPr="00123FC9">
        <w:rPr>
          <w:rFonts w:hint="eastAsia"/>
        </w:rPr>
        <w:t>到自己的</w:t>
      </w:r>
      <w:r w:rsidRPr="00123FC9">
        <w:rPr>
          <w:rFonts w:hint="eastAsia"/>
        </w:rPr>
        <w:t>Relay log</w:t>
      </w:r>
      <w:r w:rsidRPr="00123FC9">
        <w:rPr>
          <w:rFonts w:hint="eastAsia"/>
        </w:rPr>
        <w:t>中</w:t>
      </w:r>
    </w:p>
    <w:p w:rsidR="00263F22" w:rsidRPr="00123FC9" w:rsidRDefault="00263F22" w:rsidP="00123FC9">
      <w:pPr>
        <w:pStyle w:val="a7"/>
        <w:ind w:left="720" w:firstLineChars="0" w:firstLine="0"/>
      </w:pPr>
      <w:r w:rsidRPr="00123FC9">
        <w:rPr>
          <w:rFonts w:hint="eastAsia"/>
        </w:rPr>
        <w:t>因为从主服务器过来的</w:t>
      </w:r>
      <w:proofErr w:type="spellStart"/>
      <w:r w:rsidRPr="00123FC9">
        <w:rPr>
          <w:rFonts w:hint="eastAsia"/>
        </w:rPr>
        <w:t>sql</w:t>
      </w:r>
      <w:proofErr w:type="spellEnd"/>
      <w:r w:rsidRPr="00123FC9">
        <w:rPr>
          <w:rFonts w:hint="eastAsia"/>
        </w:rPr>
        <w:t>很多，所以从服务器并不是直接去执行主服务器的</w:t>
      </w:r>
      <w:proofErr w:type="spellStart"/>
      <w:r w:rsidRPr="00123FC9">
        <w:rPr>
          <w:rFonts w:hint="eastAsia"/>
        </w:rPr>
        <w:t>sql</w:t>
      </w:r>
      <w:proofErr w:type="spellEnd"/>
      <w:r w:rsidRPr="00123FC9">
        <w:rPr>
          <w:rFonts w:hint="eastAsia"/>
        </w:rPr>
        <w:t>，而是通过从服务器开启一个</w:t>
      </w:r>
      <w:r w:rsidRPr="00123FC9">
        <w:rPr>
          <w:rFonts w:hint="eastAsia"/>
        </w:rPr>
        <w:t>I/O Thread</w:t>
      </w:r>
      <w:r w:rsidRPr="00123FC9">
        <w:rPr>
          <w:rFonts w:hint="eastAsia"/>
        </w:rPr>
        <w:t>去接收，将接收到的</w:t>
      </w:r>
      <w:proofErr w:type="spellStart"/>
      <w:r w:rsidRPr="00123FC9">
        <w:rPr>
          <w:rFonts w:hint="eastAsia"/>
        </w:rPr>
        <w:t>sql</w:t>
      </w:r>
      <w:proofErr w:type="spellEnd"/>
      <w:r w:rsidRPr="00123FC9">
        <w:rPr>
          <w:rFonts w:hint="eastAsia"/>
        </w:rPr>
        <w:t>先存到</w:t>
      </w:r>
      <w:r w:rsidRPr="00123FC9">
        <w:rPr>
          <w:rFonts w:hint="eastAsia"/>
        </w:rPr>
        <w:t>Relay log</w:t>
      </w:r>
      <w:r w:rsidRPr="00123FC9">
        <w:rPr>
          <w:rFonts w:hint="eastAsia"/>
        </w:rPr>
        <w:t>，防止</w:t>
      </w:r>
      <w:proofErr w:type="spellStart"/>
      <w:r w:rsidRPr="00123FC9">
        <w:rPr>
          <w:rFonts w:hint="eastAsia"/>
        </w:rPr>
        <w:t>sql</w:t>
      </w:r>
      <w:proofErr w:type="spellEnd"/>
      <w:r w:rsidRPr="00123FC9">
        <w:rPr>
          <w:rFonts w:hint="eastAsia"/>
        </w:rPr>
        <w:t>丢失。</w:t>
      </w:r>
      <w:proofErr w:type="spellStart"/>
      <w:r w:rsidRPr="00123FC9">
        <w:rPr>
          <w:rFonts w:hint="eastAsia"/>
        </w:rPr>
        <w:t>Sql</w:t>
      </w:r>
      <w:proofErr w:type="spellEnd"/>
      <w:r w:rsidRPr="00123FC9">
        <w:rPr>
          <w:rFonts w:hint="eastAsia"/>
        </w:rPr>
        <w:t xml:space="preserve"> Thread</w:t>
      </w:r>
      <w:r w:rsidRPr="00123FC9">
        <w:rPr>
          <w:rFonts w:hint="eastAsia"/>
        </w:rPr>
        <w:t>会异步从</w:t>
      </w:r>
      <w:r w:rsidRPr="00123FC9">
        <w:rPr>
          <w:rFonts w:hint="eastAsia"/>
        </w:rPr>
        <w:t>Relay Log</w:t>
      </w:r>
      <w:r w:rsidRPr="00123FC9">
        <w:rPr>
          <w:rFonts w:hint="eastAsia"/>
        </w:rPr>
        <w:t>中读取</w:t>
      </w:r>
      <w:proofErr w:type="spellStart"/>
      <w:r w:rsidRPr="00123FC9">
        <w:rPr>
          <w:rFonts w:hint="eastAsia"/>
        </w:rPr>
        <w:t>sql</w:t>
      </w:r>
      <w:proofErr w:type="spellEnd"/>
      <w:r w:rsidRPr="00123FC9">
        <w:rPr>
          <w:rFonts w:hint="eastAsia"/>
        </w:rPr>
        <w:t>执行。</w:t>
      </w:r>
    </w:p>
    <w:p w:rsidR="00263F22" w:rsidRPr="00123FC9" w:rsidRDefault="00263F22" w:rsidP="00123FC9">
      <w:pPr>
        <w:pStyle w:val="a7"/>
        <w:ind w:left="720" w:firstLineChars="0" w:firstLine="0"/>
      </w:pPr>
      <w:r w:rsidRPr="00123FC9">
        <w:rPr>
          <w:rFonts w:hint="eastAsia"/>
        </w:rPr>
        <w:t>第三步：</w:t>
      </w:r>
      <w:r w:rsidRPr="00123FC9">
        <w:rPr>
          <w:rFonts w:hint="eastAsia"/>
        </w:rPr>
        <w:t xml:space="preserve"> </w:t>
      </w:r>
      <w:r w:rsidRPr="00123FC9">
        <w:rPr>
          <w:rFonts w:hint="eastAsia"/>
        </w:rPr>
        <w:t>从服务器通过</w:t>
      </w:r>
      <w:r w:rsidRPr="00123FC9">
        <w:rPr>
          <w:rFonts w:hint="eastAsia"/>
        </w:rPr>
        <w:t>SQL thread</w:t>
      </w:r>
      <w:r w:rsidRPr="00123FC9">
        <w:rPr>
          <w:rFonts w:hint="eastAsia"/>
        </w:rPr>
        <w:t>执行</w:t>
      </w:r>
      <w:r w:rsidRPr="00123FC9">
        <w:rPr>
          <w:rFonts w:hint="eastAsia"/>
        </w:rPr>
        <w:t>relay log</w:t>
      </w:r>
      <w:r w:rsidRPr="00123FC9">
        <w:rPr>
          <w:rFonts w:hint="eastAsia"/>
        </w:rPr>
        <w:t>中的操作，将主服务器中的数据也更新到从服务器</w:t>
      </w:r>
      <w:r w:rsidRPr="00123FC9">
        <w:rPr>
          <w:rFonts w:hint="eastAsia"/>
        </w:rPr>
        <w:lastRenderedPageBreak/>
        <w:t>中。</w:t>
      </w:r>
    </w:p>
    <w:p w:rsidR="00263F22" w:rsidRPr="00263F22" w:rsidRDefault="00263F22" w:rsidP="00123FC9">
      <w:pPr>
        <w:pStyle w:val="a7"/>
        <w:ind w:left="720" w:firstLineChars="0" w:firstLine="0"/>
        <w:rPr>
          <w:b/>
        </w:rPr>
      </w:pPr>
      <w:r w:rsidRPr="00123FC9">
        <w:rPr>
          <w:rFonts w:hint="eastAsia"/>
        </w:rPr>
        <w:t>原理：</w:t>
      </w:r>
      <w:proofErr w:type="spellStart"/>
      <w:r w:rsidRPr="00123FC9">
        <w:rPr>
          <w:rFonts w:hint="eastAsia"/>
        </w:rPr>
        <w:t>mysql</w:t>
      </w:r>
      <w:proofErr w:type="spellEnd"/>
      <w:r w:rsidRPr="00123FC9">
        <w:rPr>
          <w:rFonts w:hint="eastAsia"/>
        </w:rPr>
        <w:t xml:space="preserve"> </w:t>
      </w:r>
      <w:r w:rsidRPr="00123FC9">
        <w:rPr>
          <w:rFonts w:hint="eastAsia"/>
        </w:rPr>
        <w:t>中有一种日志，叫做</w:t>
      </w:r>
      <w:r w:rsidRPr="00123FC9">
        <w:rPr>
          <w:rFonts w:hint="eastAsia"/>
        </w:rPr>
        <w:t xml:space="preserve"> bin </w:t>
      </w:r>
      <w:r w:rsidRPr="00123FC9">
        <w:rPr>
          <w:rFonts w:hint="eastAsia"/>
        </w:rPr>
        <w:t>日志（二进制日志），会记录下所有修改过数据库的</w:t>
      </w:r>
      <w:r w:rsidRPr="00123FC9">
        <w:rPr>
          <w:rFonts w:hint="eastAsia"/>
        </w:rPr>
        <w:t xml:space="preserve"> </w:t>
      </w:r>
      <w:proofErr w:type="spellStart"/>
      <w:r w:rsidRPr="00123FC9">
        <w:rPr>
          <w:rFonts w:hint="eastAsia"/>
        </w:rPr>
        <w:t>sql</w:t>
      </w:r>
      <w:proofErr w:type="spellEnd"/>
      <w:r w:rsidRPr="00123FC9">
        <w:rPr>
          <w:rFonts w:hint="eastAsia"/>
        </w:rPr>
        <w:t xml:space="preserve"> </w:t>
      </w:r>
      <w:r w:rsidRPr="00123FC9">
        <w:rPr>
          <w:rFonts w:hint="eastAsia"/>
        </w:rPr>
        <w:t>语句。主从复制的原理实际是多台服务器都开启</w:t>
      </w:r>
      <w:r w:rsidRPr="00123FC9">
        <w:rPr>
          <w:rFonts w:hint="eastAsia"/>
        </w:rPr>
        <w:t xml:space="preserve"> bin </w:t>
      </w:r>
      <w:r w:rsidRPr="00123FC9">
        <w:rPr>
          <w:rFonts w:hint="eastAsia"/>
        </w:rPr>
        <w:t>日志，然后主服务器会把执行过的</w:t>
      </w:r>
      <w:proofErr w:type="spellStart"/>
      <w:r w:rsidRPr="00123FC9">
        <w:rPr>
          <w:rFonts w:hint="eastAsia"/>
        </w:rPr>
        <w:t>sql</w:t>
      </w:r>
      <w:proofErr w:type="spellEnd"/>
      <w:r w:rsidRPr="00123FC9">
        <w:rPr>
          <w:rFonts w:hint="eastAsia"/>
        </w:rPr>
        <w:t xml:space="preserve"> </w:t>
      </w:r>
      <w:r w:rsidRPr="00123FC9">
        <w:rPr>
          <w:rFonts w:hint="eastAsia"/>
        </w:rPr>
        <w:t>语句记录到</w:t>
      </w:r>
      <w:r w:rsidRPr="00123FC9">
        <w:rPr>
          <w:rFonts w:hint="eastAsia"/>
        </w:rPr>
        <w:t xml:space="preserve"> bin </w:t>
      </w:r>
      <w:r w:rsidRPr="00123FC9">
        <w:rPr>
          <w:rFonts w:hint="eastAsia"/>
        </w:rPr>
        <w:t>日志中，之后把这个</w:t>
      </w:r>
      <w:r w:rsidRPr="00123FC9">
        <w:rPr>
          <w:rFonts w:hint="eastAsia"/>
        </w:rPr>
        <w:t xml:space="preserve"> bin </w:t>
      </w:r>
      <w:r w:rsidRPr="00123FC9">
        <w:rPr>
          <w:rFonts w:hint="eastAsia"/>
        </w:rPr>
        <w:t>日志发给从服务器，在从服务器再把</w:t>
      </w:r>
      <w:r w:rsidRPr="00123FC9">
        <w:rPr>
          <w:rFonts w:hint="eastAsia"/>
        </w:rPr>
        <w:t xml:space="preserve"> bin </w:t>
      </w:r>
      <w:r w:rsidRPr="00123FC9">
        <w:rPr>
          <w:rFonts w:hint="eastAsia"/>
        </w:rPr>
        <w:t>日志中记录的</w:t>
      </w:r>
      <w:r w:rsidRPr="00123FC9">
        <w:rPr>
          <w:rFonts w:hint="eastAsia"/>
        </w:rPr>
        <w:t xml:space="preserve"> </w:t>
      </w:r>
      <w:proofErr w:type="spellStart"/>
      <w:r w:rsidRPr="00123FC9">
        <w:rPr>
          <w:rFonts w:hint="eastAsia"/>
        </w:rPr>
        <w:t>sql</w:t>
      </w:r>
      <w:proofErr w:type="spellEnd"/>
      <w:r w:rsidRPr="00123FC9">
        <w:rPr>
          <w:rFonts w:hint="eastAsia"/>
        </w:rPr>
        <w:t xml:space="preserve"> </w:t>
      </w:r>
      <w:r w:rsidRPr="00123FC9">
        <w:rPr>
          <w:rFonts w:hint="eastAsia"/>
        </w:rPr>
        <w:t>语句同样的执行一遍。这样从服务器上的数据就和主服务器相同了</w:t>
      </w:r>
    </w:p>
    <w:p w:rsidR="000C3778" w:rsidRDefault="00263F22" w:rsidP="00123FC9">
      <w:pPr>
        <w:pStyle w:val="a7"/>
        <w:ind w:left="1560"/>
        <w:rPr>
          <w:b/>
        </w:rPr>
      </w:pPr>
      <w:r>
        <w:rPr>
          <w:noProof/>
        </w:rPr>
        <w:drawing>
          <wp:inline distT="0" distB="0" distL="0" distR="0" wp14:anchorId="799BF226" wp14:editId="6EA5A346">
            <wp:extent cx="4345296" cy="2965837"/>
            <wp:effectExtent l="0" t="0" r="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52211" cy="2970556"/>
                    </a:xfrm>
                    <a:prstGeom prst="rect">
                      <a:avLst/>
                    </a:prstGeom>
                  </pic:spPr>
                </pic:pic>
              </a:graphicData>
            </a:graphic>
          </wp:inline>
        </w:drawing>
      </w:r>
    </w:p>
    <w:p w:rsidR="006B7BF6" w:rsidRPr="006B7BF6" w:rsidRDefault="006B7BF6" w:rsidP="006B7BF6">
      <w:pPr>
        <w:pStyle w:val="a7"/>
        <w:numPr>
          <w:ilvl w:val="0"/>
          <w:numId w:val="83"/>
        </w:numPr>
        <w:ind w:firstLineChars="0"/>
        <w:outlineLvl w:val="2"/>
        <w:rPr>
          <w:b/>
        </w:rPr>
      </w:pPr>
      <w:r w:rsidRPr="006B7BF6">
        <w:rPr>
          <w:rFonts w:hint="eastAsia"/>
          <w:b/>
        </w:rPr>
        <w:t>主从同库延迟问题？</w:t>
      </w:r>
    </w:p>
    <w:p w:rsidR="006B7BF6" w:rsidRPr="006B7BF6" w:rsidRDefault="006B7BF6" w:rsidP="006B7BF6">
      <w:pPr>
        <w:pStyle w:val="a7"/>
        <w:ind w:left="720" w:firstLineChars="0" w:firstLine="0"/>
      </w:pPr>
      <w:r w:rsidRPr="006B7BF6">
        <w:rPr>
          <w:rFonts w:hint="eastAsia"/>
        </w:rPr>
        <w:t>1.</w:t>
      </w:r>
      <w:r w:rsidRPr="006B7BF6">
        <w:rPr>
          <w:rFonts w:hint="eastAsia"/>
        </w:rPr>
        <w:t>主库和同库尽可能在同一个局域网内，交换机网卡采用千兆网卡。</w:t>
      </w:r>
    </w:p>
    <w:p w:rsidR="006B7BF6" w:rsidRPr="006B7BF6" w:rsidRDefault="006B7BF6" w:rsidP="006B7BF6">
      <w:pPr>
        <w:pStyle w:val="a7"/>
        <w:ind w:left="720" w:firstLineChars="0" w:firstLine="0"/>
      </w:pPr>
      <w:r w:rsidRPr="006B7BF6">
        <w:rPr>
          <w:rFonts w:hint="eastAsia"/>
        </w:rPr>
        <w:t>2.</w:t>
      </w:r>
      <w:r w:rsidRPr="006B7BF6">
        <w:rPr>
          <w:rFonts w:hint="eastAsia"/>
        </w:rPr>
        <w:t>主数据库更新完成之后产生的操作日志不是瞬间产生的，我们可以通过设置</w:t>
      </w:r>
      <w:proofErr w:type="spellStart"/>
      <w:r w:rsidRPr="006B7BF6">
        <w:rPr>
          <w:rFonts w:hint="eastAsia"/>
        </w:rPr>
        <w:t>sync_binlog</w:t>
      </w:r>
      <w:proofErr w:type="spellEnd"/>
      <w:r w:rsidRPr="006B7BF6">
        <w:rPr>
          <w:rFonts w:hint="eastAsia"/>
        </w:rPr>
        <w:t xml:space="preserve">=1, </w:t>
      </w:r>
      <w:r w:rsidRPr="006B7BF6">
        <w:rPr>
          <w:rFonts w:hint="eastAsia"/>
        </w:rPr>
        <w:t>让它瞬间产生磁盘日志，（</w:t>
      </w:r>
      <w:r w:rsidRPr="006B7BF6">
        <w:rPr>
          <w:rFonts w:hint="eastAsia"/>
        </w:rPr>
        <w:t>n=1</w:t>
      </w:r>
      <w:r w:rsidRPr="006B7BF6">
        <w:rPr>
          <w:rFonts w:hint="eastAsia"/>
        </w:rPr>
        <w:t>指主数据库只要操作一次，就产生一次磁盘日志，</w:t>
      </w:r>
      <w:r w:rsidRPr="006B7BF6">
        <w:rPr>
          <w:rFonts w:hint="eastAsia"/>
        </w:rPr>
        <w:t>n=10</w:t>
      </w:r>
      <w:r w:rsidRPr="006B7BF6">
        <w:rPr>
          <w:rFonts w:hint="eastAsia"/>
        </w:rPr>
        <w:t>，就是操作</w:t>
      </w:r>
      <w:r w:rsidRPr="006B7BF6">
        <w:rPr>
          <w:rFonts w:hint="eastAsia"/>
        </w:rPr>
        <w:t>10</w:t>
      </w:r>
      <w:r w:rsidRPr="006B7BF6">
        <w:rPr>
          <w:rFonts w:hint="eastAsia"/>
        </w:rPr>
        <w:t>次，产生一次），从数据库可以依赖磁盘日志，瞬间产生同步，可以达到减低延迟的效果。</w:t>
      </w:r>
    </w:p>
    <w:p w:rsidR="006B7BF6" w:rsidRPr="006B7BF6" w:rsidRDefault="006B7BF6" w:rsidP="006B7BF6">
      <w:pPr>
        <w:pStyle w:val="a7"/>
        <w:ind w:left="720" w:firstLineChars="0" w:firstLine="0"/>
      </w:pPr>
      <w:r w:rsidRPr="006B7BF6">
        <w:rPr>
          <w:rFonts w:hint="eastAsia"/>
        </w:rPr>
        <w:t xml:space="preserve">3. </w:t>
      </w:r>
      <w:r w:rsidRPr="006B7BF6">
        <w:rPr>
          <w:rFonts w:hint="eastAsia"/>
        </w:rPr>
        <w:t>设置主库</w:t>
      </w:r>
      <w:proofErr w:type="gramStart"/>
      <w:r w:rsidRPr="006B7BF6">
        <w:rPr>
          <w:rFonts w:hint="eastAsia"/>
        </w:rPr>
        <w:t>和从库读取</w:t>
      </w:r>
      <w:proofErr w:type="gramEnd"/>
      <w:r w:rsidRPr="006B7BF6">
        <w:rPr>
          <w:rFonts w:hint="eastAsia"/>
        </w:rPr>
        <w:t>日志失败之后，及时重新建立连接，延迟缩短。</w:t>
      </w:r>
    </w:p>
    <w:p w:rsidR="00820449" w:rsidRDefault="00820449" w:rsidP="00A40CCE">
      <w:pPr>
        <w:pStyle w:val="a7"/>
        <w:numPr>
          <w:ilvl w:val="0"/>
          <w:numId w:val="69"/>
        </w:numPr>
        <w:ind w:firstLineChars="0"/>
        <w:outlineLvl w:val="1"/>
        <w:rPr>
          <w:b/>
        </w:rPr>
      </w:pPr>
      <w:proofErr w:type="spellStart"/>
      <w:r>
        <w:rPr>
          <w:rFonts w:hint="eastAsia"/>
          <w:b/>
        </w:rPr>
        <w:t>WebService</w:t>
      </w:r>
      <w:proofErr w:type="spellEnd"/>
    </w:p>
    <w:p w:rsidR="002A41D8" w:rsidRPr="008F10EF" w:rsidRDefault="004D34B5" w:rsidP="00A40CCE">
      <w:pPr>
        <w:pStyle w:val="a7"/>
        <w:numPr>
          <w:ilvl w:val="0"/>
          <w:numId w:val="85"/>
        </w:numPr>
        <w:ind w:firstLineChars="0"/>
        <w:outlineLvl w:val="2"/>
        <w:rPr>
          <w:b/>
          <w:color w:val="FF0000"/>
        </w:rPr>
      </w:pPr>
      <w:r w:rsidRPr="008F10EF">
        <w:rPr>
          <w:rFonts w:hint="eastAsia"/>
          <w:b/>
          <w:color w:val="FF0000"/>
        </w:rPr>
        <w:t>什么是</w:t>
      </w:r>
      <w:r w:rsidRPr="008F10EF">
        <w:rPr>
          <w:rFonts w:hint="eastAsia"/>
          <w:b/>
          <w:color w:val="FF0000"/>
        </w:rPr>
        <w:t xml:space="preserve"> </w:t>
      </w:r>
      <w:proofErr w:type="spellStart"/>
      <w:r w:rsidRPr="008F10EF">
        <w:rPr>
          <w:rFonts w:hint="eastAsia"/>
          <w:b/>
          <w:color w:val="FF0000"/>
        </w:rPr>
        <w:t>webService</w:t>
      </w:r>
      <w:proofErr w:type="spellEnd"/>
      <w:r w:rsidRPr="008F10EF">
        <w:rPr>
          <w:rFonts w:hint="eastAsia"/>
          <w:b/>
          <w:color w:val="FF0000"/>
        </w:rPr>
        <w:t>？</w:t>
      </w:r>
    </w:p>
    <w:p w:rsidR="00127AC5" w:rsidRDefault="005126A3" w:rsidP="005126A3">
      <w:pPr>
        <w:pStyle w:val="a7"/>
        <w:ind w:left="720" w:firstLineChars="0" w:firstLine="0"/>
      </w:pPr>
      <w:proofErr w:type="spellStart"/>
      <w:r w:rsidRPr="005126A3">
        <w:rPr>
          <w:rFonts w:hint="eastAsia"/>
        </w:rPr>
        <w:t>WebService</w:t>
      </w:r>
      <w:proofErr w:type="spellEnd"/>
      <w:r w:rsidRPr="005126A3">
        <w:rPr>
          <w:rFonts w:hint="eastAsia"/>
        </w:rPr>
        <w:t xml:space="preserve"> </w:t>
      </w:r>
      <w:r w:rsidRPr="005126A3">
        <w:rPr>
          <w:rFonts w:hint="eastAsia"/>
        </w:rPr>
        <w:t>是一种跨编程语言和跨操作系统平台的</w:t>
      </w:r>
      <w:r w:rsidRPr="00DC618B">
        <w:rPr>
          <w:rFonts w:hint="eastAsia"/>
          <w:color w:val="FF0000"/>
        </w:rPr>
        <w:t>远程调用技术</w:t>
      </w:r>
      <w:r w:rsidRPr="005126A3">
        <w:rPr>
          <w:rFonts w:hint="eastAsia"/>
        </w:rPr>
        <w:t>。所谓跨编程语言和跨操作平台，就是说服务端程序采用</w:t>
      </w:r>
      <w:r w:rsidRPr="005126A3">
        <w:rPr>
          <w:rFonts w:hint="eastAsia"/>
        </w:rPr>
        <w:t xml:space="preserve"> java </w:t>
      </w:r>
      <w:r w:rsidRPr="005126A3">
        <w:rPr>
          <w:rFonts w:hint="eastAsia"/>
        </w:rPr>
        <w:t>编写，客户端程序则可以采用其他编程语言编写，反之亦然！跨操作系统平台则是指服务端程序和客户端程序可以在不同的操作系统上。</w:t>
      </w:r>
      <w:r w:rsidR="001E04AF" w:rsidRPr="001E04AF">
        <w:rPr>
          <w:rFonts w:hint="eastAsia"/>
        </w:rPr>
        <w:t xml:space="preserve">Web service </w:t>
      </w:r>
      <w:r w:rsidR="001E04AF" w:rsidRPr="001E04AF">
        <w:rPr>
          <w:rFonts w:hint="eastAsia"/>
        </w:rPr>
        <w:t>是连接异构系统或异构语言的首选协议，它使用</w:t>
      </w:r>
      <w:r w:rsidR="001E04AF" w:rsidRPr="001E04AF">
        <w:rPr>
          <w:rFonts w:hint="eastAsia"/>
        </w:rPr>
        <w:t xml:space="preserve"> SOAP </w:t>
      </w:r>
      <w:r w:rsidR="001E04AF" w:rsidRPr="001E04AF">
        <w:rPr>
          <w:rFonts w:hint="eastAsia"/>
        </w:rPr>
        <w:t>形式通讯，可以用于任何语言</w:t>
      </w:r>
    </w:p>
    <w:p w:rsidR="00A7160D" w:rsidRDefault="00A7160D" w:rsidP="005126A3">
      <w:pPr>
        <w:pStyle w:val="a7"/>
        <w:ind w:left="720" w:firstLineChars="0" w:firstLine="0"/>
      </w:pPr>
      <w:r>
        <w:t>天气预报：可以通过实现</w:t>
      </w:r>
      <w:r>
        <w:rPr>
          <w:rFonts w:ascii="Calibri" w:hAnsi="Calibri" w:cs="Calibri"/>
        </w:rPr>
        <w:t xml:space="preserve"> webservice</w:t>
      </w:r>
      <w:r>
        <w:t>客户端调用远程天气服务实现的。</w:t>
      </w:r>
    </w:p>
    <w:p w:rsidR="004D30A0" w:rsidRPr="00F37611" w:rsidRDefault="000649B9" w:rsidP="00F37611">
      <w:pPr>
        <w:pStyle w:val="a7"/>
        <w:numPr>
          <w:ilvl w:val="0"/>
          <w:numId w:val="85"/>
        </w:numPr>
        <w:ind w:firstLineChars="0"/>
        <w:outlineLvl w:val="2"/>
        <w:rPr>
          <w:b/>
          <w:color w:val="000000" w:themeColor="text1"/>
        </w:rPr>
      </w:pPr>
      <w:proofErr w:type="spellStart"/>
      <w:r w:rsidRPr="000649B9">
        <w:rPr>
          <w:b/>
          <w:color w:val="000000" w:themeColor="text1"/>
        </w:rPr>
        <w:t>webService</w:t>
      </w:r>
      <w:proofErr w:type="spellEnd"/>
    </w:p>
    <w:p w:rsidR="00F37611" w:rsidRPr="00F37611" w:rsidRDefault="00F37611" w:rsidP="00F37611">
      <w:pPr>
        <w:pStyle w:val="a7"/>
        <w:ind w:left="720" w:firstLineChars="0" w:firstLine="0"/>
      </w:pPr>
      <w:r w:rsidRPr="00F37611">
        <w:rPr>
          <w:rFonts w:hint="eastAsia"/>
        </w:rPr>
        <w:t>我在做个人信息的时候涉及到了给用户下发短信的一个业务，当时调用的是一家公司的</w:t>
      </w:r>
      <w:r w:rsidRPr="00F37611">
        <w:t>webservice</w:t>
      </w:r>
      <w:r w:rsidRPr="00F37611">
        <w:rPr>
          <w:rFonts w:hint="eastAsia"/>
        </w:rPr>
        <w:t>短信接口，</w:t>
      </w:r>
      <w:r w:rsidRPr="00F37611">
        <w:t>webservice</w:t>
      </w:r>
      <w:r w:rsidRPr="00F37611">
        <w:rPr>
          <w:rFonts w:hint="eastAsia"/>
        </w:rPr>
        <w:t>有三种实现框架</w:t>
      </w:r>
      <w:r w:rsidRPr="00F37611">
        <w:t>CXF,Xfire,axis2,</w:t>
      </w:r>
      <w:r w:rsidRPr="00F37611">
        <w:rPr>
          <w:rFonts w:hint="eastAsia"/>
        </w:rPr>
        <w:t>用的最多的也是</w:t>
      </w:r>
      <w:r w:rsidRPr="00F37611">
        <w:t>CXF</w:t>
      </w:r>
      <w:r w:rsidRPr="00F37611">
        <w:rPr>
          <w:rFonts w:hint="eastAsia"/>
        </w:rPr>
        <w:t>因为他是可以和</w:t>
      </w:r>
      <w:r w:rsidRPr="00F37611">
        <w:t>spring</w:t>
      </w:r>
      <w:r w:rsidRPr="00F37611">
        <w:rPr>
          <w:rFonts w:hint="eastAsia"/>
        </w:rPr>
        <w:t>进行整合的，为了保证</w:t>
      </w:r>
      <w:r w:rsidRPr="00F37611">
        <w:t>webservice</w:t>
      </w:r>
      <w:r w:rsidRPr="00F37611">
        <w:rPr>
          <w:rFonts w:hint="eastAsia"/>
        </w:rPr>
        <w:t>的安全性我们采用了基于</w:t>
      </w:r>
      <w:r w:rsidRPr="00F37611">
        <w:t>WS-Security</w:t>
      </w:r>
      <w:r w:rsidRPr="00F37611">
        <w:rPr>
          <w:rFonts w:hint="eastAsia"/>
        </w:rPr>
        <w:t>标准的安全验证</w:t>
      </w:r>
      <w:r w:rsidRPr="00F37611">
        <w:t>(</w:t>
      </w:r>
      <w:r w:rsidRPr="00F37611">
        <w:rPr>
          <w:rFonts w:hint="eastAsia"/>
        </w:rPr>
        <w:t>使用</w:t>
      </w:r>
      <w:r w:rsidRPr="00F37611">
        <w:t>CXF</w:t>
      </w:r>
      <w:r w:rsidRPr="00F37611">
        <w:rPr>
          <w:rFonts w:hint="eastAsia"/>
        </w:rPr>
        <w:t>回调函数，</w:t>
      </w:r>
      <w:r w:rsidRPr="00F37611">
        <w:t>WS-Security</w:t>
      </w:r>
      <w:r w:rsidRPr="00F37611">
        <w:rPr>
          <w:rFonts w:hint="eastAsia"/>
        </w:rPr>
        <w:t>主要涉及三个反面，身份验证，签名和加密，通过</w:t>
      </w:r>
      <w:r w:rsidRPr="00F37611">
        <w:t>&lt;</w:t>
      </w:r>
      <w:proofErr w:type="spellStart"/>
      <w:r w:rsidRPr="00F37611">
        <w:t>jaxws:outinterceptors</w:t>
      </w:r>
      <w:proofErr w:type="spellEnd"/>
      <w:r w:rsidRPr="00F37611">
        <w:t>&gt;</w:t>
      </w:r>
      <w:r w:rsidRPr="00F37611">
        <w:rPr>
          <w:rFonts w:hint="eastAsia"/>
        </w:rPr>
        <w:t>拦截器的方式设置用户名密码，签名就主要防止消息在传输过程中被进行攻击，加密就是对</w:t>
      </w:r>
      <w:r w:rsidRPr="00F37611">
        <w:t>soap</w:t>
      </w:r>
      <w:r w:rsidRPr="00F37611">
        <w:rPr>
          <w:rFonts w:hint="eastAsia"/>
        </w:rPr>
        <w:t>包加密</w:t>
      </w:r>
      <w:r w:rsidRPr="00F37611">
        <w:t>)</w:t>
      </w:r>
      <w:r w:rsidRPr="00F37611">
        <w:rPr>
          <w:rFonts w:hint="eastAsia"/>
        </w:rPr>
        <w:t>。首先通过</w:t>
      </w:r>
      <w:r w:rsidRPr="00F37611">
        <w:t>wsdl2java</w:t>
      </w:r>
      <w:r w:rsidRPr="00F37611">
        <w:rPr>
          <w:rFonts w:hint="eastAsia"/>
        </w:rPr>
        <w:t>根据发布的</w:t>
      </w:r>
      <w:r w:rsidRPr="00F37611">
        <w:t>webservice</w:t>
      </w:r>
      <w:r w:rsidRPr="00F37611">
        <w:rPr>
          <w:rFonts w:hint="eastAsia"/>
        </w:rPr>
        <w:t>服务端地址的</w:t>
      </w:r>
      <w:proofErr w:type="spellStart"/>
      <w:r w:rsidRPr="00F37611">
        <w:t>wsdl</w:t>
      </w:r>
      <w:proofErr w:type="spellEnd"/>
      <w:r w:rsidRPr="00F37611">
        <w:rPr>
          <w:rFonts w:hint="eastAsia"/>
        </w:rPr>
        <w:t>生成客户端调用的中间桥梁</w:t>
      </w:r>
      <w:r w:rsidRPr="00F37611">
        <w:t>java</w:t>
      </w:r>
      <w:r w:rsidRPr="00F37611">
        <w:rPr>
          <w:rFonts w:hint="eastAsia"/>
        </w:rPr>
        <w:t>类，将生成的</w:t>
      </w:r>
      <w:r w:rsidRPr="00F37611">
        <w:t>java</w:t>
      </w:r>
      <w:r w:rsidRPr="00F37611">
        <w:rPr>
          <w:rFonts w:hint="eastAsia"/>
        </w:rPr>
        <w:t>类拷贝到客户端项目中，配置</w:t>
      </w:r>
      <w:r w:rsidRPr="00F37611">
        <w:t>spring-client.xml</w:t>
      </w:r>
      <w:r w:rsidRPr="00F37611">
        <w:rPr>
          <w:rFonts w:hint="eastAsia"/>
        </w:rPr>
        <w:t>文件，通过</w:t>
      </w:r>
      <w:proofErr w:type="spellStart"/>
      <w:r w:rsidRPr="00F37611">
        <w:t>jaxws:client</w:t>
      </w:r>
      <w:proofErr w:type="spellEnd"/>
      <w:r w:rsidRPr="00F37611">
        <w:rPr>
          <w:rFonts w:hint="eastAsia"/>
        </w:rPr>
        <w:t>定义一个</w:t>
      </w:r>
      <w:r w:rsidRPr="00F37611">
        <w:t>bean,</w:t>
      </w:r>
      <w:r w:rsidRPr="00F37611">
        <w:rPr>
          <w:rFonts w:hint="eastAsia"/>
        </w:rPr>
        <w:t>并通过</w:t>
      </w:r>
      <w:r w:rsidRPr="00F37611">
        <w:t>address</w:t>
      </w:r>
      <w:r w:rsidRPr="00F37611">
        <w:rPr>
          <w:rFonts w:hint="eastAsia"/>
        </w:rPr>
        <w:t>属性指明要访问的</w:t>
      </w:r>
      <w:r w:rsidRPr="00F37611">
        <w:t>webservice</w:t>
      </w:r>
      <w:r w:rsidRPr="00F37611">
        <w:rPr>
          <w:rFonts w:hint="eastAsia"/>
        </w:rPr>
        <w:t>的服务地址，通过</w:t>
      </w:r>
      <w:proofErr w:type="spellStart"/>
      <w:r w:rsidRPr="00F37611">
        <w:t>serviceClass</w:t>
      </w:r>
      <w:proofErr w:type="spellEnd"/>
      <w:r w:rsidRPr="00F37611">
        <w:rPr>
          <w:rFonts w:hint="eastAsia"/>
        </w:rPr>
        <w:t>指明充当中间桥梁的服务类，之后获取该</w:t>
      </w:r>
      <w:r w:rsidRPr="00F37611">
        <w:t>bean,</w:t>
      </w:r>
      <w:r w:rsidRPr="00F37611">
        <w:rPr>
          <w:rFonts w:hint="eastAsia"/>
        </w:rPr>
        <w:t>就可以通过它结合服务端给我们提供的开发文档来访问发布的</w:t>
      </w:r>
      <w:r w:rsidRPr="00F37611">
        <w:t>webservice</w:t>
      </w:r>
      <w:r w:rsidRPr="00F37611">
        <w:rPr>
          <w:rFonts w:hint="eastAsia"/>
        </w:rPr>
        <w:lastRenderedPageBreak/>
        <w:t>接口中的方法。</w:t>
      </w:r>
    </w:p>
    <w:p w:rsidR="00F37611" w:rsidRPr="00F37611" w:rsidRDefault="00F37611" w:rsidP="00F37611">
      <w:pPr>
        <w:pStyle w:val="a7"/>
        <w:ind w:left="720" w:firstLineChars="0" w:firstLine="0"/>
      </w:pPr>
      <w:proofErr w:type="spellStart"/>
      <w:r w:rsidRPr="00F37611">
        <w:t>HttpClient</w:t>
      </w:r>
      <w:proofErr w:type="spellEnd"/>
      <w:r w:rsidRPr="00F37611">
        <w:t>---</w:t>
      </w:r>
      <w:r w:rsidRPr="00F37611">
        <w:t>顾名思义，这是</w:t>
      </w:r>
      <w:r w:rsidRPr="00F37611">
        <w:t>http</w:t>
      </w:r>
      <w:r w:rsidRPr="00F37611">
        <w:t>协议的一个客户端封装包，它将</w:t>
      </w:r>
      <w:r w:rsidRPr="00F37611">
        <w:t>http</w:t>
      </w:r>
      <w:r w:rsidRPr="00F37611">
        <w:t>协议的通信规范进行了包装，提供了一些通用的</w:t>
      </w:r>
      <w:r w:rsidRPr="00F37611">
        <w:t>API</w:t>
      </w:r>
      <w:r w:rsidRPr="00F37611">
        <w:t>来进行基于</w:t>
      </w:r>
      <w:r w:rsidRPr="00F37611">
        <w:t>http</w:t>
      </w:r>
      <w:r w:rsidRPr="00F37611">
        <w:t>协议的通信的编程，基本上我们在浏览器上进行的访问</w:t>
      </w:r>
      <w:r w:rsidRPr="00F37611">
        <w:t>http</w:t>
      </w:r>
      <w:r w:rsidRPr="00F37611">
        <w:t>网站的操作（浏览器本身就是一个富客户端），都可以使用</w:t>
      </w:r>
      <w:proofErr w:type="spellStart"/>
      <w:r w:rsidRPr="00F37611">
        <w:t>httpClient</w:t>
      </w:r>
      <w:proofErr w:type="spellEnd"/>
      <w:r w:rsidRPr="00F37611">
        <w:t>提供的</w:t>
      </w:r>
      <w:r w:rsidRPr="00F37611">
        <w:t>API</w:t>
      </w:r>
      <w:r w:rsidRPr="00F37611">
        <w:t>来代替。在编程中我们一般是基于它编程来代替</w:t>
      </w:r>
      <w:r w:rsidRPr="00F37611">
        <w:t>“</w:t>
      </w:r>
      <w:r w:rsidRPr="00F37611">
        <w:t>人</w:t>
      </w:r>
      <w:r w:rsidRPr="00F37611">
        <w:t>”</w:t>
      </w:r>
      <w:r w:rsidRPr="00F37611">
        <w:t>访问</w:t>
      </w:r>
      <w:r w:rsidRPr="00F37611">
        <w:t>http</w:t>
      </w:r>
      <w:r w:rsidRPr="00F37611">
        <w:t>网站的操作。</w:t>
      </w:r>
    </w:p>
    <w:p w:rsidR="00F37611" w:rsidRPr="00F37611" w:rsidRDefault="00F37611" w:rsidP="00F37611">
      <w:pPr>
        <w:pStyle w:val="a7"/>
        <w:ind w:left="720" w:firstLineChars="0" w:firstLine="0"/>
      </w:pPr>
      <w:proofErr w:type="spellStart"/>
      <w:r w:rsidRPr="00F37611">
        <w:t>WebSevice</w:t>
      </w:r>
      <w:proofErr w:type="spellEnd"/>
      <w:r w:rsidRPr="00F37611">
        <w:t>---</w:t>
      </w:r>
      <w:r w:rsidRPr="00F37611">
        <w:t>是基于</w:t>
      </w:r>
      <w:r w:rsidRPr="00F37611">
        <w:t>SOAP</w:t>
      </w:r>
      <w:r w:rsidRPr="00F37611">
        <w:t>协议，它的目的是：使用开放的</w:t>
      </w:r>
      <w:r w:rsidRPr="00F37611">
        <w:t>XML</w:t>
      </w:r>
      <w:r w:rsidRPr="00F37611">
        <w:t>（标准通用标记语言下的一个子集）标准，使得运行在不同机器上的不同应用无须借助附加的、专门的第三方软件或硬件，</w:t>
      </w:r>
      <w:r w:rsidRPr="00F37611">
        <w:t xml:space="preserve"> </w:t>
      </w:r>
      <w:r w:rsidRPr="00F37611">
        <w:t>就可相互交换数据或集成。它的核心是解决不同应用间的数据交换，因为</w:t>
      </w:r>
      <w:r w:rsidRPr="00F37611">
        <w:t>SOAP</w:t>
      </w:r>
      <w:r w:rsidRPr="00F37611">
        <w:t>使用</w:t>
      </w:r>
      <w:r w:rsidRPr="00F37611">
        <w:t>XML</w:t>
      </w:r>
      <w:r w:rsidRPr="00F37611">
        <w:t>消息调用远程方法，这样</w:t>
      </w:r>
      <w:r w:rsidRPr="00F37611">
        <w:t>web services</w:t>
      </w:r>
      <w:r w:rsidRPr="00F37611">
        <w:t>可以通过</w:t>
      </w:r>
      <w:r w:rsidRPr="00F37611">
        <w:t>HTTP</w:t>
      </w:r>
      <w:r w:rsidRPr="00F37611">
        <w:t>协议的</w:t>
      </w:r>
      <w:r w:rsidRPr="00F37611">
        <w:t>post</w:t>
      </w:r>
      <w:r w:rsidRPr="00F37611">
        <w:t>和</w:t>
      </w:r>
      <w:r w:rsidRPr="00F37611">
        <w:t>get</w:t>
      </w:r>
      <w:r w:rsidRPr="00F37611">
        <w:t>方法与远程机器交互。</w:t>
      </w:r>
      <w:r w:rsidRPr="00F37611">
        <w:t xml:space="preserve">  </w:t>
      </w:r>
    </w:p>
    <w:p w:rsidR="00F37611" w:rsidRPr="00F37611" w:rsidRDefault="00F37611" w:rsidP="00F37611">
      <w:pPr>
        <w:pStyle w:val="a7"/>
        <w:ind w:left="720" w:firstLineChars="0" w:firstLine="0"/>
      </w:pPr>
      <w:r w:rsidRPr="00F37611">
        <w:t>http</w:t>
      </w:r>
      <w:r w:rsidRPr="00F37611">
        <w:t>和</w:t>
      </w:r>
      <w:r w:rsidRPr="00F37611">
        <w:t>soap</w:t>
      </w:r>
      <w:r w:rsidRPr="00F37611">
        <w:t>协议的区别。</w:t>
      </w:r>
      <w:r w:rsidRPr="00F37611">
        <w:t>http</w:t>
      </w:r>
      <w:r w:rsidRPr="00F37611">
        <w:t>速度效率更高，</w:t>
      </w:r>
      <w:r w:rsidRPr="00F37611">
        <w:t>soap</w:t>
      </w:r>
      <w:r w:rsidRPr="00F37611">
        <w:t>能处理复杂的数据。</w:t>
      </w:r>
    </w:p>
    <w:p w:rsidR="00F37611" w:rsidRPr="00F37611" w:rsidRDefault="00F37611" w:rsidP="00F37611">
      <w:pPr>
        <w:pStyle w:val="a7"/>
        <w:ind w:left="720" w:firstLineChars="0" w:firstLine="0"/>
        <w:rPr>
          <w:b/>
        </w:rPr>
      </w:pPr>
      <w:proofErr w:type="spellStart"/>
      <w:r w:rsidRPr="00F37611">
        <w:rPr>
          <w:b/>
        </w:rPr>
        <w:t>WebService</w:t>
      </w:r>
      <w:proofErr w:type="spellEnd"/>
      <w:r w:rsidRPr="00F37611">
        <w:rPr>
          <w:b/>
        </w:rPr>
        <w:t>和</w:t>
      </w:r>
      <w:proofErr w:type="spellStart"/>
      <w:r w:rsidRPr="00F37611">
        <w:rPr>
          <w:b/>
        </w:rPr>
        <w:t>httpcllient</w:t>
      </w:r>
      <w:proofErr w:type="spellEnd"/>
      <w:r w:rsidRPr="00F37611">
        <w:rPr>
          <w:b/>
        </w:rPr>
        <w:t xml:space="preserve"> </w:t>
      </w:r>
      <w:r w:rsidRPr="00F37611">
        <w:rPr>
          <w:b/>
        </w:rPr>
        <w:t>区别</w:t>
      </w:r>
    </w:p>
    <w:p w:rsidR="00F37611" w:rsidRPr="00F37611" w:rsidRDefault="00F37611" w:rsidP="00F37611">
      <w:pPr>
        <w:pStyle w:val="a7"/>
        <w:ind w:left="720" w:firstLineChars="0" w:firstLine="0"/>
      </w:pPr>
      <w:proofErr w:type="spellStart"/>
      <w:r w:rsidRPr="00F37611">
        <w:t>HttpClient</w:t>
      </w:r>
      <w:proofErr w:type="spellEnd"/>
      <w:r w:rsidRPr="00F37611">
        <w:t>对认证机制提供了全面的支持。用户认证过程需要一组用户名</w:t>
      </w:r>
      <w:r w:rsidRPr="00F37611">
        <w:t>/</w:t>
      </w:r>
      <w:r w:rsidRPr="00F37611">
        <w:t>密码进行认证用户身份。</w:t>
      </w:r>
      <w:proofErr w:type="spellStart"/>
      <w:r w:rsidRPr="00F37611">
        <w:t>HttpClient</w:t>
      </w:r>
      <w:proofErr w:type="spellEnd"/>
      <w:r w:rsidRPr="00F37611">
        <w:t>附带多个</w:t>
      </w:r>
      <w:proofErr w:type="spellStart"/>
      <w:r w:rsidRPr="00F37611">
        <w:t>AuthScheme</w:t>
      </w:r>
      <w:proofErr w:type="spellEnd"/>
      <w:r w:rsidRPr="00F37611">
        <w:t>的实现。</w:t>
      </w:r>
      <w:r w:rsidRPr="00F37611">
        <w:t xml:space="preserve">  </w:t>
      </w:r>
      <w:proofErr w:type="spellStart"/>
      <w:r w:rsidRPr="00F37611">
        <w:t>AuthScheme</w:t>
      </w:r>
      <w:proofErr w:type="spellEnd"/>
      <w:r w:rsidRPr="00F37611">
        <w:t>接口表示一个抽象的面向挑战</w:t>
      </w:r>
      <w:r w:rsidRPr="00F37611">
        <w:t>-</w:t>
      </w:r>
      <w:r w:rsidRPr="00F37611">
        <w:t>应答的认证机制。解析和处理目标服务器发送的挑战并且对受保护资源的请求做出应答。</w:t>
      </w:r>
    </w:p>
    <w:p w:rsidR="00F37611" w:rsidRPr="00F37611" w:rsidRDefault="00F37611" w:rsidP="00F37611">
      <w:pPr>
        <w:pStyle w:val="a7"/>
        <w:ind w:left="720" w:firstLineChars="0" w:firstLine="0"/>
      </w:pPr>
      <w:proofErr w:type="spellStart"/>
      <w:r w:rsidRPr="00F37611">
        <w:t>WebService</w:t>
      </w:r>
      <w:proofErr w:type="spellEnd"/>
      <w:r w:rsidRPr="00F37611">
        <w:t>一般通过</w:t>
      </w:r>
      <w:proofErr w:type="spellStart"/>
      <w:r w:rsidRPr="00F37611">
        <w:t>iis</w:t>
      </w:r>
      <w:proofErr w:type="spellEnd"/>
      <w:r w:rsidRPr="00F37611">
        <w:t>进行匿名调用。这种方式不安全。我们可以使用</w:t>
      </w:r>
      <w:r w:rsidRPr="00F37611">
        <w:t>CXF</w:t>
      </w:r>
      <w:r w:rsidRPr="00F37611">
        <w:t>的拦截器通过自定义的</w:t>
      </w:r>
      <w:r w:rsidRPr="00F37611">
        <w:t>Interceptor</w:t>
      </w:r>
      <w:r w:rsidRPr="00F37611">
        <w:t>，可以改变请求和响应的一些消息处理，其中最基本的原理还是一个动态代理。设置入拦截器。来验证用户的账号和密码。</w:t>
      </w:r>
    </w:p>
    <w:p w:rsidR="00F37611" w:rsidRPr="00F37611" w:rsidRDefault="00F37611" w:rsidP="00F37611">
      <w:pPr>
        <w:pStyle w:val="a7"/>
        <w:ind w:left="720" w:firstLineChars="0" w:firstLine="0"/>
        <w:rPr>
          <w:b/>
        </w:rPr>
      </w:pPr>
      <w:r w:rsidRPr="00F37611">
        <w:rPr>
          <w:rFonts w:hint="eastAsia"/>
          <w:b/>
        </w:rPr>
        <w:t>服务端的配置</w:t>
      </w:r>
    </w:p>
    <w:p w:rsidR="00F37611" w:rsidRPr="00F37611" w:rsidRDefault="00F37611" w:rsidP="00F37611">
      <w:pPr>
        <w:pStyle w:val="a7"/>
        <w:ind w:left="720" w:firstLineChars="0" w:firstLine="0"/>
      </w:pPr>
      <w:r w:rsidRPr="00F37611">
        <w:rPr>
          <w:rFonts w:hint="eastAsia"/>
        </w:rPr>
        <w:t>首先要导入</w:t>
      </w:r>
      <w:proofErr w:type="spellStart"/>
      <w:r w:rsidRPr="00F37611">
        <w:t>cxf</w:t>
      </w:r>
      <w:proofErr w:type="spellEnd"/>
      <w:r w:rsidRPr="00F37611">
        <w:rPr>
          <w:rFonts w:hint="eastAsia"/>
        </w:rPr>
        <w:t>的</w:t>
      </w:r>
      <w:r w:rsidRPr="00F37611">
        <w:t>jar</w:t>
      </w:r>
      <w:r w:rsidRPr="00F37611">
        <w:rPr>
          <w:rFonts w:hint="eastAsia"/>
        </w:rPr>
        <w:t>包</w:t>
      </w:r>
    </w:p>
    <w:p w:rsidR="00F37611" w:rsidRPr="00F37611" w:rsidRDefault="00F37611" w:rsidP="00F37611">
      <w:pPr>
        <w:pStyle w:val="a7"/>
        <w:ind w:left="720" w:firstLineChars="0" w:firstLine="0"/>
      </w:pPr>
      <w:r w:rsidRPr="00F37611">
        <w:rPr>
          <w:rFonts w:hint="eastAsia"/>
        </w:rPr>
        <w:t>然后在</w:t>
      </w:r>
      <w:r w:rsidRPr="00F37611">
        <w:t>web.xml</w:t>
      </w:r>
      <w:r w:rsidRPr="00F37611">
        <w:rPr>
          <w:rFonts w:hint="eastAsia"/>
        </w:rPr>
        <w:t>中配置</w:t>
      </w:r>
      <w:proofErr w:type="spellStart"/>
      <w:r w:rsidRPr="00F37611">
        <w:t>cxf</w:t>
      </w:r>
      <w:proofErr w:type="spellEnd"/>
      <w:r w:rsidRPr="00F37611">
        <w:rPr>
          <w:rFonts w:hint="eastAsia"/>
        </w:rPr>
        <w:t>的</w:t>
      </w:r>
      <w:r w:rsidRPr="00F37611">
        <w:t>webservice</w:t>
      </w:r>
      <w:r w:rsidRPr="00F37611">
        <w:rPr>
          <w:rFonts w:hint="eastAsia"/>
        </w:rPr>
        <w:t>服务</w:t>
      </w:r>
    </w:p>
    <w:p w:rsidR="00F37611" w:rsidRPr="00F37611" w:rsidRDefault="00F37611" w:rsidP="00F37611">
      <w:pPr>
        <w:pStyle w:val="a7"/>
        <w:ind w:left="720" w:firstLineChars="0" w:firstLine="0"/>
      </w:pPr>
      <w:r w:rsidRPr="00F37611">
        <w:rPr>
          <w:rFonts w:hint="eastAsia"/>
        </w:rPr>
        <w:t>发布一个接口并添加</w:t>
      </w:r>
      <w:r w:rsidRPr="00F37611">
        <w:t>@</w:t>
      </w:r>
      <w:proofErr w:type="spellStart"/>
      <w:r w:rsidRPr="00F37611">
        <w:t>WebService</w:t>
      </w:r>
      <w:proofErr w:type="spellEnd"/>
      <w:r w:rsidRPr="00F37611">
        <w:rPr>
          <w:rFonts w:hint="eastAsia"/>
        </w:rPr>
        <w:t>注解，同时也要在实现类上添加</w:t>
      </w:r>
      <w:r w:rsidRPr="00F37611">
        <w:t>@</w:t>
      </w:r>
      <w:proofErr w:type="spellStart"/>
      <w:r w:rsidRPr="00F37611">
        <w:t>WebService</w:t>
      </w:r>
      <w:proofErr w:type="spellEnd"/>
      <w:r w:rsidRPr="00F37611">
        <w:rPr>
          <w:rFonts w:hint="eastAsia"/>
        </w:rPr>
        <w:t>注解</w:t>
      </w:r>
      <w:r w:rsidRPr="00F37611">
        <w:tab/>
      </w:r>
      <w:r w:rsidRPr="00F37611">
        <w:rPr>
          <w:rFonts w:hint="eastAsia"/>
        </w:rPr>
        <w:t>并说明实现了哪个接口，之后在</w:t>
      </w:r>
      <w:r w:rsidRPr="00F37611">
        <w:t>spring-webservice.xml</w:t>
      </w:r>
      <w:r w:rsidRPr="00F37611">
        <w:rPr>
          <w:rFonts w:hint="eastAsia"/>
        </w:rPr>
        <w:t>中发布</w:t>
      </w:r>
      <w:proofErr w:type="spellStart"/>
      <w:r w:rsidRPr="00F37611">
        <w:t>webService</w:t>
      </w:r>
      <w:proofErr w:type="spellEnd"/>
      <w:r w:rsidRPr="00F37611">
        <w:rPr>
          <w:rFonts w:hint="eastAsia"/>
        </w:rPr>
        <w:t>服务</w:t>
      </w:r>
    </w:p>
    <w:p w:rsidR="00F37611" w:rsidRPr="00F37611" w:rsidRDefault="00F37611" w:rsidP="00F37611">
      <w:pPr>
        <w:pStyle w:val="a7"/>
        <w:ind w:left="720" w:firstLineChars="0" w:firstLine="0"/>
      </w:pPr>
      <w:r w:rsidRPr="00F37611">
        <w:rPr>
          <w:rFonts w:hint="eastAsia"/>
        </w:rPr>
        <w:t>通过</w:t>
      </w:r>
      <w:proofErr w:type="spellStart"/>
      <w:r w:rsidRPr="00F37611">
        <w:t>jaxws:endpoint</w:t>
      </w:r>
      <w:proofErr w:type="spellEnd"/>
      <w:r w:rsidRPr="00F37611">
        <w:rPr>
          <w:rFonts w:hint="eastAsia"/>
        </w:rPr>
        <w:t>配置</w:t>
      </w:r>
      <w:r w:rsidRPr="00F37611">
        <w:t>implementor</w:t>
      </w:r>
      <w:r w:rsidRPr="00F37611">
        <w:rPr>
          <w:rFonts w:hint="eastAsia"/>
        </w:rPr>
        <w:t>和</w:t>
      </w:r>
      <w:r w:rsidRPr="00F37611">
        <w:t>address</w:t>
      </w:r>
      <w:r w:rsidRPr="00F37611">
        <w:rPr>
          <w:rFonts w:hint="eastAsia"/>
        </w:rPr>
        <w:t>来表明实现服务的类，以及发布的地址，</w:t>
      </w:r>
    </w:p>
    <w:p w:rsidR="00F37611" w:rsidRPr="00F37611" w:rsidRDefault="00F37611" w:rsidP="00F37611">
      <w:pPr>
        <w:pStyle w:val="a7"/>
        <w:ind w:left="720" w:firstLineChars="0" w:firstLine="0"/>
      </w:pPr>
      <w:r w:rsidRPr="00F37611">
        <w:rPr>
          <w:rFonts w:hint="eastAsia"/>
        </w:rPr>
        <w:t>最后在浏览器中输入相关的</w:t>
      </w:r>
      <w:r w:rsidRPr="00F37611">
        <w:t>webservice</w:t>
      </w:r>
      <w:r w:rsidRPr="00F37611">
        <w:rPr>
          <w:rFonts w:hint="eastAsia"/>
        </w:rPr>
        <w:t>地址</w:t>
      </w:r>
      <w:r w:rsidRPr="00F37611">
        <w:t>?</w:t>
      </w:r>
      <w:proofErr w:type="spellStart"/>
      <w:r w:rsidRPr="00F37611">
        <w:t>wsdl</w:t>
      </w:r>
      <w:proofErr w:type="spellEnd"/>
      <w:r w:rsidRPr="00F37611">
        <w:rPr>
          <w:rFonts w:hint="eastAsia"/>
        </w:rPr>
        <w:t>来验证服务是否发布成</w:t>
      </w:r>
      <w:r w:rsidRPr="00F37611">
        <w:tab/>
      </w:r>
      <w:r w:rsidRPr="00F37611">
        <w:rPr>
          <w:rFonts w:hint="eastAsia"/>
        </w:rPr>
        <w:t>功。</w:t>
      </w:r>
    </w:p>
    <w:p w:rsidR="00F37611" w:rsidRPr="00F37611" w:rsidRDefault="00F37611" w:rsidP="00F37611">
      <w:pPr>
        <w:pStyle w:val="a7"/>
        <w:ind w:left="720" w:firstLineChars="0" w:firstLine="0"/>
        <w:rPr>
          <w:b/>
        </w:rPr>
      </w:pPr>
      <w:r w:rsidRPr="00F37611">
        <w:rPr>
          <w:b/>
        </w:rPr>
        <w:t>webservice</w:t>
      </w:r>
      <w:r w:rsidRPr="00F37611">
        <w:rPr>
          <w:rFonts w:hint="eastAsia"/>
          <w:b/>
        </w:rPr>
        <w:t>客户端的配置</w:t>
      </w:r>
    </w:p>
    <w:p w:rsidR="00F37611" w:rsidRPr="00F37611" w:rsidRDefault="00F37611" w:rsidP="00F37611">
      <w:pPr>
        <w:pStyle w:val="a7"/>
        <w:ind w:left="720" w:firstLineChars="0" w:firstLine="0"/>
      </w:pPr>
      <w:r w:rsidRPr="00F37611">
        <w:rPr>
          <w:rFonts w:hint="eastAsia"/>
        </w:rPr>
        <w:t>首先通过</w:t>
      </w:r>
      <w:r w:rsidRPr="00F37611">
        <w:t>wsdl2java</w:t>
      </w:r>
      <w:r w:rsidRPr="00F37611">
        <w:rPr>
          <w:rFonts w:hint="eastAsia"/>
        </w:rPr>
        <w:t>根据发布的</w:t>
      </w:r>
      <w:r w:rsidRPr="00F37611">
        <w:t>webservice</w:t>
      </w:r>
      <w:r w:rsidRPr="00F37611">
        <w:rPr>
          <w:rFonts w:hint="eastAsia"/>
        </w:rPr>
        <w:t>服务端地址的</w:t>
      </w:r>
      <w:proofErr w:type="spellStart"/>
      <w:r w:rsidRPr="00F37611">
        <w:t>wsdl</w:t>
      </w:r>
      <w:proofErr w:type="spellEnd"/>
      <w:r w:rsidRPr="00F37611">
        <w:rPr>
          <w:rFonts w:hint="eastAsia"/>
        </w:rPr>
        <w:t>生成客户端调用的中间桥梁</w:t>
      </w:r>
      <w:r w:rsidRPr="00F37611">
        <w:t>java</w:t>
      </w:r>
      <w:r w:rsidRPr="00F37611">
        <w:rPr>
          <w:rFonts w:hint="eastAsia"/>
        </w:rPr>
        <w:t>类，将生成的</w:t>
      </w:r>
      <w:r w:rsidRPr="00F37611">
        <w:t>java</w:t>
      </w:r>
      <w:r w:rsidRPr="00F37611">
        <w:rPr>
          <w:rFonts w:hint="eastAsia"/>
        </w:rPr>
        <w:t>类拷贝到客户端项目中，</w:t>
      </w:r>
    </w:p>
    <w:p w:rsidR="00F37611" w:rsidRPr="00F37611" w:rsidRDefault="00F37611" w:rsidP="00F37611">
      <w:pPr>
        <w:pStyle w:val="a7"/>
        <w:ind w:left="720" w:firstLineChars="0" w:firstLine="0"/>
      </w:pPr>
      <w:r w:rsidRPr="00F37611">
        <w:rPr>
          <w:rFonts w:hint="eastAsia"/>
        </w:rPr>
        <w:t>配置</w:t>
      </w:r>
      <w:r w:rsidRPr="00F37611">
        <w:t>spring-client.xml</w:t>
      </w:r>
      <w:r w:rsidRPr="00F37611">
        <w:rPr>
          <w:rFonts w:hint="eastAsia"/>
        </w:rPr>
        <w:t>文件，通过</w:t>
      </w:r>
      <w:proofErr w:type="spellStart"/>
      <w:r w:rsidRPr="00F37611">
        <w:t>jaxws:client</w:t>
      </w:r>
      <w:proofErr w:type="spellEnd"/>
      <w:r w:rsidRPr="00F37611">
        <w:rPr>
          <w:rFonts w:hint="eastAsia"/>
        </w:rPr>
        <w:t>定义一个</w:t>
      </w:r>
      <w:r w:rsidRPr="00F37611">
        <w:t>bean,</w:t>
      </w:r>
      <w:r w:rsidRPr="00F37611">
        <w:rPr>
          <w:rFonts w:hint="eastAsia"/>
        </w:rPr>
        <w:t>并通过</w:t>
      </w:r>
      <w:r w:rsidRPr="00F37611">
        <w:t>address</w:t>
      </w:r>
      <w:r w:rsidRPr="00F37611">
        <w:rPr>
          <w:rFonts w:hint="eastAsia"/>
        </w:rPr>
        <w:t>属性指明要访问的</w:t>
      </w:r>
      <w:r w:rsidRPr="00F37611">
        <w:t>webservice</w:t>
      </w:r>
      <w:r w:rsidRPr="00F37611">
        <w:rPr>
          <w:rFonts w:hint="eastAsia"/>
        </w:rPr>
        <w:t>的服务地址，通过</w:t>
      </w:r>
      <w:proofErr w:type="spellStart"/>
      <w:r w:rsidRPr="00F37611">
        <w:t>serviceClass</w:t>
      </w:r>
      <w:proofErr w:type="spellEnd"/>
      <w:r w:rsidRPr="00F37611">
        <w:rPr>
          <w:rFonts w:hint="eastAsia"/>
        </w:rPr>
        <w:t>指明充当中间桥梁的服务类，</w:t>
      </w:r>
    </w:p>
    <w:p w:rsidR="00F37611" w:rsidRPr="00F37611" w:rsidRDefault="00F37611" w:rsidP="00F37611">
      <w:pPr>
        <w:pStyle w:val="a7"/>
        <w:ind w:left="720" w:firstLineChars="0" w:firstLine="0"/>
      </w:pPr>
      <w:r w:rsidRPr="00F37611">
        <w:rPr>
          <w:rFonts w:hint="eastAsia"/>
        </w:rPr>
        <w:t>之后获取该</w:t>
      </w:r>
      <w:r w:rsidRPr="00F37611">
        <w:t>bean,</w:t>
      </w:r>
      <w:r w:rsidRPr="00F37611">
        <w:rPr>
          <w:rFonts w:hint="eastAsia"/>
        </w:rPr>
        <w:t>就可以通过它来访问发布的</w:t>
      </w:r>
      <w:r w:rsidRPr="00F37611">
        <w:t>webservice</w:t>
      </w:r>
      <w:r w:rsidRPr="00F37611">
        <w:rPr>
          <w:rFonts w:hint="eastAsia"/>
        </w:rPr>
        <w:t>接口中的方法。</w:t>
      </w:r>
    </w:p>
    <w:p w:rsidR="00F37611" w:rsidRPr="00F37611" w:rsidRDefault="00F37611" w:rsidP="00F37611">
      <w:pPr>
        <w:pStyle w:val="a7"/>
        <w:ind w:left="720" w:firstLineChars="0" w:firstLine="0"/>
        <w:rPr>
          <w:b/>
        </w:rPr>
      </w:pPr>
      <w:proofErr w:type="spellStart"/>
      <w:r w:rsidRPr="00F37611">
        <w:rPr>
          <w:b/>
        </w:rPr>
        <w:t>WebService</w:t>
      </w:r>
      <w:proofErr w:type="spellEnd"/>
      <w:r>
        <w:rPr>
          <w:rFonts w:hint="eastAsia"/>
          <w:b/>
        </w:rPr>
        <w:t>安全性</w:t>
      </w:r>
    </w:p>
    <w:p w:rsidR="00F37611" w:rsidRPr="00F37611" w:rsidRDefault="00F37611" w:rsidP="00F37611">
      <w:pPr>
        <w:pStyle w:val="a7"/>
        <w:ind w:left="720" w:firstLineChars="0" w:firstLine="0"/>
      </w:pPr>
      <w:r w:rsidRPr="00F37611">
        <w:rPr>
          <w:rFonts w:hint="eastAsia"/>
        </w:rPr>
        <w:t>第一、禁止匿名访问，对</w:t>
      </w:r>
      <w:proofErr w:type="spellStart"/>
      <w:r w:rsidRPr="00F37611">
        <w:t>WebService</w:t>
      </w:r>
      <w:proofErr w:type="spellEnd"/>
      <w:r w:rsidRPr="00F37611">
        <w:rPr>
          <w:rFonts w:hint="eastAsia"/>
        </w:rPr>
        <w:t>进行认证，这步主要是通过操作系统的安全机制来实现的，也就是只有满足一定要求的</w:t>
      </w:r>
      <w:proofErr w:type="gramStart"/>
      <w:r w:rsidRPr="00F37611">
        <w:rPr>
          <w:rFonts w:hint="eastAsia"/>
        </w:rPr>
        <w:t>帐号</w:t>
      </w:r>
      <w:proofErr w:type="gramEnd"/>
      <w:r w:rsidRPr="00F37611">
        <w:rPr>
          <w:rFonts w:hint="eastAsia"/>
        </w:rPr>
        <w:t>才能访问到服务器，才能访问</w:t>
      </w:r>
      <w:r w:rsidRPr="00F37611">
        <w:t>IIS</w:t>
      </w:r>
      <w:r w:rsidRPr="00F37611">
        <w:rPr>
          <w:rFonts w:hint="eastAsia"/>
        </w:rPr>
        <w:t>；</w:t>
      </w:r>
    </w:p>
    <w:p w:rsidR="00F37611" w:rsidRPr="00F37611" w:rsidRDefault="00F37611" w:rsidP="00F37611">
      <w:pPr>
        <w:pStyle w:val="a7"/>
        <w:ind w:left="720" w:firstLineChars="0" w:firstLine="0"/>
      </w:pPr>
      <w:r w:rsidRPr="00F37611">
        <w:rPr>
          <w:rFonts w:hint="eastAsia"/>
        </w:rPr>
        <w:t>第二、在第一种方法的基础上对</w:t>
      </w:r>
      <w:proofErr w:type="spellStart"/>
      <w:r w:rsidRPr="00F37611">
        <w:t>WebService</w:t>
      </w:r>
      <w:proofErr w:type="spellEnd"/>
      <w:r w:rsidRPr="00F37611">
        <w:rPr>
          <w:rFonts w:hint="eastAsia"/>
        </w:rPr>
        <w:t>里的方法进行加密，比如有个</w:t>
      </w:r>
      <w:proofErr w:type="spellStart"/>
      <w:r w:rsidRPr="00F37611">
        <w:t>WebService</w:t>
      </w:r>
      <w:proofErr w:type="spellEnd"/>
      <w:r w:rsidRPr="00F37611">
        <w:rPr>
          <w:rFonts w:hint="eastAsia"/>
        </w:rPr>
        <w:t>方法是根据顾客</w:t>
      </w:r>
      <w:r w:rsidRPr="00F37611">
        <w:t>ID</w:t>
      </w:r>
      <w:r w:rsidRPr="00F37611">
        <w:rPr>
          <w:rFonts w:hint="eastAsia"/>
        </w:rPr>
        <w:t>获取数据库中的顾客的详细资料为</w:t>
      </w:r>
      <w:proofErr w:type="spellStart"/>
      <w:r w:rsidRPr="00F37611">
        <w:t>GetCustomerDetailByCustomerID</w:t>
      </w:r>
      <w:proofErr w:type="spellEnd"/>
      <w:r w:rsidRPr="00F37611">
        <w:t xml:space="preserve">(string </w:t>
      </w:r>
      <w:proofErr w:type="spellStart"/>
      <w:r w:rsidRPr="00F37611">
        <w:t>custID</w:t>
      </w:r>
      <w:proofErr w:type="spellEnd"/>
      <w:r w:rsidRPr="00F37611">
        <w:t>);</w:t>
      </w:r>
      <w:r w:rsidRPr="00F37611">
        <w:rPr>
          <w:rFonts w:hint="eastAsia"/>
        </w:rPr>
        <w:t>如果只提供一个参数，则很容易被别人访问调用，因此我们对这个方法进行加密</w:t>
      </w:r>
      <w:proofErr w:type="spellStart"/>
      <w:r w:rsidRPr="00F37611">
        <w:t>GetCustomerDetailByCustomerID</w:t>
      </w:r>
      <w:proofErr w:type="spellEnd"/>
      <w:r w:rsidRPr="00F37611">
        <w:t xml:space="preserve">(string </w:t>
      </w:r>
      <w:proofErr w:type="spellStart"/>
      <w:r w:rsidRPr="00F37611">
        <w:t>scustID,string</w:t>
      </w:r>
      <w:proofErr w:type="spellEnd"/>
      <w:r w:rsidRPr="00F37611">
        <w:t xml:space="preserve"> </w:t>
      </w:r>
      <w:proofErr w:type="spellStart"/>
      <w:r w:rsidRPr="00F37611">
        <w:t>custID,ecustID</w:t>
      </w:r>
      <w:proofErr w:type="spellEnd"/>
      <w:r w:rsidRPr="00F37611">
        <w:t>);</w:t>
      </w:r>
      <w:r w:rsidRPr="00F37611">
        <w:rPr>
          <w:rFonts w:hint="eastAsia"/>
        </w:rPr>
        <w:t>这样，只有提供正确的</w:t>
      </w:r>
      <w:proofErr w:type="spellStart"/>
      <w:r w:rsidRPr="00F37611">
        <w:t>scustID</w:t>
      </w:r>
      <w:proofErr w:type="spellEnd"/>
      <w:r w:rsidRPr="00F37611">
        <w:rPr>
          <w:rFonts w:hint="eastAsia"/>
        </w:rPr>
        <w:t>与</w:t>
      </w:r>
      <w:proofErr w:type="spellStart"/>
      <w:r w:rsidRPr="00F37611">
        <w:t>ecustID</w:t>
      </w:r>
      <w:proofErr w:type="spellEnd"/>
      <w:r w:rsidRPr="00F37611">
        <w:rPr>
          <w:rFonts w:hint="eastAsia"/>
        </w:rPr>
        <w:t>这二个参数才能成功调用这个方法，而对于这二个参数</w:t>
      </w:r>
      <w:proofErr w:type="spellStart"/>
      <w:r w:rsidRPr="00F37611">
        <w:t>scustID</w:t>
      </w:r>
      <w:proofErr w:type="spellEnd"/>
      <w:r w:rsidRPr="00F37611">
        <w:rPr>
          <w:rFonts w:hint="eastAsia"/>
        </w:rPr>
        <w:t>与</w:t>
      </w:r>
      <w:proofErr w:type="spellStart"/>
      <w:r w:rsidRPr="00F37611">
        <w:t>ecustID</w:t>
      </w:r>
      <w:proofErr w:type="spellEnd"/>
      <w:r w:rsidRPr="00F37611">
        <w:rPr>
          <w:rFonts w:hint="eastAsia"/>
        </w:rPr>
        <w:t>，则可以通过加密方法生成一个字符串，也可以写一个加密的工具类。</w:t>
      </w:r>
    </w:p>
    <w:p w:rsidR="008470A8" w:rsidRDefault="008470A8" w:rsidP="00A40CCE">
      <w:pPr>
        <w:pStyle w:val="a7"/>
        <w:numPr>
          <w:ilvl w:val="0"/>
          <w:numId w:val="69"/>
        </w:numPr>
        <w:ind w:firstLineChars="0"/>
        <w:outlineLvl w:val="1"/>
        <w:rPr>
          <w:b/>
        </w:rPr>
      </w:pPr>
      <w:r>
        <w:rPr>
          <w:rFonts w:hint="eastAsia"/>
          <w:b/>
        </w:rPr>
        <w:t>Shiro</w:t>
      </w:r>
    </w:p>
    <w:p w:rsidR="005C7479" w:rsidRDefault="00842FF3" w:rsidP="005C7479">
      <w:pPr>
        <w:pStyle w:val="a7"/>
        <w:ind w:left="720" w:firstLineChars="0" w:firstLine="0"/>
      </w:pPr>
      <w:r>
        <w:rPr>
          <w:rFonts w:hint="eastAsia"/>
        </w:rPr>
        <w:t xml:space="preserve"> </w:t>
      </w:r>
      <w:r w:rsidR="005C7479">
        <w:rPr>
          <w:rFonts w:hint="eastAsia"/>
        </w:rPr>
        <w:t xml:space="preserve"> </w:t>
      </w:r>
      <w:r w:rsidR="005C7479">
        <w:rPr>
          <w:rFonts w:hint="eastAsia"/>
        </w:rPr>
        <w:t>在最近做的一个项目中，我们用</w:t>
      </w:r>
      <w:proofErr w:type="spellStart"/>
      <w:r w:rsidR="005C7479">
        <w:rPr>
          <w:rFonts w:hint="eastAsia"/>
        </w:rPr>
        <w:t>shiro</w:t>
      </w:r>
      <w:proofErr w:type="spellEnd"/>
      <w:r w:rsidR="005C7479">
        <w:rPr>
          <w:rFonts w:hint="eastAsia"/>
        </w:rPr>
        <w:t>充当安全框架进行权限的管理控制。</w:t>
      </w:r>
    </w:p>
    <w:p w:rsidR="005C7479" w:rsidRDefault="005C7479" w:rsidP="005C7479">
      <w:pPr>
        <w:pStyle w:val="a7"/>
        <w:ind w:left="720" w:firstLineChars="0" w:firstLine="0"/>
      </w:pPr>
      <w:r>
        <w:rPr>
          <w:rFonts w:hint="eastAsia"/>
        </w:rPr>
        <w:t>为了在项目中使用</w:t>
      </w:r>
      <w:r>
        <w:rPr>
          <w:rFonts w:hint="eastAsia"/>
        </w:rPr>
        <w:t>Shiro</w:t>
      </w:r>
      <w:r>
        <w:rPr>
          <w:rFonts w:hint="eastAsia"/>
        </w:rPr>
        <w:t>我们在</w:t>
      </w:r>
      <w:r>
        <w:rPr>
          <w:rFonts w:hint="eastAsia"/>
        </w:rPr>
        <w:t>web.xml</w:t>
      </w:r>
      <w:r>
        <w:rPr>
          <w:rFonts w:hint="eastAsia"/>
        </w:rPr>
        <w:t>中配置了</w:t>
      </w:r>
      <w:proofErr w:type="spellStart"/>
      <w:r>
        <w:rPr>
          <w:rFonts w:hint="eastAsia"/>
        </w:rPr>
        <w:t>shiroFilter</w:t>
      </w:r>
      <w:proofErr w:type="spellEnd"/>
      <w:r>
        <w:rPr>
          <w:rFonts w:hint="eastAsia"/>
        </w:rPr>
        <w:t>使其对所有请求都进行安全控制。</w:t>
      </w:r>
    </w:p>
    <w:p w:rsidR="005C7479" w:rsidRDefault="005C7479" w:rsidP="005C7479">
      <w:pPr>
        <w:pStyle w:val="a7"/>
        <w:ind w:left="720" w:firstLineChars="0" w:firstLine="0"/>
      </w:pPr>
      <w:r>
        <w:rPr>
          <w:rFonts w:hint="eastAsia"/>
        </w:rPr>
        <w:t>之后我们在</w:t>
      </w:r>
      <w:proofErr w:type="spellStart"/>
      <w:r>
        <w:rPr>
          <w:rFonts w:hint="eastAsia"/>
        </w:rPr>
        <w:t>shiro</w:t>
      </w:r>
      <w:proofErr w:type="spellEnd"/>
      <w:r>
        <w:rPr>
          <w:rFonts w:hint="eastAsia"/>
        </w:rPr>
        <w:t>的配置文件中配置一个</w:t>
      </w:r>
      <w:r>
        <w:rPr>
          <w:rFonts w:hint="eastAsia"/>
        </w:rPr>
        <w:t>id</w:t>
      </w:r>
      <w:r>
        <w:rPr>
          <w:rFonts w:hint="eastAsia"/>
        </w:rPr>
        <w:t>为</w:t>
      </w:r>
      <w:proofErr w:type="spellStart"/>
      <w:r>
        <w:rPr>
          <w:rFonts w:hint="eastAsia"/>
        </w:rPr>
        <w:t>shiroFilter</w:t>
      </w:r>
      <w:proofErr w:type="spellEnd"/>
      <w:r>
        <w:rPr>
          <w:rFonts w:hint="eastAsia"/>
        </w:rPr>
        <w:t>的</w:t>
      </w:r>
      <w:r>
        <w:rPr>
          <w:rFonts w:hint="eastAsia"/>
        </w:rPr>
        <w:t>bean</w:t>
      </w:r>
      <w:r>
        <w:rPr>
          <w:rFonts w:hint="eastAsia"/>
        </w:rPr>
        <w:t>，这点要保证和</w:t>
      </w:r>
      <w:r>
        <w:rPr>
          <w:rFonts w:hint="eastAsia"/>
        </w:rPr>
        <w:t>web.xml</w:t>
      </w:r>
      <w:r>
        <w:rPr>
          <w:rFonts w:hint="eastAsia"/>
        </w:rPr>
        <w:t>中</w:t>
      </w:r>
      <w:r>
        <w:rPr>
          <w:rFonts w:hint="eastAsia"/>
        </w:rPr>
        <w:t>filter</w:t>
      </w:r>
      <w:r>
        <w:rPr>
          <w:rFonts w:hint="eastAsia"/>
        </w:rPr>
        <w:t>的名字一致。</w:t>
      </w:r>
    </w:p>
    <w:p w:rsidR="005C7479" w:rsidRPr="005F14A1" w:rsidRDefault="005C7479" w:rsidP="005C7479">
      <w:pPr>
        <w:pStyle w:val="a7"/>
        <w:ind w:left="720" w:firstLineChars="0" w:firstLine="0"/>
      </w:pPr>
      <w:r>
        <w:rPr>
          <w:rFonts w:hint="eastAsia"/>
        </w:rPr>
        <w:lastRenderedPageBreak/>
        <w:t>在进行权限管理时整体上来说分为认证和授权两大核心。</w:t>
      </w:r>
    </w:p>
    <w:p w:rsidR="005C7479" w:rsidRDefault="005C7479" w:rsidP="005C7479">
      <w:pPr>
        <w:pStyle w:val="a7"/>
        <w:ind w:left="720" w:firstLineChars="0" w:firstLine="0"/>
      </w:pPr>
      <w:r>
        <w:rPr>
          <w:rFonts w:hint="eastAsia"/>
        </w:rPr>
        <w:t>认证就是只有用户经过了登录页面的验证才能成为合法用户继而访问后台受保护的资源。</w:t>
      </w:r>
    </w:p>
    <w:p w:rsidR="005C7479" w:rsidRDefault="005C7479" w:rsidP="005C7479">
      <w:pPr>
        <w:pStyle w:val="a7"/>
        <w:ind w:left="720" w:firstLineChars="0" w:firstLine="0"/>
      </w:pPr>
      <w:r>
        <w:rPr>
          <w:rFonts w:hint="eastAsia"/>
        </w:rPr>
        <w:t>我们在</w:t>
      </w:r>
      <w:proofErr w:type="spellStart"/>
      <w:r>
        <w:rPr>
          <w:rFonts w:hint="eastAsia"/>
        </w:rPr>
        <w:t>shiro</w:t>
      </w:r>
      <w:proofErr w:type="spellEnd"/>
      <w:r>
        <w:rPr>
          <w:rFonts w:hint="eastAsia"/>
        </w:rPr>
        <w:t>的配置文件中配置基于</w:t>
      </w:r>
      <w:proofErr w:type="spellStart"/>
      <w:r>
        <w:rPr>
          <w:rFonts w:hint="eastAsia"/>
        </w:rPr>
        <w:t>url</w:t>
      </w:r>
      <w:proofErr w:type="spellEnd"/>
      <w:r>
        <w:rPr>
          <w:rFonts w:hint="eastAsia"/>
        </w:rPr>
        <w:t>路径的安全认证。对一些静态资源如</w:t>
      </w:r>
      <w:proofErr w:type="spellStart"/>
      <w:r>
        <w:rPr>
          <w:rFonts w:hint="eastAsia"/>
        </w:rPr>
        <w:t>js</w:t>
      </w:r>
      <w:proofErr w:type="spellEnd"/>
      <w:r>
        <w:rPr>
          <w:rFonts w:hint="eastAsia"/>
        </w:rPr>
        <w:t>/</w:t>
      </w:r>
      <w:proofErr w:type="spellStart"/>
      <w:r>
        <w:rPr>
          <w:rFonts w:hint="eastAsia"/>
        </w:rPr>
        <w:t>css</w:t>
      </w:r>
      <w:proofErr w:type="spellEnd"/>
      <w:r>
        <w:rPr>
          <w:rFonts w:hint="eastAsia"/>
        </w:rPr>
        <w:t>等，</w:t>
      </w:r>
    </w:p>
    <w:p w:rsidR="005C7479" w:rsidRDefault="005C7479" w:rsidP="005C7479">
      <w:pPr>
        <w:pStyle w:val="a7"/>
        <w:ind w:left="720" w:firstLineChars="0" w:firstLine="0"/>
      </w:pPr>
      <w:r>
        <w:rPr>
          <w:rFonts w:hint="eastAsia"/>
        </w:rPr>
        <w:t>包括登录以及验证码设置为匿名访问。对于其他的</w:t>
      </w:r>
      <w:proofErr w:type="spellStart"/>
      <w:r>
        <w:rPr>
          <w:rFonts w:hint="eastAsia"/>
        </w:rPr>
        <w:t>url</w:t>
      </w:r>
      <w:proofErr w:type="spellEnd"/>
      <w:r>
        <w:rPr>
          <w:rFonts w:hint="eastAsia"/>
        </w:rPr>
        <w:t>路径设置为</w:t>
      </w:r>
      <w:proofErr w:type="spellStart"/>
      <w:r>
        <w:rPr>
          <w:rFonts w:hint="eastAsia"/>
        </w:rPr>
        <w:t>authc</w:t>
      </w:r>
      <w:proofErr w:type="spellEnd"/>
      <w:r>
        <w:rPr>
          <w:rFonts w:hint="eastAsia"/>
        </w:rPr>
        <w:t>【认证】即只有经过正常</w:t>
      </w:r>
    </w:p>
    <w:p w:rsidR="005C7479" w:rsidRDefault="005C7479" w:rsidP="005C7479">
      <w:pPr>
        <w:pStyle w:val="a7"/>
        <w:ind w:left="720" w:firstLineChars="0" w:firstLine="0"/>
      </w:pPr>
      <w:r>
        <w:rPr>
          <w:rFonts w:hint="eastAsia"/>
        </w:rPr>
        <w:t>的登录并且验证成功后才能访问。</w:t>
      </w:r>
    </w:p>
    <w:p w:rsidR="005C7479" w:rsidRPr="005F14A1" w:rsidRDefault="005C7479" w:rsidP="005C7479">
      <w:pPr>
        <w:pStyle w:val="a7"/>
        <w:ind w:left="720" w:firstLineChars="0" w:firstLine="0"/>
      </w:pPr>
      <w:r>
        <w:rPr>
          <w:rFonts w:hint="eastAsia"/>
        </w:rPr>
        <w:t>为了保证数据库中用户密码的安全性，我们对其密码进行了</w:t>
      </w:r>
      <w:r>
        <w:rPr>
          <w:rFonts w:hint="eastAsia"/>
        </w:rPr>
        <w:t>md5</w:t>
      </w:r>
      <w:r>
        <w:rPr>
          <w:rFonts w:hint="eastAsia"/>
        </w:rPr>
        <w:t>加密处理，又因为单纯的</w:t>
      </w:r>
      <w:r>
        <w:rPr>
          <w:rFonts w:hint="eastAsia"/>
        </w:rPr>
        <w:t>md5</w:t>
      </w:r>
      <w:r>
        <w:rPr>
          <w:rFonts w:hint="eastAsia"/>
        </w:rPr>
        <w:t>加密比较容易破解，所以我们使用了密码</w:t>
      </w:r>
      <w:r>
        <w:rPr>
          <w:rFonts w:hint="eastAsia"/>
        </w:rPr>
        <w:t>+</w:t>
      </w:r>
      <w:r>
        <w:rPr>
          <w:rFonts w:hint="eastAsia"/>
        </w:rPr>
        <w:t>盐【</w:t>
      </w:r>
      <w:r>
        <w:rPr>
          <w:rFonts w:hint="eastAsia"/>
        </w:rPr>
        <w:t>salt</w:t>
      </w:r>
      <w:r>
        <w:rPr>
          <w:rFonts w:hint="eastAsia"/>
        </w:rPr>
        <w:t>】的方式，这里面的盐是由用户名</w:t>
      </w:r>
      <w:r>
        <w:rPr>
          <w:rFonts w:hint="eastAsia"/>
        </w:rPr>
        <w:t>+</w:t>
      </w:r>
      <w:r>
        <w:rPr>
          <w:rFonts w:hint="eastAsia"/>
        </w:rPr>
        <w:t>随机数构成的，并且还进行了</w:t>
      </w:r>
      <w:r>
        <w:rPr>
          <w:rFonts w:hint="eastAsia"/>
        </w:rPr>
        <w:t>2</w:t>
      </w:r>
      <w:r>
        <w:rPr>
          <w:rFonts w:hint="eastAsia"/>
        </w:rPr>
        <w:t>次迭代即</w:t>
      </w:r>
      <w:r>
        <w:rPr>
          <w:rFonts w:hint="eastAsia"/>
        </w:rPr>
        <w:t>md5(md5(</w:t>
      </w:r>
      <w:r>
        <w:rPr>
          <w:rFonts w:hint="eastAsia"/>
        </w:rPr>
        <w:t>密码</w:t>
      </w:r>
      <w:r>
        <w:rPr>
          <w:rFonts w:hint="eastAsia"/>
        </w:rPr>
        <w:t>+</w:t>
      </w:r>
      <w:r>
        <w:rPr>
          <w:rFonts w:hint="eastAsia"/>
        </w:rPr>
        <w:t>盐</w:t>
      </w:r>
      <w:r>
        <w:rPr>
          <w:rFonts w:hint="eastAsia"/>
        </w:rPr>
        <w:t>)))</w:t>
      </w:r>
      <w:r>
        <w:rPr>
          <w:rFonts w:hint="eastAsia"/>
        </w:rPr>
        <w:t>这样就更增加了安全性。在用户添加和重置用户密码时调用</w:t>
      </w:r>
      <w:proofErr w:type="spellStart"/>
      <w:r>
        <w:rPr>
          <w:rFonts w:hint="eastAsia"/>
        </w:rPr>
        <w:t>PasswordHelper</w:t>
      </w:r>
      <w:proofErr w:type="spellEnd"/>
      <w:r>
        <w:rPr>
          <w:rFonts w:hint="eastAsia"/>
        </w:rPr>
        <w:t>将加密后的密码以及生成的盐即</w:t>
      </w:r>
      <w:r>
        <w:rPr>
          <w:rFonts w:hint="eastAsia"/>
        </w:rPr>
        <w:t>salt</w:t>
      </w:r>
      <w:r>
        <w:rPr>
          <w:rFonts w:hint="eastAsia"/>
        </w:rPr>
        <w:t>都存储到数据库的用户表中。</w:t>
      </w:r>
    </w:p>
    <w:p w:rsidR="005C7479" w:rsidRDefault="005C7479" w:rsidP="005C7479">
      <w:pPr>
        <w:pStyle w:val="a7"/>
        <w:ind w:left="720" w:firstLineChars="0" w:firstLine="0"/>
      </w:pPr>
      <w:r>
        <w:rPr>
          <w:rFonts w:hint="eastAsia"/>
        </w:rPr>
        <w:t>在用户进行登录认证时我们会在登录方法中传入用户名和密码并创建一个</w:t>
      </w:r>
      <w:proofErr w:type="spellStart"/>
      <w:r>
        <w:rPr>
          <w:rFonts w:hint="eastAsia"/>
        </w:rPr>
        <w:t>UsernamePasswordToken</w:t>
      </w:r>
      <w:proofErr w:type="spellEnd"/>
      <w:r>
        <w:rPr>
          <w:rFonts w:hint="eastAsia"/>
        </w:rPr>
        <w:t>,</w:t>
      </w:r>
    </w:p>
    <w:p w:rsidR="005C7479" w:rsidRDefault="005C7479" w:rsidP="005C7479">
      <w:pPr>
        <w:pStyle w:val="a7"/>
        <w:ind w:left="720" w:firstLineChars="0" w:firstLine="0"/>
      </w:pPr>
      <w:r>
        <w:rPr>
          <w:rFonts w:hint="eastAsia"/>
        </w:rPr>
        <w:t>之后通过</w:t>
      </w:r>
      <w:proofErr w:type="spellStart"/>
      <w:r>
        <w:rPr>
          <w:rFonts w:hint="eastAsia"/>
        </w:rPr>
        <w:t>SecurityUtils.getSubject</w:t>
      </w:r>
      <w:proofErr w:type="spellEnd"/>
      <w:r>
        <w:rPr>
          <w:rFonts w:hint="eastAsia"/>
        </w:rPr>
        <w:t>()</w:t>
      </w:r>
      <w:r>
        <w:rPr>
          <w:rFonts w:hint="eastAsia"/>
        </w:rPr>
        <w:t>获得</w:t>
      </w:r>
      <w:r>
        <w:rPr>
          <w:rFonts w:hint="eastAsia"/>
        </w:rPr>
        <w:t>subject</w:t>
      </w:r>
      <w:r>
        <w:rPr>
          <w:rFonts w:hint="eastAsia"/>
        </w:rPr>
        <w:t>对象，接着就可以通过</w:t>
      </w:r>
      <w:r>
        <w:rPr>
          <w:rFonts w:hint="eastAsia"/>
        </w:rPr>
        <w:t>subject</w:t>
      </w:r>
      <w:r>
        <w:rPr>
          <w:rFonts w:hint="eastAsia"/>
        </w:rPr>
        <w:t>获取</w:t>
      </w:r>
      <w:r>
        <w:rPr>
          <w:rFonts w:hint="eastAsia"/>
        </w:rPr>
        <w:t>session</w:t>
      </w:r>
      <w:r>
        <w:rPr>
          <w:rFonts w:hint="eastAsia"/>
        </w:rPr>
        <w:t>信息</w:t>
      </w:r>
    </w:p>
    <w:p w:rsidR="005C7479" w:rsidRDefault="005C7479" w:rsidP="005C7479">
      <w:pPr>
        <w:pStyle w:val="a7"/>
        <w:ind w:left="720" w:firstLineChars="0" w:firstLine="0"/>
      </w:pPr>
      <w:r>
        <w:rPr>
          <w:rFonts w:hint="eastAsia"/>
        </w:rPr>
        <w:t>进而获取验证码和用户登录时候输入的验证码进行对比，最后调用</w:t>
      </w:r>
      <w:proofErr w:type="spellStart"/>
      <w:r>
        <w:rPr>
          <w:rFonts w:hint="eastAsia"/>
        </w:rPr>
        <w:t>subject.login</w:t>
      </w:r>
      <w:proofErr w:type="spellEnd"/>
      <w:r>
        <w:rPr>
          <w:rFonts w:hint="eastAsia"/>
        </w:rPr>
        <w:t>()</w:t>
      </w:r>
      <w:r>
        <w:rPr>
          <w:rFonts w:hint="eastAsia"/>
        </w:rPr>
        <w:t>方法。这时</w:t>
      </w:r>
    </w:p>
    <w:p w:rsidR="005C7479" w:rsidRDefault="005C7479" w:rsidP="005C7479">
      <w:pPr>
        <w:pStyle w:val="a7"/>
        <w:ind w:left="720" w:firstLineChars="0" w:firstLine="0"/>
      </w:pPr>
      <w:r>
        <w:rPr>
          <w:rFonts w:hint="eastAsia"/>
        </w:rPr>
        <w:t>就会去执行我们自定义的</w:t>
      </w:r>
      <w:proofErr w:type="spellStart"/>
      <w:r>
        <w:rPr>
          <w:rFonts w:hint="eastAsia"/>
        </w:rPr>
        <w:t>UserRealm</w:t>
      </w:r>
      <w:proofErr w:type="spellEnd"/>
      <w:r>
        <w:rPr>
          <w:rFonts w:hint="eastAsia"/>
        </w:rPr>
        <w:t>【继承于</w:t>
      </w:r>
      <w:proofErr w:type="spellStart"/>
      <w:r>
        <w:rPr>
          <w:rFonts w:hint="eastAsia"/>
        </w:rPr>
        <w:t>AuthorizingRealm</w:t>
      </w:r>
      <w:proofErr w:type="spellEnd"/>
      <w:r>
        <w:rPr>
          <w:rFonts w:hint="eastAsia"/>
        </w:rPr>
        <w:t>】对象中的</w:t>
      </w:r>
      <w:proofErr w:type="spellStart"/>
      <w:r>
        <w:rPr>
          <w:rFonts w:hint="eastAsia"/>
        </w:rPr>
        <w:t>doGetAuthenticationInfo</w:t>
      </w:r>
      <w:proofErr w:type="spellEnd"/>
      <w:r>
        <w:rPr>
          <w:rFonts w:hint="eastAsia"/>
        </w:rPr>
        <w:t>认证方法。</w:t>
      </w:r>
    </w:p>
    <w:p w:rsidR="005C7479" w:rsidRDefault="005C7479" w:rsidP="005C7479">
      <w:pPr>
        <w:pStyle w:val="a7"/>
        <w:ind w:left="720" w:firstLineChars="0" w:firstLine="0"/>
      </w:pPr>
      <w:r>
        <w:rPr>
          <w:rFonts w:hint="eastAsia"/>
        </w:rPr>
        <w:t>在该认证方法中</w:t>
      </w:r>
      <w:r>
        <w:rPr>
          <w:rFonts w:hint="eastAsia"/>
        </w:rPr>
        <w:t>token</w:t>
      </w:r>
      <w:r>
        <w:rPr>
          <w:rFonts w:hint="eastAsia"/>
        </w:rPr>
        <w:t>获取用户名，并通过注入的</w:t>
      </w:r>
      <w:proofErr w:type="spellStart"/>
      <w:r>
        <w:rPr>
          <w:rFonts w:hint="eastAsia"/>
        </w:rPr>
        <w:t>userService</w:t>
      </w:r>
      <w:proofErr w:type="spellEnd"/>
      <w:r>
        <w:rPr>
          <w:rFonts w:hint="eastAsia"/>
        </w:rPr>
        <w:t>根据用户名来获取用户信息，最后将</w:t>
      </w:r>
    </w:p>
    <w:p w:rsidR="005C7479" w:rsidRDefault="005C7479" w:rsidP="005C7479">
      <w:pPr>
        <w:pStyle w:val="a7"/>
        <w:ind w:left="720" w:firstLineChars="0" w:firstLine="0"/>
      </w:pPr>
      <w:r>
        <w:rPr>
          <w:rFonts w:hint="eastAsia"/>
        </w:rPr>
        <w:t>用户对象，密码，盐构建成一个</w:t>
      </w:r>
      <w:proofErr w:type="spellStart"/>
      <w:r>
        <w:rPr>
          <w:rFonts w:hint="eastAsia"/>
        </w:rPr>
        <w:t>SimpleAuthenticationInfo</w:t>
      </w:r>
      <w:proofErr w:type="spellEnd"/>
      <w:r>
        <w:rPr>
          <w:rFonts w:hint="eastAsia"/>
        </w:rPr>
        <w:t>返回即可进行验证判断。再通过</w:t>
      </w:r>
    </w:p>
    <w:p w:rsidR="005C7479" w:rsidRDefault="005C7479" w:rsidP="005C7479">
      <w:pPr>
        <w:pStyle w:val="a7"/>
        <w:ind w:left="720" w:firstLineChars="0" w:firstLine="0"/>
      </w:pPr>
      <w:proofErr w:type="spellStart"/>
      <w:r>
        <w:rPr>
          <w:rFonts w:hint="eastAsia"/>
        </w:rPr>
        <w:t>subject.isAuthenticated</w:t>
      </w:r>
      <w:proofErr w:type="spellEnd"/>
      <w:r>
        <w:rPr>
          <w:rFonts w:hint="eastAsia"/>
        </w:rPr>
        <w:t>()</w:t>
      </w:r>
      <w:r>
        <w:rPr>
          <w:rFonts w:hint="eastAsia"/>
        </w:rPr>
        <w:t>判断是否通过认证从跳转到合适的页面。</w:t>
      </w:r>
    </w:p>
    <w:p w:rsidR="005C7479" w:rsidRPr="005F14A1" w:rsidRDefault="005C7479" w:rsidP="005C7479">
      <w:pPr>
        <w:pStyle w:val="a7"/>
        <w:ind w:left="720" w:firstLineChars="0" w:firstLine="0"/>
      </w:pPr>
      <w:r>
        <w:rPr>
          <w:rFonts w:hint="eastAsia"/>
        </w:rPr>
        <w:t>授权指的是针对不同的用户给予不同的操作权限。</w:t>
      </w:r>
    </w:p>
    <w:p w:rsidR="005C7479" w:rsidRDefault="005C7479" w:rsidP="005C7479">
      <w:pPr>
        <w:pStyle w:val="a7"/>
        <w:ind w:left="720" w:firstLineChars="0" w:firstLine="0"/>
      </w:pPr>
      <w:r>
        <w:rPr>
          <w:rFonts w:hint="eastAsia"/>
        </w:rPr>
        <w:t>我们采用</w:t>
      </w:r>
      <w:r>
        <w:rPr>
          <w:rFonts w:hint="eastAsia"/>
        </w:rPr>
        <w:t>RBAC</w:t>
      </w:r>
      <w:r>
        <w:rPr>
          <w:rFonts w:hint="eastAsia"/>
        </w:rPr>
        <w:t>【</w:t>
      </w:r>
      <w:r>
        <w:rPr>
          <w:rFonts w:hint="eastAsia"/>
        </w:rPr>
        <w:t>Resource-Based Access Control</w:t>
      </w:r>
      <w:r>
        <w:rPr>
          <w:rFonts w:hint="eastAsia"/>
        </w:rPr>
        <w:t>】这种基于资源的访问控制。</w:t>
      </w:r>
    </w:p>
    <w:p w:rsidR="005C7479" w:rsidRDefault="005C7479" w:rsidP="005C7479">
      <w:pPr>
        <w:pStyle w:val="a7"/>
        <w:ind w:left="720" w:firstLineChars="0" w:firstLine="0"/>
      </w:pPr>
      <w:r>
        <w:rPr>
          <w:rFonts w:hint="eastAsia"/>
        </w:rPr>
        <w:t>在数据库设计时涉及到</w:t>
      </w:r>
      <w:r>
        <w:rPr>
          <w:rFonts w:hint="eastAsia"/>
        </w:rPr>
        <w:t>5</w:t>
      </w:r>
      <w:r>
        <w:rPr>
          <w:rFonts w:hint="eastAsia"/>
        </w:rPr>
        <w:t>张核心表，即用户表</w:t>
      </w:r>
      <w:r>
        <w:rPr>
          <w:rFonts w:hint="eastAsia"/>
        </w:rPr>
        <w:t>--</w:t>
      </w:r>
      <w:r>
        <w:rPr>
          <w:rFonts w:hint="eastAsia"/>
        </w:rPr>
        <w:t>》用户角色关联表</w:t>
      </w:r>
      <w:r>
        <w:rPr>
          <w:rFonts w:hint="eastAsia"/>
        </w:rPr>
        <w:t>--</w:t>
      </w:r>
      <w:r>
        <w:rPr>
          <w:rFonts w:hint="eastAsia"/>
        </w:rPr>
        <w:t>》角色表</w:t>
      </w:r>
      <w:r>
        <w:rPr>
          <w:rFonts w:hint="eastAsia"/>
        </w:rPr>
        <w:t>--</w:t>
      </w:r>
      <w:r>
        <w:rPr>
          <w:rFonts w:hint="eastAsia"/>
        </w:rPr>
        <w:t>》角色权限关联表</w:t>
      </w:r>
      <w:r>
        <w:rPr>
          <w:rFonts w:hint="eastAsia"/>
        </w:rPr>
        <w:t>--</w:t>
      </w:r>
      <w:r>
        <w:rPr>
          <w:rFonts w:hint="eastAsia"/>
        </w:rPr>
        <w:t>》权限表【菜单表】。</w:t>
      </w:r>
    </w:p>
    <w:p w:rsidR="005C7479" w:rsidRDefault="005C7479" w:rsidP="005C7479">
      <w:pPr>
        <w:pStyle w:val="a7"/>
        <w:ind w:left="720" w:firstLineChars="0" w:firstLine="0"/>
      </w:pPr>
      <w:r>
        <w:rPr>
          <w:rFonts w:hint="eastAsia"/>
        </w:rPr>
        <w:t>在后台的系统管理模块中包含用户管理，角色管理，菜单管理，给用户赋角色，给角色赋权限等操作。</w:t>
      </w:r>
    </w:p>
    <w:p w:rsidR="005C7479" w:rsidRDefault="005C7479" w:rsidP="005C7479">
      <w:pPr>
        <w:pStyle w:val="a7"/>
        <w:ind w:left="720" w:firstLineChars="0" w:firstLine="0"/>
      </w:pPr>
      <w:r>
        <w:rPr>
          <w:rFonts w:hint="eastAsia"/>
        </w:rPr>
        <w:t>这样就建立起了用户和角色之间多对多的关系以及角色和权限之间多对多的关系。</w:t>
      </w:r>
    </w:p>
    <w:p w:rsidR="005C7479" w:rsidRDefault="005C7479" w:rsidP="005C7479">
      <w:pPr>
        <w:pStyle w:val="a7"/>
        <w:ind w:left="720" w:firstLineChars="0" w:firstLine="0"/>
      </w:pPr>
      <w:r>
        <w:rPr>
          <w:rFonts w:hint="eastAsia"/>
        </w:rPr>
        <w:t>角色起到的作用就是包含一组权限，这样当用户不需要这个权限的时候只需要在给角色赋权限的操作中去掉该</w:t>
      </w:r>
    </w:p>
    <w:p w:rsidR="005C7479" w:rsidRDefault="005C7479" w:rsidP="005C7479">
      <w:pPr>
        <w:pStyle w:val="a7"/>
        <w:ind w:left="720" w:firstLineChars="0" w:firstLine="0"/>
      </w:pPr>
      <w:r>
        <w:rPr>
          <w:rFonts w:hint="eastAsia"/>
        </w:rPr>
        <w:t>权限即可，无需改动任何代码。在前台展示页面中通过</w:t>
      </w:r>
      <w:proofErr w:type="spellStart"/>
      <w:r>
        <w:rPr>
          <w:rFonts w:hint="eastAsia"/>
        </w:rPr>
        <w:t>shiro:hasPermission</w:t>
      </w:r>
      <w:proofErr w:type="spellEnd"/>
      <w:r>
        <w:rPr>
          <w:rFonts w:hint="eastAsia"/>
        </w:rPr>
        <w:t>标签来判断按钮</w:t>
      </w:r>
    </w:p>
    <w:p w:rsidR="005C7479" w:rsidRDefault="005C7479" w:rsidP="005C7479">
      <w:pPr>
        <w:pStyle w:val="a7"/>
        <w:ind w:left="720" w:firstLineChars="0" w:firstLine="0"/>
      </w:pPr>
      <w:r>
        <w:rPr>
          <w:rFonts w:hint="eastAsia"/>
        </w:rPr>
        <w:t>是否能够显示出来，从而可以将权限控制到按钮级别。</w:t>
      </w:r>
    </w:p>
    <w:p w:rsidR="005F14A1" w:rsidRDefault="005C7479" w:rsidP="005C7479">
      <w:pPr>
        <w:pStyle w:val="a7"/>
        <w:ind w:left="720" w:firstLineChars="0" w:firstLine="0"/>
      </w:pPr>
      <w:r>
        <w:rPr>
          <w:rFonts w:hint="eastAsia"/>
        </w:rPr>
        <w:t>我们的权限表也就是菜单表，</w:t>
      </w:r>
    </w:p>
    <w:p w:rsidR="005C7479" w:rsidRDefault="005C7479" w:rsidP="005C7479">
      <w:pPr>
        <w:pStyle w:val="a7"/>
        <w:ind w:left="720" w:firstLineChars="0" w:firstLine="0"/>
      </w:pPr>
      <w:r>
        <w:rPr>
          <w:rFonts w:hint="eastAsia"/>
        </w:rPr>
        <w:t>在设计菜单表的时候我们有</w:t>
      </w:r>
      <w:proofErr w:type="spellStart"/>
      <w:r>
        <w:rPr>
          <w:rFonts w:hint="eastAsia"/>
        </w:rPr>
        <w:t>id,pid,menuName,menuUrl,type</w:t>
      </w:r>
      <w:proofErr w:type="spellEnd"/>
      <w:r>
        <w:rPr>
          <w:rFonts w:hint="eastAsia"/>
        </w:rPr>
        <w:t>[</w:t>
      </w:r>
      <w:proofErr w:type="spellStart"/>
      <w:r>
        <w:rPr>
          <w:rFonts w:hint="eastAsia"/>
        </w:rPr>
        <w:t>menu,button</w:t>
      </w:r>
      <w:proofErr w:type="spellEnd"/>
      <w:r>
        <w:rPr>
          <w:rFonts w:hint="eastAsia"/>
        </w:rPr>
        <w:t>]</w:t>
      </w:r>
      <w:r>
        <w:rPr>
          <w:rFonts w:hint="eastAsia"/>
        </w:rPr>
        <w:t>两种类型，</w:t>
      </w:r>
    </w:p>
    <w:p w:rsidR="005C7479" w:rsidRDefault="005C7479" w:rsidP="005C7479">
      <w:pPr>
        <w:pStyle w:val="a7"/>
        <w:ind w:left="720" w:firstLineChars="0" w:firstLine="0"/>
      </w:pPr>
      <w:r>
        <w:rPr>
          <w:rFonts w:hint="eastAsia"/>
        </w:rPr>
        <w:t>permission[</w:t>
      </w:r>
      <w:r>
        <w:rPr>
          <w:rFonts w:hint="eastAsia"/>
        </w:rPr>
        <w:t>资源</w:t>
      </w:r>
      <w:r>
        <w:rPr>
          <w:rFonts w:hint="eastAsia"/>
        </w:rPr>
        <w:t>:</w:t>
      </w:r>
      <w:r>
        <w:rPr>
          <w:rFonts w:hint="eastAsia"/>
        </w:rPr>
        <w:t>操作</w:t>
      </w:r>
      <w:r>
        <w:rPr>
          <w:rFonts w:hint="eastAsia"/>
        </w:rPr>
        <w:t xml:space="preserve"> </w:t>
      </w:r>
      <w:r>
        <w:rPr>
          <w:rFonts w:hint="eastAsia"/>
        </w:rPr>
        <w:t>如</w:t>
      </w:r>
      <w:proofErr w:type="spellStart"/>
      <w:r>
        <w:rPr>
          <w:rFonts w:hint="eastAsia"/>
        </w:rPr>
        <w:t>product:create</w:t>
      </w:r>
      <w:proofErr w:type="spellEnd"/>
      <w:r>
        <w:rPr>
          <w:rFonts w:hint="eastAsia"/>
        </w:rPr>
        <w:t xml:space="preserve"> </w:t>
      </w:r>
      <w:proofErr w:type="spellStart"/>
      <w:r>
        <w:rPr>
          <w:rFonts w:hint="eastAsia"/>
        </w:rPr>
        <w:t>article:create</w:t>
      </w:r>
      <w:proofErr w:type="spellEnd"/>
      <w:r>
        <w:rPr>
          <w:rFonts w:hint="eastAsia"/>
        </w:rPr>
        <w:t xml:space="preserve"> </w:t>
      </w:r>
      <w:proofErr w:type="spellStart"/>
      <w:r>
        <w:rPr>
          <w:rFonts w:hint="eastAsia"/>
        </w:rPr>
        <w:t>article:delete</w:t>
      </w:r>
      <w:proofErr w:type="spellEnd"/>
      <w:r>
        <w:rPr>
          <w:rFonts w:hint="eastAsia"/>
        </w:rPr>
        <w:t>]</w:t>
      </w:r>
      <w:r>
        <w:rPr>
          <w:rFonts w:hint="eastAsia"/>
        </w:rPr>
        <w:t>这几个字段构成。</w:t>
      </w:r>
    </w:p>
    <w:p w:rsidR="005C7479" w:rsidRPr="005F14A1" w:rsidRDefault="005C7479" w:rsidP="005C7479">
      <w:pPr>
        <w:pStyle w:val="a7"/>
        <w:ind w:left="720" w:firstLineChars="0" w:firstLine="0"/>
      </w:pPr>
      <w:r>
        <w:rPr>
          <w:rFonts w:hint="eastAsia"/>
        </w:rPr>
        <w:t>我们后台系统管理的目的就是维护数据。</w:t>
      </w:r>
    </w:p>
    <w:p w:rsidR="005C7479" w:rsidRDefault="005C7479" w:rsidP="005C7479">
      <w:pPr>
        <w:pStyle w:val="a7"/>
        <w:ind w:left="720" w:firstLineChars="0" w:firstLine="0"/>
      </w:pPr>
      <w:r>
        <w:rPr>
          <w:rFonts w:hint="eastAsia"/>
        </w:rPr>
        <w:t>这样当用户登录认证后，我们可以根据用户</w:t>
      </w:r>
      <w:r>
        <w:rPr>
          <w:rFonts w:hint="eastAsia"/>
        </w:rPr>
        <w:t>id</w:t>
      </w:r>
      <w:r>
        <w:rPr>
          <w:rFonts w:hint="eastAsia"/>
        </w:rPr>
        <w:t>作为查询条件，将用户角色关联表，角色表，角色菜单关联表以及菜单表进行多表联查获得该用户所拥有的菜单信息。从而达到不同的用户显示不同的菜单树。</w:t>
      </w:r>
    </w:p>
    <w:p w:rsidR="005C7479" w:rsidRDefault="005C7479" w:rsidP="005C7479">
      <w:pPr>
        <w:pStyle w:val="a7"/>
        <w:ind w:left="720" w:firstLineChars="0" w:firstLine="0"/>
      </w:pPr>
      <w:r>
        <w:rPr>
          <w:rFonts w:hint="eastAsia"/>
        </w:rPr>
        <w:t>当用户在地址栏输入要访问的</w:t>
      </w:r>
      <w:r>
        <w:rPr>
          <w:rFonts w:hint="eastAsia"/>
        </w:rPr>
        <w:t>URL</w:t>
      </w:r>
      <w:r>
        <w:rPr>
          <w:rFonts w:hint="eastAsia"/>
        </w:rPr>
        <w:t>时，跳转到具体</w:t>
      </w:r>
      <w:r>
        <w:rPr>
          <w:rFonts w:hint="eastAsia"/>
        </w:rPr>
        <w:t>Controller</w:t>
      </w:r>
      <w:r>
        <w:rPr>
          <w:rFonts w:hint="eastAsia"/>
        </w:rPr>
        <w:t>的方法中，因为我们在</w:t>
      </w:r>
      <w:r>
        <w:rPr>
          <w:rFonts w:hint="eastAsia"/>
        </w:rPr>
        <w:t>Controller</w:t>
      </w:r>
      <w:r>
        <w:rPr>
          <w:rFonts w:hint="eastAsia"/>
        </w:rPr>
        <w:t>的方法中都加入了</w:t>
      </w:r>
      <w:r>
        <w:rPr>
          <w:rFonts w:hint="eastAsia"/>
        </w:rPr>
        <w:t>@</w:t>
      </w:r>
      <w:proofErr w:type="spellStart"/>
      <w:r>
        <w:rPr>
          <w:rFonts w:hint="eastAsia"/>
        </w:rPr>
        <w:t>RequiresPermissions</w:t>
      </w:r>
      <w:proofErr w:type="spellEnd"/>
      <w:r>
        <w:rPr>
          <w:rFonts w:hint="eastAsia"/>
        </w:rPr>
        <w:t>这个注解，所以</w:t>
      </w:r>
      <w:proofErr w:type="spellStart"/>
      <w:r>
        <w:rPr>
          <w:rFonts w:hint="eastAsia"/>
        </w:rPr>
        <w:t>shiro</w:t>
      </w:r>
      <w:proofErr w:type="spellEnd"/>
      <w:r>
        <w:rPr>
          <w:rFonts w:hint="eastAsia"/>
        </w:rPr>
        <w:t>就会根据这个注解调用</w:t>
      </w:r>
      <w:proofErr w:type="spellStart"/>
      <w:r>
        <w:rPr>
          <w:rFonts w:hint="eastAsia"/>
        </w:rPr>
        <w:t>UserRealm</w:t>
      </w:r>
      <w:proofErr w:type="spellEnd"/>
      <w:r>
        <w:rPr>
          <w:rFonts w:hint="eastAsia"/>
        </w:rPr>
        <w:t>中的</w:t>
      </w:r>
      <w:proofErr w:type="spellStart"/>
      <w:r w:rsidR="005F14A1">
        <w:rPr>
          <w:rFonts w:hint="eastAsia"/>
        </w:rPr>
        <w:t>doGetAuthorizationInfo</w:t>
      </w:r>
      <w:proofErr w:type="spellEnd"/>
      <w:r>
        <w:rPr>
          <w:rFonts w:hint="eastAsia"/>
        </w:rPr>
        <w:t>方法，该方法中根据用户</w:t>
      </w:r>
      <w:r>
        <w:rPr>
          <w:rFonts w:hint="eastAsia"/>
        </w:rPr>
        <w:t>id</w:t>
      </w:r>
      <w:r>
        <w:rPr>
          <w:rFonts w:hint="eastAsia"/>
        </w:rPr>
        <w:t>查询用户所拥有的权限信息，并将这些权限信息都添加到</w:t>
      </w:r>
      <w:proofErr w:type="spellStart"/>
      <w:r>
        <w:rPr>
          <w:rFonts w:hint="eastAsia"/>
        </w:rPr>
        <w:t>SimpleAuthorizationInfo</w:t>
      </w:r>
      <w:proofErr w:type="spellEnd"/>
      <w:r>
        <w:rPr>
          <w:rFonts w:hint="eastAsia"/>
        </w:rPr>
        <w:t>。之后</w:t>
      </w:r>
      <w:proofErr w:type="spellStart"/>
      <w:r>
        <w:rPr>
          <w:rFonts w:hint="eastAsia"/>
        </w:rPr>
        <w:t>shiro</w:t>
      </w:r>
      <w:proofErr w:type="spellEnd"/>
      <w:r>
        <w:rPr>
          <w:rFonts w:hint="eastAsia"/>
        </w:rPr>
        <w:t>会将该用户所拥有的权限和访问该</w:t>
      </w:r>
      <w:proofErr w:type="spellStart"/>
      <w:r>
        <w:rPr>
          <w:rFonts w:hint="eastAsia"/>
        </w:rPr>
        <w:t>url</w:t>
      </w:r>
      <w:proofErr w:type="spellEnd"/>
      <w:r>
        <w:rPr>
          <w:rFonts w:hint="eastAsia"/>
        </w:rPr>
        <w:t>所需要的权限做个对比。如果拥有权限则可以访问，否则将会抛出一个</w:t>
      </w:r>
      <w:proofErr w:type="spellStart"/>
      <w:r>
        <w:rPr>
          <w:rFonts w:hint="eastAsia"/>
        </w:rPr>
        <w:t>UnauthorizedException</w:t>
      </w:r>
      <w:proofErr w:type="spellEnd"/>
      <w:r>
        <w:rPr>
          <w:rFonts w:hint="eastAsia"/>
        </w:rPr>
        <w:t>未授权的异常。</w:t>
      </w:r>
    </w:p>
    <w:p w:rsidR="005C7479" w:rsidRDefault="005C7479" w:rsidP="005C7479">
      <w:pPr>
        <w:pStyle w:val="a7"/>
        <w:ind w:left="720" w:firstLineChars="0" w:firstLine="0"/>
      </w:pPr>
      <w:r>
        <w:rPr>
          <w:rFonts w:hint="eastAsia"/>
        </w:rPr>
        <w:t>我通过</w:t>
      </w:r>
      <w:r>
        <w:rPr>
          <w:rFonts w:hint="eastAsia"/>
        </w:rPr>
        <w:t xml:space="preserve"> @</w:t>
      </w:r>
      <w:proofErr w:type="spellStart"/>
      <w:r>
        <w:rPr>
          <w:rFonts w:hint="eastAsia"/>
        </w:rPr>
        <w:t>ControllerAdvice</w:t>
      </w:r>
      <w:proofErr w:type="spellEnd"/>
      <w:r>
        <w:rPr>
          <w:rFonts w:hint="eastAsia"/>
        </w:rPr>
        <w:t>这个注解结合</w:t>
      </w:r>
      <w:r>
        <w:rPr>
          <w:rFonts w:hint="eastAsia"/>
        </w:rPr>
        <w:t xml:space="preserve"> @</w:t>
      </w:r>
      <w:proofErr w:type="spellStart"/>
      <w:r>
        <w:rPr>
          <w:rFonts w:hint="eastAsia"/>
        </w:rPr>
        <w:t>ExceptionHandler</w:t>
      </w:r>
      <w:proofErr w:type="spellEnd"/>
      <w:r>
        <w:rPr>
          <w:rFonts w:hint="eastAsia"/>
        </w:rPr>
        <w:t>会捕获所有控制层抛出来的指定异常，然后根据异常信息跳转到前台页面显示该用户无权限访问。</w:t>
      </w:r>
    </w:p>
    <w:p w:rsidR="005C7479" w:rsidRDefault="005C7479" w:rsidP="005C7479">
      <w:pPr>
        <w:pStyle w:val="a7"/>
        <w:ind w:left="720" w:firstLineChars="0" w:firstLine="0"/>
      </w:pPr>
      <w:r>
        <w:rPr>
          <w:rFonts w:hint="eastAsia"/>
        </w:rPr>
        <w:t>了解：</w:t>
      </w:r>
    </w:p>
    <w:p w:rsidR="005C7479" w:rsidRDefault="005F14A1" w:rsidP="005C7479">
      <w:pPr>
        <w:pStyle w:val="a7"/>
        <w:ind w:left="720" w:firstLineChars="0" w:firstLine="0"/>
      </w:pPr>
      <w:r>
        <w:rPr>
          <w:rFonts w:hint="eastAsia"/>
        </w:rPr>
        <w:t xml:space="preserve"> </w:t>
      </w:r>
      <w:proofErr w:type="spellStart"/>
      <w:r w:rsidR="005C7479">
        <w:rPr>
          <w:rFonts w:hint="eastAsia"/>
        </w:rPr>
        <w:t>shiro</w:t>
      </w:r>
      <w:proofErr w:type="spellEnd"/>
      <w:r w:rsidR="005C7479">
        <w:rPr>
          <w:rFonts w:hint="eastAsia"/>
        </w:rPr>
        <w:t>核心理论</w:t>
      </w:r>
      <w:r w:rsidR="005C7479">
        <w:rPr>
          <w:rFonts w:hint="eastAsia"/>
        </w:rPr>
        <w:t>:</w:t>
      </w:r>
    </w:p>
    <w:p w:rsidR="005C7479" w:rsidRDefault="005C7479" w:rsidP="005C7479">
      <w:pPr>
        <w:pStyle w:val="a7"/>
        <w:ind w:left="720" w:firstLineChars="0" w:firstLine="0"/>
      </w:pPr>
      <w:r>
        <w:rPr>
          <w:rFonts w:hint="eastAsia"/>
        </w:rPr>
        <w:lastRenderedPageBreak/>
        <w:tab/>
        <w:t>Subject</w:t>
      </w:r>
      <w:r>
        <w:rPr>
          <w:rFonts w:hint="eastAsia"/>
        </w:rPr>
        <w:t>：主体，代表了当前“用户”</w:t>
      </w:r>
    </w:p>
    <w:p w:rsidR="005C7479" w:rsidRDefault="005C7479" w:rsidP="005C7479">
      <w:pPr>
        <w:pStyle w:val="a7"/>
        <w:ind w:left="720" w:firstLineChars="0" w:firstLine="0"/>
      </w:pPr>
      <w:r>
        <w:rPr>
          <w:rFonts w:hint="eastAsia"/>
        </w:rPr>
        <w:tab/>
      </w:r>
      <w:proofErr w:type="spellStart"/>
      <w:r>
        <w:rPr>
          <w:rFonts w:hint="eastAsia"/>
        </w:rPr>
        <w:t>SecurityManager</w:t>
      </w:r>
      <w:proofErr w:type="spellEnd"/>
      <w:r>
        <w:rPr>
          <w:rFonts w:hint="eastAsia"/>
        </w:rPr>
        <w:t>:</w:t>
      </w:r>
      <w:r>
        <w:rPr>
          <w:rFonts w:hint="eastAsia"/>
        </w:rPr>
        <w:t>管理所有的</w:t>
      </w:r>
      <w:r w:rsidR="005F14A1">
        <w:rPr>
          <w:rFonts w:hint="eastAsia"/>
        </w:rPr>
        <w:t>subject</w:t>
      </w:r>
    </w:p>
    <w:p w:rsidR="005C7479" w:rsidRDefault="005C7479" w:rsidP="005C7479">
      <w:pPr>
        <w:pStyle w:val="a7"/>
        <w:ind w:left="720" w:firstLineChars="0" w:firstLine="0"/>
      </w:pPr>
      <w:r>
        <w:rPr>
          <w:rFonts w:hint="eastAsia"/>
        </w:rPr>
        <w:tab/>
        <w:t>Realm:</w:t>
      </w:r>
      <w:r>
        <w:rPr>
          <w:rFonts w:hint="eastAsia"/>
        </w:rPr>
        <w:t>从</w:t>
      </w:r>
      <w:r>
        <w:rPr>
          <w:rFonts w:hint="eastAsia"/>
        </w:rPr>
        <w:t>Realm</w:t>
      </w:r>
      <w:r>
        <w:rPr>
          <w:rFonts w:hint="eastAsia"/>
        </w:rPr>
        <w:t>获取安全数据【如用户、角色、权限】</w:t>
      </w:r>
    </w:p>
    <w:p w:rsidR="005C7479" w:rsidRDefault="005C7479" w:rsidP="005C7479">
      <w:pPr>
        <w:pStyle w:val="a7"/>
        <w:ind w:left="720" w:firstLineChars="0" w:firstLine="0"/>
      </w:pPr>
      <w:r>
        <w:rPr>
          <w:rFonts w:hint="eastAsia"/>
        </w:rPr>
        <w:tab/>
        <w:t>Shiro</w:t>
      </w:r>
      <w:r>
        <w:rPr>
          <w:rFonts w:hint="eastAsia"/>
        </w:rPr>
        <w:t>的对外</w:t>
      </w:r>
      <w:r>
        <w:rPr>
          <w:rFonts w:hint="eastAsia"/>
        </w:rPr>
        <w:t>API</w:t>
      </w:r>
      <w:r>
        <w:rPr>
          <w:rFonts w:hint="eastAsia"/>
        </w:rPr>
        <w:t>核心就是</w:t>
      </w:r>
      <w:r>
        <w:rPr>
          <w:rFonts w:hint="eastAsia"/>
        </w:rPr>
        <w:t>Subject</w:t>
      </w:r>
      <w:r>
        <w:rPr>
          <w:rFonts w:hint="eastAsia"/>
        </w:rPr>
        <w:t>，</w:t>
      </w:r>
      <w:r>
        <w:rPr>
          <w:rFonts w:hint="eastAsia"/>
        </w:rPr>
        <w:t>Subject</w:t>
      </w:r>
      <w:r>
        <w:rPr>
          <w:rFonts w:hint="eastAsia"/>
        </w:rPr>
        <w:t>的所有交互都会委托给</w:t>
      </w:r>
      <w:proofErr w:type="spellStart"/>
      <w:r>
        <w:rPr>
          <w:rFonts w:hint="eastAsia"/>
        </w:rPr>
        <w:t>SecurityManager</w:t>
      </w:r>
      <w:proofErr w:type="spellEnd"/>
      <w:r>
        <w:rPr>
          <w:rFonts w:hint="eastAsia"/>
        </w:rPr>
        <w:t>，</w:t>
      </w:r>
    </w:p>
    <w:p w:rsidR="005C7479" w:rsidRDefault="005C7479" w:rsidP="005C7479">
      <w:pPr>
        <w:pStyle w:val="a7"/>
        <w:ind w:left="720" w:firstLineChars="0" w:firstLine="0"/>
      </w:pPr>
      <w:r>
        <w:rPr>
          <w:rFonts w:hint="eastAsia"/>
        </w:rPr>
        <w:tab/>
      </w:r>
      <w:proofErr w:type="spellStart"/>
      <w:r>
        <w:rPr>
          <w:rFonts w:hint="eastAsia"/>
        </w:rPr>
        <w:t>SecurityManager</w:t>
      </w:r>
      <w:proofErr w:type="spellEnd"/>
      <w:r>
        <w:rPr>
          <w:rFonts w:hint="eastAsia"/>
        </w:rPr>
        <w:t>才是实际的执行者。</w:t>
      </w:r>
    </w:p>
    <w:p w:rsidR="005C7479" w:rsidRDefault="005C7479" w:rsidP="005C7479">
      <w:pPr>
        <w:pStyle w:val="a7"/>
        <w:ind w:left="720" w:firstLineChars="0" w:firstLine="0"/>
      </w:pPr>
      <w:r>
        <w:rPr>
          <w:rFonts w:hint="eastAsia"/>
        </w:rPr>
        <w:tab/>
      </w:r>
      <w:proofErr w:type="spellStart"/>
      <w:r>
        <w:rPr>
          <w:rFonts w:hint="eastAsia"/>
        </w:rPr>
        <w:t>SecurityManager</w:t>
      </w:r>
      <w:proofErr w:type="spellEnd"/>
      <w:r>
        <w:rPr>
          <w:rFonts w:hint="eastAsia"/>
        </w:rPr>
        <w:t>它是</w:t>
      </w:r>
      <w:r>
        <w:rPr>
          <w:rFonts w:hint="eastAsia"/>
        </w:rPr>
        <w:t>Shiro</w:t>
      </w:r>
      <w:r>
        <w:rPr>
          <w:rFonts w:hint="eastAsia"/>
        </w:rPr>
        <w:t>的核心，就相当于</w:t>
      </w:r>
      <w:proofErr w:type="spellStart"/>
      <w:r>
        <w:rPr>
          <w:rFonts w:hint="eastAsia"/>
        </w:rPr>
        <w:t>SpringMVC</w:t>
      </w:r>
      <w:proofErr w:type="spellEnd"/>
      <w:r>
        <w:rPr>
          <w:rFonts w:hint="eastAsia"/>
        </w:rPr>
        <w:t>中的</w:t>
      </w:r>
      <w:proofErr w:type="spellStart"/>
      <w:r>
        <w:rPr>
          <w:rFonts w:hint="eastAsia"/>
        </w:rPr>
        <w:t>DispatcherServlet</w:t>
      </w:r>
      <w:proofErr w:type="spellEnd"/>
      <w:r>
        <w:rPr>
          <w:rFonts w:hint="eastAsia"/>
        </w:rPr>
        <w:t>前端控制器。</w:t>
      </w:r>
    </w:p>
    <w:p w:rsidR="00842FF3" w:rsidRPr="005C7479" w:rsidRDefault="005C7479" w:rsidP="005C7479">
      <w:pPr>
        <w:pStyle w:val="a7"/>
        <w:ind w:left="720" w:firstLineChars="0" w:firstLine="0"/>
      </w:pPr>
      <w:r>
        <w:rPr>
          <w:rFonts w:hint="eastAsia"/>
        </w:rPr>
        <w:tab/>
      </w:r>
      <w:r>
        <w:rPr>
          <w:rFonts w:hint="eastAsia"/>
        </w:rPr>
        <w:t>可以把</w:t>
      </w:r>
      <w:r>
        <w:rPr>
          <w:rFonts w:hint="eastAsia"/>
        </w:rPr>
        <w:t>Realm</w:t>
      </w:r>
      <w:r>
        <w:rPr>
          <w:rFonts w:hint="eastAsia"/>
        </w:rPr>
        <w:t>看成</w:t>
      </w:r>
      <w:proofErr w:type="spellStart"/>
      <w:r>
        <w:rPr>
          <w:rFonts w:hint="eastAsia"/>
        </w:rPr>
        <w:t>DataSource</w:t>
      </w:r>
      <w:proofErr w:type="spellEnd"/>
      <w:r>
        <w:rPr>
          <w:rFonts w:hint="eastAsia"/>
        </w:rPr>
        <w:t>，即安全数据源。</w:t>
      </w:r>
    </w:p>
    <w:p w:rsidR="00DE44E7" w:rsidRPr="00FA0DC6" w:rsidRDefault="00F52D5C" w:rsidP="00A40CCE">
      <w:pPr>
        <w:pStyle w:val="a7"/>
        <w:numPr>
          <w:ilvl w:val="0"/>
          <w:numId w:val="69"/>
        </w:numPr>
        <w:ind w:firstLineChars="0"/>
        <w:outlineLvl w:val="1"/>
        <w:rPr>
          <w:b/>
        </w:rPr>
      </w:pPr>
      <w:r w:rsidRPr="00FA0DC6">
        <w:rPr>
          <w:rFonts w:hint="eastAsia"/>
          <w:b/>
        </w:rPr>
        <w:t>工作流</w:t>
      </w:r>
      <w:r w:rsidR="00FA0DC6">
        <w:rPr>
          <w:rFonts w:hint="eastAsia"/>
          <w:b/>
        </w:rPr>
        <w:t>Activity</w:t>
      </w:r>
    </w:p>
    <w:p w:rsidR="00A3666F" w:rsidRPr="00A3666F" w:rsidRDefault="00A3666F" w:rsidP="00A40CCE">
      <w:pPr>
        <w:pStyle w:val="a7"/>
        <w:numPr>
          <w:ilvl w:val="0"/>
          <w:numId w:val="75"/>
        </w:numPr>
        <w:ind w:firstLineChars="0"/>
        <w:outlineLvl w:val="2"/>
        <w:rPr>
          <w:b/>
        </w:rPr>
      </w:pPr>
      <w:r w:rsidRPr="00A3666F">
        <w:rPr>
          <w:rFonts w:hint="eastAsia"/>
          <w:b/>
        </w:rPr>
        <w:t>什么是工作流？</w:t>
      </w:r>
    </w:p>
    <w:p w:rsidR="00010D57" w:rsidRPr="00010D57" w:rsidRDefault="00010D57" w:rsidP="00010D57">
      <w:pPr>
        <w:pStyle w:val="a7"/>
        <w:ind w:left="720" w:firstLineChars="0" w:firstLine="0"/>
      </w:pPr>
      <w:r w:rsidRPr="00010D57">
        <w:rPr>
          <w:rFonts w:hint="eastAsia"/>
        </w:rPr>
        <w:t>工作流是将一组任务组织起来以完成某个经营过程：定义了任务的触发顺序和触发条件，每个任务可以由一个或多个软件系统完成，也可以由一个或一组人完成，还可以由一个或多个人与软件系统协作完。</w:t>
      </w:r>
    </w:p>
    <w:p w:rsidR="00F52D5C" w:rsidRDefault="00C219AE" w:rsidP="00C219AE">
      <w:pPr>
        <w:pStyle w:val="a7"/>
        <w:ind w:left="720" w:firstLineChars="0" w:firstLine="0"/>
      </w:pPr>
      <w:r w:rsidRPr="00C219AE">
        <w:rPr>
          <w:rFonts w:hint="eastAsia"/>
        </w:rPr>
        <w:t>现在大多数公司的请假流程是这样的：员工打电话（或网聊）向上级提出请假申请——上级口头同意——上级将请假记录下来——月底将请假记录上交公司——公司将请假录入电脑。采用工作流技术的公司的请假流程是这样的：员工使用账户登录系统——点击请假——上级登录系统点击允许</w:t>
      </w:r>
    </w:p>
    <w:p w:rsidR="00525966" w:rsidRPr="00651CCE" w:rsidRDefault="00256A66" w:rsidP="00C219AE">
      <w:pPr>
        <w:pStyle w:val="a7"/>
        <w:ind w:left="720" w:firstLineChars="0" w:firstLine="0"/>
        <w:rPr>
          <w:b/>
        </w:rPr>
      </w:pPr>
      <w:r w:rsidRPr="00651CCE">
        <w:rPr>
          <w:rFonts w:hint="eastAsia"/>
          <w:b/>
        </w:rPr>
        <w:t>优点：</w:t>
      </w:r>
    </w:p>
    <w:p w:rsidR="00256A66" w:rsidRPr="00C219AE" w:rsidRDefault="00256A66" w:rsidP="00C219AE">
      <w:pPr>
        <w:pStyle w:val="a7"/>
        <w:ind w:left="720" w:firstLineChars="0" w:firstLine="0"/>
      </w:pPr>
      <w:r w:rsidRPr="00256A66">
        <w:rPr>
          <w:rFonts w:hint="eastAsia"/>
        </w:rPr>
        <w:t>从上面的例子，很容易看出，工作流系统实现了工作流程的自动化，提高了企业运营效率、改善企业资源利用、提高企业运作的灵活性和适应性、提高量化考核业务处理的效率、减少浪费（时间就是金钱）。而手工处理工作流程，一方面无法对整个流程状况进行有效跟踪、了解，另一方面难免会出现人为的失误和时间上的延时导致效率低下，特别是无法进行量化统计，不利于查询、报表及绩效评估。</w:t>
      </w:r>
    </w:p>
    <w:p w:rsidR="00886061" w:rsidRPr="00886061" w:rsidRDefault="00886061" w:rsidP="00A40CCE">
      <w:pPr>
        <w:pStyle w:val="a7"/>
        <w:numPr>
          <w:ilvl w:val="0"/>
          <w:numId w:val="75"/>
        </w:numPr>
        <w:ind w:firstLineChars="0"/>
        <w:outlineLvl w:val="2"/>
        <w:rPr>
          <w:b/>
          <w:color w:val="000000" w:themeColor="text1"/>
        </w:rPr>
      </w:pPr>
      <w:r w:rsidRPr="00886061">
        <w:rPr>
          <w:rFonts w:hint="eastAsia"/>
          <w:b/>
          <w:color w:val="000000" w:themeColor="text1"/>
        </w:rPr>
        <w:t>简单介绍一下</w:t>
      </w:r>
      <w:r w:rsidRPr="00886061">
        <w:rPr>
          <w:rFonts w:hint="eastAsia"/>
          <w:b/>
          <w:color w:val="000000" w:themeColor="text1"/>
        </w:rPr>
        <w:t>activity</w:t>
      </w:r>
      <w:r w:rsidRPr="00886061">
        <w:rPr>
          <w:rFonts w:hint="eastAsia"/>
          <w:b/>
          <w:color w:val="000000" w:themeColor="text1"/>
        </w:rPr>
        <w:t>？</w:t>
      </w:r>
    </w:p>
    <w:p w:rsidR="00886061" w:rsidRPr="00886061" w:rsidRDefault="00886061" w:rsidP="00886061">
      <w:pPr>
        <w:pStyle w:val="a7"/>
        <w:ind w:left="720" w:firstLineChars="0" w:firstLine="0"/>
      </w:pPr>
      <w:r w:rsidRPr="00886061">
        <w:rPr>
          <w:rFonts w:hint="eastAsia"/>
        </w:rPr>
        <w:t>Activity</w:t>
      </w:r>
      <w:r w:rsidRPr="00886061">
        <w:rPr>
          <w:rFonts w:hint="eastAsia"/>
        </w:rPr>
        <w:t>是一个业务流程管理</w:t>
      </w:r>
      <w:r w:rsidRPr="00886061">
        <w:rPr>
          <w:rFonts w:hint="eastAsia"/>
        </w:rPr>
        <w:t>(BPM)</w:t>
      </w:r>
      <w:r w:rsidRPr="00886061">
        <w:rPr>
          <w:rFonts w:hint="eastAsia"/>
        </w:rPr>
        <w:t>和工作流系统，适用于开发人员和系统管理员，其核心是超快速，稳定的</w:t>
      </w:r>
      <w:r w:rsidRPr="00886061">
        <w:rPr>
          <w:rFonts w:hint="eastAsia"/>
        </w:rPr>
        <w:t>BPMN2</w:t>
      </w:r>
      <w:r w:rsidRPr="00886061">
        <w:rPr>
          <w:rFonts w:hint="eastAsia"/>
        </w:rPr>
        <w:t>的流程引擎，它易于与</w:t>
      </w:r>
      <w:r w:rsidRPr="00886061">
        <w:rPr>
          <w:rFonts w:hint="eastAsia"/>
        </w:rPr>
        <w:t>Spring</w:t>
      </w:r>
      <w:r w:rsidRPr="00886061">
        <w:rPr>
          <w:rFonts w:hint="eastAsia"/>
        </w:rPr>
        <w:t>集成使用。</w:t>
      </w:r>
    </w:p>
    <w:p w:rsidR="00886061" w:rsidRPr="00886061" w:rsidRDefault="00886061" w:rsidP="00886061">
      <w:pPr>
        <w:pStyle w:val="a7"/>
        <w:ind w:left="720" w:firstLineChars="0" w:firstLine="0"/>
      </w:pPr>
      <w:r w:rsidRPr="00886061">
        <w:rPr>
          <w:rFonts w:hint="eastAsia"/>
        </w:rPr>
        <w:t>主要用在</w:t>
      </w:r>
      <w:r w:rsidRPr="00886061">
        <w:rPr>
          <w:rFonts w:hint="eastAsia"/>
        </w:rPr>
        <w:t>OA</w:t>
      </w:r>
      <w:r w:rsidRPr="00886061">
        <w:rPr>
          <w:rFonts w:hint="eastAsia"/>
        </w:rPr>
        <w:t>中，把线下流程放在线上，把现实生活中一些流程固话定义到系统中，然后通过输入表单数据完成业务。</w:t>
      </w:r>
    </w:p>
    <w:p w:rsidR="00886061" w:rsidRPr="00886061" w:rsidRDefault="00886061" w:rsidP="00886061">
      <w:pPr>
        <w:pStyle w:val="a7"/>
        <w:ind w:left="720" w:firstLineChars="0" w:firstLine="0"/>
      </w:pPr>
      <w:r w:rsidRPr="00886061">
        <w:rPr>
          <w:rFonts w:hint="eastAsia"/>
        </w:rPr>
        <w:t>他可以用在</w:t>
      </w:r>
      <w:r w:rsidRPr="00886061">
        <w:rPr>
          <w:rFonts w:hint="eastAsia"/>
        </w:rPr>
        <w:t>OA</w:t>
      </w:r>
      <w:r w:rsidRPr="00886061">
        <w:rPr>
          <w:rFonts w:hint="eastAsia"/>
        </w:rPr>
        <w:t>系统的流程管理中</w:t>
      </w:r>
    </w:p>
    <w:p w:rsidR="00886061" w:rsidRPr="00886061" w:rsidRDefault="00886061" w:rsidP="00886061">
      <w:pPr>
        <w:pStyle w:val="a7"/>
        <w:ind w:left="720" w:firstLineChars="0" w:firstLine="0"/>
      </w:pPr>
      <w:r w:rsidRPr="00886061">
        <w:rPr>
          <w:rFonts w:hint="eastAsia"/>
        </w:rPr>
        <w:t>请假流程</w:t>
      </w:r>
      <w:r w:rsidRPr="00886061">
        <w:rPr>
          <w:rFonts w:hint="eastAsia"/>
        </w:rPr>
        <w:t>(</w:t>
      </w:r>
      <w:r w:rsidRPr="00886061">
        <w:rPr>
          <w:rFonts w:hint="eastAsia"/>
        </w:rPr>
        <w:t>小于三天，一级主管审批，大于三天二级主管审批</w:t>
      </w:r>
      <w:r>
        <w:rPr>
          <w:rFonts w:hint="eastAsia"/>
        </w:rPr>
        <w:t>)</w:t>
      </w:r>
    </w:p>
    <w:p w:rsidR="00886061" w:rsidRPr="00886061" w:rsidRDefault="00886061" w:rsidP="00886061">
      <w:pPr>
        <w:pStyle w:val="a7"/>
        <w:ind w:left="720" w:firstLineChars="0" w:firstLine="0"/>
      </w:pPr>
      <w:r w:rsidRPr="00886061">
        <w:rPr>
          <w:rFonts w:hint="eastAsia"/>
        </w:rPr>
        <w:t>报销流程</w:t>
      </w:r>
      <w:r w:rsidRPr="00886061">
        <w:rPr>
          <w:rFonts w:hint="eastAsia"/>
        </w:rPr>
        <w:t>(</w:t>
      </w:r>
      <w:r w:rsidRPr="00886061">
        <w:rPr>
          <w:rFonts w:hint="eastAsia"/>
        </w:rPr>
        <w:t>价格区间</w:t>
      </w:r>
      <w:r w:rsidRPr="00886061">
        <w:rPr>
          <w:rFonts w:hint="eastAsia"/>
        </w:rPr>
        <w:t>)</w:t>
      </w:r>
    </w:p>
    <w:p w:rsidR="00F52D5C" w:rsidRPr="00886061" w:rsidRDefault="009E7CCE" w:rsidP="00A40CCE">
      <w:pPr>
        <w:pStyle w:val="a7"/>
        <w:numPr>
          <w:ilvl w:val="0"/>
          <w:numId w:val="75"/>
        </w:numPr>
        <w:ind w:firstLineChars="0"/>
        <w:outlineLvl w:val="2"/>
        <w:rPr>
          <w:b/>
          <w:color w:val="000000" w:themeColor="text1"/>
        </w:rPr>
      </w:pPr>
      <w:r w:rsidRPr="00886061">
        <w:rPr>
          <w:rFonts w:hint="eastAsia"/>
          <w:b/>
          <w:color w:val="000000" w:themeColor="text1"/>
        </w:rPr>
        <w:t>工作流</w:t>
      </w:r>
      <w:proofErr w:type="spellStart"/>
      <w:r w:rsidRPr="00886061">
        <w:rPr>
          <w:b/>
          <w:color w:val="000000" w:themeColor="text1"/>
        </w:rPr>
        <w:t>activitiy</w:t>
      </w:r>
      <w:proofErr w:type="spellEnd"/>
      <w:r w:rsidRPr="00886061">
        <w:rPr>
          <w:rFonts w:hint="eastAsia"/>
          <w:b/>
          <w:color w:val="000000" w:themeColor="text1"/>
        </w:rPr>
        <w:t>涉及的表有哪些？</w:t>
      </w:r>
    </w:p>
    <w:p w:rsidR="009E7CCE" w:rsidRPr="009E7CCE" w:rsidRDefault="009E7CCE" w:rsidP="009E7CCE">
      <w:pPr>
        <w:pStyle w:val="a7"/>
        <w:ind w:left="720" w:firstLineChars="0" w:firstLine="0"/>
      </w:pPr>
      <w:r w:rsidRPr="009E7CCE">
        <w:rPr>
          <w:rFonts w:hint="eastAsia"/>
        </w:rPr>
        <w:t>工作流框架底层需要有数据库提供支持，</w:t>
      </w:r>
      <w:proofErr w:type="spellStart"/>
      <w:r w:rsidRPr="009E7CCE">
        <w:rPr>
          <w:rFonts w:hint="eastAsia"/>
        </w:rPr>
        <w:t>activitiy</w:t>
      </w:r>
      <w:proofErr w:type="spellEnd"/>
      <w:r w:rsidRPr="009E7CCE">
        <w:rPr>
          <w:rFonts w:hint="eastAsia"/>
        </w:rPr>
        <w:t>有</w:t>
      </w:r>
      <w:r w:rsidRPr="009E7CCE">
        <w:rPr>
          <w:rFonts w:hint="eastAsia"/>
        </w:rPr>
        <w:t>23</w:t>
      </w:r>
      <w:r w:rsidRPr="009E7CCE">
        <w:rPr>
          <w:rFonts w:hint="eastAsia"/>
        </w:rPr>
        <w:t>张表</w:t>
      </w:r>
      <w:r w:rsidRPr="009E7CCE">
        <w:rPr>
          <w:rFonts w:hint="eastAsia"/>
        </w:rPr>
        <w:t>,</w:t>
      </w:r>
      <w:r w:rsidRPr="009E7CCE">
        <w:rPr>
          <w:rFonts w:hint="eastAsia"/>
        </w:rPr>
        <w:t>要了解核心表都有哪些和它的作用。</w:t>
      </w:r>
      <w:r w:rsidRPr="009E7CCE">
        <w:rPr>
          <w:rFonts w:hint="eastAsia"/>
        </w:rPr>
        <w:t>Activiti</w:t>
      </w:r>
      <w:r w:rsidRPr="009E7CCE">
        <w:rPr>
          <w:rFonts w:hint="eastAsia"/>
        </w:rPr>
        <w:t>框架底层使用的</w:t>
      </w:r>
      <w:proofErr w:type="spellStart"/>
      <w:r w:rsidRPr="009E7CCE">
        <w:rPr>
          <w:rFonts w:hint="eastAsia"/>
        </w:rPr>
        <w:t>mybatis</w:t>
      </w:r>
      <w:proofErr w:type="spellEnd"/>
      <w:r w:rsidRPr="009E7CCE">
        <w:rPr>
          <w:rFonts w:hint="eastAsia"/>
        </w:rPr>
        <w:t>操作数据库。</w:t>
      </w:r>
    </w:p>
    <w:p w:rsidR="009E7CCE" w:rsidRPr="009E7CCE" w:rsidRDefault="009E7CCE" w:rsidP="009E7CCE">
      <w:pPr>
        <w:pStyle w:val="a7"/>
        <w:ind w:left="720" w:firstLineChars="0" w:firstLine="0"/>
      </w:pPr>
      <w:r w:rsidRPr="009E7CCE">
        <w:rPr>
          <w:rFonts w:hint="eastAsia"/>
        </w:rPr>
        <w:t>Activiti</w:t>
      </w:r>
      <w:r w:rsidRPr="009E7CCE">
        <w:rPr>
          <w:rFonts w:hint="eastAsia"/>
        </w:rPr>
        <w:t>的后台是有数据库的支持，所有的表都以</w:t>
      </w:r>
      <w:r w:rsidRPr="009E7CCE">
        <w:rPr>
          <w:rFonts w:hint="eastAsia"/>
        </w:rPr>
        <w:t>ACT_</w:t>
      </w:r>
      <w:r w:rsidRPr="009E7CCE">
        <w:rPr>
          <w:rFonts w:hint="eastAsia"/>
        </w:rPr>
        <w:t>开头。</w:t>
      </w:r>
      <w:r w:rsidRPr="009E7CCE">
        <w:rPr>
          <w:rFonts w:hint="eastAsia"/>
        </w:rPr>
        <w:t xml:space="preserve"> </w:t>
      </w:r>
      <w:r w:rsidRPr="009E7CCE">
        <w:rPr>
          <w:rFonts w:hint="eastAsia"/>
        </w:rPr>
        <w:t>第二部分是表示表的用途的两个字母标识。</w:t>
      </w:r>
      <w:r w:rsidRPr="009E7CCE">
        <w:rPr>
          <w:rFonts w:hint="eastAsia"/>
        </w:rPr>
        <w:t xml:space="preserve"> </w:t>
      </w:r>
      <w:r w:rsidRPr="009E7CCE">
        <w:rPr>
          <w:rFonts w:hint="eastAsia"/>
        </w:rPr>
        <w:t>用途也和服务的</w:t>
      </w:r>
      <w:r w:rsidRPr="009E7CCE">
        <w:rPr>
          <w:rFonts w:hint="eastAsia"/>
        </w:rPr>
        <w:t>API</w:t>
      </w:r>
      <w:r w:rsidRPr="009E7CCE">
        <w:rPr>
          <w:rFonts w:hint="eastAsia"/>
        </w:rPr>
        <w:t>对应。</w:t>
      </w:r>
    </w:p>
    <w:p w:rsidR="009E7CCE" w:rsidRPr="009E7CCE" w:rsidRDefault="009E7CCE" w:rsidP="009E7CCE">
      <w:pPr>
        <w:pStyle w:val="a7"/>
        <w:ind w:left="720" w:firstLineChars="0" w:firstLine="0"/>
      </w:pPr>
      <w:r w:rsidRPr="009E7CCE">
        <w:rPr>
          <w:rFonts w:hint="eastAsia"/>
        </w:rPr>
        <w:t>ACT_RE_*: 'RE'</w:t>
      </w:r>
      <w:r w:rsidRPr="009E7CCE">
        <w:rPr>
          <w:rFonts w:hint="eastAsia"/>
        </w:rPr>
        <w:t>表示</w:t>
      </w:r>
      <w:r w:rsidRPr="009E7CCE">
        <w:rPr>
          <w:rFonts w:hint="eastAsia"/>
        </w:rPr>
        <w:t>repository</w:t>
      </w:r>
      <w:r w:rsidRPr="009E7CCE">
        <w:rPr>
          <w:rFonts w:hint="eastAsia"/>
        </w:rPr>
        <w:t>。</w:t>
      </w:r>
      <w:r w:rsidRPr="009E7CCE">
        <w:rPr>
          <w:rFonts w:hint="eastAsia"/>
        </w:rPr>
        <w:t xml:space="preserve"> </w:t>
      </w:r>
      <w:r w:rsidRPr="009E7CCE">
        <w:rPr>
          <w:rFonts w:hint="eastAsia"/>
        </w:rPr>
        <w:t>这个前缀的表包含了流程定义和流程静态资源</w:t>
      </w:r>
      <w:r w:rsidRPr="009E7CCE">
        <w:rPr>
          <w:rFonts w:hint="eastAsia"/>
        </w:rPr>
        <w:t xml:space="preserve"> </w:t>
      </w:r>
      <w:r w:rsidRPr="009E7CCE">
        <w:rPr>
          <w:rFonts w:hint="eastAsia"/>
        </w:rPr>
        <w:t>（图片，规则，等等）。</w:t>
      </w:r>
    </w:p>
    <w:p w:rsidR="009E7CCE" w:rsidRPr="009E7CCE" w:rsidRDefault="009E7CCE" w:rsidP="009E7CCE">
      <w:pPr>
        <w:pStyle w:val="a7"/>
        <w:ind w:left="720" w:firstLineChars="0" w:firstLine="0"/>
      </w:pPr>
      <w:r w:rsidRPr="009E7CCE">
        <w:rPr>
          <w:rFonts w:hint="eastAsia"/>
        </w:rPr>
        <w:t>ACT_RU_*: 'RU'</w:t>
      </w:r>
      <w:r w:rsidRPr="009E7CCE">
        <w:rPr>
          <w:rFonts w:hint="eastAsia"/>
        </w:rPr>
        <w:t>表示</w:t>
      </w:r>
      <w:r w:rsidRPr="009E7CCE">
        <w:rPr>
          <w:rFonts w:hint="eastAsia"/>
        </w:rPr>
        <w:t>runtime</w:t>
      </w:r>
      <w:r w:rsidRPr="009E7CCE">
        <w:rPr>
          <w:rFonts w:hint="eastAsia"/>
        </w:rPr>
        <w:t>。</w:t>
      </w:r>
      <w:r w:rsidRPr="009E7CCE">
        <w:rPr>
          <w:rFonts w:hint="eastAsia"/>
        </w:rPr>
        <w:t xml:space="preserve"> </w:t>
      </w:r>
      <w:r w:rsidRPr="009E7CCE">
        <w:rPr>
          <w:rFonts w:hint="eastAsia"/>
        </w:rPr>
        <w:t>这些运行时的表，包含流程实例，任务，变量，异步任务，等运行中的数据。</w:t>
      </w:r>
      <w:r w:rsidRPr="009E7CCE">
        <w:rPr>
          <w:rFonts w:hint="eastAsia"/>
        </w:rPr>
        <w:t xml:space="preserve"> Activiti</w:t>
      </w:r>
      <w:r w:rsidRPr="009E7CCE">
        <w:rPr>
          <w:rFonts w:hint="eastAsia"/>
        </w:rPr>
        <w:t>只在流程实例执行过程中保存这些数据，</w:t>
      </w:r>
      <w:r w:rsidRPr="009E7CCE">
        <w:rPr>
          <w:rFonts w:hint="eastAsia"/>
        </w:rPr>
        <w:t xml:space="preserve"> </w:t>
      </w:r>
      <w:r w:rsidRPr="009E7CCE">
        <w:rPr>
          <w:rFonts w:hint="eastAsia"/>
        </w:rPr>
        <w:t>在流程结束时就会删除这些记录。</w:t>
      </w:r>
      <w:r w:rsidRPr="009E7CCE">
        <w:rPr>
          <w:rFonts w:hint="eastAsia"/>
        </w:rPr>
        <w:t xml:space="preserve"> </w:t>
      </w:r>
      <w:r w:rsidRPr="009E7CCE">
        <w:rPr>
          <w:rFonts w:hint="eastAsia"/>
        </w:rPr>
        <w:t>这样运行时表可以一直很小速度很快。</w:t>
      </w:r>
    </w:p>
    <w:p w:rsidR="009E7CCE" w:rsidRPr="009E7CCE" w:rsidRDefault="009E7CCE" w:rsidP="009E7CCE">
      <w:pPr>
        <w:pStyle w:val="a7"/>
        <w:ind w:left="720" w:firstLineChars="0" w:firstLine="0"/>
      </w:pPr>
      <w:r w:rsidRPr="009E7CCE">
        <w:rPr>
          <w:rFonts w:hint="eastAsia"/>
        </w:rPr>
        <w:t>ACT_ID_*: 'ID'</w:t>
      </w:r>
      <w:r w:rsidRPr="009E7CCE">
        <w:rPr>
          <w:rFonts w:hint="eastAsia"/>
        </w:rPr>
        <w:t>表示</w:t>
      </w:r>
      <w:r w:rsidRPr="009E7CCE">
        <w:rPr>
          <w:rFonts w:hint="eastAsia"/>
        </w:rPr>
        <w:t>identity</w:t>
      </w:r>
      <w:r w:rsidRPr="009E7CCE">
        <w:rPr>
          <w:rFonts w:hint="eastAsia"/>
        </w:rPr>
        <w:t>。</w:t>
      </w:r>
      <w:r w:rsidRPr="009E7CCE">
        <w:rPr>
          <w:rFonts w:hint="eastAsia"/>
        </w:rPr>
        <w:t xml:space="preserve"> </w:t>
      </w:r>
      <w:r w:rsidRPr="009E7CCE">
        <w:rPr>
          <w:rFonts w:hint="eastAsia"/>
        </w:rPr>
        <w:t>这些表包含身份信息，比如用户，组等等。</w:t>
      </w:r>
    </w:p>
    <w:p w:rsidR="009E7CCE" w:rsidRPr="009E7CCE" w:rsidRDefault="009E7CCE" w:rsidP="009E7CCE">
      <w:pPr>
        <w:pStyle w:val="a7"/>
        <w:ind w:left="720" w:firstLineChars="0" w:firstLine="0"/>
      </w:pPr>
      <w:r w:rsidRPr="009E7CCE">
        <w:rPr>
          <w:rFonts w:hint="eastAsia"/>
        </w:rPr>
        <w:t>ACT_HI_*: 'HI'</w:t>
      </w:r>
      <w:r w:rsidRPr="009E7CCE">
        <w:rPr>
          <w:rFonts w:hint="eastAsia"/>
        </w:rPr>
        <w:t>表示</w:t>
      </w:r>
      <w:r w:rsidRPr="009E7CCE">
        <w:rPr>
          <w:rFonts w:hint="eastAsia"/>
        </w:rPr>
        <w:t>history</w:t>
      </w:r>
      <w:r w:rsidRPr="009E7CCE">
        <w:rPr>
          <w:rFonts w:hint="eastAsia"/>
        </w:rPr>
        <w:t>。</w:t>
      </w:r>
      <w:r w:rsidRPr="009E7CCE">
        <w:rPr>
          <w:rFonts w:hint="eastAsia"/>
        </w:rPr>
        <w:t xml:space="preserve"> </w:t>
      </w:r>
      <w:r w:rsidRPr="009E7CCE">
        <w:rPr>
          <w:rFonts w:hint="eastAsia"/>
        </w:rPr>
        <w:t>这些表包含历史数据，比如历史流程实例，</w:t>
      </w:r>
      <w:r w:rsidRPr="009E7CCE">
        <w:rPr>
          <w:rFonts w:hint="eastAsia"/>
        </w:rPr>
        <w:t xml:space="preserve"> </w:t>
      </w:r>
      <w:r w:rsidRPr="009E7CCE">
        <w:rPr>
          <w:rFonts w:hint="eastAsia"/>
        </w:rPr>
        <w:t>变量，任务等等。</w:t>
      </w:r>
    </w:p>
    <w:p w:rsidR="009E7CCE" w:rsidRPr="008F10EF" w:rsidRDefault="009E7CCE" w:rsidP="008F10EF">
      <w:pPr>
        <w:pStyle w:val="a7"/>
        <w:ind w:left="720" w:firstLineChars="0" w:firstLine="0"/>
      </w:pPr>
      <w:r w:rsidRPr="009E7CCE">
        <w:rPr>
          <w:rFonts w:hint="eastAsia"/>
        </w:rPr>
        <w:t xml:space="preserve">ACT_GE_*: </w:t>
      </w:r>
      <w:r w:rsidRPr="009E7CCE">
        <w:rPr>
          <w:rFonts w:hint="eastAsia"/>
        </w:rPr>
        <w:t>通用数据，</w:t>
      </w:r>
      <w:r w:rsidRPr="009E7CCE">
        <w:rPr>
          <w:rFonts w:hint="eastAsia"/>
        </w:rPr>
        <w:t xml:space="preserve"> </w:t>
      </w:r>
      <w:r w:rsidRPr="009E7CCE">
        <w:rPr>
          <w:rFonts w:hint="eastAsia"/>
        </w:rPr>
        <w:t>用于不同场景下。</w:t>
      </w:r>
    </w:p>
    <w:p w:rsidR="009F28C3" w:rsidRDefault="009F28C3" w:rsidP="00A40CCE">
      <w:pPr>
        <w:pStyle w:val="a7"/>
        <w:numPr>
          <w:ilvl w:val="0"/>
          <w:numId w:val="69"/>
        </w:numPr>
        <w:ind w:firstLineChars="0"/>
        <w:outlineLvl w:val="1"/>
        <w:rPr>
          <w:b/>
        </w:rPr>
      </w:pPr>
      <w:r w:rsidRPr="009F28C3">
        <w:rPr>
          <w:b/>
        </w:rPr>
        <w:t>S</w:t>
      </w:r>
      <w:r>
        <w:rPr>
          <w:rFonts w:hint="eastAsia"/>
          <w:b/>
        </w:rPr>
        <w:t>VN</w:t>
      </w:r>
    </w:p>
    <w:p w:rsidR="009F28C3" w:rsidRPr="008F10EF" w:rsidRDefault="009F28C3" w:rsidP="00A40CCE">
      <w:pPr>
        <w:pStyle w:val="a7"/>
        <w:numPr>
          <w:ilvl w:val="0"/>
          <w:numId w:val="76"/>
        </w:numPr>
        <w:ind w:firstLineChars="0"/>
        <w:outlineLvl w:val="2"/>
        <w:rPr>
          <w:b/>
          <w:color w:val="FF0000"/>
        </w:rPr>
      </w:pPr>
      <w:r w:rsidRPr="008F10EF">
        <w:rPr>
          <w:rFonts w:hint="eastAsia"/>
          <w:b/>
          <w:color w:val="FF0000"/>
        </w:rPr>
        <w:t>SVN</w:t>
      </w:r>
      <w:r w:rsidRPr="008F10EF">
        <w:rPr>
          <w:rFonts w:hint="eastAsia"/>
          <w:b/>
          <w:color w:val="FF0000"/>
        </w:rPr>
        <w:t>作用</w:t>
      </w:r>
    </w:p>
    <w:p w:rsidR="009F28C3" w:rsidRDefault="009F28C3" w:rsidP="009F28C3">
      <w:pPr>
        <w:pStyle w:val="a7"/>
        <w:ind w:left="1140" w:firstLineChars="0" w:firstLine="0"/>
      </w:pPr>
      <w:r w:rsidRPr="009F28C3">
        <w:rPr>
          <w:rFonts w:hint="eastAsia"/>
        </w:rPr>
        <w:t>主要是在团队开发时作为项目的版本控制工具，需要注意如何避免代码冲突，先做更新再做提</w:t>
      </w:r>
      <w:r w:rsidRPr="009F28C3">
        <w:rPr>
          <w:rFonts w:hint="eastAsia"/>
        </w:rPr>
        <w:lastRenderedPageBreak/>
        <w:t>交。可能会问版本的分类，有主版本，支线版本，标签版本</w:t>
      </w:r>
    </w:p>
    <w:p w:rsidR="00A234D8" w:rsidRDefault="00A234D8" w:rsidP="00A40CCE">
      <w:pPr>
        <w:pStyle w:val="a7"/>
        <w:numPr>
          <w:ilvl w:val="0"/>
          <w:numId w:val="69"/>
        </w:numPr>
        <w:ind w:firstLineChars="0"/>
        <w:outlineLvl w:val="1"/>
      </w:pPr>
      <w:r>
        <w:rPr>
          <w:rFonts w:hint="eastAsia"/>
        </w:rPr>
        <w:t>Docker</w:t>
      </w:r>
    </w:p>
    <w:p w:rsidR="00A234D8" w:rsidRPr="00A234D8" w:rsidRDefault="00A234D8" w:rsidP="00A40CCE">
      <w:pPr>
        <w:pStyle w:val="a7"/>
        <w:numPr>
          <w:ilvl w:val="0"/>
          <w:numId w:val="77"/>
        </w:numPr>
        <w:ind w:firstLineChars="0"/>
        <w:outlineLvl w:val="2"/>
        <w:rPr>
          <w:b/>
        </w:rPr>
      </w:pPr>
      <w:r w:rsidRPr="00A234D8">
        <w:rPr>
          <w:rFonts w:hint="eastAsia"/>
          <w:b/>
        </w:rPr>
        <w:t>什么是</w:t>
      </w:r>
      <w:r w:rsidRPr="00A234D8">
        <w:rPr>
          <w:rFonts w:hint="eastAsia"/>
          <w:b/>
        </w:rPr>
        <w:t>docker</w:t>
      </w:r>
    </w:p>
    <w:p w:rsidR="00A234D8" w:rsidRDefault="00A234D8" w:rsidP="00A234D8">
      <w:pPr>
        <w:pStyle w:val="a7"/>
        <w:ind w:left="1140"/>
      </w:pPr>
      <w:r>
        <w:rPr>
          <w:rFonts w:hint="eastAsia"/>
        </w:rPr>
        <w:t>Docker</w:t>
      </w:r>
      <w:r>
        <w:rPr>
          <w:rFonts w:hint="eastAsia"/>
        </w:rPr>
        <w:t>的思想来自于集装箱，集装箱解决了什么问题？在一艘大船上，可以把货物规整的摆放起来。并且各种各样的货物被集装箱标准化了，集装箱和集装箱之间不会互相影响。那么我就不需要专门运送水果的船和专门运送化学品的船了。只要这些货物在集装箱里封装的好好的，那我就可以用一艘大船把他们都运走。</w:t>
      </w:r>
    </w:p>
    <w:p w:rsidR="00A234D8" w:rsidRDefault="00A234D8" w:rsidP="00A234D8">
      <w:pPr>
        <w:pStyle w:val="a7"/>
        <w:ind w:left="1140"/>
      </w:pPr>
      <w:r>
        <w:rPr>
          <w:rFonts w:hint="eastAsia"/>
        </w:rPr>
        <w:t>docker</w:t>
      </w:r>
      <w:r>
        <w:rPr>
          <w:rFonts w:hint="eastAsia"/>
        </w:rPr>
        <w:t>就是类似的理念。现在都流行云计算了，云计算就好比大货轮。</w:t>
      </w:r>
      <w:r>
        <w:rPr>
          <w:rFonts w:hint="eastAsia"/>
        </w:rPr>
        <w:t>docker</w:t>
      </w:r>
      <w:r>
        <w:rPr>
          <w:rFonts w:hint="eastAsia"/>
        </w:rPr>
        <w:t>就是集装箱。</w:t>
      </w:r>
    </w:p>
    <w:p w:rsidR="00A234D8" w:rsidRDefault="00A234D8" w:rsidP="00A234D8">
      <w:pPr>
        <w:pStyle w:val="a7"/>
        <w:ind w:left="1140"/>
      </w:pPr>
      <w:r>
        <w:rPr>
          <w:rFonts w:hint="eastAsia"/>
        </w:rPr>
        <w:t>1.</w:t>
      </w:r>
      <w:r>
        <w:rPr>
          <w:rFonts w:hint="eastAsia"/>
        </w:rPr>
        <w:t>不同的应用程序可能会有不同的应用环境，比如</w:t>
      </w:r>
      <w:r>
        <w:rPr>
          <w:rFonts w:hint="eastAsia"/>
        </w:rPr>
        <w:t>.net</w:t>
      </w:r>
      <w:r>
        <w:rPr>
          <w:rFonts w:hint="eastAsia"/>
        </w:rPr>
        <w:t>开发的网站和</w:t>
      </w:r>
      <w:r>
        <w:rPr>
          <w:rFonts w:hint="eastAsia"/>
        </w:rPr>
        <w:t>php</w:t>
      </w:r>
      <w:r>
        <w:rPr>
          <w:rFonts w:hint="eastAsia"/>
        </w:rPr>
        <w:t>开发的网站依赖的软件就不一样，如果把他们依赖的软件都安装在一个服务器上就要调试很久，而且很麻烦，还会造成一些冲突。比如</w:t>
      </w:r>
      <w:r>
        <w:rPr>
          <w:rFonts w:hint="eastAsia"/>
        </w:rPr>
        <w:t>IIS</w:t>
      </w:r>
      <w:r>
        <w:rPr>
          <w:rFonts w:hint="eastAsia"/>
        </w:rPr>
        <w:t>和</w:t>
      </w:r>
      <w:r>
        <w:rPr>
          <w:rFonts w:hint="eastAsia"/>
        </w:rPr>
        <w:t>Apache</w:t>
      </w:r>
      <w:r>
        <w:rPr>
          <w:rFonts w:hint="eastAsia"/>
        </w:rPr>
        <w:t>访问端口冲突。这个时候你就要隔离</w:t>
      </w:r>
      <w:r>
        <w:rPr>
          <w:rFonts w:hint="eastAsia"/>
        </w:rPr>
        <w:t>.net</w:t>
      </w:r>
      <w:r>
        <w:rPr>
          <w:rFonts w:hint="eastAsia"/>
        </w:rPr>
        <w:t>开发的网站和</w:t>
      </w:r>
      <w:r>
        <w:rPr>
          <w:rFonts w:hint="eastAsia"/>
        </w:rPr>
        <w:t>php</w:t>
      </w:r>
      <w:r>
        <w:rPr>
          <w:rFonts w:hint="eastAsia"/>
        </w:rPr>
        <w:t>开发的网站。常规来讲，我们可以在服务器上创建不同的虚拟机在不同的虚拟机上放置不同的应用，但是虚拟机开销比较高。</w:t>
      </w:r>
      <w:r>
        <w:rPr>
          <w:rFonts w:hint="eastAsia"/>
        </w:rPr>
        <w:t>docker</w:t>
      </w:r>
      <w:r>
        <w:rPr>
          <w:rFonts w:hint="eastAsia"/>
        </w:rPr>
        <w:t>可以实现虚拟机隔离应用环境的功能，并且开销比虚拟机小，小就意味着省钱了。</w:t>
      </w:r>
    </w:p>
    <w:p w:rsidR="00A234D8" w:rsidRDefault="00A234D8" w:rsidP="00A234D8">
      <w:pPr>
        <w:pStyle w:val="a7"/>
        <w:ind w:left="1140"/>
      </w:pPr>
      <w:r>
        <w:rPr>
          <w:rFonts w:hint="eastAsia"/>
        </w:rPr>
        <w:t>2.</w:t>
      </w:r>
      <w:r>
        <w:rPr>
          <w:rFonts w:hint="eastAsia"/>
        </w:rPr>
        <w:t>你开发软件的时候用的是</w:t>
      </w:r>
      <w:r>
        <w:rPr>
          <w:rFonts w:hint="eastAsia"/>
        </w:rPr>
        <w:t>Ubuntu</w:t>
      </w:r>
      <w:r>
        <w:rPr>
          <w:rFonts w:hint="eastAsia"/>
        </w:rPr>
        <w:t>，但是运维管理的都是</w:t>
      </w:r>
      <w:r>
        <w:rPr>
          <w:rFonts w:hint="eastAsia"/>
        </w:rPr>
        <w:t>centos</w:t>
      </w:r>
      <w:r>
        <w:rPr>
          <w:rFonts w:hint="eastAsia"/>
        </w:rPr>
        <w:t>，运维在把你的软件从开发环境转移到生产环境的时候就会遇到一些</w:t>
      </w:r>
      <w:r>
        <w:rPr>
          <w:rFonts w:hint="eastAsia"/>
        </w:rPr>
        <w:t>Ubuntu</w:t>
      </w:r>
      <w:r>
        <w:rPr>
          <w:rFonts w:hint="eastAsia"/>
        </w:rPr>
        <w:t>转</w:t>
      </w:r>
      <w:r>
        <w:rPr>
          <w:rFonts w:hint="eastAsia"/>
        </w:rPr>
        <w:t>centos</w:t>
      </w:r>
      <w:r>
        <w:rPr>
          <w:rFonts w:hint="eastAsia"/>
        </w:rPr>
        <w:t>的问题，比如：有个特殊版本的数据库，只有</w:t>
      </w:r>
      <w:r>
        <w:rPr>
          <w:rFonts w:hint="eastAsia"/>
        </w:rPr>
        <w:t>Ubuntu</w:t>
      </w:r>
      <w:r>
        <w:rPr>
          <w:rFonts w:hint="eastAsia"/>
        </w:rPr>
        <w:t>支持，</w:t>
      </w:r>
      <w:r>
        <w:rPr>
          <w:rFonts w:hint="eastAsia"/>
        </w:rPr>
        <w:t>centos</w:t>
      </w:r>
      <w:r>
        <w:rPr>
          <w:rFonts w:hint="eastAsia"/>
        </w:rPr>
        <w:t>不支持，在转移的过程当中运维就得想办法解决这样的问题。这时候要是有</w:t>
      </w:r>
      <w:r>
        <w:rPr>
          <w:rFonts w:hint="eastAsia"/>
        </w:rPr>
        <w:t>docker</w:t>
      </w:r>
      <w:r>
        <w:rPr>
          <w:rFonts w:hint="eastAsia"/>
        </w:rPr>
        <w:t>你就可以把开发环境直接封装转移给运维，运维直接部署你给他的</w:t>
      </w:r>
      <w:r>
        <w:rPr>
          <w:rFonts w:hint="eastAsia"/>
        </w:rPr>
        <w:t>docker</w:t>
      </w:r>
      <w:r>
        <w:rPr>
          <w:rFonts w:hint="eastAsia"/>
        </w:rPr>
        <w:t>就可以了。而且部署速度快。</w:t>
      </w:r>
    </w:p>
    <w:p w:rsidR="00A234D8" w:rsidRDefault="00A234D8" w:rsidP="00A234D8">
      <w:pPr>
        <w:pStyle w:val="a7"/>
        <w:ind w:left="1140"/>
      </w:pPr>
      <w:r>
        <w:rPr>
          <w:rFonts w:hint="eastAsia"/>
        </w:rPr>
        <w:t>3.</w:t>
      </w:r>
      <w:r>
        <w:rPr>
          <w:rFonts w:hint="eastAsia"/>
        </w:rPr>
        <w:t>在服务器负载方面，如果你单独开一个虚拟机，那么虚拟机会占用空闲内存的，</w:t>
      </w:r>
      <w:r>
        <w:rPr>
          <w:rFonts w:hint="eastAsia"/>
        </w:rPr>
        <w:t>docker</w:t>
      </w:r>
      <w:r>
        <w:rPr>
          <w:rFonts w:hint="eastAsia"/>
        </w:rPr>
        <w:t>部署的话，这些内存就会利用起来。</w:t>
      </w:r>
    </w:p>
    <w:p w:rsidR="00A234D8" w:rsidRPr="009F28C3" w:rsidRDefault="00A234D8" w:rsidP="00A234D8">
      <w:pPr>
        <w:pStyle w:val="a7"/>
        <w:ind w:left="1140" w:firstLineChars="0" w:firstLine="0"/>
      </w:pPr>
      <w:r>
        <w:rPr>
          <w:rFonts w:hint="eastAsia"/>
        </w:rPr>
        <w:t>总之</w:t>
      </w:r>
      <w:r>
        <w:rPr>
          <w:rFonts w:hint="eastAsia"/>
        </w:rPr>
        <w:t>docker</w:t>
      </w:r>
      <w:r>
        <w:rPr>
          <w:rFonts w:hint="eastAsia"/>
        </w:rPr>
        <w:t>就是集装箱原理。</w:t>
      </w:r>
    </w:p>
    <w:p w:rsidR="00EE7365" w:rsidRPr="00E01987" w:rsidRDefault="00815EDC" w:rsidP="0086448A">
      <w:pPr>
        <w:pStyle w:val="a7"/>
        <w:numPr>
          <w:ilvl w:val="0"/>
          <w:numId w:val="1"/>
        </w:numPr>
        <w:ind w:firstLineChars="0"/>
        <w:outlineLvl w:val="0"/>
        <w:rPr>
          <w:b/>
        </w:rPr>
      </w:pPr>
      <w:r w:rsidRPr="00E01987">
        <w:rPr>
          <w:rFonts w:hint="eastAsia"/>
          <w:b/>
        </w:rPr>
        <w:t>数据库</w:t>
      </w:r>
    </w:p>
    <w:p w:rsidR="00815EDC" w:rsidRPr="00BC2630" w:rsidRDefault="000A1CA0" w:rsidP="00A40CCE">
      <w:pPr>
        <w:pStyle w:val="a7"/>
        <w:numPr>
          <w:ilvl w:val="0"/>
          <w:numId w:val="54"/>
        </w:numPr>
        <w:ind w:firstLineChars="0"/>
        <w:outlineLvl w:val="1"/>
        <w:rPr>
          <w:b/>
        </w:rPr>
      </w:pPr>
      <w:r w:rsidRPr="00BC2630">
        <w:rPr>
          <w:rFonts w:hint="eastAsia"/>
          <w:b/>
        </w:rPr>
        <w:t>基础</w:t>
      </w:r>
    </w:p>
    <w:p w:rsidR="00BC2630" w:rsidRPr="00BC2630" w:rsidRDefault="00BC2630" w:rsidP="00A40CCE">
      <w:pPr>
        <w:pStyle w:val="a7"/>
        <w:numPr>
          <w:ilvl w:val="0"/>
          <w:numId w:val="55"/>
        </w:numPr>
        <w:ind w:firstLineChars="0"/>
        <w:outlineLvl w:val="2"/>
      </w:pPr>
      <w:r w:rsidRPr="00BC2630">
        <w:rPr>
          <w:rFonts w:hint="eastAsia"/>
          <w:b/>
        </w:rPr>
        <w:t>SQL</w:t>
      </w:r>
      <w:r w:rsidRPr="00BC2630">
        <w:rPr>
          <w:rFonts w:hint="eastAsia"/>
          <w:b/>
        </w:rPr>
        <w:t>概念</w:t>
      </w:r>
    </w:p>
    <w:p w:rsidR="00BC2630" w:rsidRPr="00487900" w:rsidRDefault="00537A50" w:rsidP="00BC2630">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sidR="00BC2630" w:rsidRPr="00487900">
        <w:rPr>
          <w:rFonts w:ascii="Verdana" w:hAnsi="Verdana" w:hint="eastAsia"/>
          <w:color w:val="000000"/>
          <w:szCs w:val="21"/>
          <w:shd w:val="clear" w:color="auto" w:fill="FFFFFF"/>
        </w:rPr>
        <w:t>SQL</w:t>
      </w:r>
      <w:r w:rsidR="00BC2630" w:rsidRPr="00487900">
        <w:rPr>
          <w:rFonts w:ascii="Verdana" w:hAnsi="Verdana" w:hint="eastAsia"/>
          <w:color w:val="000000"/>
          <w:szCs w:val="21"/>
          <w:shd w:val="clear" w:color="auto" w:fill="FFFFFF"/>
        </w:rPr>
        <w:t>（</w:t>
      </w:r>
      <w:r w:rsidR="00BC2630" w:rsidRPr="00487900">
        <w:rPr>
          <w:rFonts w:ascii="Verdana" w:hAnsi="Verdana" w:hint="eastAsia"/>
          <w:color w:val="000000"/>
          <w:szCs w:val="21"/>
          <w:shd w:val="clear" w:color="auto" w:fill="FFFFFF"/>
        </w:rPr>
        <w:t xml:space="preserve">Structured Query Language </w:t>
      </w:r>
      <w:r w:rsidR="00BC2630" w:rsidRPr="00487900">
        <w:rPr>
          <w:rFonts w:ascii="Verdana" w:hAnsi="Verdana" w:hint="eastAsia"/>
          <w:color w:val="000000"/>
          <w:szCs w:val="21"/>
          <w:shd w:val="clear" w:color="auto" w:fill="FFFFFF"/>
        </w:rPr>
        <w:t>结构查询语言）是一个功能强大的数</w:t>
      </w: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BC2630" w:rsidRPr="00487900">
        <w:rPr>
          <w:rFonts w:ascii="Verdana" w:hAnsi="Verdana" w:hint="eastAsia"/>
          <w:color w:val="000000"/>
          <w:szCs w:val="21"/>
          <w:shd w:val="clear" w:color="auto" w:fill="FFFFFF"/>
        </w:rPr>
        <w:t>据库语言。</w:t>
      </w:r>
      <w:r w:rsidR="00BC2630" w:rsidRPr="00487900">
        <w:rPr>
          <w:rFonts w:ascii="Verdana" w:hAnsi="Verdana" w:hint="eastAsia"/>
          <w:color w:val="000000"/>
          <w:szCs w:val="21"/>
          <w:shd w:val="clear" w:color="auto" w:fill="FFFFFF"/>
        </w:rPr>
        <w:t>SQL</w:t>
      </w:r>
      <w:r w:rsidR="00BC2630" w:rsidRPr="00487900">
        <w:rPr>
          <w:rFonts w:ascii="Verdana" w:hAnsi="Verdana" w:hint="eastAsia"/>
          <w:color w:val="000000"/>
          <w:szCs w:val="21"/>
          <w:shd w:val="clear" w:color="auto" w:fill="FFFFFF"/>
        </w:rPr>
        <w:t>是关系数据库管理系统的标准语言。</w:t>
      </w:r>
    </w:p>
    <w:p w:rsidR="00BC2630" w:rsidRPr="00487900" w:rsidRDefault="00537A50" w:rsidP="00BC2630">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sidR="00BC2630" w:rsidRPr="00487900">
        <w:rPr>
          <w:rFonts w:ascii="Verdana" w:hAnsi="Verdana" w:hint="eastAsia"/>
          <w:color w:val="000000"/>
          <w:szCs w:val="21"/>
          <w:shd w:val="clear" w:color="auto" w:fill="FFFFFF"/>
        </w:rPr>
        <w:t>DML</w:t>
      </w:r>
      <w:r w:rsidR="00BC2630" w:rsidRPr="00487900">
        <w:rPr>
          <w:rFonts w:ascii="Verdana" w:hAnsi="Verdana" w:hint="eastAsia"/>
          <w:color w:val="000000"/>
          <w:szCs w:val="21"/>
          <w:shd w:val="clear" w:color="auto" w:fill="FFFFFF"/>
        </w:rPr>
        <w:t>（数据操作语言）</w:t>
      </w:r>
      <w:r w:rsidR="00BC2630" w:rsidRPr="00487900">
        <w:rPr>
          <w:rFonts w:ascii="Verdana" w:hAnsi="Verdana" w:hint="eastAsia"/>
          <w:color w:val="000000"/>
          <w:szCs w:val="21"/>
          <w:shd w:val="clear" w:color="auto" w:fill="FFFFFF"/>
        </w:rPr>
        <w:t xml:space="preserve">: </w:t>
      </w:r>
      <w:r w:rsidR="00BC2630" w:rsidRPr="00487900">
        <w:rPr>
          <w:rFonts w:ascii="Verdana" w:hAnsi="Verdana" w:hint="eastAsia"/>
          <w:color w:val="000000"/>
          <w:szCs w:val="21"/>
          <w:shd w:val="clear" w:color="auto" w:fill="FFFFFF"/>
        </w:rPr>
        <w:t>用于检索或修改数据</w:t>
      </w:r>
    </w:p>
    <w:p w:rsidR="00BC2630" w:rsidRPr="00487900" w:rsidRDefault="00537A50" w:rsidP="00BC2630">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sidR="00BC2630" w:rsidRPr="00487900">
        <w:rPr>
          <w:rFonts w:ascii="Verdana" w:hAnsi="Verdana" w:hint="eastAsia"/>
          <w:color w:val="000000"/>
          <w:szCs w:val="21"/>
          <w:shd w:val="clear" w:color="auto" w:fill="FFFFFF"/>
        </w:rPr>
        <w:t>DDL</w:t>
      </w:r>
      <w:r w:rsidR="00BC2630" w:rsidRPr="00487900">
        <w:rPr>
          <w:rFonts w:ascii="Verdana" w:hAnsi="Verdana" w:hint="eastAsia"/>
          <w:color w:val="000000"/>
          <w:szCs w:val="21"/>
          <w:shd w:val="clear" w:color="auto" w:fill="FFFFFF"/>
        </w:rPr>
        <w:t>（数据定义语言）</w:t>
      </w:r>
      <w:r w:rsidR="00BC2630">
        <w:rPr>
          <w:rFonts w:ascii="Verdana" w:hAnsi="Verdana" w:hint="eastAsia"/>
          <w:color w:val="000000"/>
          <w:szCs w:val="21"/>
          <w:shd w:val="clear" w:color="auto" w:fill="FFFFFF"/>
        </w:rPr>
        <w:t>:</w:t>
      </w:r>
      <w:r>
        <w:rPr>
          <w:rFonts w:ascii="Verdana" w:hAnsi="Verdana" w:hint="eastAsia"/>
          <w:color w:val="000000"/>
          <w:szCs w:val="21"/>
          <w:shd w:val="clear" w:color="auto" w:fill="FFFFFF"/>
        </w:rPr>
        <w:t>用于定义数据的结构，</w:t>
      </w:r>
      <w:r w:rsidR="00BC2630" w:rsidRPr="00487900">
        <w:rPr>
          <w:rFonts w:ascii="Verdana" w:hAnsi="Verdana" w:hint="eastAsia"/>
          <w:color w:val="000000"/>
          <w:szCs w:val="21"/>
          <w:shd w:val="clear" w:color="auto" w:fill="FFFFFF"/>
        </w:rPr>
        <w:t>创建、修改、删除数据库对象</w:t>
      </w:r>
    </w:p>
    <w:p w:rsidR="00E01987" w:rsidRPr="00D12D3A" w:rsidRDefault="00537A50" w:rsidP="00D12D3A">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sidR="00BC2630" w:rsidRPr="00487900">
        <w:rPr>
          <w:rFonts w:ascii="Verdana" w:hAnsi="Verdana" w:hint="eastAsia"/>
          <w:color w:val="000000"/>
          <w:szCs w:val="21"/>
          <w:shd w:val="clear" w:color="auto" w:fill="FFFFFF"/>
        </w:rPr>
        <w:t>DCL</w:t>
      </w:r>
      <w:r w:rsidR="00BC2630" w:rsidRPr="00487900">
        <w:rPr>
          <w:rFonts w:ascii="Verdana" w:hAnsi="Verdana" w:hint="eastAsia"/>
          <w:color w:val="000000"/>
          <w:szCs w:val="21"/>
          <w:shd w:val="clear" w:color="auto" w:fill="FFFFFF"/>
        </w:rPr>
        <w:t>（数据控制语言）</w:t>
      </w:r>
      <w:r w:rsidR="00BC2630" w:rsidRPr="00487900">
        <w:rPr>
          <w:rFonts w:ascii="Verdana" w:hAnsi="Verdana" w:hint="eastAsia"/>
          <w:color w:val="000000"/>
          <w:szCs w:val="21"/>
          <w:shd w:val="clear" w:color="auto" w:fill="FFFFFF"/>
        </w:rPr>
        <w:t xml:space="preserve">: </w:t>
      </w:r>
      <w:r w:rsidR="00BC2630" w:rsidRPr="00487900">
        <w:rPr>
          <w:rFonts w:ascii="Verdana" w:hAnsi="Verdana" w:hint="eastAsia"/>
          <w:color w:val="000000"/>
          <w:szCs w:val="21"/>
          <w:shd w:val="clear" w:color="auto" w:fill="FFFFFF"/>
        </w:rPr>
        <w:t>用于定义数据库用户的权限</w:t>
      </w:r>
    </w:p>
    <w:p w:rsidR="00D12D3A" w:rsidRPr="0073219E" w:rsidRDefault="00D12D3A" w:rsidP="00A40CCE">
      <w:pPr>
        <w:pStyle w:val="a7"/>
        <w:numPr>
          <w:ilvl w:val="0"/>
          <w:numId w:val="55"/>
        </w:numPr>
        <w:ind w:firstLineChars="0"/>
        <w:outlineLvl w:val="2"/>
        <w:rPr>
          <w:b/>
        </w:rPr>
      </w:pPr>
      <w:r>
        <w:rPr>
          <w:rFonts w:hint="eastAsia"/>
          <w:b/>
        </w:rPr>
        <w:t>常用</w:t>
      </w:r>
      <w:r w:rsidRPr="0073219E">
        <w:rPr>
          <w:rFonts w:hint="eastAsia"/>
          <w:b/>
        </w:rPr>
        <w:t>函数</w:t>
      </w:r>
    </w:p>
    <w:p w:rsidR="00D12D3A" w:rsidRPr="00682DF8" w:rsidRDefault="00D12D3A" w:rsidP="00D12D3A">
      <w:pPr>
        <w:pStyle w:val="a7"/>
        <w:ind w:left="780" w:firstLineChars="0" w:firstLine="0"/>
        <w:rPr>
          <w:rFonts w:ascii="Verdana" w:hAnsi="Verdana"/>
          <w:b/>
          <w:color w:val="000000"/>
          <w:szCs w:val="21"/>
          <w:shd w:val="clear" w:color="auto" w:fill="FFFFFF"/>
        </w:rPr>
      </w:pPr>
      <w:r w:rsidRPr="00682DF8">
        <w:rPr>
          <w:rFonts w:ascii="Verdana" w:hAnsi="Verdana" w:hint="eastAsia"/>
          <w:b/>
          <w:color w:val="000000"/>
          <w:szCs w:val="21"/>
          <w:shd w:val="clear" w:color="auto" w:fill="FFFFFF"/>
        </w:rPr>
        <w:t>字符函数</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UPPER: </w:t>
      </w:r>
      <w:r w:rsidRPr="00D12D3A">
        <w:rPr>
          <w:rFonts w:ascii="Verdana" w:hAnsi="Verdana" w:hint="eastAsia"/>
          <w:color w:val="000000"/>
          <w:szCs w:val="21"/>
          <w:shd w:val="clear" w:color="auto" w:fill="FFFFFF"/>
        </w:rPr>
        <w:t>将输入的字符串变为大写返回</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elect upper(</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hello</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 from dual;  //dual</w:t>
      </w:r>
      <w:r w:rsidRPr="00D12D3A">
        <w:rPr>
          <w:rFonts w:ascii="Verdana" w:hAnsi="Verdana" w:hint="eastAsia"/>
          <w:color w:val="000000"/>
          <w:szCs w:val="21"/>
          <w:shd w:val="clear" w:color="auto" w:fill="FFFFFF"/>
        </w:rPr>
        <w:t>为数据库提供的一张虚拟表</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LOWER: </w:t>
      </w:r>
      <w:r w:rsidRPr="00D12D3A">
        <w:rPr>
          <w:rFonts w:ascii="Verdana" w:hAnsi="Verdana" w:hint="eastAsia"/>
          <w:color w:val="000000"/>
          <w:szCs w:val="21"/>
          <w:shd w:val="clear" w:color="auto" w:fill="FFFFFF"/>
        </w:rPr>
        <w:t>将输入的字符串变为小写返回</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elect lower(</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 from emp;</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INITCAP: </w:t>
      </w:r>
      <w:r w:rsidRPr="00D12D3A">
        <w:rPr>
          <w:rFonts w:ascii="Verdana" w:hAnsi="Verdana" w:hint="eastAsia"/>
          <w:color w:val="000000"/>
          <w:szCs w:val="21"/>
          <w:shd w:val="clear" w:color="auto" w:fill="FFFFFF"/>
        </w:rPr>
        <w:t>开头首字母大写</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initcap</w:t>
      </w:r>
      <w:proofErr w:type="spellEnd"/>
      <w:r w:rsidRPr="00D12D3A">
        <w:rPr>
          <w:rFonts w:ascii="Verdana" w:hAnsi="Verdana" w:hint="eastAsia"/>
          <w:color w:val="000000"/>
          <w:szCs w:val="21"/>
          <w:shd w:val="clear" w:color="auto" w:fill="FFFFFF"/>
        </w:rPr>
        <w:t>(</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 from emp;</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LENGTH: </w:t>
      </w:r>
      <w:r w:rsidRPr="00D12D3A">
        <w:rPr>
          <w:rFonts w:ascii="Verdana" w:hAnsi="Verdana" w:hint="eastAsia"/>
          <w:color w:val="000000"/>
          <w:szCs w:val="21"/>
          <w:shd w:val="clear" w:color="auto" w:fill="FFFFFF"/>
        </w:rPr>
        <w:t>求出字符串的长度</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 length(</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 from emp;</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查询出姓名长度为</w:t>
      </w:r>
      <w:r w:rsidRPr="00D12D3A">
        <w:rPr>
          <w:rFonts w:ascii="Verdana" w:hAnsi="Verdana" w:hint="eastAsia"/>
          <w:color w:val="000000"/>
          <w:szCs w:val="21"/>
          <w:shd w:val="clear" w:color="auto" w:fill="FFFFFF"/>
        </w:rPr>
        <w:t>5</w:t>
      </w:r>
      <w:r w:rsidRPr="00D12D3A">
        <w:rPr>
          <w:rFonts w:ascii="Verdana" w:hAnsi="Verdana" w:hint="eastAsia"/>
          <w:color w:val="000000"/>
          <w:szCs w:val="21"/>
          <w:shd w:val="clear" w:color="auto" w:fill="FFFFFF"/>
        </w:rPr>
        <w:t>的雇员信息</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ename,length</w:t>
      </w:r>
      <w:proofErr w:type="spellEnd"/>
      <w:r w:rsidRPr="00D12D3A">
        <w:rPr>
          <w:rFonts w:ascii="Verdana" w:hAnsi="Verdana" w:hint="eastAsia"/>
          <w:color w:val="000000"/>
          <w:szCs w:val="21"/>
          <w:shd w:val="clear" w:color="auto" w:fill="FFFFFF"/>
        </w:rPr>
        <w:t>(</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 from emp where length(</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)=5;</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REPLACE: </w:t>
      </w:r>
      <w:r w:rsidRPr="00D12D3A">
        <w:rPr>
          <w:rFonts w:ascii="Verdana" w:hAnsi="Verdana" w:hint="eastAsia"/>
          <w:color w:val="000000"/>
          <w:szCs w:val="21"/>
          <w:shd w:val="clear" w:color="auto" w:fill="FFFFFF"/>
        </w:rPr>
        <w:t>字符串进行替换</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使用</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_</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替换姓名中所有字母</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A</w:t>
      </w:r>
      <w:r w:rsidRPr="00D12D3A">
        <w:rPr>
          <w:rFonts w:ascii="Verdana" w:hAnsi="Verdana"/>
          <w:color w:val="000000"/>
          <w:szCs w:val="21"/>
          <w:shd w:val="clear" w:color="auto" w:fill="FFFFFF"/>
        </w:rPr>
        <w:t>”</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lastRenderedPageBreak/>
        <w:t>S</w:t>
      </w:r>
      <w:r w:rsidRPr="00D12D3A">
        <w:rPr>
          <w:rFonts w:ascii="Verdana" w:hAnsi="Verdana" w:hint="eastAsia"/>
          <w:color w:val="000000"/>
          <w:szCs w:val="21"/>
          <w:shd w:val="clear" w:color="auto" w:fill="FFFFFF"/>
        </w:rPr>
        <w:t>elect replace(</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A</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_</w:t>
      </w:r>
      <w:r w:rsidRPr="00D12D3A">
        <w:rPr>
          <w:rFonts w:ascii="Verdana" w:hAnsi="Verdana"/>
          <w:color w:val="000000"/>
          <w:szCs w:val="21"/>
          <w:shd w:val="clear" w:color="auto" w:fill="FFFFFF"/>
        </w:rPr>
        <w:t>’</w:t>
      </w:r>
      <w:r w:rsidRPr="00D12D3A">
        <w:rPr>
          <w:rFonts w:ascii="Verdana" w:hAnsi="Verdana" w:hint="eastAsia"/>
          <w:color w:val="000000"/>
          <w:szCs w:val="21"/>
          <w:shd w:val="clear" w:color="auto" w:fill="FFFFFF"/>
        </w:rPr>
        <w:t>) from emp;</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 xml:space="preserve">SUBSTR: </w:t>
      </w:r>
      <w:r w:rsidRPr="00D12D3A">
        <w:rPr>
          <w:rFonts w:ascii="Verdana" w:hAnsi="Verdana" w:hint="eastAsia"/>
          <w:color w:val="000000"/>
          <w:szCs w:val="21"/>
          <w:shd w:val="clear" w:color="auto" w:fill="FFFFFF"/>
        </w:rPr>
        <w:t>字符串截取</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ename,substr</w:t>
      </w:r>
      <w:proofErr w:type="spellEnd"/>
      <w:r w:rsidRPr="00D12D3A">
        <w:rPr>
          <w:rFonts w:ascii="Verdana" w:hAnsi="Verdana" w:hint="eastAsia"/>
          <w:color w:val="000000"/>
          <w:szCs w:val="21"/>
          <w:shd w:val="clear" w:color="auto" w:fill="FFFFFF"/>
        </w:rPr>
        <w:t>(ename,0,3) from emp ;</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hint="eastAsia"/>
          <w:color w:val="000000"/>
          <w:szCs w:val="21"/>
          <w:shd w:val="clear" w:color="auto" w:fill="FFFFFF"/>
        </w:rPr>
        <w:t>截取每个雇员姓名的后三个字母</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ename,substr</w:t>
      </w:r>
      <w:proofErr w:type="spellEnd"/>
      <w:r w:rsidRPr="00D12D3A">
        <w:rPr>
          <w:rFonts w:ascii="Verdana" w:hAnsi="Verdana" w:hint="eastAsia"/>
          <w:color w:val="000000"/>
          <w:szCs w:val="21"/>
          <w:shd w:val="clear" w:color="auto" w:fill="FFFFFF"/>
        </w:rPr>
        <w:t>(</w:t>
      </w:r>
      <w:proofErr w:type="spellStart"/>
      <w:r w:rsidRPr="00D12D3A">
        <w:rPr>
          <w:rFonts w:ascii="Verdana" w:hAnsi="Verdana" w:hint="eastAsia"/>
          <w:color w:val="000000"/>
          <w:szCs w:val="21"/>
          <w:shd w:val="clear" w:color="auto" w:fill="FFFFFF"/>
        </w:rPr>
        <w:t>ename,length</w:t>
      </w:r>
      <w:proofErr w:type="spellEnd"/>
      <w:r w:rsidRPr="00D12D3A">
        <w:rPr>
          <w:rFonts w:ascii="Verdana" w:hAnsi="Verdana" w:hint="eastAsia"/>
          <w:color w:val="000000"/>
          <w:szCs w:val="21"/>
          <w:shd w:val="clear" w:color="auto" w:fill="FFFFFF"/>
        </w:rPr>
        <w:t>(</w:t>
      </w:r>
      <w:proofErr w:type="spellStart"/>
      <w:r w:rsidRPr="00D12D3A">
        <w:rPr>
          <w:rFonts w:ascii="Verdana" w:hAnsi="Verdana" w:hint="eastAsia"/>
          <w:color w:val="000000"/>
          <w:szCs w:val="21"/>
          <w:shd w:val="clear" w:color="auto" w:fill="FFFFFF"/>
        </w:rPr>
        <w:t>ename</w:t>
      </w:r>
      <w:proofErr w:type="spellEnd"/>
      <w:r w:rsidRPr="00D12D3A">
        <w:rPr>
          <w:rFonts w:ascii="Verdana" w:hAnsi="Verdana" w:hint="eastAsia"/>
          <w:color w:val="000000"/>
          <w:szCs w:val="21"/>
          <w:shd w:val="clear" w:color="auto" w:fill="FFFFFF"/>
        </w:rPr>
        <w:t>)-2) from emp;</w:t>
      </w:r>
    </w:p>
    <w:p w:rsidR="00D12D3A" w:rsidRPr="00D12D3A" w:rsidRDefault="00D12D3A" w:rsidP="00D12D3A">
      <w:pPr>
        <w:pStyle w:val="a7"/>
        <w:ind w:left="780" w:firstLineChars="0" w:firstLine="0"/>
        <w:rPr>
          <w:rFonts w:ascii="Verdana" w:hAnsi="Verdana"/>
          <w:color w:val="000000"/>
          <w:szCs w:val="21"/>
          <w:shd w:val="clear" w:color="auto" w:fill="FFFFFF"/>
        </w:rPr>
      </w:pPr>
      <w:r w:rsidRPr="00D12D3A">
        <w:rPr>
          <w:rFonts w:ascii="Verdana" w:hAnsi="Verdana"/>
          <w:color w:val="000000"/>
          <w:szCs w:val="21"/>
          <w:shd w:val="clear" w:color="auto" w:fill="FFFFFF"/>
        </w:rPr>
        <w:t>S</w:t>
      </w:r>
      <w:r w:rsidRPr="00D12D3A">
        <w:rPr>
          <w:rFonts w:ascii="Verdana" w:hAnsi="Verdana" w:hint="eastAsia"/>
          <w:color w:val="000000"/>
          <w:szCs w:val="21"/>
          <w:shd w:val="clear" w:color="auto" w:fill="FFFFFF"/>
        </w:rPr>
        <w:t xml:space="preserve">elect </w:t>
      </w:r>
      <w:proofErr w:type="spellStart"/>
      <w:r w:rsidRPr="00D12D3A">
        <w:rPr>
          <w:rFonts w:ascii="Verdana" w:hAnsi="Verdana" w:hint="eastAsia"/>
          <w:color w:val="000000"/>
          <w:szCs w:val="21"/>
          <w:shd w:val="clear" w:color="auto" w:fill="FFFFFF"/>
        </w:rPr>
        <w:t>ename,substr</w:t>
      </w:r>
      <w:proofErr w:type="spellEnd"/>
      <w:r w:rsidRPr="00D12D3A">
        <w:rPr>
          <w:rFonts w:ascii="Verdana" w:hAnsi="Verdana" w:hint="eastAsia"/>
          <w:color w:val="000000"/>
          <w:szCs w:val="21"/>
          <w:shd w:val="clear" w:color="auto" w:fill="FFFFFF"/>
        </w:rPr>
        <w:t>(ename,-3) from emp;</w:t>
      </w:r>
    </w:p>
    <w:p w:rsidR="00D12D3A" w:rsidRPr="0073219E" w:rsidRDefault="00D12D3A" w:rsidP="00D12D3A">
      <w:pPr>
        <w:pStyle w:val="a7"/>
        <w:ind w:left="780" w:firstLineChars="0" w:firstLine="0"/>
        <w:rPr>
          <w:b/>
        </w:rPr>
      </w:pPr>
      <w:r w:rsidRPr="0073219E">
        <w:rPr>
          <w:rFonts w:hint="eastAsia"/>
          <w:b/>
        </w:rPr>
        <w:t>数字函数</w:t>
      </w:r>
    </w:p>
    <w:p w:rsidR="00D12D3A" w:rsidRPr="0073219E" w:rsidRDefault="00D12D3A" w:rsidP="00D12D3A">
      <w:pPr>
        <w:pStyle w:val="a7"/>
        <w:ind w:left="780" w:firstLineChars="0" w:firstLine="0"/>
      </w:pPr>
      <w:r w:rsidRPr="0073219E">
        <w:rPr>
          <w:rFonts w:hint="eastAsia"/>
        </w:rPr>
        <w:t xml:space="preserve">ROUND: </w:t>
      </w:r>
      <w:r w:rsidRPr="0073219E">
        <w:rPr>
          <w:rFonts w:hint="eastAsia"/>
        </w:rPr>
        <w:t>四舍五入的操作</w:t>
      </w:r>
    </w:p>
    <w:p w:rsidR="00D12D3A" w:rsidRPr="0073219E" w:rsidRDefault="00D12D3A" w:rsidP="00D12D3A">
      <w:pPr>
        <w:pStyle w:val="a7"/>
        <w:ind w:left="780" w:firstLineChars="0" w:firstLine="0"/>
      </w:pPr>
      <w:r w:rsidRPr="0073219E">
        <w:rPr>
          <w:rFonts w:hint="eastAsia"/>
        </w:rPr>
        <w:t xml:space="preserve">TRUNC: </w:t>
      </w:r>
      <w:r w:rsidRPr="0073219E">
        <w:rPr>
          <w:rFonts w:hint="eastAsia"/>
        </w:rPr>
        <w:t>截取指定位置的内容</w:t>
      </w:r>
    </w:p>
    <w:p w:rsidR="00D12D3A" w:rsidRDefault="00D12D3A" w:rsidP="00D12D3A">
      <w:pPr>
        <w:pStyle w:val="a7"/>
        <w:ind w:left="780" w:firstLineChars="0" w:firstLine="0"/>
      </w:pPr>
      <w:r w:rsidRPr="0073219E">
        <w:rPr>
          <w:rFonts w:hint="eastAsia"/>
        </w:rPr>
        <w:t xml:space="preserve">MOD: </w:t>
      </w:r>
      <w:r w:rsidRPr="0073219E">
        <w:rPr>
          <w:rFonts w:hint="eastAsia"/>
        </w:rPr>
        <w:t>取模或取余</w:t>
      </w:r>
    </w:p>
    <w:p w:rsidR="00120914" w:rsidRPr="00F349E6" w:rsidRDefault="00120914" w:rsidP="00D12D3A">
      <w:pPr>
        <w:pStyle w:val="a7"/>
        <w:ind w:left="780" w:firstLineChars="0" w:firstLine="0"/>
        <w:rPr>
          <w:b/>
          <w:color w:val="FF0000"/>
        </w:rPr>
      </w:pPr>
      <w:r w:rsidRPr="00F349E6">
        <w:rPr>
          <w:rFonts w:hint="eastAsia"/>
          <w:b/>
          <w:color w:val="FF0000"/>
        </w:rPr>
        <w:t>聚合函数</w:t>
      </w:r>
    </w:p>
    <w:p w:rsidR="00120914" w:rsidRDefault="00120914" w:rsidP="00120914">
      <w:pPr>
        <w:pStyle w:val="a7"/>
        <w:ind w:left="780" w:firstLineChars="0" w:firstLine="0"/>
      </w:pPr>
      <w:r>
        <w:rPr>
          <w:rFonts w:hint="eastAsia"/>
        </w:rPr>
        <w:t>avg()</w:t>
      </w:r>
      <w:r>
        <w:rPr>
          <w:rFonts w:hint="eastAsia"/>
        </w:rPr>
        <w:t>：返回的是指定组中的平均值，空值被忽略。</w:t>
      </w:r>
    </w:p>
    <w:p w:rsidR="00120914" w:rsidRDefault="00120914" w:rsidP="00120914">
      <w:pPr>
        <w:pStyle w:val="a7"/>
        <w:ind w:left="780" w:firstLineChars="0" w:firstLine="0"/>
      </w:pPr>
      <w:r>
        <w:rPr>
          <w:rFonts w:hint="eastAsia"/>
        </w:rPr>
        <w:t>count()</w:t>
      </w:r>
      <w:r>
        <w:rPr>
          <w:rFonts w:hint="eastAsia"/>
        </w:rPr>
        <w:t>：返回的是指定组中的项目个数。</w:t>
      </w:r>
    </w:p>
    <w:p w:rsidR="00120914" w:rsidRDefault="00120914" w:rsidP="00120914">
      <w:pPr>
        <w:pStyle w:val="a7"/>
        <w:ind w:left="780" w:firstLineChars="0" w:firstLine="0"/>
      </w:pPr>
      <w:r>
        <w:rPr>
          <w:rFonts w:hint="eastAsia"/>
        </w:rPr>
        <w:t>max()</w:t>
      </w:r>
      <w:r>
        <w:rPr>
          <w:rFonts w:hint="eastAsia"/>
        </w:rPr>
        <w:t>：返回指定数据中的最大值。</w:t>
      </w:r>
    </w:p>
    <w:p w:rsidR="00120914" w:rsidRDefault="00120914" w:rsidP="00120914">
      <w:pPr>
        <w:pStyle w:val="a7"/>
        <w:ind w:left="780" w:firstLineChars="0" w:firstLine="0"/>
      </w:pPr>
      <w:r>
        <w:rPr>
          <w:rFonts w:hint="eastAsia"/>
        </w:rPr>
        <w:t>min()</w:t>
      </w:r>
      <w:r>
        <w:rPr>
          <w:rFonts w:hint="eastAsia"/>
        </w:rPr>
        <w:t>：返回指定数据中的最小值。</w:t>
      </w:r>
    </w:p>
    <w:p w:rsidR="00120914" w:rsidRDefault="00120914" w:rsidP="00120914">
      <w:pPr>
        <w:pStyle w:val="a7"/>
        <w:ind w:left="780" w:firstLineChars="0" w:firstLine="0"/>
      </w:pPr>
      <w:r>
        <w:rPr>
          <w:rFonts w:hint="eastAsia"/>
        </w:rPr>
        <w:t>sum()</w:t>
      </w:r>
      <w:r>
        <w:rPr>
          <w:rFonts w:hint="eastAsia"/>
        </w:rPr>
        <w:t>：返回指定数据的和，只能用于数字列，空值忽略。</w:t>
      </w:r>
    </w:p>
    <w:p w:rsidR="00120914" w:rsidRPr="00120914" w:rsidRDefault="00120914" w:rsidP="00120914">
      <w:pPr>
        <w:pStyle w:val="a7"/>
        <w:ind w:left="780" w:firstLineChars="0" w:firstLine="0"/>
      </w:pPr>
      <w:r>
        <w:rPr>
          <w:rFonts w:hint="eastAsia"/>
        </w:rPr>
        <w:t>group by()</w:t>
      </w:r>
      <w:r>
        <w:rPr>
          <w:rFonts w:hint="eastAsia"/>
        </w:rPr>
        <w:t>：对数据进行分组，对执行完</w:t>
      </w:r>
      <w:r>
        <w:rPr>
          <w:rFonts w:hint="eastAsia"/>
        </w:rPr>
        <w:t xml:space="preserve"> group by </w:t>
      </w:r>
      <w:r>
        <w:rPr>
          <w:rFonts w:hint="eastAsia"/>
        </w:rPr>
        <w:t>之后的组进行聚合函数的运算，计算每一组的值。最后用</w:t>
      </w:r>
      <w:r>
        <w:rPr>
          <w:rFonts w:hint="eastAsia"/>
        </w:rPr>
        <w:t xml:space="preserve">having </w:t>
      </w:r>
      <w:r>
        <w:rPr>
          <w:rFonts w:hint="eastAsia"/>
        </w:rPr>
        <w:t>去掉不符合条件的组，</w:t>
      </w:r>
      <w:r>
        <w:rPr>
          <w:rFonts w:hint="eastAsia"/>
        </w:rPr>
        <w:t xml:space="preserve">having </w:t>
      </w:r>
      <w:r>
        <w:rPr>
          <w:rFonts w:hint="eastAsia"/>
        </w:rPr>
        <w:t>子句中的每一个元素必须出现在</w:t>
      </w:r>
      <w:r>
        <w:rPr>
          <w:rFonts w:hint="eastAsia"/>
        </w:rPr>
        <w:t xml:space="preserve">select </w:t>
      </w:r>
      <w:r>
        <w:rPr>
          <w:rFonts w:hint="eastAsia"/>
        </w:rPr>
        <w:t>列表中（只针对于</w:t>
      </w:r>
      <w:proofErr w:type="spellStart"/>
      <w:r>
        <w:rPr>
          <w:rFonts w:hint="eastAsia"/>
        </w:rPr>
        <w:t>mysql</w:t>
      </w:r>
      <w:proofErr w:type="spellEnd"/>
      <w:r>
        <w:rPr>
          <w:rFonts w:hint="eastAsia"/>
        </w:rPr>
        <w:t>）。</w:t>
      </w:r>
    </w:p>
    <w:p w:rsidR="00D12D3A" w:rsidRPr="0073219E" w:rsidRDefault="00D12D3A" w:rsidP="00D12D3A">
      <w:pPr>
        <w:pStyle w:val="a7"/>
        <w:ind w:left="780" w:firstLineChars="0" w:firstLine="0"/>
        <w:rPr>
          <w:b/>
        </w:rPr>
      </w:pPr>
      <w:r w:rsidRPr="0073219E">
        <w:rPr>
          <w:rFonts w:hint="eastAsia"/>
          <w:b/>
        </w:rPr>
        <w:t>通用函数</w:t>
      </w:r>
    </w:p>
    <w:p w:rsidR="00D12D3A" w:rsidRPr="0073219E" w:rsidRDefault="00D12D3A" w:rsidP="00D12D3A">
      <w:pPr>
        <w:pStyle w:val="a7"/>
        <w:ind w:left="780" w:firstLineChars="0" w:firstLine="0"/>
      </w:pPr>
      <w:r w:rsidRPr="0073219E">
        <w:rPr>
          <w:rFonts w:hint="eastAsia"/>
        </w:rPr>
        <w:t xml:space="preserve">NVL() </w:t>
      </w:r>
      <w:r w:rsidRPr="0073219E">
        <w:rPr>
          <w:rFonts w:hint="eastAsia"/>
        </w:rPr>
        <w:t>处理</w:t>
      </w:r>
      <w:r w:rsidRPr="0073219E">
        <w:rPr>
          <w:rFonts w:hint="eastAsia"/>
        </w:rPr>
        <w:t>null</w:t>
      </w:r>
    </w:p>
    <w:p w:rsidR="00D12D3A" w:rsidRPr="0073219E" w:rsidRDefault="00D12D3A" w:rsidP="00D12D3A">
      <w:pPr>
        <w:pStyle w:val="a7"/>
        <w:ind w:left="780" w:firstLineChars="0" w:firstLine="0"/>
      </w:pPr>
      <w:r w:rsidRPr="0073219E">
        <w:rPr>
          <w:rFonts w:hint="eastAsia"/>
        </w:rPr>
        <w:t>查询出每个雇员的全部年薪</w:t>
      </w:r>
    </w:p>
    <w:p w:rsidR="00D12D3A" w:rsidRPr="0073219E" w:rsidRDefault="00D12D3A" w:rsidP="00D12D3A">
      <w:pPr>
        <w:pStyle w:val="a7"/>
        <w:ind w:left="780" w:firstLineChars="0" w:firstLine="0"/>
      </w:pPr>
      <w:r w:rsidRPr="0073219E">
        <w:t>S</w:t>
      </w:r>
      <w:r w:rsidRPr="0073219E">
        <w:rPr>
          <w:rFonts w:hint="eastAsia"/>
        </w:rPr>
        <w:t xml:space="preserve">elect </w:t>
      </w:r>
      <w:proofErr w:type="spellStart"/>
      <w:r w:rsidRPr="0073219E">
        <w:rPr>
          <w:rFonts w:hint="eastAsia"/>
        </w:rPr>
        <w:t>ename,sal,comm</w:t>
      </w:r>
      <w:proofErr w:type="spellEnd"/>
      <w:r w:rsidRPr="0073219E">
        <w:rPr>
          <w:rFonts w:hint="eastAsia"/>
        </w:rPr>
        <w:t>,(</w:t>
      </w:r>
      <w:proofErr w:type="spellStart"/>
      <w:r w:rsidRPr="0073219E">
        <w:rPr>
          <w:rFonts w:hint="eastAsia"/>
        </w:rPr>
        <w:t>sal+comm</w:t>
      </w:r>
      <w:proofErr w:type="spellEnd"/>
      <w:r w:rsidRPr="0073219E">
        <w:rPr>
          <w:rFonts w:hint="eastAsia"/>
        </w:rPr>
        <w:t>)*12 from emp; //</w:t>
      </w:r>
      <w:r w:rsidRPr="0073219E">
        <w:rPr>
          <w:rFonts w:hint="eastAsia"/>
        </w:rPr>
        <w:t>此时</w:t>
      </w:r>
      <w:r w:rsidRPr="0073219E">
        <w:rPr>
          <w:rFonts w:hint="eastAsia"/>
        </w:rPr>
        <w:t>comm</w:t>
      </w:r>
      <w:r w:rsidRPr="0073219E">
        <w:rPr>
          <w:rFonts w:hint="eastAsia"/>
        </w:rPr>
        <w:t>字段有</w:t>
      </w:r>
      <w:r w:rsidRPr="0073219E">
        <w:rPr>
          <w:rFonts w:hint="eastAsia"/>
        </w:rPr>
        <w:t>null</w:t>
      </w:r>
      <w:r w:rsidRPr="0073219E">
        <w:rPr>
          <w:rFonts w:hint="eastAsia"/>
        </w:rPr>
        <w:t>值</w:t>
      </w:r>
    </w:p>
    <w:p w:rsidR="00D12D3A" w:rsidRPr="0073219E" w:rsidRDefault="00D12D3A" w:rsidP="00D12D3A">
      <w:pPr>
        <w:pStyle w:val="a7"/>
        <w:ind w:left="780" w:firstLineChars="0" w:firstLine="0"/>
      </w:pPr>
      <w:r w:rsidRPr="0073219E">
        <w:rPr>
          <w:rFonts w:hint="eastAsia"/>
        </w:rPr>
        <w:t>//</w:t>
      </w:r>
      <w:r w:rsidRPr="0073219E">
        <w:rPr>
          <w:rFonts w:hint="eastAsia"/>
        </w:rPr>
        <w:t>此时要将</w:t>
      </w:r>
      <w:r w:rsidRPr="0073219E">
        <w:rPr>
          <w:rFonts w:hint="eastAsia"/>
        </w:rPr>
        <w:t>null</w:t>
      </w:r>
      <w:r w:rsidRPr="0073219E">
        <w:rPr>
          <w:rFonts w:hint="eastAsia"/>
        </w:rPr>
        <w:t>变为</w:t>
      </w:r>
      <w:r w:rsidRPr="0073219E">
        <w:rPr>
          <w:rFonts w:hint="eastAsia"/>
        </w:rPr>
        <w:t>0</w:t>
      </w:r>
    </w:p>
    <w:p w:rsidR="00D12D3A" w:rsidRPr="0073219E" w:rsidRDefault="00D12D3A" w:rsidP="00D12D3A">
      <w:pPr>
        <w:pStyle w:val="a7"/>
        <w:ind w:left="780" w:firstLineChars="0" w:firstLine="0"/>
      </w:pPr>
      <w:r w:rsidRPr="0073219E">
        <w:t>S</w:t>
      </w:r>
      <w:r w:rsidRPr="0073219E">
        <w:rPr>
          <w:rFonts w:hint="eastAsia"/>
        </w:rPr>
        <w:t xml:space="preserve">elect </w:t>
      </w:r>
      <w:proofErr w:type="spellStart"/>
      <w:r w:rsidRPr="0073219E">
        <w:rPr>
          <w:rFonts w:hint="eastAsia"/>
        </w:rPr>
        <w:t>ename,sal,comm</w:t>
      </w:r>
      <w:proofErr w:type="spellEnd"/>
      <w:r w:rsidRPr="0073219E">
        <w:rPr>
          <w:rFonts w:hint="eastAsia"/>
        </w:rPr>
        <w:t>,(</w:t>
      </w:r>
      <w:proofErr w:type="spellStart"/>
      <w:r w:rsidRPr="0073219E">
        <w:rPr>
          <w:rFonts w:hint="eastAsia"/>
        </w:rPr>
        <w:t>sal+nvl</w:t>
      </w:r>
      <w:proofErr w:type="spellEnd"/>
      <w:r w:rsidRPr="0073219E">
        <w:rPr>
          <w:rFonts w:hint="eastAsia"/>
        </w:rPr>
        <w:t xml:space="preserve">(comm,0))*12,nvl(comm,0) from emp; </w:t>
      </w:r>
    </w:p>
    <w:p w:rsidR="00D12D3A" w:rsidRPr="0073219E" w:rsidRDefault="00D12D3A" w:rsidP="00D12D3A">
      <w:pPr>
        <w:pStyle w:val="a7"/>
        <w:ind w:left="780" w:firstLineChars="0" w:firstLine="0"/>
      </w:pPr>
      <w:r w:rsidRPr="0073219E">
        <w:t>D</w:t>
      </w:r>
      <w:r w:rsidRPr="0073219E">
        <w:rPr>
          <w:rFonts w:hint="eastAsia"/>
        </w:rPr>
        <w:t xml:space="preserve">ECODE() </w:t>
      </w:r>
      <w:r w:rsidRPr="0073219E">
        <w:rPr>
          <w:rFonts w:hint="eastAsia"/>
        </w:rPr>
        <w:t>多数值判断</w:t>
      </w:r>
    </w:p>
    <w:p w:rsidR="00D12D3A" w:rsidRPr="0073219E" w:rsidRDefault="00D12D3A" w:rsidP="00D12D3A">
      <w:pPr>
        <w:pStyle w:val="a7"/>
        <w:ind w:left="780" w:firstLineChars="0" w:firstLine="0"/>
      </w:pPr>
      <w:r w:rsidRPr="0073219E">
        <w:rPr>
          <w:rFonts w:hint="eastAsia"/>
        </w:rPr>
        <w:t>类似于</w:t>
      </w:r>
      <w:r w:rsidRPr="0073219E">
        <w:rPr>
          <w:rFonts w:hint="eastAsia"/>
        </w:rPr>
        <w:t>if</w:t>
      </w:r>
      <w:r w:rsidRPr="0073219E">
        <w:t>…</w:t>
      </w:r>
      <w:r w:rsidRPr="0073219E">
        <w:rPr>
          <w:rFonts w:hint="eastAsia"/>
        </w:rPr>
        <w:t>else</w:t>
      </w:r>
      <w:r w:rsidRPr="0073219E">
        <w:rPr>
          <w:rFonts w:hint="eastAsia"/>
        </w:rPr>
        <w:t>语，不同的是</w:t>
      </w:r>
      <w:r w:rsidRPr="0073219E">
        <w:rPr>
          <w:rFonts w:hint="eastAsia"/>
        </w:rPr>
        <w:t>decode()</w:t>
      </w:r>
      <w:r w:rsidRPr="0073219E">
        <w:rPr>
          <w:rFonts w:hint="eastAsia"/>
        </w:rPr>
        <w:t>函数判断的是数值，而不是逻辑条件。</w:t>
      </w:r>
    </w:p>
    <w:p w:rsidR="00D12D3A" w:rsidRPr="0073219E" w:rsidRDefault="00D12D3A" w:rsidP="00D12D3A">
      <w:pPr>
        <w:pStyle w:val="a7"/>
        <w:ind w:left="780" w:firstLineChars="0" w:firstLine="0"/>
      </w:pPr>
      <w:r w:rsidRPr="0073219E">
        <w:rPr>
          <w:rFonts w:hint="eastAsia"/>
        </w:rPr>
        <w:t>显示全部雇员的职位，但是这些职位要求替换为中文显示</w:t>
      </w:r>
    </w:p>
    <w:p w:rsidR="00D12D3A" w:rsidRPr="0073219E" w:rsidRDefault="00D12D3A" w:rsidP="00D12D3A">
      <w:pPr>
        <w:pStyle w:val="a7"/>
        <w:ind w:left="780" w:firstLineChars="0" w:firstLine="0"/>
      </w:pPr>
      <w:r w:rsidRPr="0073219E">
        <w:t>S</w:t>
      </w:r>
      <w:r w:rsidRPr="0073219E">
        <w:rPr>
          <w:rFonts w:hint="eastAsia"/>
        </w:rPr>
        <w:t xml:space="preserve">elect </w:t>
      </w:r>
      <w:proofErr w:type="spellStart"/>
      <w:r w:rsidRPr="0073219E">
        <w:rPr>
          <w:rFonts w:hint="eastAsia"/>
        </w:rPr>
        <w:t>empno,ename,job,decode</w:t>
      </w:r>
      <w:proofErr w:type="spellEnd"/>
      <w:r w:rsidRPr="0073219E">
        <w:rPr>
          <w:rFonts w:hint="eastAsia"/>
        </w:rPr>
        <w:t>(</w:t>
      </w:r>
      <w:proofErr w:type="spellStart"/>
      <w:r w:rsidRPr="0073219E">
        <w:rPr>
          <w:rFonts w:hint="eastAsia"/>
        </w:rPr>
        <w:t>job,</w:t>
      </w:r>
      <w:r w:rsidRPr="0073219E">
        <w:t>’</w:t>
      </w:r>
      <w:r w:rsidRPr="0073219E">
        <w:rPr>
          <w:rFonts w:hint="eastAsia"/>
        </w:rPr>
        <w:t>CLERK</w:t>
      </w:r>
      <w:proofErr w:type="spellEnd"/>
      <w:r w:rsidRPr="0073219E">
        <w:t>’</w:t>
      </w:r>
      <w:r w:rsidRPr="0073219E">
        <w:rPr>
          <w:rFonts w:hint="eastAsia"/>
        </w:rPr>
        <w:t>,</w:t>
      </w:r>
      <w:r w:rsidRPr="0073219E">
        <w:t>’</w:t>
      </w:r>
      <w:r w:rsidRPr="0073219E">
        <w:rPr>
          <w:rFonts w:hint="eastAsia"/>
        </w:rPr>
        <w:t>办事员</w:t>
      </w:r>
      <w:r w:rsidRPr="0073219E">
        <w:t>’</w:t>
      </w:r>
      <w:r w:rsidRPr="0073219E">
        <w:rPr>
          <w:rFonts w:hint="eastAsia"/>
        </w:rPr>
        <w:t>,</w:t>
      </w:r>
      <w:r w:rsidRPr="0073219E">
        <w:t>’</w:t>
      </w:r>
      <w:r w:rsidRPr="0073219E">
        <w:rPr>
          <w:rFonts w:hint="eastAsia"/>
        </w:rPr>
        <w:t>SALESMAN</w:t>
      </w:r>
      <w:r w:rsidRPr="0073219E">
        <w:t>’</w:t>
      </w:r>
      <w:r w:rsidRPr="0073219E">
        <w:rPr>
          <w:rFonts w:hint="eastAsia"/>
        </w:rPr>
        <w:t>,</w:t>
      </w:r>
      <w:r w:rsidRPr="0073219E">
        <w:t>’</w:t>
      </w:r>
      <w:r w:rsidRPr="0073219E">
        <w:rPr>
          <w:rFonts w:hint="eastAsia"/>
        </w:rPr>
        <w:t>销售人员</w:t>
      </w:r>
      <w:r w:rsidRPr="0073219E">
        <w:t>’</w:t>
      </w:r>
      <w:r w:rsidRPr="0073219E">
        <w:rPr>
          <w:rFonts w:hint="eastAsia"/>
        </w:rPr>
        <w:t>,</w:t>
      </w:r>
      <w:r w:rsidRPr="0073219E">
        <w:t>’</w:t>
      </w:r>
      <w:r w:rsidRPr="0073219E">
        <w:rPr>
          <w:rFonts w:hint="eastAsia"/>
        </w:rPr>
        <w:t>MANAGER</w:t>
      </w:r>
      <w:r w:rsidRPr="0073219E">
        <w:t>’</w:t>
      </w:r>
      <w:r w:rsidRPr="0073219E">
        <w:rPr>
          <w:rFonts w:hint="eastAsia"/>
        </w:rPr>
        <w:t>,</w:t>
      </w:r>
      <w:r w:rsidRPr="0073219E">
        <w:t>’</w:t>
      </w:r>
      <w:r w:rsidRPr="0073219E">
        <w:rPr>
          <w:rFonts w:hint="eastAsia"/>
        </w:rPr>
        <w:t>经理</w:t>
      </w:r>
      <w:r w:rsidRPr="0073219E">
        <w:t>’</w:t>
      </w:r>
      <w:r w:rsidRPr="0073219E">
        <w:rPr>
          <w:rFonts w:hint="eastAsia"/>
        </w:rPr>
        <w:t xml:space="preserve"> ,</w:t>
      </w:r>
      <w:r w:rsidRPr="0073219E">
        <w:t>’</w:t>
      </w:r>
      <w:r w:rsidRPr="0073219E">
        <w:rPr>
          <w:rFonts w:hint="eastAsia"/>
        </w:rPr>
        <w:t>ANALYST</w:t>
      </w:r>
      <w:r w:rsidRPr="0073219E">
        <w:t>’</w:t>
      </w:r>
      <w:r w:rsidRPr="0073219E">
        <w:rPr>
          <w:rFonts w:hint="eastAsia"/>
        </w:rPr>
        <w:t>,</w:t>
      </w:r>
      <w:r w:rsidRPr="0073219E">
        <w:t>’</w:t>
      </w:r>
      <w:r w:rsidRPr="0073219E">
        <w:rPr>
          <w:rFonts w:hint="eastAsia"/>
        </w:rPr>
        <w:t>分析员</w:t>
      </w:r>
      <w:r w:rsidRPr="0073219E">
        <w:t>’</w:t>
      </w:r>
      <w:r w:rsidRPr="0073219E">
        <w:rPr>
          <w:rFonts w:hint="eastAsia"/>
        </w:rPr>
        <w:t xml:space="preserve"> ,</w:t>
      </w:r>
      <w:r w:rsidRPr="0073219E">
        <w:t>’</w:t>
      </w:r>
      <w:r w:rsidRPr="0073219E">
        <w:rPr>
          <w:rFonts w:hint="eastAsia"/>
        </w:rPr>
        <w:t>PRESIDENT</w:t>
      </w:r>
      <w:r w:rsidRPr="0073219E">
        <w:t>’</w:t>
      </w:r>
      <w:r w:rsidRPr="0073219E">
        <w:rPr>
          <w:rFonts w:hint="eastAsia"/>
        </w:rPr>
        <w:t>,</w:t>
      </w:r>
      <w:r w:rsidRPr="0073219E">
        <w:t>’</w:t>
      </w:r>
      <w:r w:rsidRPr="0073219E">
        <w:rPr>
          <w:rFonts w:hint="eastAsia"/>
        </w:rPr>
        <w:t>总裁</w:t>
      </w:r>
      <w:r w:rsidRPr="0073219E">
        <w:t>’</w:t>
      </w:r>
      <w:r w:rsidRPr="0073219E">
        <w:rPr>
          <w:rFonts w:hint="eastAsia"/>
        </w:rPr>
        <w:t>) from emp</w:t>
      </w:r>
    </w:p>
    <w:p w:rsidR="00F04BB9" w:rsidRPr="00730196" w:rsidRDefault="00F04BB9" w:rsidP="00A40CCE">
      <w:pPr>
        <w:pStyle w:val="a7"/>
        <w:numPr>
          <w:ilvl w:val="0"/>
          <w:numId w:val="55"/>
        </w:numPr>
        <w:ind w:firstLineChars="0"/>
        <w:outlineLvl w:val="2"/>
        <w:rPr>
          <w:b/>
        </w:rPr>
      </w:pPr>
      <w:r w:rsidRPr="00F04BB9">
        <w:rPr>
          <w:rFonts w:hint="eastAsia"/>
          <w:b/>
        </w:rPr>
        <w:t>常用的数据字段</w:t>
      </w:r>
      <w:r>
        <w:rPr>
          <w:rFonts w:hint="eastAsia"/>
          <w:b/>
        </w:rPr>
        <w:t>(oracle)</w:t>
      </w:r>
    </w:p>
    <w:p w:rsidR="00F04BB9" w:rsidRPr="00B1335C" w:rsidRDefault="00F04BB9" w:rsidP="00F04BB9">
      <w:pPr>
        <w:pStyle w:val="a7"/>
        <w:ind w:left="780" w:firstLineChars="0" w:firstLine="0"/>
      </w:pPr>
      <w:r w:rsidRPr="00B1335C">
        <w:rPr>
          <w:rFonts w:hint="eastAsia"/>
        </w:rPr>
        <w:t>每一张数据表实际是由若干字段组成，而每一个字段会有其对应的数据类型。</w:t>
      </w:r>
    </w:p>
    <w:tbl>
      <w:tblPr>
        <w:tblStyle w:val="ad"/>
        <w:tblW w:w="8335" w:type="dxa"/>
        <w:tblInd w:w="420" w:type="dxa"/>
        <w:tblLayout w:type="fixed"/>
        <w:tblLook w:val="04A0" w:firstRow="1" w:lastRow="0" w:firstColumn="1" w:lastColumn="0" w:noHBand="0" w:noVBand="1"/>
      </w:tblPr>
      <w:tblGrid>
        <w:gridCol w:w="1367"/>
        <w:gridCol w:w="2007"/>
        <w:gridCol w:w="4961"/>
      </w:tblGrid>
      <w:tr w:rsidR="00F04BB9" w:rsidRPr="00311ABF" w:rsidTr="00ED598D">
        <w:tc>
          <w:tcPr>
            <w:tcW w:w="1367" w:type="dxa"/>
          </w:tcPr>
          <w:p w:rsidR="00F04BB9" w:rsidRPr="00B1335C" w:rsidRDefault="00F04BB9" w:rsidP="00ED598D">
            <w:pPr>
              <w:pStyle w:val="a7"/>
              <w:ind w:firstLineChars="0" w:firstLine="0"/>
              <w:jc w:val="center"/>
              <w:rPr>
                <w:rFonts w:asciiTheme="minorEastAsia" w:hAnsiTheme="minorEastAsia"/>
                <w:b/>
                <w:sz w:val="20"/>
                <w:szCs w:val="36"/>
              </w:rPr>
            </w:pPr>
            <w:r w:rsidRPr="00B1335C">
              <w:rPr>
                <w:rFonts w:asciiTheme="minorEastAsia" w:hAnsiTheme="minorEastAsia" w:hint="eastAsia"/>
                <w:b/>
                <w:sz w:val="20"/>
                <w:szCs w:val="36"/>
              </w:rPr>
              <w:t>数据类型</w:t>
            </w:r>
          </w:p>
        </w:tc>
        <w:tc>
          <w:tcPr>
            <w:tcW w:w="2007" w:type="dxa"/>
          </w:tcPr>
          <w:p w:rsidR="00F04BB9" w:rsidRPr="00B1335C" w:rsidRDefault="00F04BB9" w:rsidP="00ED598D">
            <w:pPr>
              <w:pStyle w:val="a7"/>
              <w:ind w:firstLineChars="0" w:firstLine="0"/>
              <w:jc w:val="center"/>
              <w:rPr>
                <w:rFonts w:asciiTheme="minorEastAsia" w:hAnsiTheme="minorEastAsia"/>
                <w:b/>
                <w:sz w:val="20"/>
                <w:szCs w:val="36"/>
              </w:rPr>
            </w:pPr>
            <w:r w:rsidRPr="00B1335C">
              <w:rPr>
                <w:rFonts w:asciiTheme="minorEastAsia" w:hAnsiTheme="minorEastAsia" w:hint="eastAsia"/>
                <w:b/>
                <w:sz w:val="20"/>
                <w:szCs w:val="36"/>
              </w:rPr>
              <w:t>关键字</w:t>
            </w:r>
          </w:p>
        </w:tc>
        <w:tc>
          <w:tcPr>
            <w:tcW w:w="4961" w:type="dxa"/>
          </w:tcPr>
          <w:p w:rsidR="00F04BB9" w:rsidRPr="00B1335C" w:rsidRDefault="00F04BB9" w:rsidP="00ED598D">
            <w:pPr>
              <w:pStyle w:val="a7"/>
              <w:ind w:firstLineChars="0" w:firstLine="0"/>
              <w:jc w:val="center"/>
              <w:rPr>
                <w:rFonts w:asciiTheme="minorEastAsia" w:hAnsiTheme="minorEastAsia"/>
                <w:b/>
                <w:sz w:val="20"/>
                <w:szCs w:val="36"/>
              </w:rPr>
            </w:pPr>
            <w:r w:rsidRPr="00B1335C">
              <w:rPr>
                <w:rFonts w:asciiTheme="minorEastAsia" w:hAnsiTheme="minorEastAsia" w:hint="eastAsia"/>
                <w:b/>
                <w:sz w:val="20"/>
                <w:szCs w:val="36"/>
              </w:rPr>
              <w:t>描述</w:t>
            </w:r>
          </w:p>
        </w:tc>
      </w:tr>
      <w:tr w:rsidR="00F04BB9" w:rsidRPr="00311ABF" w:rsidTr="00ED598D">
        <w:tc>
          <w:tcPr>
            <w:tcW w:w="1367" w:type="dxa"/>
            <w:vAlign w:val="center"/>
          </w:tcPr>
          <w:p w:rsidR="00F04BB9" w:rsidRPr="00B1335C" w:rsidRDefault="00F04BB9" w:rsidP="00ED598D">
            <w:pPr>
              <w:pStyle w:val="a7"/>
              <w:ind w:left="420" w:firstLineChars="0" w:firstLine="0"/>
              <w:rPr>
                <w:sz w:val="20"/>
                <w:szCs w:val="36"/>
              </w:rPr>
            </w:pPr>
            <w:r w:rsidRPr="00B1335C">
              <w:rPr>
                <w:rFonts w:hint="eastAsia"/>
                <w:sz w:val="20"/>
                <w:szCs w:val="36"/>
              </w:rPr>
              <w:t>字符串</w:t>
            </w:r>
          </w:p>
        </w:tc>
        <w:tc>
          <w:tcPr>
            <w:tcW w:w="2007" w:type="dxa"/>
          </w:tcPr>
          <w:p w:rsidR="00F04BB9" w:rsidRPr="00B1335C" w:rsidRDefault="00F04BB9" w:rsidP="00ED598D">
            <w:pPr>
              <w:pStyle w:val="a7"/>
              <w:ind w:left="420" w:firstLineChars="0" w:firstLine="0"/>
              <w:rPr>
                <w:sz w:val="20"/>
                <w:szCs w:val="36"/>
              </w:rPr>
            </w:pPr>
            <w:r w:rsidRPr="00B1335C">
              <w:rPr>
                <w:rFonts w:hint="eastAsia"/>
                <w:sz w:val="20"/>
                <w:szCs w:val="36"/>
              </w:rPr>
              <w:t>VARCHAR2(n)</w:t>
            </w:r>
          </w:p>
        </w:tc>
        <w:tc>
          <w:tcPr>
            <w:tcW w:w="4961" w:type="dxa"/>
            <w:vAlign w:val="center"/>
          </w:tcPr>
          <w:p w:rsidR="00F04BB9" w:rsidRPr="00B1335C" w:rsidRDefault="00F04BB9" w:rsidP="00ED598D">
            <w:pPr>
              <w:pStyle w:val="a7"/>
              <w:ind w:left="420" w:firstLineChars="0" w:firstLine="0"/>
              <w:rPr>
                <w:sz w:val="20"/>
                <w:szCs w:val="36"/>
              </w:rPr>
            </w:pPr>
            <w:r w:rsidRPr="00B1335C">
              <w:rPr>
                <w:rFonts w:hint="eastAsia"/>
                <w:sz w:val="20"/>
                <w:szCs w:val="36"/>
              </w:rPr>
              <w:t>n</w:t>
            </w:r>
            <w:r w:rsidRPr="00B1335C">
              <w:rPr>
                <w:rFonts w:hint="eastAsia"/>
                <w:sz w:val="20"/>
                <w:szCs w:val="36"/>
              </w:rPr>
              <w:t>表示字符串所能保存的最大长度</w:t>
            </w:r>
            <w:r w:rsidRPr="00B1335C">
              <w:rPr>
                <w:rFonts w:hint="eastAsia"/>
                <w:sz w:val="20"/>
                <w:szCs w:val="36"/>
              </w:rPr>
              <w:t>200</w:t>
            </w:r>
            <w:r w:rsidRPr="00B1335C">
              <w:rPr>
                <w:rFonts w:hint="eastAsia"/>
                <w:sz w:val="20"/>
                <w:szCs w:val="36"/>
              </w:rPr>
              <w:t>字符左右</w:t>
            </w:r>
          </w:p>
        </w:tc>
      </w:tr>
      <w:tr w:rsidR="00F04BB9" w:rsidRPr="00311ABF" w:rsidTr="00ED598D">
        <w:tc>
          <w:tcPr>
            <w:tcW w:w="1367" w:type="dxa"/>
          </w:tcPr>
          <w:p w:rsidR="00F04BB9" w:rsidRPr="00B1335C" w:rsidRDefault="00F04BB9" w:rsidP="00ED598D">
            <w:pPr>
              <w:pStyle w:val="a7"/>
              <w:ind w:left="420" w:firstLineChars="0" w:firstLine="0"/>
              <w:rPr>
                <w:sz w:val="20"/>
                <w:szCs w:val="36"/>
              </w:rPr>
            </w:pPr>
            <w:r w:rsidRPr="00B1335C">
              <w:rPr>
                <w:rFonts w:hint="eastAsia"/>
                <w:sz w:val="20"/>
                <w:szCs w:val="36"/>
              </w:rPr>
              <w:t>整数</w:t>
            </w:r>
          </w:p>
        </w:tc>
        <w:tc>
          <w:tcPr>
            <w:tcW w:w="2007" w:type="dxa"/>
          </w:tcPr>
          <w:p w:rsidR="00F04BB9" w:rsidRPr="00B1335C" w:rsidRDefault="00F04BB9" w:rsidP="00ED598D">
            <w:pPr>
              <w:pStyle w:val="a7"/>
              <w:ind w:left="420" w:firstLineChars="0" w:firstLine="0"/>
              <w:rPr>
                <w:sz w:val="20"/>
                <w:szCs w:val="36"/>
              </w:rPr>
            </w:pPr>
            <w:r w:rsidRPr="00B1335C">
              <w:rPr>
                <w:rFonts w:hint="eastAsia"/>
                <w:sz w:val="20"/>
                <w:szCs w:val="36"/>
              </w:rPr>
              <w:t>NUMBER(n)</w:t>
            </w:r>
          </w:p>
        </w:tc>
        <w:tc>
          <w:tcPr>
            <w:tcW w:w="4961" w:type="dxa"/>
          </w:tcPr>
          <w:p w:rsidR="00F04BB9" w:rsidRPr="00B1335C" w:rsidRDefault="00F04BB9" w:rsidP="00ED598D">
            <w:pPr>
              <w:pStyle w:val="a7"/>
              <w:ind w:left="420" w:firstLineChars="0" w:firstLine="0"/>
              <w:rPr>
                <w:sz w:val="20"/>
                <w:szCs w:val="36"/>
              </w:rPr>
            </w:pPr>
            <w:r w:rsidRPr="00B1335C">
              <w:rPr>
                <w:rFonts w:hint="eastAsia"/>
                <w:sz w:val="20"/>
                <w:szCs w:val="36"/>
              </w:rPr>
              <w:t>最多为</w:t>
            </w:r>
            <w:r w:rsidRPr="00B1335C">
              <w:rPr>
                <w:rFonts w:hint="eastAsia"/>
                <w:sz w:val="20"/>
                <w:szCs w:val="36"/>
              </w:rPr>
              <w:t>n</w:t>
            </w:r>
            <w:r w:rsidRPr="00B1335C">
              <w:rPr>
                <w:rFonts w:hint="eastAsia"/>
                <w:sz w:val="20"/>
                <w:szCs w:val="36"/>
              </w:rPr>
              <w:t>位的整数，有时可也可以用</w:t>
            </w:r>
            <w:r w:rsidRPr="00B1335C">
              <w:rPr>
                <w:rFonts w:hint="eastAsia"/>
                <w:sz w:val="20"/>
                <w:szCs w:val="36"/>
              </w:rPr>
              <w:t>INT</w:t>
            </w:r>
            <w:r w:rsidRPr="00B1335C">
              <w:rPr>
                <w:rFonts w:hint="eastAsia"/>
                <w:sz w:val="20"/>
                <w:szCs w:val="36"/>
              </w:rPr>
              <w:t>代替</w:t>
            </w:r>
          </w:p>
        </w:tc>
      </w:tr>
      <w:tr w:rsidR="00F04BB9" w:rsidRPr="00311ABF" w:rsidTr="00ED598D">
        <w:tc>
          <w:tcPr>
            <w:tcW w:w="1367" w:type="dxa"/>
          </w:tcPr>
          <w:p w:rsidR="00F04BB9" w:rsidRPr="00B1335C" w:rsidRDefault="00F04BB9" w:rsidP="00ED598D">
            <w:pPr>
              <w:pStyle w:val="a7"/>
              <w:ind w:left="420" w:firstLineChars="0" w:firstLine="0"/>
              <w:rPr>
                <w:sz w:val="20"/>
                <w:szCs w:val="36"/>
              </w:rPr>
            </w:pPr>
            <w:r w:rsidRPr="00B1335C">
              <w:rPr>
                <w:rFonts w:hint="eastAsia"/>
                <w:sz w:val="20"/>
                <w:szCs w:val="36"/>
              </w:rPr>
              <w:t>小数</w:t>
            </w:r>
          </w:p>
        </w:tc>
        <w:tc>
          <w:tcPr>
            <w:tcW w:w="2007" w:type="dxa"/>
          </w:tcPr>
          <w:p w:rsidR="00F04BB9" w:rsidRPr="00B1335C" w:rsidRDefault="00F04BB9" w:rsidP="00ED598D">
            <w:pPr>
              <w:rPr>
                <w:sz w:val="20"/>
                <w:szCs w:val="36"/>
              </w:rPr>
            </w:pPr>
            <w:r w:rsidRPr="00B1335C">
              <w:rPr>
                <w:rFonts w:hint="eastAsia"/>
                <w:sz w:val="20"/>
                <w:szCs w:val="36"/>
              </w:rPr>
              <w:t>NUMBER(</w:t>
            </w:r>
            <w:proofErr w:type="spellStart"/>
            <w:r w:rsidRPr="00B1335C">
              <w:rPr>
                <w:rFonts w:hint="eastAsia"/>
                <w:sz w:val="20"/>
                <w:szCs w:val="36"/>
              </w:rPr>
              <w:t>n,m</w:t>
            </w:r>
            <w:proofErr w:type="spellEnd"/>
            <w:r w:rsidRPr="00B1335C">
              <w:rPr>
                <w:rFonts w:hint="eastAsia"/>
                <w:sz w:val="20"/>
                <w:szCs w:val="36"/>
              </w:rPr>
              <w:t>)</w:t>
            </w:r>
          </w:p>
        </w:tc>
        <w:tc>
          <w:tcPr>
            <w:tcW w:w="4961" w:type="dxa"/>
          </w:tcPr>
          <w:p w:rsidR="00F04BB9" w:rsidRPr="00B1335C" w:rsidRDefault="00F04BB9" w:rsidP="00ED598D">
            <w:pPr>
              <w:pStyle w:val="a7"/>
              <w:ind w:left="420" w:firstLineChars="0" w:firstLine="0"/>
              <w:jc w:val="left"/>
              <w:rPr>
                <w:sz w:val="20"/>
                <w:szCs w:val="36"/>
              </w:rPr>
            </w:pPr>
            <w:r w:rsidRPr="00B1335C">
              <w:rPr>
                <w:rFonts w:hint="eastAsia"/>
                <w:sz w:val="20"/>
                <w:szCs w:val="36"/>
              </w:rPr>
              <w:t>m</w:t>
            </w:r>
            <w:r w:rsidRPr="00B1335C">
              <w:rPr>
                <w:rFonts w:hint="eastAsia"/>
                <w:sz w:val="20"/>
                <w:szCs w:val="36"/>
              </w:rPr>
              <w:t>为小数位，</w:t>
            </w:r>
            <w:r w:rsidRPr="00B1335C">
              <w:rPr>
                <w:rFonts w:hint="eastAsia"/>
                <w:sz w:val="20"/>
                <w:szCs w:val="36"/>
              </w:rPr>
              <w:t>n-m</w:t>
            </w:r>
            <w:r w:rsidRPr="00B1335C">
              <w:rPr>
                <w:rFonts w:hint="eastAsia"/>
                <w:sz w:val="20"/>
                <w:szCs w:val="36"/>
              </w:rPr>
              <w:t>为整数位，可以用</w:t>
            </w:r>
            <w:r w:rsidRPr="00B1335C">
              <w:rPr>
                <w:rFonts w:hint="eastAsia"/>
                <w:sz w:val="20"/>
                <w:szCs w:val="36"/>
              </w:rPr>
              <w:t>FLOAT</w:t>
            </w:r>
            <w:r w:rsidRPr="00B1335C">
              <w:rPr>
                <w:rFonts w:hint="eastAsia"/>
                <w:sz w:val="20"/>
                <w:szCs w:val="36"/>
              </w:rPr>
              <w:t>代替</w:t>
            </w:r>
          </w:p>
        </w:tc>
      </w:tr>
      <w:tr w:rsidR="00F04BB9" w:rsidRPr="00311ABF" w:rsidTr="00ED598D">
        <w:tc>
          <w:tcPr>
            <w:tcW w:w="1367" w:type="dxa"/>
          </w:tcPr>
          <w:p w:rsidR="00F04BB9" w:rsidRPr="00B1335C" w:rsidRDefault="00F04BB9" w:rsidP="00ED598D">
            <w:pPr>
              <w:pStyle w:val="a7"/>
              <w:ind w:left="420" w:firstLineChars="0" w:firstLine="0"/>
              <w:rPr>
                <w:sz w:val="20"/>
                <w:szCs w:val="36"/>
              </w:rPr>
            </w:pPr>
            <w:r w:rsidRPr="00B1335C">
              <w:rPr>
                <w:rFonts w:hint="eastAsia"/>
                <w:sz w:val="20"/>
                <w:szCs w:val="36"/>
              </w:rPr>
              <w:t>日期</w:t>
            </w:r>
          </w:p>
        </w:tc>
        <w:tc>
          <w:tcPr>
            <w:tcW w:w="2007" w:type="dxa"/>
          </w:tcPr>
          <w:p w:rsidR="00F04BB9" w:rsidRPr="00B1335C" w:rsidRDefault="00F04BB9" w:rsidP="00ED598D">
            <w:pPr>
              <w:pStyle w:val="a7"/>
              <w:ind w:left="420" w:firstLineChars="0" w:firstLine="0"/>
              <w:rPr>
                <w:sz w:val="20"/>
                <w:szCs w:val="36"/>
              </w:rPr>
            </w:pPr>
            <w:r w:rsidRPr="00B1335C">
              <w:rPr>
                <w:rFonts w:hint="eastAsia"/>
                <w:sz w:val="20"/>
                <w:szCs w:val="36"/>
              </w:rPr>
              <w:t>DATE</w:t>
            </w:r>
          </w:p>
        </w:tc>
        <w:tc>
          <w:tcPr>
            <w:tcW w:w="4961" w:type="dxa"/>
          </w:tcPr>
          <w:p w:rsidR="00F04BB9" w:rsidRPr="00B1335C" w:rsidRDefault="00F04BB9" w:rsidP="00ED598D">
            <w:pPr>
              <w:pStyle w:val="a7"/>
              <w:ind w:left="420" w:firstLineChars="0" w:firstLine="0"/>
              <w:rPr>
                <w:sz w:val="20"/>
                <w:szCs w:val="36"/>
              </w:rPr>
            </w:pPr>
            <w:r w:rsidRPr="00B1335C">
              <w:rPr>
                <w:rFonts w:hint="eastAsia"/>
                <w:sz w:val="20"/>
                <w:szCs w:val="36"/>
              </w:rPr>
              <w:t>存放日期时间</w:t>
            </w:r>
          </w:p>
        </w:tc>
      </w:tr>
      <w:tr w:rsidR="00F04BB9" w:rsidRPr="00311ABF" w:rsidTr="00ED598D">
        <w:tc>
          <w:tcPr>
            <w:tcW w:w="1367" w:type="dxa"/>
          </w:tcPr>
          <w:p w:rsidR="00F04BB9" w:rsidRPr="00B1335C" w:rsidRDefault="00F04BB9" w:rsidP="00ED598D">
            <w:pPr>
              <w:pStyle w:val="a7"/>
              <w:ind w:left="420" w:firstLineChars="0" w:firstLine="0"/>
              <w:rPr>
                <w:sz w:val="20"/>
                <w:szCs w:val="36"/>
              </w:rPr>
            </w:pPr>
            <w:r w:rsidRPr="00B1335C">
              <w:rPr>
                <w:rFonts w:hint="eastAsia"/>
                <w:sz w:val="20"/>
                <w:szCs w:val="36"/>
              </w:rPr>
              <w:t>大文本</w:t>
            </w:r>
          </w:p>
        </w:tc>
        <w:tc>
          <w:tcPr>
            <w:tcW w:w="2007" w:type="dxa"/>
          </w:tcPr>
          <w:p w:rsidR="00F04BB9" w:rsidRPr="00B1335C" w:rsidRDefault="00F04BB9" w:rsidP="00ED598D">
            <w:pPr>
              <w:pStyle w:val="a7"/>
              <w:ind w:left="420" w:firstLineChars="0" w:firstLine="0"/>
              <w:rPr>
                <w:sz w:val="20"/>
                <w:szCs w:val="36"/>
              </w:rPr>
            </w:pPr>
            <w:r w:rsidRPr="00B1335C">
              <w:rPr>
                <w:rFonts w:hint="eastAsia"/>
                <w:sz w:val="20"/>
                <w:szCs w:val="36"/>
              </w:rPr>
              <w:t>CLOB</w:t>
            </w:r>
          </w:p>
        </w:tc>
        <w:tc>
          <w:tcPr>
            <w:tcW w:w="4961" w:type="dxa"/>
          </w:tcPr>
          <w:p w:rsidR="00F04BB9" w:rsidRPr="00B1335C" w:rsidRDefault="00F04BB9" w:rsidP="00ED598D">
            <w:pPr>
              <w:pStyle w:val="a7"/>
              <w:ind w:left="420" w:firstLineChars="0" w:firstLine="0"/>
              <w:rPr>
                <w:sz w:val="20"/>
                <w:szCs w:val="36"/>
              </w:rPr>
            </w:pPr>
            <w:r w:rsidRPr="00B1335C">
              <w:rPr>
                <w:rFonts w:hint="eastAsia"/>
                <w:sz w:val="20"/>
                <w:szCs w:val="36"/>
              </w:rPr>
              <w:t>存储海量文字</w:t>
            </w:r>
            <w:r w:rsidRPr="00B1335C">
              <w:rPr>
                <w:rFonts w:hint="eastAsia"/>
                <w:sz w:val="20"/>
                <w:szCs w:val="36"/>
              </w:rPr>
              <w:t>(4G)</w:t>
            </w:r>
          </w:p>
        </w:tc>
      </w:tr>
      <w:tr w:rsidR="00F04BB9" w:rsidRPr="00311ABF" w:rsidTr="00ED598D">
        <w:tc>
          <w:tcPr>
            <w:tcW w:w="1367" w:type="dxa"/>
          </w:tcPr>
          <w:p w:rsidR="00F04BB9" w:rsidRPr="00B1335C" w:rsidRDefault="00F04BB9" w:rsidP="00ED598D">
            <w:pPr>
              <w:pStyle w:val="a7"/>
              <w:ind w:left="420" w:firstLineChars="0" w:firstLine="0"/>
              <w:rPr>
                <w:sz w:val="20"/>
                <w:szCs w:val="36"/>
              </w:rPr>
            </w:pPr>
            <w:r w:rsidRPr="00B1335C">
              <w:rPr>
                <w:rFonts w:hint="eastAsia"/>
                <w:sz w:val="20"/>
                <w:szCs w:val="36"/>
              </w:rPr>
              <w:t>大对象</w:t>
            </w:r>
          </w:p>
        </w:tc>
        <w:tc>
          <w:tcPr>
            <w:tcW w:w="2007" w:type="dxa"/>
          </w:tcPr>
          <w:p w:rsidR="00F04BB9" w:rsidRPr="00B1335C" w:rsidRDefault="00F04BB9" w:rsidP="00ED598D">
            <w:pPr>
              <w:pStyle w:val="a7"/>
              <w:ind w:left="420" w:firstLineChars="0" w:firstLine="0"/>
              <w:rPr>
                <w:sz w:val="20"/>
                <w:szCs w:val="36"/>
              </w:rPr>
            </w:pPr>
            <w:r w:rsidRPr="00B1335C">
              <w:rPr>
                <w:rFonts w:hint="eastAsia"/>
                <w:sz w:val="20"/>
                <w:szCs w:val="36"/>
              </w:rPr>
              <w:t>BLOB</w:t>
            </w:r>
          </w:p>
        </w:tc>
        <w:tc>
          <w:tcPr>
            <w:tcW w:w="4961" w:type="dxa"/>
          </w:tcPr>
          <w:p w:rsidR="00F04BB9" w:rsidRPr="00B1335C" w:rsidRDefault="00F04BB9" w:rsidP="00ED598D">
            <w:pPr>
              <w:pStyle w:val="a7"/>
              <w:ind w:left="420" w:firstLineChars="0" w:firstLine="0"/>
              <w:rPr>
                <w:sz w:val="20"/>
                <w:szCs w:val="36"/>
              </w:rPr>
            </w:pPr>
            <w:r w:rsidRPr="00B1335C">
              <w:rPr>
                <w:rFonts w:hint="eastAsia"/>
                <w:sz w:val="20"/>
                <w:szCs w:val="36"/>
              </w:rPr>
              <w:t>存放二进制数据</w:t>
            </w:r>
            <w:r w:rsidRPr="00B1335C">
              <w:rPr>
                <w:rFonts w:hint="eastAsia"/>
                <w:sz w:val="20"/>
                <w:szCs w:val="36"/>
              </w:rPr>
              <w:t>,</w:t>
            </w:r>
            <w:r w:rsidRPr="00B1335C">
              <w:rPr>
                <w:rFonts w:hint="eastAsia"/>
                <w:sz w:val="20"/>
                <w:szCs w:val="36"/>
              </w:rPr>
              <w:t>如</w:t>
            </w:r>
            <w:r w:rsidRPr="00B1335C">
              <w:rPr>
                <w:rFonts w:hint="eastAsia"/>
                <w:sz w:val="20"/>
                <w:szCs w:val="36"/>
              </w:rPr>
              <w:t>:</w:t>
            </w:r>
            <w:r w:rsidRPr="00B1335C">
              <w:rPr>
                <w:rFonts w:hint="eastAsia"/>
                <w:sz w:val="20"/>
                <w:szCs w:val="36"/>
              </w:rPr>
              <w:t>电影、</w:t>
            </w:r>
            <w:r w:rsidRPr="00B1335C">
              <w:rPr>
                <w:rFonts w:hint="eastAsia"/>
                <w:sz w:val="20"/>
                <w:szCs w:val="36"/>
              </w:rPr>
              <w:t>mp3</w:t>
            </w:r>
            <w:r w:rsidRPr="00B1335C">
              <w:rPr>
                <w:rFonts w:hint="eastAsia"/>
                <w:sz w:val="20"/>
                <w:szCs w:val="36"/>
              </w:rPr>
              <w:t>、图片、文字</w:t>
            </w:r>
          </w:p>
        </w:tc>
      </w:tr>
    </w:tbl>
    <w:p w:rsidR="007B3EFA" w:rsidRPr="007B3EFA" w:rsidRDefault="007B3EFA" w:rsidP="00A40CCE">
      <w:pPr>
        <w:pStyle w:val="a7"/>
        <w:numPr>
          <w:ilvl w:val="0"/>
          <w:numId w:val="55"/>
        </w:numPr>
        <w:ind w:firstLineChars="0"/>
        <w:outlineLvl w:val="2"/>
        <w:rPr>
          <w:b/>
        </w:rPr>
      </w:pPr>
      <w:bookmarkStart w:id="56" w:name="OLE_LINK4"/>
      <w:r w:rsidRPr="007B3EFA">
        <w:rPr>
          <w:rFonts w:hint="eastAsia"/>
          <w:b/>
        </w:rPr>
        <w:t>集合操作</w:t>
      </w:r>
    </w:p>
    <w:bookmarkEnd w:id="56"/>
    <w:p w:rsidR="007B3EFA" w:rsidRPr="004057D4" w:rsidRDefault="007B3EFA" w:rsidP="007B3EFA">
      <w:pPr>
        <w:pStyle w:val="a7"/>
        <w:ind w:left="780" w:firstLineChars="0" w:firstLine="0"/>
      </w:pPr>
      <w:r w:rsidRPr="004057D4">
        <w:rPr>
          <w:rFonts w:hint="eastAsia"/>
        </w:rPr>
        <w:t>在数学的操作中存在交、差、并、补的概念，而在数据的查询中也存在此概念。</w:t>
      </w:r>
    </w:p>
    <w:p w:rsidR="007B3EFA" w:rsidRPr="004057D4" w:rsidRDefault="007B3EFA" w:rsidP="007B3EFA">
      <w:pPr>
        <w:pStyle w:val="a7"/>
        <w:ind w:left="780" w:firstLineChars="0" w:firstLine="0"/>
      </w:pPr>
      <w:r w:rsidRPr="004057D4">
        <w:rPr>
          <w:rFonts w:hint="eastAsia"/>
        </w:rPr>
        <w:t xml:space="preserve">UNION </w:t>
      </w:r>
      <w:r w:rsidRPr="004057D4">
        <w:rPr>
          <w:rFonts w:hint="eastAsia"/>
        </w:rPr>
        <w:t>连接两个，相同部分不显示。</w:t>
      </w:r>
    </w:p>
    <w:p w:rsidR="007B3EFA" w:rsidRPr="004057D4" w:rsidRDefault="007B3EFA" w:rsidP="007B3EFA">
      <w:pPr>
        <w:pStyle w:val="a7"/>
        <w:ind w:left="780" w:firstLineChars="0" w:firstLine="0"/>
      </w:pPr>
      <w:r w:rsidRPr="004057D4">
        <w:rPr>
          <w:rFonts w:hint="eastAsia"/>
        </w:rPr>
        <w:t>UNION ALL</w:t>
      </w:r>
      <w:r w:rsidRPr="004057D4">
        <w:rPr>
          <w:rFonts w:hint="eastAsia"/>
        </w:rPr>
        <w:t>连接两个，相同部分显示。</w:t>
      </w:r>
    </w:p>
    <w:p w:rsidR="007B3EFA" w:rsidRPr="004057D4" w:rsidRDefault="007B3EFA" w:rsidP="007B3EFA">
      <w:pPr>
        <w:pStyle w:val="a7"/>
        <w:ind w:left="780" w:firstLineChars="0" w:firstLine="0"/>
      </w:pPr>
      <w:r w:rsidRPr="004057D4">
        <w:rPr>
          <w:rFonts w:hint="eastAsia"/>
        </w:rPr>
        <w:t xml:space="preserve">INTERSECT </w:t>
      </w:r>
      <w:r w:rsidRPr="004057D4">
        <w:rPr>
          <w:rFonts w:hint="eastAsia"/>
        </w:rPr>
        <w:t>返回两个查询中相同部分</w:t>
      </w:r>
    </w:p>
    <w:p w:rsidR="007B3EFA" w:rsidRDefault="007B3EFA" w:rsidP="007B3EFA">
      <w:pPr>
        <w:pStyle w:val="a7"/>
        <w:ind w:left="780" w:firstLineChars="0" w:firstLine="0"/>
      </w:pPr>
      <w:r w:rsidRPr="004057D4">
        <w:rPr>
          <w:rFonts w:hint="eastAsia"/>
        </w:rPr>
        <w:lastRenderedPageBreak/>
        <w:t xml:space="preserve">MINUS </w:t>
      </w:r>
      <w:r w:rsidRPr="004057D4">
        <w:rPr>
          <w:rFonts w:hint="eastAsia"/>
        </w:rPr>
        <w:t>返回两个查询中不同部分</w:t>
      </w:r>
    </w:p>
    <w:p w:rsidR="00FB13D6" w:rsidRPr="00FB13D6" w:rsidRDefault="00FB13D6" w:rsidP="00FB13D6">
      <w:pPr>
        <w:pStyle w:val="a7"/>
        <w:ind w:left="780" w:firstLineChars="0" w:firstLine="0"/>
      </w:pPr>
      <w:r w:rsidRPr="00FB13D6">
        <w:rPr>
          <w:rFonts w:hint="eastAsia"/>
        </w:rPr>
        <w:t>union</w:t>
      </w:r>
      <w:r w:rsidRPr="00FB13D6">
        <w:rPr>
          <w:rFonts w:hint="eastAsia"/>
        </w:rPr>
        <w:t>和</w:t>
      </w:r>
      <w:r w:rsidRPr="00FB13D6">
        <w:rPr>
          <w:rFonts w:hint="eastAsia"/>
        </w:rPr>
        <w:t>union all</w:t>
      </w:r>
      <w:r w:rsidRPr="00FB13D6">
        <w:rPr>
          <w:rFonts w:hint="eastAsia"/>
        </w:rPr>
        <w:t>都是合并结果集</w:t>
      </w:r>
    </w:p>
    <w:p w:rsidR="00FB13D6" w:rsidRPr="00FB13D6" w:rsidRDefault="00FB13D6" w:rsidP="00FB13D6">
      <w:pPr>
        <w:pStyle w:val="a7"/>
        <w:ind w:left="780" w:firstLineChars="0" w:firstLine="0"/>
      </w:pPr>
      <w:r w:rsidRPr="00FB13D6">
        <w:rPr>
          <w:rFonts w:hint="eastAsia"/>
        </w:rPr>
        <w:t>区别是：</w:t>
      </w:r>
    </w:p>
    <w:p w:rsidR="00FB13D6" w:rsidRPr="00FB13D6" w:rsidRDefault="00FB13D6" w:rsidP="00FB13D6">
      <w:pPr>
        <w:pStyle w:val="a7"/>
        <w:ind w:left="780" w:firstLineChars="0" w:firstLine="0"/>
      </w:pPr>
      <w:r w:rsidRPr="00FB13D6">
        <w:rPr>
          <w:rFonts w:hint="eastAsia"/>
        </w:rPr>
        <w:t>1. union</w:t>
      </w:r>
      <w:r w:rsidRPr="00FB13D6">
        <w:rPr>
          <w:rFonts w:hint="eastAsia"/>
        </w:rPr>
        <w:t>去除两个结果集的重复记录，</w:t>
      </w:r>
      <w:r w:rsidRPr="00FB13D6">
        <w:rPr>
          <w:rFonts w:hint="eastAsia"/>
        </w:rPr>
        <w:t>union all</w:t>
      </w:r>
      <w:r w:rsidRPr="00FB13D6">
        <w:rPr>
          <w:rFonts w:hint="eastAsia"/>
        </w:rPr>
        <w:t>不去除重复记录，是两个结果集的加和</w:t>
      </w:r>
    </w:p>
    <w:p w:rsidR="00FB13D6" w:rsidRPr="00FB13D6" w:rsidRDefault="00FB13D6" w:rsidP="00FB13D6">
      <w:pPr>
        <w:pStyle w:val="a7"/>
        <w:ind w:left="780" w:firstLineChars="0" w:firstLine="0"/>
      </w:pPr>
      <w:r w:rsidRPr="00FB13D6">
        <w:rPr>
          <w:rFonts w:hint="eastAsia"/>
        </w:rPr>
        <w:t>2. union</w:t>
      </w:r>
      <w:r w:rsidRPr="00FB13D6">
        <w:rPr>
          <w:rFonts w:hint="eastAsia"/>
        </w:rPr>
        <w:t>效率低，</w:t>
      </w:r>
      <w:r w:rsidRPr="00FB13D6">
        <w:rPr>
          <w:rFonts w:hint="eastAsia"/>
        </w:rPr>
        <w:t>union all</w:t>
      </w:r>
      <w:r w:rsidRPr="00FB13D6">
        <w:rPr>
          <w:rFonts w:hint="eastAsia"/>
        </w:rPr>
        <w:t>效率高</w:t>
      </w:r>
    </w:p>
    <w:p w:rsidR="007B3EFA" w:rsidRPr="008F10EF" w:rsidRDefault="007B3EFA" w:rsidP="00A40CCE">
      <w:pPr>
        <w:pStyle w:val="a7"/>
        <w:numPr>
          <w:ilvl w:val="0"/>
          <w:numId w:val="55"/>
        </w:numPr>
        <w:ind w:firstLineChars="0"/>
        <w:outlineLvl w:val="2"/>
        <w:rPr>
          <w:b/>
          <w:color w:val="FF0000"/>
        </w:rPr>
      </w:pPr>
      <w:r w:rsidRPr="008F10EF">
        <w:rPr>
          <w:rFonts w:hint="eastAsia"/>
          <w:b/>
          <w:color w:val="FF0000"/>
        </w:rPr>
        <w:t>视图和游标</w:t>
      </w:r>
    </w:p>
    <w:p w:rsidR="007B3EFA" w:rsidRDefault="007B3EFA" w:rsidP="007B3EFA">
      <w:pPr>
        <w:pStyle w:val="a7"/>
        <w:ind w:left="1260" w:firstLineChars="0" w:firstLine="0"/>
      </w:pPr>
      <w:r>
        <w:rPr>
          <w:rFonts w:hint="eastAsia"/>
        </w:rPr>
        <w:t>视图时一种虚拟表，具有与物理表相同的功能，可对视图增删改查。视图通常是一个或多个表的行或列的子集。对视图的修改不影响基本表。使获取数据更容易，相比多表查询。</w:t>
      </w:r>
    </w:p>
    <w:p w:rsidR="007B3EFA" w:rsidRDefault="007B3EFA" w:rsidP="007B3EFA">
      <w:pPr>
        <w:pStyle w:val="a7"/>
        <w:ind w:left="1260" w:firstLineChars="0" w:firstLine="0"/>
      </w:pPr>
      <w:r>
        <w:rPr>
          <w:rFonts w:hint="eastAsia"/>
        </w:rPr>
        <w:t>游标</w:t>
      </w:r>
      <w:r>
        <w:rPr>
          <w:rFonts w:hint="eastAsia"/>
        </w:rPr>
        <w:t xml:space="preserve">: </w:t>
      </w:r>
      <w:r>
        <w:rPr>
          <w:rFonts w:hint="eastAsia"/>
        </w:rPr>
        <w:t>对查询出来的结果集做一个单元来有效处理。游标可定在该单元中的特定行，从结果集的当前行检索一行或多行。可对结果集当前行做修改。</w:t>
      </w:r>
    </w:p>
    <w:p w:rsidR="0084453F" w:rsidRDefault="007B3EFA" w:rsidP="001407F9">
      <w:pPr>
        <w:pStyle w:val="a7"/>
        <w:ind w:left="1260" w:firstLineChars="0" w:firstLine="0"/>
      </w:pPr>
      <w:r>
        <w:rPr>
          <w:rFonts w:hint="eastAsia"/>
        </w:rPr>
        <w:t>一般不使用游标</w:t>
      </w:r>
      <w:r>
        <w:rPr>
          <w:rFonts w:hint="eastAsia"/>
        </w:rPr>
        <w:t>,</w:t>
      </w:r>
      <w:r>
        <w:rPr>
          <w:rFonts w:hint="eastAsia"/>
        </w:rPr>
        <w:t>但当需逐条处理数据时</w:t>
      </w:r>
      <w:r>
        <w:rPr>
          <w:rFonts w:hint="eastAsia"/>
        </w:rPr>
        <w:t>,</w:t>
      </w:r>
      <w:r>
        <w:rPr>
          <w:rFonts w:hint="eastAsia"/>
        </w:rPr>
        <w:t>游标显得很重要。</w:t>
      </w:r>
    </w:p>
    <w:p w:rsidR="00282AD4" w:rsidRPr="008C080A" w:rsidRDefault="00282AD4" w:rsidP="00A40CCE">
      <w:pPr>
        <w:pStyle w:val="a7"/>
        <w:numPr>
          <w:ilvl w:val="0"/>
          <w:numId w:val="55"/>
        </w:numPr>
        <w:ind w:firstLineChars="0"/>
        <w:outlineLvl w:val="2"/>
        <w:rPr>
          <w:b/>
        </w:rPr>
      </w:pPr>
      <w:r w:rsidRPr="008C080A">
        <w:rPr>
          <w:rFonts w:hint="eastAsia"/>
          <w:b/>
        </w:rPr>
        <w:t>数据库视图和表的区别，什么是视图？怎么使用视图？物化视图？</w:t>
      </w:r>
    </w:p>
    <w:p w:rsidR="00282AD4" w:rsidRDefault="00282AD4" w:rsidP="00282AD4">
      <w:pPr>
        <w:pStyle w:val="a7"/>
        <w:ind w:left="780" w:firstLineChars="0" w:firstLine="0"/>
      </w:pPr>
      <w:r>
        <w:rPr>
          <w:rFonts w:hint="eastAsia"/>
        </w:rPr>
        <w:t>视图是种虚表，不是真正的物理表，只是为业务查询方便</w:t>
      </w:r>
      <w:r>
        <w:rPr>
          <w:rFonts w:hint="eastAsia"/>
        </w:rPr>
        <w:t xml:space="preserve"> </w:t>
      </w:r>
      <w:r>
        <w:rPr>
          <w:rFonts w:hint="eastAsia"/>
        </w:rPr>
        <w:t>，将几张物理表虚拟组成一个视图。</w:t>
      </w:r>
    </w:p>
    <w:p w:rsidR="00282AD4" w:rsidRDefault="00282AD4" w:rsidP="00282AD4">
      <w:pPr>
        <w:pStyle w:val="a7"/>
        <w:ind w:left="780" w:firstLineChars="0" w:firstLine="0"/>
      </w:pPr>
      <w:r>
        <w:rPr>
          <w:rFonts w:hint="eastAsia"/>
        </w:rPr>
        <w:t>第一点：</w:t>
      </w:r>
      <w:r>
        <w:t xml:space="preserve"> </w:t>
      </w:r>
    </w:p>
    <w:p w:rsidR="00282AD4" w:rsidRDefault="00282AD4" w:rsidP="00282AD4">
      <w:pPr>
        <w:pStyle w:val="a7"/>
        <w:ind w:left="780" w:firstLineChars="0" w:firstLine="0"/>
      </w:pPr>
      <w:r>
        <w:rPr>
          <w:rFonts w:hint="eastAsia"/>
        </w:rPr>
        <w:t>使用视图，可以定制用户数据，聚焦特定的数据。</w:t>
      </w:r>
      <w:r>
        <w:t xml:space="preserve"> </w:t>
      </w:r>
    </w:p>
    <w:p w:rsidR="00282AD4" w:rsidRDefault="00282AD4" w:rsidP="00282AD4">
      <w:pPr>
        <w:pStyle w:val="a7"/>
        <w:ind w:left="780" w:firstLineChars="0" w:firstLine="0"/>
      </w:pPr>
      <w:r>
        <w:rPr>
          <w:rFonts w:hint="eastAsia"/>
        </w:rPr>
        <w:t>解释：</w:t>
      </w:r>
      <w:r>
        <w:t xml:space="preserve"> </w:t>
      </w:r>
    </w:p>
    <w:p w:rsidR="00282AD4" w:rsidRDefault="00282AD4" w:rsidP="00282AD4">
      <w:pPr>
        <w:pStyle w:val="a7"/>
        <w:ind w:left="780" w:firstLineChars="0" w:firstLine="0"/>
      </w:pPr>
      <w:r>
        <w:rPr>
          <w:rFonts w:hint="eastAsia"/>
        </w:rPr>
        <w:t>在实际过程中，公司有不同角色的工作人员，我们以销售公司为例的话，</w:t>
      </w:r>
      <w:r>
        <w:t xml:space="preserve"> </w:t>
      </w:r>
    </w:p>
    <w:p w:rsidR="00282AD4" w:rsidRDefault="00282AD4" w:rsidP="00282AD4">
      <w:pPr>
        <w:pStyle w:val="a7"/>
        <w:ind w:left="780" w:firstLineChars="0" w:firstLine="0"/>
      </w:pPr>
      <w:r>
        <w:rPr>
          <w:rFonts w:hint="eastAsia"/>
        </w:rPr>
        <w:t>采购人员，可以需要一些与其有关的数据而与他无关的数据，对他没</w:t>
      </w:r>
      <w:r>
        <w:t xml:space="preserve"> </w:t>
      </w:r>
    </w:p>
    <w:p w:rsidR="00282AD4" w:rsidRDefault="00282AD4" w:rsidP="00282AD4">
      <w:pPr>
        <w:pStyle w:val="a7"/>
        <w:ind w:left="780" w:firstLineChars="0" w:firstLine="0"/>
      </w:pPr>
      <w:r>
        <w:rPr>
          <w:rFonts w:hint="eastAsia"/>
        </w:rPr>
        <w:t>有任何意义，我们可以根据这一实际情况，专门为采购人员创建一个视</w:t>
      </w:r>
      <w:r>
        <w:t xml:space="preserve"> </w:t>
      </w:r>
    </w:p>
    <w:p w:rsidR="00282AD4" w:rsidRDefault="00282AD4" w:rsidP="00282AD4">
      <w:pPr>
        <w:pStyle w:val="a7"/>
        <w:ind w:left="780" w:firstLineChars="0" w:firstLine="0"/>
      </w:pPr>
      <w:r>
        <w:rPr>
          <w:rFonts w:hint="eastAsia"/>
        </w:rPr>
        <w:t>图，以后他在查询数据时，只需</w:t>
      </w:r>
      <w:r>
        <w:t xml:space="preserve">select   *   from   </w:t>
      </w:r>
      <w:proofErr w:type="spellStart"/>
      <w:r>
        <w:t>view_caigou</w:t>
      </w:r>
      <w:proofErr w:type="spellEnd"/>
      <w:r>
        <w:t xml:space="preserve">   </w:t>
      </w:r>
      <w:r>
        <w:t>就可以啦。</w:t>
      </w:r>
      <w:r>
        <w:t xml:space="preserve"> </w:t>
      </w:r>
    </w:p>
    <w:p w:rsidR="00282AD4" w:rsidRPr="008C080A" w:rsidRDefault="00282AD4" w:rsidP="00282AD4">
      <w:pPr>
        <w:pStyle w:val="a7"/>
        <w:ind w:left="780" w:firstLineChars="0" w:firstLine="0"/>
      </w:pPr>
      <w:r>
        <w:rPr>
          <w:rFonts w:hint="eastAsia"/>
        </w:rPr>
        <w:t>第二点：使用视图，可以简化数据操作。</w:t>
      </w:r>
      <w:r>
        <w:t xml:space="preserve"> </w:t>
      </w:r>
    </w:p>
    <w:p w:rsidR="00282AD4" w:rsidRDefault="00282AD4" w:rsidP="00282AD4">
      <w:pPr>
        <w:pStyle w:val="a7"/>
        <w:ind w:left="780" w:firstLineChars="0" w:firstLine="0"/>
      </w:pPr>
      <w:r>
        <w:rPr>
          <w:rFonts w:hint="eastAsia"/>
        </w:rPr>
        <w:t>解释：我们在使用查询时，在很多时候我们要使用聚合函数，同时还要</w:t>
      </w:r>
      <w:r>
        <w:t xml:space="preserve"> </w:t>
      </w:r>
    </w:p>
    <w:p w:rsidR="00282AD4" w:rsidRDefault="00282AD4" w:rsidP="00282AD4">
      <w:pPr>
        <w:pStyle w:val="a7"/>
        <w:ind w:left="780" w:firstLineChars="0" w:firstLine="0"/>
      </w:pPr>
      <w:r>
        <w:rPr>
          <w:rFonts w:hint="eastAsia"/>
        </w:rPr>
        <w:t>显示其它字段的信息，可能还会需要关联到其它表，这时写的语句可能</w:t>
      </w:r>
      <w:r>
        <w:t xml:space="preserve"> </w:t>
      </w:r>
    </w:p>
    <w:p w:rsidR="00282AD4" w:rsidRDefault="00282AD4" w:rsidP="00282AD4">
      <w:pPr>
        <w:pStyle w:val="a7"/>
        <w:ind w:left="780" w:firstLineChars="0" w:firstLine="0"/>
      </w:pPr>
      <w:r>
        <w:rPr>
          <w:rFonts w:hint="eastAsia"/>
        </w:rPr>
        <w:t>会很长，如果这个动作频繁发生的话，我们可以创建视图，这以后，我</w:t>
      </w:r>
      <w:r>
        <w:t xml:space="preserve"> </w:t>
      </w:r>
    </w:p>
    <w:p w:rsidR="00282AD4" w:rsidRDefault="00282AD4" w:rsidP="00282AD4">
      <w:pPr>
        <w:pStyle w:val="a7"/>
        <w:ind w:left="780" w:firstLineChars="0" w:firstLine="0"/>
      </w:pPr>
      <w:r>
        <w:rPr>
          <w:rFonts w:hint="eastAsia"/>
        </w:rPr>
        <w:t>们只需要</w:t>
      </w:r>
      <w:r>
        <w:t>select   *   from   view1</w:t>
      </w:r>
      <w:r w:rsidR="006E6EC2">
        <w:t>就可以</w:t>
      </w:r>
    </w:p>
    <w:p w:rsidR="00282AD4" w:rsidRDefault="00282AD4" w:rsidP="00282AD4">
      <w:pPr>
        <w:pStyle w:val="a7"/>
        <w:ind w:left="780" w:firstLineChars="0" w:firstLine="0"/>
      </w:pPr>
      <w:r>
        <w:rPr>
          <w:rFonts w:hint="eastAsia"/>
        </w:rPr>
        <w:t>第三点：使用视图，基表中的数据就有了一定的安全性</w:t>
      </w:r>
      <w:r>
        <w:t xml:space="preserve"> </w:t>
      </w:r>
    </w:p>
    <w:p w:rsidR="00282AD4" w:rsidRDefault="00282AD4" w:rsidP="00282AD4">
      <w:pPr>
        <w:pStyle w:val="a7"/>
        <w:ind w:left="780" w:firstLineChars="0" w:firstLine="0"/>
      </w:pPr>
      <w:r>
        <w:rPr>
          <w:rFonts w:hint="eastAsia"/>
        </w:rPr>
        <w:t>因为视图是虚拟的，物理上是不存在的，只是存储了数据的集合，我们可以</w:t>
      </w:r>
      <w:r>
        <w:t xml:space="preserve"> </w:t>
      </w:r>
    </w:p>
    <w:p w:rsidR="00282AD4" w:rsidRDefault="00282AD4" w:rsidP="00282AD4">
      <w:pPr>
        <w:pStyle w:val="a7"/>
        <w:ind w:left="780" w:firstLineChars="0" w:firstLine="0"/>
      </w:pPr>
      <w:r>
        <w:rPr>
          <w:rFonts w:hint="eastAsia"/>
        </w:rPr>
        <w:t>将基表中重要的字段信息，可以不通过视图给用户，视图是动态的数据的集</w:t>
      </w:r>
      <w:r>
        <w:t xml:space="preserve"> </w:t>
      </w:r>
    </w:p>
    <w:p w:rsidR="00282AD4" w:rsidRDefault="00282AD4" w:rsidP="00282AD4">
      <w:pPr>
        <w:pStyle w:val="a7"/>
        <w:ind w:left="780" w:firstLineChars="0" w:firstLine="0"/>
      </w:pPr>
      <w:r>
        <w:rPr>
          <w:rFonts w:hint="eastAsia"/>
        </w:rPr>
        <w:t>合，数据是随着基表的更新而更新。同时，用户对视图，不可以随意的更改</w:t>
      </w:r>
      <w:r>
        <w:t xml:space="preserve"> </w:t>
      </w:r>
    </w:p>
    <w:p w:rsidR="00282AD4" w:rsidRDefault="00282AD4" w:rsidP="00282AD4">
      <w:pPr>
        <w:pStyle w:val="a7"/>
        <w:ind w:left="780" w:firstLineChars="0" w:firstLine="0"/>
      </w:pPr>
      <w:r>
        <w:rPr>
          <w:rFonts w:hint="eastAsia"/>
        </w:rPr>
        <w:t>和删除，可以保证数据的安全性。</w:t>
      </w:r>
      <w:r>
        <w:t xml:space="preserve"> </w:t>
      </w:r>
    </w:p>
    <w:p w:rsidR="00282AD4" w:rsidRPr="008C080A" w:rsidRDefault="00282AD4" w:rsidP="00282AD4">
      <w:pPr>
        <w:pStyle w:val="a7"/>
        <w:ind w:left="780" w:firstLineChars="0" w:firstLine="0"/>
      </w:pPr>
      <w:r>
        <w:rPr>
          <w:rFonts w:hint="eastAsia"/>
        </w:rPr>
        <w:t>第四点：可以合并分离的数据，创建分区视图</w:t>
      </w:r>
      <w:r>
        <w:t xml:space="preserve"> </w:t>
      </w:r>
    </w:p>
    <w:p w:rsidR="00282AD4" w:rsidRDefault="00282AD4" w:rsidP="00282AD4">
      <w:pPr>
        <w:pStyle w:val="a7"/>
        <w:ind w:left="780" w:firstLineChars="0" w:firstLine="0"/>
      </w:pPr>
      <w:r>
        <w:rPr>
          <w:rFonts w:hint="eastAsia"/>
        </w:rPr>
        <w:t>随着社会的发展，公司的业务量的不断的扩大，一个大公司，下属都设有很</w:t>
      </w:r>
      <w:r>
        <w:t xml:space="preserve"> </w:t>
      </w:r>
    </w:p>
    <w:p w:rsidR="00282AD4" w:rsidRDefault="00282AD4" w:rsidP="00282AD4">
      <w:pPr>
        <w:pStyle w:val="a7"/>
        <w:ind w:left="780" w:firstLineChars="0" w:firstLine="0"/>
      </w:pPr>
      <w:r>
        <w:rPr>
          <w:rFonts w:hint="eastAsia"/>
        </w:rPr>
        <w:t>多的分公司，为了管理方便，我们需要统一表的结构，定期查看各公司业务</w:t>
      </w:r>
      <w:r>
        <w:t xml:space="preserve"> </w:t>
      </w:r>
    </w:p>
    <w:p w:rsidR="00282AD4" w:rsidRDefault="00282AD4" w:rsidP="00282AD4">
      <w:pPr>
        <w:pStyle w:val="a7"/>
        <w:ind w:left="780" w:firstLineChars="0" w:firstLine="0"/>
      </w:pPr>
      <w:r>
        <w:rPr>
          <w:rFonts w:hint="eastAsia"/>
        </w:rPr>
        <w:t>情况，而分别看各个公司的数据很不方便，没有很好的可比性，如果将这些</w:t>
      </w:r>
      <w:r>
        <w:t xml:space="preserve"> </w:t>
      </w:r>
    </w:p>
    <w:p w:rsidR="00282AD4" w:rsidRDefault="00282AD4" w:rsidP="00282AD4">
      <w:pPr>
        <w:pStyle w:val="a7"/>
        <w:ind w:left="780" w:firstLineChars="0" w:firstLine="0"/>
      </w:pPr>
      <w:r>
        <w:rPr>
          <w:rFonts w:hint="eastAsia"/>
        </w:rPr>
        <w:t>数据合并为一个表格里，就方便多啦，这时我们就可以使用</w:t>
      </w:r>
      <w:r>
        <w:t>union</w:t>
      </w:r>
      <w:r>
        <w:t>关键字，</w:t>
      </w:r>
      <w:r>
        <w:t xml:space="preserve"> </w:t>
      </w:r>
    </w:p>
    <w:p w:rsidR="00282AD4" w:rsidRPr="00282AD4" w:rsidRDefault="00282AD4" w:rsidP="00282AD4">
      <w:pPr>
        <w:pStyle w:val="a7"/>
        <w:ind w:left="780" w:firstLineChars="0" w:firstLine="0"/>
      </w:pPr>
      <w:r>
        <w:rPr>
          <w:rFonts w:hint="eastAsia"/>
        </w:rPr>
        <w:t>将各分公司的数据合并为一个视图。</w:t>
      </w:r>
      <w:r>
        <w:t xml:space="preserve"> </w:t>
      </w:r>
    </w:p>
    <w:p w:rsidR="001407F9" w:rsidRPr="00F349E6" w:rsidRDefault="001407F9" w:rsidP="00A40CCE">
      <w:pPr>
        <w:pStyle w:val="a7"/>
        <w:numPr>
          <w:ilvl w:val="0"/>
          <w:numId w:val="55"/>
        </w:numPr>
        <w:ind w:firstLineChars="0"/>
        <w:outlineLvl w:val="2"/>
        <w:rPr>
          <w:b/>
          <w:color w:val="FF0000"/>
        </w:rPr>
      </w:pPr>
      <w:r w:rsidRPr="00F349E6">
        <w:rPr>
          <w:rFonts w:hint="eastAsia"/>
          <w:b/>
          <w:color w:val="FF0000"/>
        </w:rPr>
        <w:t>数据库的索引有什么用，带来的问题是什么</w:t>
      </w:r>
      <w:r w:rsidRPr="00F349E6">
        <w:rPr>
          <w:rFonts w:hint="eastAsia"/>
          <w:b/>
          <w:color w:val="FF0000"/>
        </w:rPr>
        <w:t>?</w:t>
      </w:r>
    </w:p>
    <w:p w:rsidR="001407F9" w:rsidRPr="001407F9" w:rsidRDefault="001407F9" w:rsidP="001407F9">
      <w:pPr>
        <w:pStyle w:val="a7"/>
        <w:ind w:left="780" w:firstLineChars="0" w:firstLine="0"/>
        <w:rPr>
          <w:b/>
        </w:rPr>
      </w:pPr>
      <w:r>
        <w:rPr>
          <w:rFonts w:hint="eastAsia"/>
          <w:b/>
        </w:rPr>
        <w:tab/>
      </w:r>
      <w:r>
        <w:rPr>
          <w:rFonts w:hint="eastAsia"/>
          <w:b/>
        </w:rPr>
        <w:tab/>
      </w:r>
      <w:r w:rsidRPr="001407F9">
        <w:rPr>
          <w:b/>
        </w:rPr>
        <w:t>1</w:t>
      </w:r>
      <w:r w:rsidRPr="001407F9">
        <w:rPr>
          <w:b/>
        </w:rPr>
        <w:t>、索引定义</w:t>
      </w:r>
    </w:p>
    <w:p w:rsidR="001407F9" w:rsidRPr="00313F44" w:rsidRDefault="001407F9" w:rsidP="001407F9">
      <w:pPr>
        <w:pStyle w:val="a7"/>
        <w:widowControl/>
        <w:shd w:val="clear" w:color="auto" w:fill="FFFFFF"/>
        <w:ind w:left="1260" w:firstLineChars="0" w:firstLine="0"/>
        <w:jc w:val="left"/>
        <w:rPr>
          <w:rFonts w:ascii="Verdana" w:eastAsia="宋体" w:hAnsi="Verdana" w:cs="宋体"/>
          <w:color w:val="333333"/>
          <w:kern w:val="0"/>
          <w:szCs w:val="21"/>
        </w:rPr>
      </w:pPr>
      <w:r w:rsidRPr="00313F44">
        <w:rPr>
          <w:rFonts w:ascii="Verdana" w:eastAsia="宋体" w:hAnsi="Verdana" w:cs="宋体"/>
          <w:color w:val="333333"/>
          <w:kern w:val="0"/>
          <w:sz w:val="20"/>
          <w:szCs w:val="20"/>
        </w:rPr>
        <w:t>数据库</w:t>
      </w:r>
      <w:hyperlink r:id="rId93" w:tgtFrame="_blank" w:history="1">
        <w:r w:rsidRPr="00313F44">
          <w:rPr>
            <w:rFonts w:ascii="Verdana" w:eastAsia="宋体" w:hAnsi="Verdana" w:cs="宋体"/>
            <w:color w:val="000000"/>
            <w:kern w:val="0"/>
            <w:sz w:val="20"/>
            <w:szCs w:val="20"/>
          </w:rPr>
          <w:t>索引</w:t>
        </w:r>
      </w:hyperlink>
      <w:r w:rsidRPr="00313F44">
        <w:rPr>
          <w:rFonts w:ascii="Verdana" w:eastAsia="宋体" w:hAnsi="Verdana" w:cs="宋体"/>
          <w:color w:val="333333"/>
          <w:kern w:val="0"/>
          <w:sz w:val="20"/>
          <w:szCs w:val="20"/>
        </w:rPr>
        <w:t>好比是一本书前面的目录，能加快数据库的查询速度。</w:t>
      </w:r>
      <w:hyperlink r:id="rId94" w:tgtFrame="_blank" w:history="1">
        <w:r w:rsidRPr="00313F44">
          <w:rPr>
            <w:rFonts w:ascii="Verdana" w:eastAsia="宋体" w:hAnsi="Verdana" w:cs="宋体"/>
            <w:color w:val="000000"/>
            <w:kern w:val="0"/>
            <w:sz w:val="20"/>
            <w:szCs w:val="20"/>
          </w:rPr>
          <w:t>索引</w:t>
        </w:r>
      </w:hyperlink>
      <w:r w:rsidRPr="00313F44">
        <w:rPr>
          <w:rFonts w:ascii="Verdana" w:eastAsia="宋体" w:hAnsi="Verdana" w:cs="宋体"/>
          <w:color w:val="333333"/>
          <w:kern w:val="0"/>
          <w:sz w:val="20"/>
          <w:szCs w:val="20"/>
        </w:rPr>
        <w:t>是对数据库表中一个或多个列（例如，</w:t>
      </w:r>
      <w:r w:rsidRPr="00313F44">
        <w:rPr>
          <w:rFonts w:ascii="Verdana" w:eastAsia="宋体" w:hAnsi="Verdana" w:cs="宋体"/>
          <w:color w:val="333333"/>
          <w:kern w:val="0"/>
          <w:sz w:val="20"/>
          <w:szCs w:val="20"/>
        </w:rPr>
        <w:t xml:space="preserve">employee </w:t>
      </w:r>
      <w:r w:rsidRPr="00313F44">
        <w:rPr>
          <w:rFonts w:ascii="Verdana" w:eastAsia="宋体" w:hAnsi="Verdana" w:cs="宋体"/>
          <w:color w:val="333333"/>
          <w:kern w:val="0"/>
          <w:sz w:val="20"/>
          <w:szCs w:val="20"/>
        </w:rPr>
        <w:t>表的姓氏</w:t>
      </w:r>
      <w:r w:rsidRPr="00313F44">
        <w:rPr>
          <w:rFonts w:ascii="Verdana" w:eastAsia="宋体" w:hAnsi="Verdana" w:cs="宋体"/>
          <w:color w:val="333333"/>
          <w:kern w:val="0"/>
          <w:sz w:val="20"/>
          <w:szCs w:val="20"/>
        </w:rPr>
        <w:t xml:space="preserve"> (</w:t>
      </w:r>
      <w:proofErr w:type="spellStart"/>
      <w:r w:rsidRPr="00313F44">
        <w:rPr>
          <w:rFonts w:ascii="Verdana" w:eastAsia="宋体" w:hAnsi="Verdana" w:cs="宋体"/>
          <w:color w:val="333333"/>
          <w:kern w:val="0"/>
          <w:sz w:val="20"/>
          <w:szCs w:val="20"/>
        </w:rPr>
        <w:t>lname</w:t>
      </w:r>
      <w:proofErr w:type="spellEnd"/>
      <w:r w:rsidRPr="00313F44">
        <w:rPr>
          <w:rFonts w:ascii="Verdana" w:eastAsia="宋体" w:hAnsi="Verdana" w:cs="宋体"/>
          <w:color w:val="333333"/>
          <w:kern w:val="0"/>
          <w:sz w:val="20"/>
          <w:szCs w:val="20"/>
        </w:rPr>
        <w:t xml:space="preserve">) </w:t>
      </w:r>
      <w:r w:rsidRPr="00313F44">
        <w:rPr>
          <w:rFonts w:ascii="Verdana" w:eastAsia="宋体" w:hAnsi="Verdana" w:cs="宋体"/>
          <w:color w:val="333333"/>
          <w:kern w:val="0"/>
          <w:sz w:val="20"/>
          <w:szCs w:val="20"/>
        </w:rPr>
        <w:t>列）的值进行排序的结构。如果想按特定职员的姓来查找他或她，则与在表中搜索所有的行相比，索引有助于更快地获取信息。</w:t>
      </w:r>
    </w:p>
    <w:p w:rsidR="001407F9" w:rsidRPr="001407F9" w:rsidRDefault="001407F9" w:rsidP="001407F9">
      <w:pPr>
        <w:pStyle w:val="a7"/>
        <w:ind w:left="780" w:firstLineChars="0" w:firstLine="0"/>
        <w:rPr>
          <w:b/>
        </w:rPr>
      </w:pPr>
      <w:r>
        <w:rPr>
          <w:rFonts w:hint="eastAsia"/>
          <w:b/>
        </w:rPr>
        <w:tab/>
      </w:r>
      <w:r>
        <w:rPr>
          <w:rFonts w:hint="eastAsia"/>
          <w:b/>
        </w:rPr>
        <w:tab/>
      </w:r>
      <w:r w:rsidRPr="001407F9">
        <w:rPr>
          <w:b/>
        </w:rPr>
        <w:t>2</w:t>
      </w:r>
      <w:r>
        <w:rPr>
          <w:b/>
        </w:rPr>
        <w:t>、建立索引的优缺点</w:t>
      </w:r>
    </w:p>
    <w:p w:rsidR="001407F9" w:rsidRPr="00313F44" w:rsidRDefault="001407F9" w:rsidP="001407F9">
      <w:pPr>
        <w:pStyle w:val="a7"/>
        <w:widowControl/>
        <w:shd w:val="clear" w:color="auto" w:fill="FFFFFF"/>
        <w:ind w:left="1260" w:firstLineChars="0" w:firstLine="0"/>
        <w:jc w:val="left"/>
        <w:rPr>
          <w:rFonts w:ascii="宋体" w:eastAsia="宋体" w:hAnsi="宋体" w:cs="宋体"/>
          <w:color w:val="333333"/>
          <w:kern w:val="0"/>
          <w:szCs w:val="21"/>
        </w:rPr>
      </w:pPr>
      <w:r w:rsidRPr="001407F9">
        <w:rPr>
          <w:rFonts w:ascii="宋体" w:eastAsia="宋体" w:hAnsi="宋体" w:cs="宋体"/>
          <w:b/>
          <w:color w:val="333333"/>
          <w:kern w:val="0"/>
          <w:szCs w:val="21"/>
        </w:rPr>
        <w:t>优点：</w:t>
      </w:r>
      <w:r w:rsidRPr="001407F9">
        <w:rPr>
          <w:rFonts w:ascii="宋体" w:eastAsia="宋体" w:hAnsi="宋体" w:cs="宋体"/>
          <w:b/>
          <w:bCs/>
          <w:color w:val="333333"/>
          <w:kern w:val="0"/>
          <w:szCs w:val="21"/>
        </w:rPr>
        <w:br/>
      </w:r>
      <w:r w:rsidRPr="00313F44">
        <w:rPr>
          <w:rFonts w:ascii="宋体" w:eastAsia="宋体" w:hAnsi="宋体" w:cs="宋体"/>
          <w:color w:val="333333"/>
          <w:kern w:val="0"/>
          <w:szCs w:val="21"/>
        </w:rPr>
        <w:t xml:space="preserve"> </w:t>
      </w:r>
      <w:r w:rsidRPr="001407F9">
        <w:rPr>
          <w:rFonts w:ascii="Verdana" w:eastAsia="宋体" w:hAnsi="Verdana" w:cs="宋体"/>
          <w:color w:val="333333"/>
          <w:kern w:val="0"/>
          <w:sz w:val="20"/>
          <w:szCs w:val="20"/>
        </w:rPr>
        <w:t xml:space="preserve">   1.</w:t>
      </w:r>
      <w:r w:rsidRPr="001407F9">
        <w:rPr>
          <w:rFonts w:ascii="Verdana" w:eastAsia="宋体" w:hAnsi="Verdana" w:cs="宋体"/>
          <w:color w:val="333333"/>
          <w:kern w:val="0"/>
          <w:sz w:val="20"/>
          <w:szCs w:val="20"/>
        </w:rPr>
        <w:t>大大加快数据的检索速度</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br/>
      </w:r>
      <w:r w:rsidRPr="001407F9">
        <w:rPr>
          <w:rFonts w:ascii="Verdana" w:eastAsia="宋体" w:hAnsi="Verdana" w:cs="宋体"/>
          <w:color w:val="333333"/>
          <w:kern w:val="0"/>
          <w:sz w:val="20"/>
          <w:szCs w:val="20"/>
        </w:rPr>
        <w:lastRenderedPageBreak/>
        <w:t xml:space="preserve">    2.</w:t>
      </w:r>
      <w:r w:rsidRPr="001407F9">
        <w:rPr>
          <w:rFonts w:ascii="Verdana" w:eastAsia="宋体" w:hAnsi="Verdana" w:cs="宋体"/>
          <w:color w:val="333333"/>
          <w:kern w:val="0"/>
          <w:sz w:val="20"/>
          <w:szCs w:val="20"/>
        </w:rPr>
        <w:t>创建唯一性索引，保证数据库表中每一行数据的唯一性</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br/>
        <w:t xml:space="preserve">    3.</w:t>
      </w:r>
      <w:r w:rsidRPr="001407F9">
        <w:rPr>
          <w:rFonts w:ascii="Verdana" w:eastAsia="宋体" w:hAnsi="Verdana" w:cs="宋体"/>
          <w:color w:val="333333"/>
          <w:kern w:val="0"/>
          <w:sz w:val="20"/>
          <w:szCs w:val="20"/>
        </w:rPr>
        <w:t>加速表和表之间的连接</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br/>
        <w:t xml:space="preserve">    4.</w:t>
      </w:r>
      <w:r w:rsidRPr="001407F9">
        <w:rPr>
          <w:rFonts w:ascii="Verdana" w:eastAsia="宋体" w:hAnsi="Verdana" w:cs="宋体"/>
          <w:color w:val="333333"/>
          <w:kern w:val="0"/>
          <w:sz w:val="20"/>
          <w:szCs w:val="20"/>
        </w:rPr>
        <w:t>在使用分组和排序子句进行数据检索时，可以显著减少查询中分组和排</w:t>
      </w:r>
      <w:r w:rsidRPr="001407F9">
        <w:rPr>
          <w:rFonts w:ascii="Verdana" w:eastAsia="宋体" w:hAnsi="Verdana" w:cs="宋体" w:hint="eastAsia"/>
          <w:color w:val="333333"/>
          <w:kern w:val="0"/>
          <w:sz w:val="20"/>
          <w:szCs w:val="20"/>
        </w:rPr>
        <w:tab/>
      </w:r>
      <w:r w:rsidRPr="001407F9">
        <w:rPr>
          <w:rFonts w:ascii="Verdana" w:eastAsia="宋体" w:hAnsi="Verdana" w:cs="宋体"/>
          <w:color w:val="333333"/>
          <w:kern w:val="0"/>
          <w:sz w:val="20"/>
          <w:szCs w:val="20"/>
        </w:rPr>
        <w:t>序的时间。</w:t>
      </w:r>
    </w:p>
    <w:p w:rsidR="001407F9" w:rsidRPr="00313F44" w:rsidRDefault="001407F9" w:rsidP="001407F9">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宋体" w:eastAsia="宋体" w:hAnsi="宋体" w:cs="宋体"/>
          <w:color w:val="333333"/>
          <w:kern w:val="0"/>
          <w:szCs w:val="21"/>
        </w:rPr>
      </w:pPr>
      <w:r w:rsidRPr="001407F9">
        <w:rPr>
          <w:rFonts w:ascii="宋体" w:eastAsia="宋体" w:hAnsi="宋体" w:cs="宋体"/>
          <w:b/>
          <w:color w:val="333333"/>
          <w:kern w:val="0"/>
          <w:szCs w:val="21"/>
        </w:rPr>
        <w:t>缺点：</w:t>
      </w:r>
      <w:r w:rsidRPr="00313F44">
        <w:rPr>
          <w:rFonts w:ascii="宋体" w:eastAsia="宋体" w:hAnsi="宋体" w:cs="宋体"/>
          <w:color w:val="333333"/>
          <w:kern w:val="0"/>
          <w:szCs w:val="21"/>
        </w:rPr>
        <w:br/>
        <w:t xml:space="preserve">　</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t>1.</w:t>
      </w:r>
      <w:r w:rsidRPr="001407F9">
        <w:rPr>
          <w:rFonts w:ascii="Verdana" w:eastAsia="宋体" w:hAnsi="Verdana" w:cs="宋体"/>
          <w:color w:val="333333"/>
          <w:kern w:val="0"/>
          <w:sz w:val="20"/>
          <w:szCs w:val="20"/>
        </w:rPr>
        <w:t>索引需要占用数据表以外的物理存储空间</w:t>
      </w:r>
      <w:r w:rsidRPr="001407F9">
        <w:rPr>
          <w:rFonts w:ascii="Verdana" w:eastAsia="宋体" w:hAnsi="Verdana" w:cs="宋体"/>
          <w:color w:val="333333"/>
          <w:kern w:val="0"/>
          <w:sz w:val="20"/>
          <w:szCs w:val="20"/>
        </w:rPr>
        <w:br/>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t>2.</w:t>
      </w:r>
      <w:r w:rsidRPr="001407F9">
        <w:rPr>
          <w:rFonts w:ascii="Verdana" w:eastAsia="宋体" w:hAnsi="Verdana" w:cs="宋体"/>
          <w:color w:val="333333"/>
          <w:kern w:val="0"/>
          <w:sz w:val="20"/>
          <w:szCs w:val="20"/>
        </w:rPr>
        <w:t>创建索引和维护索引要花费一定的时间</w:t>
      </w:r>
      <w:r w:rsidRPr="001407F9">
        <w:rPr>
          <w:rFonts w:ascii="Verdana" w:eastAsia="宋体" w:hAnsi="Verdana" w:cs="宋体"/>
          <w:color w:val="333333"/>
          <w:kern w:val="0"/>
          <w:sz w:val="20"/>
          <w:szCs w:val="20"/>
        </w:rPr>
        <w:br/>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t>3.</w:t>
      </w:r>
      <w:r w:rsidRPr="001407F9">
        <w:rPr>
          <w:rFonts w:ascii="Verdana" w:eastAsia="宋体" w:hAnsi="Verdana" w:cs="宋体"/>
          <w:color w:val="333333"/>
          <w:kern w:val="0"/>
          <w:sz w:val="20"/>
          <w:szCs w:val="20"/>
        </w:rPr>
        <w:t>当对表进行更新操作时，索引需要被重建，这样降低了数据的维护速度。</w:t>
      </w:r>
    </w:p>
    <w:p w:rsidR="001407F9" w:rsidRDefault="001407F9" w:rsidP="001407F9">
      <w:pPr>
        <w:pStyle w:val="a7"/>
        <w:ind w:left="1260" w:firstLineChars="0" w:firstLine="0"/>
      </w:pPr>
      <w:r w:rsidRPr="001407F9">
        <w:rPr>
          <w:b/>
        </w:rPr>
        <w:t>3</w:t>
      </w:r>
      <w:r>
        <w:rPr>
          <w:b/>
        </w:rPr>
        <w:t>、索引类型</w:t>
      </w:r>
      <w:r w:rsidRPr="00313F44">
        <w:rPr>
          <w:rFonts w:ascii="宋体" w:eastAsia="宋体" w:hAnsi="宋体" w:cs="宋体"/>
          <w:color w:val="333333"/>
          <w:kern w:val="0"/>
          <w:szCs w:val="21"/>
        </w:rPr>
        <w:br/>
        <w:t xml:space="preserve"> </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t>根据数据库的功能，可以在数据库设计器中创建索引：</w:t>
      </w:r>
      <w:r w:rsidRPr="001407F9">
        <w:rPr>
          <w:rFonts w:ascii="Verdana" w:eastAsia="宋体" w:hAnsi="Verdana" w:cs="宋体"/>
          <w:b/>
          <w:color w:val="333333"/>
          <w:kern w:val="0"/>
          <w:sz w:val="20"/>
          <w:szCs w:val="20"/>
        </w:rPr>
        <w:t>唯一索引、主键索引和聚集索引</w:t>
      </w:r>
      <w:r w:rsidRPr="001407F9">
        <w:rPr>
          <w:rFonts w:ascii="Verdana" w:eastAsia="宋体" w:hAnsi="Verdana" w:cs="宋体"/>
          <w:color w:val="333333"/>
          <w:kern w:val="0"/>
          <w:sz w:val="20"/>
          <w:szCs w:val="20"/>
        </w:rPr>
        <w:t>。</w:t>
      </w:r>
      <w:r w:rsidRPr="001407F9">
        <w:rPr>
          <w:rFonts w:ascii="Verdana" w:eastAsia="宋体" w:hAnsi="Verdana" w:cs="宋体"/>
          <w:color w:val="333333"/>
          <w:kern w:val="0"/>
          <w:sz w:val="20"/>
          <w:szCs w:val="20"/>
        </w:rPr>
        <w:t xml:space="preserve"> </w:t>
      </w:r>
      <w:r w:rsidRPr="001407F9">
        <w:rPr>
          <w:rFonts w:ascii="Verdana" w:eastAsia="宋体" w:hAnsi="Verdana" w:cs="宋体"/>
          <w:color w:val="333333"/>
          <w:kern w:val="0"/>
          <w:sz w:val="20"/>
          <w:szCs w:val="20"/>
        </w:rPr>
        <w:t>尽管唯一索引有助于定位信息，但为获得最佳性能结果，建议改用主键或唯一约束。</w:t>
      </w:r>
      <w:r w:rsidRPr="001407F9">
        <w:rPr>
          <w:rFonts w:ascii="Verdana" w:eastAsia="宋体" w:hAnsi="Verdana" w:cs="宋体"/>
          <w:color w:val="333333"/>
          <w:kern w:val="0"/>
          <w:sz w:val="20"/>
          <w:szCs w:val="20"/>
        </w:rPr>
        <w:t xml:space="preserve">  </w:t>
      </w:r>
      <w:r w:rsidRPr="001407F9">
        <w:br/>
      </w:r>
      <w:r w:rsidRPr="001407F9">
        <w:t>唯一索引：</w:t>
      </w:r>
      <w:r w:rsidRPr="001407F9">
        <w:t xml:space="preserve">   UNIQUE     </w:t>
      </w:r>
    </w:p>
    <w:p w:rsidR="001407F9" w:rsidRPr="001407F9" w:rsidRDefault="001407F9" w:rsidP="001407F9">
      <w:pPr>
        <w:pStyle w:val="a7"/>
        <w:ind w:left="1260" w:firstLineChars="0" w:firstLine="0"/>
      </w:pPr>
      <w:r w:rsidRPr="001407F9">
        <w:t>例如：</w:t>
      </w:r>
      <w:r w:rsidRPr="001407F9">
        <w:t xml:space="preserve">create unique index </w:t>
      </w:r>
      <w:proofErr w:type="spellStart"/>
      <w:r w:rsidRPr="001407F9">
        <w:t>stusno</w:t>
      </w:r>
      <w:proofErr w:type="spellEnd"/>
      <w:r w:rsidRPr="001407F9">
        <w:t xml:space="preserve"> on student</w:t>
      </w:r>
      <w:r w:rsidRPr="001407F9">
        <w:t>（</w:t>
      </w:r>
      <w:proofErr w:type="spellStart"/>
      <w:r w:rsidRPr="001407F9">
        <w:t>sno</w:t>
      </w:r>
      <w:proofErr w:type="spellEnd"/>
      <w:r w:rsidRPr="001407F9">
        <w:t>）；</w:t>
      </w:r>
      <w:r w:rsidRPr="001407F9">
        <w:br/>
      </w:r>
      <w:r w:rsidRPr="001407F9">
        <w:t>表明此索引的每一个索引值只对应唯一的数据记录，对于单列惟一性索引，这保证单列不包含重复的值。对于多列惟一性索引，保证多个值的组合不重复。</w:t>
      </w:r>
    </w:p>
    <w:p w:rsidR="001407F9" w:rsidRPr="00124F7B" w:rsidRDefault="001407F9" w:rsidP="001407F9">
      <w:pPr>
        <w:pStyle w:val="a7"/>
        <w:ind w:left="1260" w:firstLineChars="0" w:firstLine="0"/>
        <w:rPr>
          <w:rFonts w:ascii="宋体" w:eastAsia="宋体" w:hAnsi="宋体" w:cs="宋体"/>
          <w:color w:val="333333"/>
          <w:kern w:val="0"/>
          <w:szCs w:val="21"/>
        </w:rPr>
      </w:pPr>
      <w:r w:rsidRPr="001407F9">
        <w:br/>
      </w:r>
      <w:r w:rsidRPr="001407F9">
        <w:t>主键索引：</w:t>
      </w:r>
      <w:r w:rsidRPr="001407F9">
        <w:t xml:space="preserve">   primary key</w:t>
      </w:r>
      <w:r w:rsidRPr="001407F9">
        <w:br/>
      </w:r>
      <w:r w:rsidRPr="001407F9">
        <w:t>数据库表经常有一列或列组合，其值唯一标识表中的每一行。该列称为表的主键。</w:t>
      </w:r>
      <w:r>
        <w:t xml:space="preserve"> </w:t>
      </w:r>
      <w:r w:rsidRPr="001407F9">
        <w:t>在数据库关系图中为表定义主键将自动创建主键索引，主键索引是唯一索引的特定类型。该索引要求主键中的每个值都唯一。当在查询中使用主键索引时，它还允许对数据的快速访问。</w:t>
      </w:r>
      <w:r w:rsidRPr="001407F9">
        <w:t xml:space="preserve"> </w:t>
      </w:r>
      <w:r w:rsidRPr="00313F44">
        <w:rPr>
          <w:rFonts w:ascii="宋体" w:eastAsia="宋体" w:hAnsi="宋体" w:cs="宋体"/>
          <w:color w:val="333333"/>
          <w:kern w:val="0"/>
          <w:szCs w:val="21"/>
        </w:rPr>
        <w:br/>
      </w:r>
      <w:r w:rsidRPr="00313F44">
        <w:rPr>
          <w:rFonts w:ascii="宋体" w:eastAsia="宋体" w:hAnsi="宋体" w:cs="宋体"/>
          <w:color w:val="333333"/>
          <w:kern w:val="0"/>
          <w:szCs w:val="21"/>
        </w:rPr>
        <w:br/>
      </w:r>
      <w:hyperlink r:id="rId95" w:history="1">
        <w:r w:rsidRPr="001407F9">
          <w:t>聚集索引</w:t>
        </w:r>
      </w:hyperlink>
      <w:r w:rsidRPr="001407F9">
        <w:t>：</w:t>
      </w:r>
      <w:r w:rsidRPr="001407F9">
        <w:t xml:space="preserve">cluster  </w:t>
      </w:r>
      <w:r w:rsidRPr="001407F9">
        <w:br/>
      </w:r>
      <w:r w:rsidRPr="001407F9">
        <w:t>在聚集索引中，表中行的物理顺序与键值的逻辑（索引）顺序相同。一个表只能包含一个聚集索引。</w:t>
      </w:r>
      <w:r>
        <w:t xml:space="preserve"> </w:t>
      </w:r>
      <w:r w:rsidRPr="001407F9">
        <w:t>如果某索引不是聚集索引，则表中行的物理顺序与键值的逻辑顺序不匹配。与非聚集索引相比，聚集索引通常提供更快的数据访问速度。</w:t>
      </w:r>
      <w:r w:rsidRPr="001407F9">
        <w:t> </w:t>
      </w:r>
    </w:p>
    <w:p w:rsidR="001407F9" w:rsidRPr="001407F9" w:rsidRDefault="001407F9" w:rsidP="001407F9">
      <w:pPr>
        <w:pStyle w:val="a7"/>
        <w:ind w:left="1260" w:firstLineChars="0" w:firstLine="0"/>
        <w:rPr>
          <w:b/>
        </w:rPr>
      </w:pPr>
      <w:r w:rsidRPr="001407F9">
        <w:rPr>
          <w:b/>
        </w:rPr>
        <w:t>4</w:t>
      </w:r>
      <w:r w:rsidRPr="001407F9">
        <w:rPr>
          <w:b/>
        </w:rPr>
        <w:t>、索引的实现方式</w:t>
      </w:r>
    </w:p>
    <w:p w:rsidR="001407F9" w:rsidRPr="001407F9" w:rsidRDefault="001407F9" w:rsidP="001407F9">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Arial" w:eastAsia="宋体" w:hAnsi="Arial" w:cs="Arial"/>
          <w:b/>
          <w:color w:val="333333"/>
          <w:kern w:val="0"/>
          <w:szCs w:val="21"/>
        </w:rPr>
      </w:pPr>
      <w:r w:rsidRPr="001407F9">
        <w:rPr>
          <w:rFonts w:ascii="Arial" w:eastAsia="宋体" w:hAnsi="Arial" w:cs="Arial"/>
          <w:b/>
          <w:color w:val="333333"/>
          <w:kern w:val="0"/>
          <w:szCs w:val="21"/>
        </w:rPr>
        <w:t>1</w:t>
      </w:r>
      <w:r w:rsidRPr="001407F9">
        <w:rPr>
          <w:rFonts w:ascii="Arial" w:eastAsia="宋体" w:hAnsi="Arial" w:cs="Arial" w:hint="eastAsia"/>
          <w:b/>
          <w:color w:val="333333"/>
          <w:kern w:val="0"/>
          <w:szCs w:val="21"/>
        </w:rPr>
        <w:t>、</w:t>
      </w:r>
      <w:r w:rsidRPr="001407F9">
        <w:rPr>
          <w:rFonts w:ascii="Arial" w:eastAsia="宋体" w:hAnsi="Arial" w:cs="Arial"/>
          <w:b/>
          <w:color w:val="333333"/>
          <w:kern w:val="0"/>
          <w:szCs w:val="21"/>
        </w:rPr>
        <w:t xml:space="preserve"> </w:t>
      </w:r>
      <w:hyperlink r:id="rId96" w:history="1">
        <w:r w:rsidRPr="001407F9">
          <w:rPr>
            <w:rFonts w:ascii="Arial" w:eastAsia="宋体" w:hAnsi="Arial" w:cs="Arial"/>
            <w:b/>
            <w:color w:val="000000"/>
            <w:kern w:val="0"/>
            <w:szCs w:val="21"/>
          </w:rPr>
          <w:t>B+</w:t>
        </w:r>
        <w:r w:rsidRPr="001407F9">
          <w:rPr>
            <w:rFonts w:ascii="Arial" w:eastAsia="宋体" w:hAnsi="Arial" w:cs="Arial"/>
            <w:b/>
            <w:color w:val="000000"/>
            <w:kern w:val="0"/>
            <w:szCs w:val="21"/>
          </w:rPr>
          <w:t>树</w:t>
        </w:r>
      </w:hyperlink>
    </w:p>
    <w:p w:rsidR="001407F9" w:rsidRPr="00313F44" w:rsidRDefault="001407F9" w:rsidP="001407F9">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宋体" w:eastAsia="宋体" w:hAnsi="宋体" w:cs="宋体"/>
          <w:color w:val="333333"/>
          <w:kern w:val="0"/>
          <w:szCs w:val="21"/>
        </w:rPr>
      </w:pPr>
      <w:r w:rsidRPr="00313F44">
        <w:rPr>
          <w:rFonts w:ascii="宋体" w:eastAsia="宋体" w:hAnsi="宋体" w:cs="宋体"/>
          <w:color w:val="333333"/>
          <w:kern w:val="0"/>
          <w:szCs w:val="21"/>
        </w:rPr>
        <w:t>经常听到B+树就是这个概念，用这个树的目的和红黑树差不多，也是为了尽量保持树的平衡，当然红黑树是二叉树，但B+树就不是二叉树了，节点下面可以有多个子节点，数据库开发商会设置子节点数的一个最大值，这个值不会太小，所以B+树一般来说比较矮胖，而红黑树就比较瘦高了。</w:t>
      </w:r>
      <w:r w:rsidRPr="00313F44">
        <w:rPr>
          <w:rFonts w:ascii="宋体" w:eastAsia="宋体" w:hAnsi="宋体" w:cs="宋体"/>
          <w:color w:val="333333"/>
          <w:kern w:val="0"/>
          <w:szCs w:val="21"/>
        </w:rPr>
        <w:br/>
        <w:t>关于B+树的插入，删除，会涉及到一些算法以保持树的平衡，这里就不详述了。ORACLE的默认索引就是这种结构的。</w:t>
      </w:r>
      <w:r w:rsidRPr="00313F44">
        <w:rPr>
          <w:rFonts w:ascii="宋体" w:eastAsia="宋体" w:hAnsi="宋体" w:cs="宋体"/>
          <w:color w:val="333333"/>
          <w:kern w:val="0"/>
          <w:szCs w:val="21"/>
        </w:rPr>
        <w:br/>
        <w:t>如果经常需要同时对两个字段进行AND查询,那么使用两个单独索引不如建立一个复合索引，因为两个单独索引通常数据库只能使用其中一个，而使用复合索引因为索引本身就对应到两个字段上的，效率会有很大提高。</w:t>
      </w:r>
      <w:r w:rsidRPr="00313F44">
        <w:rPr>
          <w:rFonts w:ascii="宋体" w:eastAsia="宋体" w:hAnsi="宋体" w:cs="宋体"/>
          <w:color w:val="333333"/>
          <w:kern w:val="0"/>
          <w:szCs w:val="21"/>
        </w:rPr>
        <w:br/>
      </w:r>
      <w:r w:rsidR="00E016D0">
        <w:rPr>
          <w:rFonts w:ascii="宋体" w:eastAsia="宋体" w:hAnsi="宋体" w:cs="宋体"/>
          <w:b/>
          <w:color w:val="333333"/>
          <w:kern w:val="0"/>
          <w:szCs w:val="21"/>
        </w:rPr>
        <w:t>2</w:t>
      </w:r>
      <w:r w:rsidR="00E016D0">
        <w:rPr>
          <w:rFonts w:ascii="宋体" w:eastAsia="宋体" w:hAnsi="宋体" w:cs="宋体" w:hint="eastAsia"/>
          <w:b/>
          <w:color w:val="333333"/>
          <w:kern w:val="0"/>
          <w:szCs w:val="21"/>
        </w:rPr>
        <w:t>、</w:t>
      </w:r>
      <w:r w:rsidRPr="00E016D0">
        <w:rPr>
          <w:rFonts w:ascii="宋体" w:eastAsia="宋体" w:hAnsi="宋体" w:cs="宋体"/>
          <w:b/>
          <w:color w:val="333333"/>
          <w:kern w:val="0"/>
          <w:szCs w:val="21"/>
        </w:rPr>
        <w:t>散列索引</w:t>
      </w:r>
      <w:r w:rsidRPr="00E016D0">
        <w:rPr>
          <w:rFonts w:ascii="宋体" w:eastAsia="宋体" w:hAnsi="宋体" w:cs="宋体"/>
          <w:b/>
          <w:color w:val="333333"/>
          <w:kern w:val="0"/>
          <w:szCs w:val="21"/>
        </w:rPr>
        <w:br/>
      </w:r>
      <w:r w:rsidRPr="00313F44">
        <w:rPr>
          <w:rFonts w:ascii="宋体" w:eastAsia="宋体" w:hAnsi="宋体" w:cs="宋体"/>
          <w:color w:val="333333"/>
          <w:kern w:val="0"/>
          <w:szCs w:val="21"/>
        </w:rPr>
        <w:t xml:space="preserve">    第二种索引叫做散列索引，就是通过散列函数来定位的一种索引，不过很少有单独使用散列索引的，反而是散列文件组织用的比较多。</w:t>
      </w:r>
      <w:r w:rsidRPr="00313F44">
        <w:rPr>
          <w:rFonts w:ascii="宋体" w:eastAsia="宋体" w:hAnsi="宋体" w:cs="宋体"/>
          <w:color w:val="333333"/>
          <w:kern w:val="0"/>
          <w:szCs w:val="21"/>
        </w:rPr>
        <w:br/>
        <w:t>散列文件组织就是根据一个键通过散列计算把对应的记录都放到同一个槽中，这样的话相同的键值对应的记录就一定是放在同一个文件里了，也就减少了文件读取的次数，提高了效率。</w:t>
      </w:r>
      <w:r w:rsidRPr="00313F44">
        <w:rPr>
          <w:rFonts w:ascii="宋体" w:eastAsia="宋体" w:hAnsi="宋体" w:cs="宋体"/>
          <w:color w:val="333333"/>
          <w:kern w:val="0"/>
          <w:szCs w:val="21"/>
        </w:rPr>
        <w:br/>
        <w:t>散列索引呢就是根据对应键的散列码来找到最终的索引项的技术，其实和B树就差不多了，也就是一种索引之上的二级辅助索引，我理解散列索引都是二级或更高级的稀疏索引，否则桶就太多了，效率也不会很高。</w:t>
      </w:r>
      <w:r w:rsidRPr="00313F44">
        <w:rPr>
          <w:rFonts w:ascii="宋体" w:eastAsia="宋体" w:hAnsi="宋体" w:cs="宋体"/>
          <w:color w:val="333333"/>
          <w:kern w:val="0"/>
          <w:szCs w:val="21"/>
        </w:rPr>
        <w:br/>
      </w:r>
      <w:r w:rsidR="00E016D0">
        <w:rPr>
          <w:rFonts w:ascii="宋体" w:eastAsia="宋体" w:hAnsi="宋体" w:cs="宋体" w:hint="eastAsia"/>
          <w:b/>
          <w:color w:val="333333"/>
          <w:kern w:val="0"/>
          <w:szCs w:val="21"/>
        </w:rPr>
        <w:t>3、</w:t>
      </w:r>
      <w:r w:rsidRPr="00E016D0">
        <w:rPr>
          <w:rFonts w:ascii="宋体" w:eastAsia="宋体" w:hAnsi="宋体" w:cs="宋体"/>
          <w:b/>
          <w:color w:val="333333"/>
          <w:kern w:val="0"/>
          <w:szCs w:val="21"/>
        </w:rPr>
        <w:t>位图索引</w:t>
      </w:r>
      <w:r w:rsidRPr="00313F44">
        <w:rPr>
          <w:rFonts w:ascii="宋体" w:eastAsia="宋体" w:hAnsi="宋体" w:cs="宋体"/>
          <w:color w:val="333333"/>
          <w:kern w:val="0"/>
          <w:szCs w:val="21"/>
        </w:rPr>
        <w:br/>
      </w:r>
      <w:r w:rsidRPr="00313F44">
        <w:rPr>
          <w:rFonts w:ascii="宋体" w:eastAsia="宋体" w:hAnsi="宋体" w:cs="宋体"/>
          <w:color w:val="333333"/>
          <w:kern w:val="0"/>
          <w:szCs w:val="21"/>
        </w:rPr>
        <w:lastRenderedPageBreak/>
        <w:t xml:space="preserve">    位图索引是一种针对多个字段的简单查询设计一种特殊的索引，适用范围比较小，只适用于字段值固定并且值的种类很少的情况，比如性别，只能有男和女，或者级别，状态等等，并且只有在同时对多个这样的字段查询时才能体现出位图的优势。</w:t>
      </w:r>
      <w:r w:rsidRPr="00313F44">
        <w:rPr>
          <w:rFonts w:ascii="宋体" w:eastAsia="宋体" w:hAnsi="宋体" w:cs="宋体"/>
          <w:color w:val="333333"/>
          <w:kern w:val="0"/>
          <w:szCs w:val="21"/>
        </w:rPr>
        <w:br/>
        <w:t>位图的基本思想就是对每一个条件都用0或者1来表示，如有5条记录，性别分别是男，女，男，男，女，那么如果使用位图索引就会建立两个位图，对应男的10110和对应女的01001,这样做有什么好处呢，就是如果同时对多个这种类型的字段进行and或or查询时，可以使用按位与和按位或来直接得到结果了。</w:t>
      </w:r>
      <w:r w:rsidRPr="00313F44">
        <w:rPr>
          <w:rFonts w:ascii="宋体" w:eastAsia="宋体" w:hAnsi="宋体" w:cs="宋体"/>
          <w:color w:val="333333"/>
          <w:kern w:val="0"/>
          <w:szCs w:val="21"/>
        </w:rPr>
        <w:br/>
        <w:t>B+树最常用，性能也不差，用于范围查询和单值查询都可以。特别是范围查询，非得用B+树这种顺序的才可以了。</w:t>
      </w:r>
      <w:r w:rsidRPr="00313F44">
        <w:rPr>
          <w:rFonts w:ascii="宋体" w:eastAsia="宋体" w:hAnsi="宋体" w:cs="宋体"/>
          <w:color w:val="333333"/>
          <w:kern w:val="0"/>
          <w:szCs w:val="21"/>
        </w:rPr>
        <w:br/>
        <w:t>HASH的如果只是对单值查询的话速度会比B+树快一点，但是ORACLE好像不支持HASH索引，只支持HASH表空间。</w:t>
      </w:r>
      <w:r w:rsidRPr="00313F44">
        <w:rPr>
          <w:rFonts w:ascii="宋体" w:eastAsia="宋体" w:hAnsi="宋体" w:cs="宋体"/>
          <w:color w:val="333333"/>
          <w:kern w:val="0"/>
          <w:szCs w:val="21"/>
        </w:rPr>
        <w:br/>
        <w:t>位图的使用情况很局限，只有很少的情况才能用，一定要确定真正适合使用这种索引才用（值的类型很少并且需要复合查询），否则建立一大堆位图就一点意义都没有了。</w:t>
      </w:r>
    </w:p>
    <w:p w:rsidR="008A1D0C" w:rsidRDefault="008A1D0C" w:rsidP="00A40CCE">
      <w:pPr>
        <w:pStyle w:val="a7"/>
        <w:numPr>
          <w:ilvl w:val="0"/>
          <w:numId w:val="55"/>
        </w:numPr>
        <w:ind w:firstLineChars="0"/>
        <w:outlineLvl w:val="2"/>
        <w:rPr>
          <w:b/>
          <w:color w:val="FF0000"/>
        </w:rPr>
      </w:pPr>
      <w:r w:rsidRPr="008A1D0C">
        <w:rPr>
          <w:rFonts w:hint="eastAsia"/>
          <w:b/>
          <w:color w:val="FF0000"/>
        </w:rPr>
        <w:t>怎么调优</w:t>
      </w:r>
      <w:r w:rsidRPr="008A1D0C">
        <w:rPr>
          <w:rFonts w:hint="eastAsia"/>
          <w:b/>
          <w:color w:val="FF0000"/>
        </w:rPr>
        <w:t>,</w:t>
      </w:r>
      <w:r w:rsidRPr="008A1D0C">
        <w:rPr>
          <w:rFonts w:hint="eastAsia"/>
          <w:b/>
          <w:color w:val="FF0000"/>
        </w:rPr>
        <w:t>索引命中怎么知晓</w:t>
      </w:r>
    </w:p>
    <w:p w:rsidR="00700A0C" w:rsidRDefault="00700A0C" w:rsidP="00700A0C">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宋体" w:eastAsia="宋体" w:hAnsi="宋体" w:cs="宋体"/>
          <w:color w:val="333333"/>
          <w:kern w:val="0"/>
          <w:szCs w:val="21"/>
        </w:rPr>
      </w:pPr>
      <w:r w:rsidRPr="00700A0C">
        <w:rPr>
          <w:rFonts w:ascii="宋体" w:eastAsia="宋体" w:hAnsi="宋体" w:cs="宋体" w:hint="eastAsia"/>
          <w:color w:val="333333"/>
          <w:kern w:val="0"/>
          <w:szCs w:val="21"/>
        </w:rPr>
        <w:t>使用explain关键字查看</w:t>
      </w:r>
      <w:proofErr w:type="spellStart"/>
      <w:r w:rsidRPr="00700A0C">
        <w:rPr>
          <w:rFonts w:ascii="宋体" w:eastAsia="宋体" w:hAnsi="宋体" w:cs="宋体" w:hint="eastAsia"/>
          <w:color w:val="333333"/>
          <w:kern w:val="0"/>
          <w:szCs w:val="21"/>
        </w:rPr>
        <w:t>sql</w:t>
      </w:r>
      <w:proofErr w:type="spellEnd"/>
      <w:r w:rsidRPr="00700A0C">
        <w:rPr>
          <w:rFonts w:ascii="宋体" w:eastAsia="宋体" w:hAnsi="宋体" w:cs="宋体" w:hint="eastAsia"/>
          <w:color w:val="333333"/>
          <w:kern w:val="0"/>
          <w:szCs w:val="21"/>
        </w:rPr>
        <w:t>的执行计划,可以看到该</w:t>
      </w:r>
      <w:proofErr w:type="spellStart"/>
      <w:r w:rsidRPr="00700A0C">
        <w:rPr>
          <w:rFonts w:ascii="宋体" w:eastAsia="宋体" w:hAnsi="宋体" w:cs="宋体" w:hint="eastAsia"/>
          <w:color w:val="333333"/>
          <w:kern w:val="0"/>
          <w:szCs w:val="21"/>
        </w:rPr>
        <w:t>sql</w:t>
      </w:r>
      <w:proofErr w:type="spellEnd"/>
      <w:r w:rsidRPr="00700A0C">
        <w:rPr>
          <w:rFonts w:ascii="宋体" w:eastAsia="宋体" w:hAnsi="宋体" w:cs="宋体" w:hint="eastAsia"/>
          <w:color w:val="333333"/>
          <w:kern w:val="0"/>
          <w:szCs w:val="21"/>
        </w:rPr>
        <w:t>的索引命中情况、索引命中类型、命中率等相关的信息,通过这种方式可以对</w:t>
      </w:r>
      <w:proofErr w:type="spellStart"/>
      <w:r w:rsidRPr="00700A0C">
        <w:rPr>
          <w:rFonts w:ascii="宋体" w:eastAsia="宋体" w:hAnsi="宋体" w:cs="宋体" w:hint="eastAsia"/>
          <w:color w:val="333333"/>
          <w:kern w:val="0"/>
          <w:szCs w:val="21"/>
        </w:rPr>
        <w:t>sql</w:t>
      </w:r>
      <w:proofErr w:type="spellEnd"/>
      <w:r w:rsidRPr="00700A0C">
        <w:rPr>
          <w:rFonts w:ascii="宋体" w:eastAsia="宋体" w:hAnsi="宋体" w:cs="宋体" w:hint="eastAsia"/>
          <w:color w:val="333333"/>
          <w:kern w:val="0"/>
          <w:szCs w:val="21"/>
        </w:rPr>
        <w:t>语句进行调优,对关键查询的条件创建索引以及注意一下</w:t>
      </w:r>
      <w:proofErr w:type="spellStart"/>
      <w:r w:rsidRPr="00700A0C">
        <w:rPr>
          <w:rFonts w:ascii="宋体" w:eastAsia="宋体" w:hAnsi="宋体" w:cs="宋体" w:hint="eastAsia"/>
          <w:color w:val="333333"/>
          <w:kern w:val="0"/>
          <w:szCs w:val="21"/>
        </w:rPr>
        <w:t>sql</w:t>
      </w:r>
      <w:proofErr w:type="spellEnd"/>
      <w:r w:rsidRPr="00700A0C">
        <w:rPr>
          <w:rFonts w:ascii="宋体" w:eastAsia="宋体" w:hAnsi="宋体" w:cs="宋体" w:hint="eastAsia"/>
          <w:color w:val="333333"/>
          <w:kern w:val="0"/>
          <w:szCs w:val="21"/>
        </w:rPr>
        <w:t>语句的用法</w:t>
      </w:r>
    </w:p>
    <w:p w:rsidR="00700A0C" w:rsidRPr="00700A0C" w:rsidRDefault="00700A0C" w:rsidP="00700A0C">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宋体" w:eastAsia="宋体" w:hAnsi="宋体" w:cs="宋体"/>
          <w:color w:val="333333"/>
          <w:kern w:val="0"/>
          <w:szCs w:val="21"/>
        </w:rPr>
      </w:pPr>
      <w:r w:rsidRPr="00700A0C">
        <w:rPr>
          <w:rFonts w:ascii="宋体" w:eastAsia="宋体" w:hAnsi="宋体" w:cs="宋体" w:hint="eastAsia"/>
          <w:color w:val="333333"/>
          <w:kern w:val="0"/>
          <w:szCs w:val="21"/>
        </w:rPr>
        <w:t>尽量不使用like,尽量避免在某一列上进行运算,</w:t>
      </w:r>
    </w:p>
    <w:p w:rsidR="008A1D0C" w:rsidRPr="00700A0C" w:rsidRDefault="00700A0C" w:rsidP="00700A0C">
      <w:pPr>
        <w:pStyle w:val="a7"/>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firstLineChars="0" w:firstLine="0"/>
        <w:jc w:val="left"/>
        <w:rPr>
          <w:rFonts w:ascii="宋体" w:eastAsia="宋体" w:hAnsi="宋体" w:cs="宋体"/>
          <w:color w:val="333333"/>
          <w:kern w:val="0"/>
          <w:szCs w:val="21"/>
        </w:rPr>
      </w:pPr>
      <w:r w:rsidRPr="00700A0C">
        <w:rPr>
          <w:rFonts w:ascii="宋体" w:eastAsia="宋体" w:hAnsi="宋体" w:cs="宋体" w:hint="eastAsia"/>
          <w:color w:val="333333"/>
          <w:kern w:val="0"/>
          <w:szCs w:val="21"/>
        </w:rPr>
        <w:t>不使用 in not in 使用exist not exist等等代替</w:t>
      </w:r>
    </w:p>
    <w:p w:rsidR="001840E9" w:rsidRPr="008F10EF" w:rsidRDefault="001840E9" w:rsidP="00A40CCE">
      <w:pPr>
        <w:pStyle w:val="a7"/>
        <w:numPr>
          <w:ilvl w:val="0"/>
          <w:numId w:val="55"/>
        </w:numPr>
        <w:ind w:firstLineChars="0"/>
        <w:outlineLvl w:val="2"/>
        <w:rPr>
          <w:b/>
          <w:color w:val="FF0000"/>
        </w:rPr>
      </w:pPr>
      <w:r w:rsidRPr="008F10EF">
        <w:rPr>
          <w:rFonts w:hint="eastAsia"/>
          <w:b/>
          <w:color w:val="FF0000"/>
        </w:rPr>
        <w:t>索引失效</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1840E9" w:rsidRPr="00024683">
        <w:rPr>
          <w:rFonts w:ascii="Verdana" w:hAnsi="Verdana"/>
          <w:color w:val="000000"/>
          <w:szCs w:val="21"/>
          <w:shd w:val="clear" w:color="auto" w:fill="FFFFFF"/>
        </w:rPr>
        <w:t>1.</w:t>
      </w:r>
      <w:r w:rsidR="001840E9" w:rsidRPr="00024683">
        <w:rPr>
          <w:rFonts w:ascii="Verdana" w:hAnsi="Verdana"/>
          <w:color w:val="000000"/>
          <w:szCs w:val="21"/>
          <w:shd w:val="clear" w:color="auto" w:fill="FFFFFF"/>
        </w:rPr>
        <w:t>如果条件中有</w:t>
      </w:r>
      <w:r w:rsidR="001840E9" w:rsidRPr="00024683">
        <w:rPr>
          <w:rFonts w:ascii="Verdana" w:hAnsi="Verdana"/>
          <w:color w:val="000000"/>
          <w:szCs w:val="21"/>
          <w:shd w:val="clear" w:color="auto" w:fill="FFFFFF"/>
        </w:rPr>
        <w:t>or</w:t>
      </w:r>
      <w:r w:rsidR="001840E9" w:rsidRPr="00024683">
        <w:rPr>
          <w:rFonts w:ascii="Verdana" w:hAnsi="Verdana"/>
          <w:color w:val="000000"/>
          <w:szCs w:val="21"/>
          <w:shd w:val="clear" w:color="auto" w:fill="FFFFFF"/>
        </w:rPr>
        <w:t>，即使其中有条件带索引也不会使用</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这也是为什么尽量少用</w:t>
      </w:r>
      <w:r w:rsidR="001840E9" w:rsidRPr="00024683">
        <w:rPr>
          <w:rFonts w:ascii="Verdana" w:hAnsi="Verdana"/>
          <w:color w:val="000000"/>
          <w:szCs w:val="21"/>
          <w:shd w:val="clear" w:color="auto" w:fill="FFFFFF"/>
        </w:rPr>
        <w:t>or</w:t>
      </w:r>
      <w:r w:rsidR="001840E9" w:rsidRPr="00024683">
        <w:rPr>
          <w:rFonts w:ascii="Verdana" w:hAnsi="Verdana"/>
          <w:color w:val="000000"/>
          <w:szCs w:val="21"/>
          <w:shd w:val="clear" w:color="auto" w:fill="FFFFFF"/>
        </w:rPr>
        <w:t>的原因</w:t>
      </w:r>
      <w:r w:rsidR="001840E9" w:rsidRPr="00024683">
        <w:rPr>
          <w:rFonts w:ascii="Verdana" w:hAnsi="Verdana"/>
          <w:color w:val="000000"/>
          <w:szCs w:val="21"/>
          <w:shd w:val="clear" w:color="auto" w:fill="FFFFFF"/>
        </w:rPr>
        <w:t xml:space="preserve">) </w:t>
      </w:r>
      <w:r w:rsidR="001840E9" w:rsidRPr="00024683">
        <w:rPr>
          <w:rFonts w:ascii="Verdana" w:hAnsi="Verdana" w:hint="eastAsia"/>
          <w:color w:val="000000"/>
          <w:szCs w:val="21"/>
          <w:shd w:val="clear" w:color="auto" w:fill="FFFFFF"/>
        </w:rPr>
        <w:t>注意：要想使用</w:t>
      </w:r>
      <w:r w:rsidR="001840E9" w:rsidRPr="00024683">
        <w:rPr>
          <w:rFonts w:ascii="Verdana" w:hAnsi="Verdana"/>
          <w:color w:val="000000"/>
          <w:szCs w:val="21"/>
          <w:shd w:val="clear" w:color="auto" w:fill="FFFFFF"/>
        </w:rPr>
        <w:t>or</w:t>
      </w:r>
      <w:r w:rsidR="001840E9" w:rsidRPr="00024683">
        <w:rPr>
          <w:rFonts w:ascii="Verdana" w:hAnsi="Verdana"/>
          <w:color w:val="000000"/>
          <w:szCs w:val="21"/>
          <w:shd w:val="clear" w:color="auto" w:fill="FFFFFF"/>
        </w:rPr>
        <w:t>，又想让索引生效，只能将</w:t>
      </w:r>
      <w:r w:rsidR="001840E9" w:rsidRPr="00024683">
        <w:rPr>
          <w:rFonts w:ascii="Verdana" w:hAnsi="Verdana"/>
          <w:color w:val="000000"/>
          <w:szCs w:val="21"/>
          <w:shd w:val="clear" w:color="auto" w:fill="FFFFFF"/>
        </w:rPr>
        <w:t>or</w:t>
      </w:r>
      <w:r w:rsidR="001840E9" w:rsidRPr="00024683">
        <w:rPr>
          <w:rFonts w:ascii="Verdana" w:hAnsi="Verdana"/>
          <w:color w:val="000000"/>
          <w:szCs w:val="21"/>
          <w:shd w:val="clear" w:color="auto" w:fill="FFFFFF"/>
        </w:rPr>
        <w:t>条件中的每个列都加上索引</w:t>
      </w:r>
      <w:r w:rsidR="000C5892">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0C5892">
        <w:rPr>
          <w:rFonts w:ascii="Verdana" w:hAnsi="Verdana" w:hint="eastAsia"/>
          <w:color w:val="000000"/>
          <w:szCs w:val="21"/>
          <w:shd w:val="clear" w:color="auto" w:fill="FFFFFF"/>
        </w:rPr>
        <w:t>2</w:t>
      </w:r>
      <w:r w:rsidR="001840E9" w:rsidRPr="00024683">
        <w:rPr>
          <w:rFonts w:ascii="Verdana" w:hAnsi="Verdana"/>
          <w:color w:val="000000"/>
          <w:szCs w:val="21"/>
          <w:shd w:val="clear" w:color="auto" w:fill="FFFFFF"/>
        </w:rPr>
        <w:t>.like</w:t>
      </w:r>
      <w:r w:rsidR="001840E9" w:rsidRPr="00024683">
        <w:rPr>
          <w:rFonts w:ascii="Verdana" w:hAnsi="Verdana"/>
          <w:color w:val="000000"/>
          <w:szCs w:val="21"/>
          <w:shd w:val="clear" w:color="auto" w:fill="FFFFFF"/>
        </w:rPr>
        <w:t>查询是以</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开头</w:t>
      </w:r>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0C5892">
        <w:rPr>
          <w:rFonts w:ascii="Verdana" w:hAnsi="Verdana" w:hint="eastAsia"/>
          <w:color w:val="000000"/>
          <w:szCs w:val="21"/>
          <w:shd w:val="clear" w:color="auto" w:fill="FFFFFF"/>
        </w:rPr>
        <w:t>3</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如果列类型是字符串，那一定要在条件中将数据使用引号引用起来</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否则不使用索引</w:t>
      </w:r>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0C5892">
        <w:rPr>
          <w:rFonts w:ascii="Verdana" w:hAnsi="Verdana" w:hint="eastAsia"/>
          <w:color w:val="000000"/>
          <w:szCs w:val="21"/>
          <w:shd w:val="clear" w:color="auto" w:fill="FFFFFF"/>
        </w:rPr>
        <w:t>4</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如果</w:t>
      </w:r>
      <w:proofErr w:type="spellStart"/>
      <w:r w:rsidR="001840E9" w:rsidRPr="00024683">
        <w:rPr>
          <w:rFonts w:ascii="Verdana" w:hAnsi="Verdana"/>
          <w:color w:val="000000"/>
          <w:szCs w:val="21"/>
          <w:shd w:val="clear" w:color="auto" w:fill="FFFFFF"/>
        </w:rPr>
        <w:t>mysql</w:t>
      </w:r>
      <w:proofErr w:type="spellEnd"/>
      <w:r w:rsidR="001840E9" w:rsidRPr="00024683">
        <w:rPr>
          <w:rFonts w:ascii="Verdana" w:hAnsi="Verdana"/>
          <w:color w:val="000000"/>
          <w:szCs w:val="21"/>
          <w:shd w:val="clear" w:color="auto" w:fill="FFFFFF"/>
        </w:rPr>
        <w:t>估计使用全表扫描要比使用索引快</w:t>
      </w:r>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则不使用索引</w:t>
      </w:r>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1840E9" w:rsidRPr="00024683">
        <w:rPr>
          <w:rFonts w:ascii="Verdana" w:hAnsi="Verdana" w:hint="eastAsia"/>
          <w:color w:val="000000"/>
          <w:szCs w:val="21"/>
          <w:shd w:val="clear" w:color="auto" w:fill="FFFFFF"/>
        </w:rPr>
        <w:t>此外，查看索引的使用情况</w:t>
      </w:r>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1840E9" w:rsidRPr="00024683">
        <w:rPr>
          <w:rFonts w:ascii="Verdana" w:hAnsi="Verdana"/>
          <w:color w:val="000000"/>
          <w:szCs w:val="21"/>
          <w:shd w:val="clear" w:color="auto" w:fill="FFFFFF"/>
        </w:rPr>
        <w:t>show status like ‘</w:t>
      </w:r>
      <w:proofErr w:type="spellStart"/>
      <w:r w:rsidR="001840E9" w:rsidRPr="00024683">
        <w:rPr>
          <w:rFonts w:ascii="Verdana" w:hAnsi="Verdana"/>
          <w:color w:val="000000"/>
          <w:szCs w:val="21"/>
          <w:shd w:val="clear" w:color="auto" w:fill="FFFFFF"/>
        </w:rPr>
        <w:t>Handler_read</w:t>
      </w:r>
      <w:proofErr w:type="spellEnd"/>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r w:rsidR="001840E9" w:rsidRPr="00024683">
        <w:rPr>
          <w:rFonts w:ascii="Verdana" w:hAnsi="Verdana" w:hint="eastAsia"/>
          <w:color w:val="000000"/>
          <w:szCs w:val="21"/>
          <w:shd w:val="clear" w:color="auto" w:fill="FFFFFF"/>
        </w:rPr>
        <w:t>大家可以注意：</w:t>
      </w:r>
      <w:r w:rsidR="001840E9" w:rsidRPr="00024683">
        <w:rPr>
          <w:rFonts w:ascii="Verdana" w:hAnsi="Verdana"/>
          <w:color w:val="000000"/>
          <w:szCs w:val="21"/>
          <w:shd w:val="clear" w:color="auto" w:fill="FFFFFF"/>
        </w:rPr>
        <w:t xml:space="preserve"> </w:t>
      </w:r>
    </w:p>
    <w:p w:rsidR="001840E9" w:rsidRPr="00024683" w:rsidRDefault="00024683" w:rsidP="00024683">
      <w:pPr>
        <w:pStyle w:val="a7"/>
        <w:ind w:left="780" w:firstLineChars="0" w:firstLine="0"/>
        <w:rPr>
          <w:rFonts w:ascii="Verdana" w:hAnsi="Verdana"/>
          <w:color w:val="000000"/>
          <w:szCs w:val="21"/>
          <w:shd w:val="clear" w:color="auto" w:fill="FFFFFF"/>
        </w:rPr>
      </w:pPr>
      <w:r>
        <w:rPr>
          <w:rFonts w:ascii="Verdana" w:hAnsi="Verdana" w:hint="eastAsia"/>
          <w:color w:val="000000"/>
          <w:szCs w:val="21"/>
          <w:shd w:val="clear" w:color="auto" w:fill="FFFFFF"/>
        </w:rPr>
        <w:tab/>
      </w:r>
      <w:r>
        <w:rPr>
          <w:rFonts w:ascii="Verdana" w:hAnsi="Verdana" w:hint="eastAsia"/>
          <w:color w:val="000000"/>
          <w:szCs w:val="21"/>
          <w:shd w:val="clear" w:color="auto" w:fill="FFFFFF"/>
        </w:rPr>
        <w:tab/>
      </w:r>
      <w:proofErr w:type="spellStart"/>
      <w:r w:rsidR="001840E9" w:rsidRPr="00024683">
        <w:rPr>
          <w:rFonts w:ascii="Verdana" w:hAnsi="Verdana"/>
          <w:color w:val="000000"/>
          <w:szCs w:val="21"/>
          <w:shd w:val="clear" w:color="auto" w:fill="FFFFFF"/>
        </w:rPr>
        <w:t>handler_read_key</w:t>
      </w:r>
      <w:proofErr w:type="spellEnd"/>
      <w:r w:rsidR="001840E9" w:rsidRPr="00024683">
        <w:rPr>
          <w:rFonts w:ascii="Verdana" w:hAnsi="Verdana"/>
          <w:color w:val="000000"/>
          <w:szCs w:val="21"/>
          <w:shd w:val="clear" w:color="auto" w:fill="FFFFFF"/>
        </w:rPr>
        <w:t>:</w:t>
      </w:r>
      <w:r w:rsidR="001840E9" w:rsidRPr="00024683">
        <w:rPr>
          <w:rFonts w:ascii="Verdana" w:hAnsi="Verdana"/>
          <w:color w:val="000000"/>
          <w:szCs w:val="21"/>
          <w:shd w:val="clear" w:color="auto" w:fill="FFFFFF"/>
        </w:rPr>
        <w:t>这个值越高越好，越高表示使用索引查询到的次数</w:t>
      </w:r>
    </w:p>
    <w:p w:rsidR="00866A06" w:rsidRPr="00866A06" w:rsidRDefault="00866A06" w:rsidP="00A40CCE">
      <w:pPr>
        <w:pStyle w:val="a7"/>
        <w:numPr>
          <w:ilvl w:val="0"/>
          <w:numId w:val="55"/>
        </w:numPr>
        <w:ind w:firstLineChars="0"/>
        <w:outlineLvl w:val="2"/>
      </w:pPr>
      <w:r w:rsidRPr="00866A06">
        <w:rPr>
          <w:rFonts w:hint="eastAsia"/>
          <w:b/>
        </w:rPr>
        <w:t>怎么用索引</w:t>
      </w:r>
      <w:r w:rsidRPr="00866A06">
        <w:rPr>
          <w:rFonts w:hint="eastAsia"/>
          <w:b/>
        </w:rPr>
        <w:t>?</w:t>
      </w:r>
      <w:r w:rsidRPr="00866A06">
        <w:rPr>
          <w:rFonts w:hint="eastAsia"/>
          <w:b/>
        </w:rPr>
        <w:t>建立索引的思想？</w:t>
      </w:r>
    </w:p>
    <w:p w:rsidR="00866A06" w:rsidRDefault="00866A06" w:rsidP="00866A06">
      <w:pPr>
        <w:pStyle w:val="a7"/>
        <w:ind w:left="780" w:firstLineChars="0" w:firstLine="0"/>
      </w:pPr>
      <w:r>
        <w:rPr>
          <w:rFonts w:hint="eastAsia"/>
        </w:rPr>
        <w:t>索引是建立在数据库表中的某些列的上面。在创建索引的时候，应该考虑在哪些列上可以创建索引，在哪些列上不能创建索引。一般来说，应该在这些列上创建索引：</w:t>
      </w:r>
    </w:p>
    <w:p w:rsidR="00866A06" w:rsidRDefault="00866A06" w:rsidP="00866A06">
      <w:pPr>
        <w:pStyle w:val="a7"/>
        <w:ind w:left="780" w:firstLineChars="0" w:firstLine="0"/>
      </w:pPr>
      <w:r>
        <w:rPr>
          <w:rFonts w:hint="eastAsia"/>
        </w:rPr>
        <w:t>在经常需要搜索的列上，可以加快搜索的速度；</w:t>
      </w:r>
    </w:p>
    <w:p w:rsidR="00866A06" w:rsidRDefault="00866A06" w:rsidP="00866A06">
      <w:pPr>
        <w:pStyle w:val="a7"/>
        <w:ind w:left="780" w:firstLineChars="0" w:firstLine="0"/>
      </w:pPr>
      <w:r>
        <w:rPr>
          <w:rFonts w:hint="eastAsia"/>
        </w:rPr>
        <w:t>在作为主键的列上，强制该列的唯一性和组织表中数据的排列结构；</w:t>
      </w:r>
    </w:p>
    <w:p w:rsidR="00866A06" w:rsidRDefault="00866A06" w:rsidP="00866A06">
      <w:pPr>
        <w:pStyle w:val="a7"/>
        <w:ind w:left="780" w:firstLineChars="0" w:firstLine="0"/>
      </w:pPr>
      <w:r>
        <w:rPr>
          <w:rFonts w:hint="eastAsia"/>
        </w:rPr>
        <w:t>在经常用在连接的列上，这些列主要是一些外键，可以加快连接的速度；在经常需要根据范围进行搜索的列上创建索引，因为索引已经排序，其指定的范围是连续的；</w:t>
      </w:r>
    </w:p>
    <w:p w:rsidR="00866A06" w:rsidRDefault="00866A06" w:rsidP="00866A06">
      <w:pPr>
        <w:pStyle w:val="a7"/>
        <w:ind w:left="780" w:firstLineChars="0" w:firstLine="0"/>
      </w:pPr>
      <w:r>
        <w:rPr>
          <w:rFonts w:hint="eastAsia"/>
        </w:rPr>
        <w:t>在经常需要排序的列上创建索引，因为索引已经排序，这样查询可以利用索引的排序，加快排序查询时间；</w:t>
      </w:r>
    </w:p>
    <w:p w:rsidR="00866A06" w:rsidRDefault="00866A06" w:rsidP="00866A06">
      <w:pPr>
        <w:pStyle w:val="a7"/>
        <w:ind w:left="780" w:firstLineChars="0" w:firstLine="0"/>
      </w:pPr>
      <w:r>
        <w:rPr>
          <w:rFonts w:hint="eastAsia"/>
        </w:rPr>
        <w:t>在经常使用在</w:t>
      </w:r>
      <w:r>
        <w:t>WHERE</w:t>
      </w:r>
      <w:r>
        <w:t>子句中的列上面创建索引，加快条件的判断速度。</w:t>
      </w:r>
    </w:p>
    <w:p w:rsidR="00866A06" w:rsidRDefault="00866A06" w:rsidP="00866A06">
      <w:pPr>
        <w:pStyle w:val="a7"/>
        <w:ind w:left="780" w:firstLineChars="0" w:firstLine="0"/>
      </w:pPr>
      <w:r>
        <w:rPr>
          <w:rFonts w:hint="eastAsia"/>
        </w:rPr>
        <w:t>同样，对于有些列不应该创建索引。一般来说，不应该创建索引的这些列具有下列特点：</w:t>
      </w:r>
    </w:p>
    <w:p w:rsidR="00866A06" w:rsidRDefault="00866A06" w:rsidP="00866A06">
      <w:pPr>
        <w:pStyle w:val="a7"/>
        <w:ind w:left="780" w:firstLineChars="0" w:firstLine="0"/>
      </w:pPr>
      <w:r>
        <w:rPr>
          <w:rFonts w:hint="eastAsia"/>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866A06" w:rsidRDefault="00866A06" w:rsidP="00866A06">
      <w:pPr>
        <w:pStyle w:val="a7"/>
        <w:ind w:left="780" w:firstLineChars="0" w:firstLine="0"/>
      </w:pPr>
      <w:r>
        <w:rPr>
          <w:rFonts w:hint="eastAsia"/>
        </w:rPr>
        <w:t>第二，对于那些只有很少数据值的列也不应该增加索引。这是因为，由于这些列的取值很少，例如</w:t>
      </w:r>
      <w:r>
        <w:rPr>
          <w:rFonts w:hint="eastAsia"/>
        </w:rPr>
        <w:lastRenderedPageBreak/>
        <w:t>人事表的性别列，在查询的结果中，结果集的数据行占了表中数据行的很大比例，即需要在表中搜索的数据行的比例很大。增加索引，并不能明显加快检索速度。</w:t>
      </w:r>
    </w:p>
    <w:p w:rsidR="00866A06" w:rsidRDefault="00866A06" w:rsidP="00866A06">
      <w:pPr>
        <w:pStyle w:val="a7"/>
        <w:ind w:left="780" w:firstLineChars="0" w:firstLine="0"/>
      </w:pPr>
      <w:r>
        <w:rPr>
          <w:rFonts w:hint="eastAsia"/>
        </w:rPr>
        <w:t>第三，对于那些定义为</w:t>
      </w:r>
      <w:r>
        <w:t>text, image</w:t>
      </w:r>
      <w:r>
        <w:t>和</w:t>
      </w:r>
      <w:r>
        <w:t>bit</w:t>
      </w:r>
      <w:r>
        <w:t>数据类型的列不应该增加索引。这是因为，这些列的数据量要么相当大，要么取值很少</w:t>
      </w:r>
      <w:r>
        <w:t>,</w:t>
      </w:r>
      <w:r>
        <w:t>不利于使用索引。</w:t>
      </w:r>
    </w:p>
    <w:p w:rsidR="00866A06" w:rsidRDefault="00866A06" w:rsidP="00866A06">
      <w:pPr>
        <w:pStyle w:val="a7"/>
        <w:ind w:left="780" w:firstLineChars="0" w:firstLine="0"/>
      </w:pPr>
      <w:r>
        <w:rPr>
          <w:rFonts w:hint="eastAsia"/>
        </w:rPr>
        <w:t>第四，当修改性能远远大于检索性能时，不应该创建索引。这是因为，修改性能和检索性能是互相矛盾的。当增加索引时，会提高检索性能，但是会降低修改性能。当减少索引时，会提高修改性能，降低检索性能。因此，当修改操作远远多于检索操作时，不应该创建索引。</w:t>
      </w:r>
    </w:p>
    <w:p w:rsidR="0080347C" w:rsidRPr="008F10EF" w:rsidRDefault="0080347C" w:rsidP="00A40CCE">
      <w:pPr>
        <w:pStyle w:val="a7"/>
        <w:numPr>
          <w:ilvl w:val="0"/>
          <w:numId w:val="55"/>
        </w:numPr>
        <w:ind w:firstLineChars="0"/>
        <w:outlineLvl w:val="2"/>
        <w:rPr>
          <w:color w:val="FF0000"/>
        </w:rPr>
      </w:pPr>
      <w:r w:rsidRPr="008F10EF">
        <w:rPr>
          <w:rFonts w:hint="eastAsia"/>
          <w:b/>
          <w:color w:val="FF0000"/>
        </w:rPr>
        <w:t>如何防止</w:t>
      </w:r>
      <w:proofErr w:type="spellStart"/>
      <w:r w:rsidRPr="008F10EF">
        <w:rPr>
          <w:rFonts w:hint="eastAsia"/>
          <w:b/>
          <w:color w:val="FF0000"/>
        </w:rPr>
        <w:t>sql</w:t>
      </w:r>
      <w:proofErr w:type="spellEnd"/>
      <w:r w:rsidRPr="008F10EF">
        <w:rPr>
          <w:rFonts w:hint="eastAsia"/>
          <w:b/>
          <w:color w:val="FF0000"/>
        </w:rPr>
        <w:t>注入</w:t>
      </w:r>
      <w:r w:rsidRPr="008F10EF">
        <w:rPr>
          <w:b/>
          <w:color w:val="FF0000"/>
        </w:rPr>
        <w:t>?</w:t>
      </w:r>
    </w:p>
    <w:p w:rsidR="00B62896" w:rsidRDefault="00B62896" w:rsidP="00B62896">
      <w:pPr>
        <w:pStyle w:val="a7"/>
        <w:ind w:left="780" w:firstLineChars="0" w:firstLine="0"/>
      </w:pPr>
      <w:r>
        <w:rPr>
          <w:rFonts w:hint="eastAsia"/>
        </w:rPr>
        <w:t>通过在</w:t>
      </w:r>
      <w:r>
        <w:rPr>
          <w:rFonts w:hint="eastAsia"/>
        </w:rPr>
        <w:t xml:space="preserve"> Web </w:t>
      </w:r>
      <w:r>
        <w:rPr>
          <w:rFonts w:hint="eastAsia"/>
        </w:rPr>
        <w:t>表单中输入（恶意）</w:t>
      </w:r>
      <w:r>
        <w:rPr>
          <w:rFonts w:hint="eastAsia"/>
        </w:rPr>
        <w:t xml:space="preserve">SQL </w:t>
      </w:r>
      <w:r>
        <w:rPr>
          <w:rFonts w:hint="eastAsia"/>
        </w:rPr>
        <w:t>语句得到一个存在安全漏洞的网站上的数据库，而不是按照设计者意图去执行</w:t>
      </w:r>
      <w:r>
        <w:rPr>
          <w:rFonts w:hint="eastAsia"/>
        </w:rPr>
        <w:t xml:space="preserve"> SQL </w:t>
      </w:r>
      <w:r>
        <w:rPr>
          <w:rFonts w:hint="eastAsia"/>
        </w:rPr>
        <w:t>语句。</w:t>
      </w:r>
    </w:p>
    <w:p w:rsidR="00B62896" w:rsidRDefault="00B62896" w:rsidP="00B62896">
      <w:pPr>
        <w:pStyle w:val="a7"/>
        <w:ind w:left="780" w:firstLineChars="0" w:firstLine="0"/>
      </w:pPr>
      <w:r>
        <w:rPr>
          <w:rFonts w:hint="eastAsia"/>
        </w:rPr>
        <w:t>举例：当执行的</w:t>
      </w:r>
      <w:r>
        <w:rPr>
          <w:rFonts w:hint="eastAsia"/>
        </w:rPr>
        <w:t xml:space="preserve"> </w:t>
      </w:r>
      <w:proofErr w:type="spellStart"/>
      <w:r>
        <w:rPr>
          <w:rFonts w:hint="eastAsia"/>
        </w:rPr>
        <w:t>sql</w:t>
      </w:r>
      <w:proofErr w:type="spellEnd"/>
      <w:r>
        <w:rPr>
          <w:rFonts w:hint="eastAsia"/>
        </w:rPr>
        <w:t xml:space="preserve"> </w:t>
      </w:r>
      <w:r>
        <w:rPr>
          <w:rFonts w:hint="eastAsia"/>
        </w:rPr>
        <w:t>为</w:t>
      </w:r>
      <w:r>
        <w:rPr>
          <w:rFonts w:hint="eastAsia"/>
        </w:rPr>
        <w:t xml:space="preserve"> select * from user where username = </w:t>
      </w:r>
      <w:r>
        <w:rPr>
          <w:rFonts w:hint="eastAsia"/>
        </w:rPr>
        <w:t>“</w:t>
      </w:r>
      <w:r>
        <w:rPr>
          <w:rFonts w:hint="eastAsia"/>
        </w:rPr>
        <w:t>admin</w:t>
      </w:r>
      <w:r>
        <w:rPr>
          <w:rFonts w:hint="eastAsia"/>
        </w:rPr>
        <w:t>”</w:t>
      </w:r>
      <w:r>
        <w:rPr>
          <w:rFonts w:hint="eastAsia"/>
        </w:rPr>
        <w:t xml:space="preserve"> or </w:t>
      </w:r>
      <w:r>
        <w:rPr>
          <w:rFonts w:hint="eastAsia"/>
        </w:rPr>
        <w:t>“</w:t>
      </w:r>
      <w:r>
        <w:rPr>
          <w:rFonts w:hint="eastAsia"/>
        </w:rPr>
        <w:t>a</w:t>
      </w:r>
      <w:r>
        <w:rPr>
          <w:rFonts w:hint="eastAsia"/>
        </w:rPr>
        <w:t>”</w:t>
      </w:r>
      <w:r>
        <w:rPr>
          <w:rFonts w:hint="eastAsia"/>
        </w:rPr>
        <w:t>=</w:t>
      </w:r>
      <w:r>
        <w:rPr>
          <w:rFonts w:hint="eastAsia"/>
        </w:rPr>
        <w:t>“</w:t>
      </w:r>
      <w:r>
        <w:rPr>
          <w:rFonts w:hint="eastAsia"/>
        </w:rPr>
        <w:t>a</w:t>
      </w:r>
      <w:r>
        <w:rPr>
          <w:rFonts w:hint="eastAsia"/>
        </w:rPr>
        <w:t>”时，</w:t>
      </w:r>
      <w:proofErr w:type="spellStart"/>
      <w:r>
        <w:rPr>
          <w:rFonts w:hint="eastAsia"/>
        </w:rPr>
        <w:t>sql</w:t>
      </w:r>
      <w:proofErr w:type="spellEnd"/>
      <w:r>
        <w:rPr>
          <w:rFonts w:hint="eastAsia"/>
        </w:rPr>
        <w:t xml:space="preserve"> </w:t>
      </w:r>
      <w:r>
        <w:rPr>
          <w:rFonts w:hint="eastAsia"/>
        </w:rPr>
        <w:t>语句恒成立，参数</w:t>
      </w:r>
      <w:r>
        <w:rPr>
          <w:rFonts w:hint="eastAsia"/>
        </w:rPr>
        <w:t xml:space="preserve"> admin </w:t>
      </w:r>
      <w:r>
        <w:rPr>
          <w:rFonts w:hint="eastAsia"/>
        </w:rPr>
        <w:t>毫无意义。</w:t>
      </w:r>
    </w:p>
    <w:p w:rsidR="00B62896" w:rsidRDefault="00B62896" w:rsidP="00B62896">
      <w:pPr>
        <w:pStyle w:val="a7"/>
        <w:ind w:left="780" w:firstLineChars="0" w:firstLine="0"/>
      </w:pPr>
      <w:r>
        <w:rPr>
          <w:rFonts w:hint="eastAsia"/>
        </w:rPr>
        <w:t>防止</w:t>
      </w:r>
      <w:r>
        <w:rPr>
          <w:rFonts w:hint="eastAsia"/>
        </w:rPr>
        <w:t xml:space="preserve"> </w:t>
      </w:r>
      <w:proofErr w:type="spellStart"/>
      <w:r>
        <w:rPr>
          <w:rFonts w:hint="eastAsia"/>
        </w:rPr>
        <w:t>sql</w:t>
      </w:r>
      <w:proofErr w:type="spellEnd"/>
      <w:r>
        <w:rPr>
          <w:rFonts w:hint="eastAsia"/>
        </w:rPr>
        <w:t xml:space="preserve"> </w:t>
      </w:r>
      <w:r>
        <w:rPr>
          <w:rFonts w:hint="eastAsia"/>
        </w:rPr>
        <w:t>注入的方式：</w:t>
      </w:r>
    </w:p>
    <w:p w:rsidR="00B62896" w:rsidRDefault="00B62896" w:rsidP="00B62896">
      <w:pPr>
        <w:pStyle w:val="a7"/>
        <w:ind w:left="780" w:firstLineChars="0" w:firstLine="0"/>
      </w:pPr>
      <w:r>
        <w:rPr>
          <w:rFonts w:hint="eastAsia"/>
        </w:rPr>
        <w:t>1.</w:t>
      </w:r>
      <w:r>
        <w:rPr>
          <w:rFonts w:hint="eastAsia"/>
        </w:rPr>
        <w:t>预编译语句：如，</w:t>
      </w:r>
      <w:r>
        <w:rPr>
          <w:rFonts w:hint="eastAsia"/>
        </w:rPr>
        <w:t xml:space="preserve">select * from user where username = </w:t>
      </w:r>
      <w:r>
        <w:rPr>
          <w:rFonts w:hint="eastAsia"/>
        </w:rPr>
        <w:t>？，</w:t>
      </w:r>
      <w:proofErr w:type="spellStart"/>
      <w:r>
        <w:rPr>
          <w:rFonts w:hint="eastAsia"/>
        </w:rPr>
        <w:t>sql</w:t>
      </w:r>
      <w:proofErr w:type="spellEnd"/>
      <w:r>
        <w:rPr>
          <w:rFonts w:hint="eastAsia"/>
        </w:rPr>
        <w:t xml:space="preserve"> </w:t>
      </w:r>
      <w:r>
        <w:rPr>
          <w:rFonts w:hint="eastAsia"/>
        </w:rPr>
        <w:t>语句语义不会发生改变，</w:t>
      </w:r>
      <w:proofErr w:type="spellStart"/>
      <w:r>
        <w:rPr>
          <w:rFonts w:hint="eastAsia"/>
        </w:rPr>
        <w:t>sql</w:t>
      </w:r>
      <w:proofErr w:type="spellEnd"/>
      <w:r>
        <w:rPr>
          <w:rFonts w:hint="eastAsia"/>
        </w:rPr>
        <w:t xml:space="preserve"> </w:t>
      </w:r>
      <w:r>
        <w:rPr>
          <w:rFonts w:hint="eastAsia"/>
        </w:rPr>
        <w:t>语句中变量用？表示，即使传递参数时为“</w:t>
      </w:r>
      <w:r>
        <w:rPr>
          <w:rFonts w:hint="eastAsia"/>
        </w:rPr>
        <w:t xml:space="preserve">admin or </w:t>
      </w:r>
      <w:r>
        <w:rPr>
          <w:rFonts w:hint="eastAsia"/>
        </w:rPr>
        <w:t>‘</w:t>
      </w:r>
      <w:r>
        <w:rPr>
          <w:rFonts w:hint="eastAsia"/>
        </w:rPr>
        <w:t>a</w:t>
      </w:r>
      <w:r>
        <w:rPr>
          <w:rFonts w:hint="eastAsia"/>
        </w:rPr>
        <w:t>’</w:t>
      </w:r>
      <w:r>
        <w:rPr>
          <w:rFonts w:hint="eastAsia"/>
        </w:rPr>
        <w:t xml:space="preserve">= </w:t>
      </w:r>
      <w:r>
        <w:rPr>
          <w:rFonts w:hint="eastAsia"/>
        </w:rPr>
        <w:t>‘</w:t>
      </w:r>
      <w:r>
        <w:rPr>
          <w:rFonts w:hint="eastAsia"/>
        </w:rPr>
        <w:t>a</w:t>
      </w:r>
      <w:r>
        <w:rPr>
          <w:rFonts w:hint="eastAsia"/>
        </w:rPr>
        <w:t>’”，也会把这整体当做一个字符创去查询。</w:t>
      </w:r>
    </w:p>
    <w:p w:rsidR="0080347C" w:rsidRDefault="00B62896" w:rsidP="00B62896">
      <w:pPr>
        <w:pStyle w:val="a7"/>
        <w:ind w:left="780" w:firstLineChars="0" w:firstLine="0"/>
      </w:pPr>
      <w:r>
        <w:rPr>
          <w:rFonts w:hint="eastAsia"/>
        </w:rPr>
        <w:t xml:space="preserve">2.Mybatis </w:t>
      </w:r>
      <w:r>
        <w:rPr>
          <w:rFonts w:hint="eastAsia"/>
        </w:rPr>
        <w:t>框架中的</w:t>
      </w:r>
      <w:r>
        <w:rPr>
          <w:rFonts w:hint="eastAsia"/>
        </w:rPr>
        <w:t xml:space="preserve"> mapper </w:t>
      </w:r>
      <w:r>
        <w:rPr>
          <w:rFonts w:hint="eastAsia"/>
        </w:rPr>
        <w:t>方式中的</w:t>
      </w:r>
      <w:r>
        <w:rPr>
          <w:rFonts w:hint="eastAsia"/>
        </w:rPr>
        <w:t xml:space="preserve"> # </w:t>
      </w:r>
      <w:r>
        <w:rPr>
          <w:rFonts w:hint="eastAsia"/>
        </w:rPr>
        <w:t>也能很大程度的防止</w:t>
      </w:r>
      <w:r>
        <w:rPr>
          <w:rFonts w:hint="eastAsia"/>
        </w:rPr>
        <w:t xml:space="preserve"> </w:t>
      </w:r>
      <w:proofErr w:type="spellStart"/>
      <w:r>
        <w:rPr>
          <w:rFonts w:hint="eastAsia"/>
        </w:rPr>
        <w:t>sql</w:t>
      </w:r>
      <w:proofErr w:type="spellEnd"/>
      <w:r>
        <w:rPr>
          <w:rFonts w:hint="eastAsia"/>
        </w:rPr>
        <w:t xml:space="preserve"> </w:t>
      </w:r>
      <w:r>
        <w:rPr>
          <w:rFonts w:hint="eastAsia"/>
        </w:rPr>
        <w:t>注入（</w:t>
      </w:r>
      <w:r>
        <w:rPr>
          <w:rFonts w:hint="eastAsia"/>
        </w:rPr>
        <w:t>$</w:t>
      </w:r>
      <w:r>
        <w:rPr>
          <w:rFonts w:hint="eastAsia"/>
        </w:rPr>
        <w:t>无法防止</w:t>
      </w:r>
      <w:r>
        <w:rPr>
          <w:rFonts w:hint="eastAsia"/>
        </w:rPr>
        <w:t xml:space="preserve"> </w:t>
      </w:r>
      <w:proofErr w:type="spellStart"/>
      <w:r>
        <w:rPr>
          <w:rFonts w:hint="eastAsia"/>
        </w:rPr>
        <w:t>sql</w:t>
      </w:r>
      <w:proofErr w:type="spellEnd"/>
      <w:r>
        <w:rPr>
          <w:rFonts w:hint="eastAsia"/>
        </w:rPr>
        <w:t xml:space="preserve"> </w:t>
      </w:r>
      <w:r>
        <w:rPr>
          <w:rFonts w:hint="eastAsia"/>
        </w:rPr>
        <w:t>注入）。</w:t>
      </w:r>
    </w:p>
    <w:p w:rsidR="00BA29CB" w:rsidRPr="00842909" w:rsidRDefault="000A1CA0" w:rsidP="00A40CCE">
      <w:pPr>
        <w:pStyle w:val="a7"/>
        <w:numPr>
          <w:ilvl w:val="0"/>
          <w:numId w:val="54"/>
        </w:numPr>
        <w:ind w:firstLineChars="0"/>
        <w:outlineLvl w:val="1"/>
        <w:rPr>
          <w:b/>
        </w:rPr>
      </w:pPr>
      <w:r w:rsidRPr="00842909">
        <w:rPr>
          <w:rFonts w:hint="eastAsia"/>
          <w:b/>
        </w:rPr>
        <w:t>事务</w:t>
      </w:r>
    </w:p>
    <w:p w:rsidR="0004120C" w:rsidRPr="00F379B4" w:rsidRDefault="004E4CE7" w:rsidP="00A40CCE">
      <w:pPr>
        <w:pStyle w:val="a7"/>
        <w:numPr>
          <w:ilvl w:val="0"/>
          <w:numId w:val="57"/>
        </w:numPr>
        <w:ind w:firstLineChars="0"/>
        <w:outlineLvl w:val="2"/>
        <w:rPr>
          <w:color w:val="FF0000"/>
        </w:rPr>
      </w:pPr>
      <w:proofErr w:type="spellStart"/>
      <w:r w:rsidRPr="00F379B4">
        <w:rPr>
          <w:rFonts w:hint="eastAsia"/>
          <w:color w:val="FF0000"/>
        </w:rPr>
        <w:t>MyISAM</w:t>
      </w:r>
      <w:proofErr w:type="spellEnd"/>
      <w:r w:rsidRPr="00F379B4">
        <w:rPr>
          <w:rFonts w:hint="eastAsia"/>
          <w:color w:val="FF0000"/>
        </w:rPr>
        <w:t xml:space="preserve"> </w:t>
      </w:r>
      <w:r w:rsidRPr="00F379B4">
        <w:rPr>
          <w:rFonts w:hint="eastAsia"/>
          <w:color w:val="FF0000"/>
        </w:rPr>
        <w:t>和</w:t>
      </w:r>
      <w:r w:rsidRPr="00F379B4">
        <w:rPr>
          <w:rFonts w:hint="eastAsia"/>
          <w:color w:val="FF0000"/>
        </w:rPr>
        <w:t xml:space="preserve"> </w:t>
      </w:r>
      <w:proofErr w:type="spellStart"/>
      <w:r w:rsidRPr="00F379B4">
        <w:rPr>
          <w:rFonts w:hint="eastAsia"/>
          <w:color w:val="FF0000"/>
        </w:rPr>
        <w:t>InnoDB</w:t>
      </w:r>
      <w:proofErr w:type="spellEnd"/>
      <w:r w:rsidRPr="00F379B4">
        <w:rPr>
          <w:rFonts w:hint="eastAsia"/>
          <w:color w:val="FF0000"/>
        </w:rPr>
        <w:t xml:space="preserve"> </w:t>
      </w:r>
      <w:r w:rsidRPr="00F379B4">
        <w:rPr>
          <w:rFonts w:hint="eastAsia"/>
          <w:color w:val="FF0000"/>
        </w:rPr>
        <w:t>是最常见的两种存储引擎</w:t>
      </w:r>
    </w:p>
    <w:p w:rsidR="004F7737" w:rsidRPr="004F7737" w:rsidRDefault="004F7737" w:rsidP="004F7737">
      <w:pPr>
        <w:pStyle w:val="a7"/>
        <w:ind w:left="780"/>
      </w:pPr>
      <w:r>
        <w:t xml:space="preserve"> </w:t>
      </w:r>
      <w:r>
        <w:tab/>
      </w:r>
      <w:proofErr w:type="spellStart"/>
      <w:r w:rsidRPr="004F7737">
        <w:rPr>
          <w:rFonts w:hint="eastAsia"/>
        </w:rPr>
        <w:t>MyISAM</w:t>
      </w:r>
      <w:proofErr w:type="spellEnd"/>
      <w:r w:rsidRPr="004F7737">
        <w:rPr>
          <w:rFonts w:hint="eastAsia"/>
        </w:rPr>
        <w:t>用的是表锁，</w:t>
      </w:r>
      <w:proofErr w:type="spellStart"/>
      <w:r w:rsidRPr="004F7737">
        <w:rPr>
          <w:rFonts w:hint="eastAsia"/>
        </w:rPr>
        <w:t>InnoDB</w:t>
      </w:r>
      <w:proofErr w:type="spellEnd"/>
      <w:r w:rsidRPr="004F7737">
        <w:rPr>
          <w:rFonts w:hint="eastAsia"/>
        </w:rPr>
        <w:t>用的是行锁。</w:t>
      </w:r>
      <w:r w:rsidRPr="004F7737">
        <w:rPr>
          <w:rFonts w:hint="eastAsia"/>
        </w:rPr>
        <w:t xml:space="preserve"> </w:t>
      </w:r>
      <w:r w:rsidRPr="004F7737">
        <w:tab/>
      </w:r>
      <w:r w:rsidRPr="004F7737">
        <w:tab/>
        <w:t xml:space="preserve">    </w:t>
      </w:r>
    </w:p>
    <w:p w:rsidR="004E4CE7" w:rsidRPr="004F7737" w:rsidRDefault="004F7737" w:rsidP="004F7737">
      <w:pPr>
        <w:pStyle w:val="a7"/>
        <w:ind w:left="780"/>
      </w:pPr>
      <w:r w:rsidRPr="004F7737">
        <w:rPr>
          <w:rFonts w:hint="eastAsia"/>
        </w:rPr>
        <w:tab/>
      </w:r>
      <w:r w:rsidRPr="004F7737">
        <w:rPr>
          <w:rFonts w:hint="eastAsia"/>
        </w:rPr>
        <w:tab/>
      </w:r>
      <w:proofErr w:type="spellStart"/>
      <w:r w:rsidRPr="004F7737">
        <w:rPr>
          <w:rFonts w:hint="eastAsia"/>
        </w:rPr>
        <w:t>MyISAM</w:t>
      </w:r>
      <w:proofErr w:type="spellEnd"/>
      <w:r w:rsidRPr="004F7737">
        <w:rPr>
          <w:rFonts w:hint="eastAsia"/>
        </w:rPr>
        <w:t>不支持事务处理</w:t>
      </w:r>
      <w:r w:rsidRPr="004F7737">
        <w:rPr>
          <w:rFonts w:hint="eastAsia"/>
        </w:rPr>
        <w:t>,</w:t>
      </w:r>
      <w:r w:rsidRPr="004F7737">
        <w:rPr>
          <w:rFonts w:hint="eastAsia"/>
        </w:rPr>
        <w:t>不支持外键而</w:t>
      </w:r>
      <w:proofErr w:type="spellStart"/>
      <w:r w:rsidRPr="004F7737">
        <w:rPr>
          <w:rFonts w:hint="eastAsia"/>
        </w:rPr>
        <w:t>InnoDB</w:t>
      </w:r>
      <w:proofErr w:type="spellEnd"/>
      <w:r w:rsidRPr="004F7737">
        <w:rPr>
          <w:rFonts w:hint="eastAsia"/>
        </w:rPr>
        <w:t>支持。</w:t>
      </w:r>
    </w:p>
    <w:p w:rsidR="00842909" w:rsidRPr="004E4CE7" w:rsidRDefault="002A7FEE" w:rsidP="00A40CCE">
      <w:pPr>
        <w:pStyle w:val="a7"/>
        <w:numPr>
          <w:ilvl w:val="0"/>
          <w:numId w:val="57"/>
        </w:numPr>
        <w:ind w:firstLineChars="0"/>
        <w:outlineLvl w:val="2"/>
      </w:pPr>
      <w:r w:rsidRPr="002A7FEE">
        <w:rPr>
          <w:rFonts w:hint="eastAsia"/>
          <w:color w:val="FF0000"/>
        </w:rPr>
        <w:t>事务的四大特征是什么</w:t>
      </w:r>
      <w:r w:rsidR="00842909" w:rsidRPr="004E4CE7">
        <w:rPr>
          <w:color w:val="FF0000"/>
        </w:rPr>
        <w:t>ACID</w:t>
      </w:r>
    </w:p>
    <w:p w:rsidR="00842909" w:rsidRDefault="00842909" w:rsidP="00842909">
      <w:pPr>
        <w:pStyle w:val="a7"/>
        <w:ind w:left="780"/>
      </w:pPr>
      <w:r>
        <w:rPr>
          <w:rFonts w:hint="eastAsia"/>
        </w:rPr>
        <w:t xml:space="preserve">A  </w:t>
      </w:r>
      <w:r>
        <w:rPr>
          <w:rFonts w:hint="eastAsia"/>
        </w:rPr>
        <w:t>事务的原子性</w:t>
      </w:r>
      <w:r>
        <w:rPr>
          <w:rFonts w:hint="eastAsia"/>
        </w:rPr>
        <w:t>(Atomicity)</w:t>
      </w:r>
      <w:r>
        <w:rPr>
          <w:rFonts w:hint="eastAsia"/>
        </w:rPr>
        <w:t>：指一个事务要么全部执行</w:t>
      </w:r>
      <w:r>
        <w:rPr>
          <w:rFonts w:hint="eastAsia"/>
        </w:rPr>
        <w:t>,</w:t>
      </w:r>
      <w:r>
        <w:rPr>
          <w:rFonts w:hint="eastAsia"/>
        </w:rPr>
        <w:t>要么不执行</w:t>
      </w:r>
      <w:r>
        <w:rPr>
          <w:rFonts w:hint="eastAsia"/>
        </w:rPr>
        <w:t>.</w:t>
      </w:r>
      <w:r>
        <w:rPr>
          <w:rFonts w:hint="eastAsia"/>
        </w:rPr>
        <w:t>也就是说一个事务不可能只执行了一半就停止了</w:t>
      </w:r>
      <w:r>
        <w:rPr>
          <w:rFonts w:hint="eastAsia"/>
        </w:rPr>
        <w:t>.</w:t>
      </w:r>
      <w:r>
        <w:rPr>
          <w:rFonts w:hint="eastAsia"/>
        </w:rPr>
        <w:t>比如你从取款机取钱</w:t>
      </w:r>
      <w:r>
        <w:rPr>
          <w:rFonts w:hint="eastAsia"/>
        </w:rPr>
        <w:t>,</w:t>
      </w:r>
      <w:r>
        <w:rPr>
          <w:rFonts w:hint="eastAsia"/>
        </w:rPr>
        <w:t>这个事务可以分成两个步骤</w:t>
      </w:r>
      <w:r>
        <w:rPr>
          <w:rFonts w:hint="eastAsia"/>
        </w:rPr>
        <w:t>:1</w:t>
      </w:r>
      <w:r>
        <w:rPr>
          <w:rFonts w:hint="eastAsia"/>
        </w:rPr>
        <w:t>划卡</w:t>
      </w:r>
      <w:r>
        <w:rPr>
          <w:rFonts w:hint="eastAsia"/>
        </w:rPr>
        <w:t>,2</w:t>
      </w:r>
      <w:r>
        <w:rPr>
          <w:rFonts w:hint="eastAsia"/>
        </w:rPr>
        <w:t>出钱</w:t>
      </w:r>
      <w:r>
        <w:rPr>
          <w:rFonts w:hint="eastAsia"/>
        </w:rPr>
        <w:t>.</w:t>
      </w:r>
      <w:r>
        <w:rPr>
          <w:rFonts w:hint="eastAsia"/>
        </w:rPr>
        <w:t>不可能划了卡</w:t>
      </w:r>
      <w:r>
        <w:rPr>
          <w:rFonts w:hint="eastAsia"/>
        </w:rPr>
        <w:t>,</w:t>
      </w:r>
      <w:r>
        <w:rPr>
          <w:rFonts w:hint="eastAsia"/>
        </w:rPr>
        <w:t>而钱却没出来</w:t>
      </w:r>
      <w:r>
        <w:rPr>
          <w:rFonts w:hint="eastAsia"/>
        </w:rPr>
        <w:t>.</w:t>
      </w:r>
      <w:r>
        <w:rPr>
          <w:rFonts w:hint="eastAsia"/>
        </w:rPr>
        <w:t>这两步必须同时完成</w:t>
      </w:r>
      <w:r>
        <w:rPr>
          <w:rFonts w:hint="eastAsia"/>
        </w:rPr>
        <w:t>.</w:t>
      </w:r>
      <w:r>
        <w:rPr>
          <w:rFonts w:hint="eastAsia"/>
        </w:rPr>
        <w:t>要么就不完成</w:t>
      </w:r>
      <w:r>
        <w:rPr>
          <w:rFonts w:hint="eastAsia"/>
        </w:rPr>
        <w:t>.</w:t>
      </w:r>
    </w:p>
    <w:p w:rsidR="00842909" w:rsidRDefault="00842909" w:rsidP="00842909">
      <w:pPr>
        <w:pStyle w:val="a7"/>
        <w:ind w:left="780"/>
      </w:pPr>
      <w:r>
        <w:rPr>
          <w:rFonts w:hint="eastAsia"/>
        </w:rPr>
        <w:t xml:space="preserve">C </w:t>
      </w:r>
      <w:r>
        <w:rPr>
          <w:rFonts w:hint="eastAsia"/>
        </w:rPr>
        <w:t>事务的一致性</w:t>
      </w:r>
      <w:r>
        <w:rPr>
          <w:rFonts w:hint="eastAsia"/>
        </w:rPr>
        <w:t>(Consistency)</w:t>
      </w:r>
      <w:r>
        <w:rPr>
          <w:rFonts w:hint="eastAsia"/>
        </w:rPr>
        <w:t>：指事务的运行并不改变数据库中数据的一致性</w:t>
      </w:r>
      <w:r>
        <w:rPr>
          <w:rFonts w:hint="eastAsia"/>
        </w:rPr>
        <w:t>.</w:t>
      </w:r>
      <w:r>
        <w:rPr>
          <w:rFonts w:hint="eastAsia"/>
        </w:rPr>
        <w:t>例如</w:t>
      </w:r>
      <w:r>
        <w:rPr>
          <w:rFonts w:hint="eastAsia"/>
        </w:rPr>
        <w:t>,</w:t>
      </w:r>
      <w:r>
        <w:rPr>
          <w:rFonts w:hint="eastAsia"/>
        </w:rPr>
        <w:t>完整性约束了</w:t>
      </w:r>
      <w:proofErr w:type="spellStart"/>
      <w:r>
        <w:rPr>
          <w:rFonts w:hint="eastAsia"/>
        </w:rPr>
        <w:t>a+b</w:t>
      </w:r>
      <w:proofErr w:type="spellEnd"/>
      <w:r>
        <w:rPr>
          <w:rFonts w:hint="eastAsia"/>
        </w:rPr>
        <w:t>=10,</w:t>
      </w:r>
      <w:r>
        <w:rPr>
          <w:rFonts w:hint="eastAsia"/>
        </w:rPr>
        <w:t>一个事务改变了</w:t>
      </w:r>
      <w:r>
        <w:rPr>
          <w:rFonts w:hint="eastAsia"/>
        </w:rPr>
        <w:t>a,</w:t>
      </w:r>
      <w:r>
        <w:rPr>
          <w:rFonts w:hint="eastAsia"/>
        </w:rPr>
        <w:t>那么</w:t>
      </w:r>
      <w:r>
        <w:rPr>
          <w:rFonts w:hint="eastAsia"/>
        </w:rPr>
        <w:t>b</w:t>
      </w:r>
      <w:r>
        <w:rPr>
          <w:rFonts w:hint="eastAsia"/>
        </w:rPr>
        <w:t>也应该随之改变</w:t>
      </w:r>
      <w:r>
        <w:rPr>
          <w:rFonts w:hint="eastAsia"/>
        </w:rPr>
        <w:t>.</w:t>
      </w:r>
    </w:p>
    <w:p w:rsidR="00842909" w:rsidRDefault="00842909" w:rsidP="00842909">
      <w:pPr>
        <w:pStyle w:val="a7"/>
        <w:ind w:left="780"/>
      </w:pPr>
      <w:r>
        <w:rPr>
          <w:rFonts w:hint="eastAsia"/>
        </w:rPr>
        <w:t xml:space="preserve">I </w:t>
      </w:r>
      <w:r>
        <w:rPr>
          <w:rFonts w:hint="eastAsia"/>
        </w:rPr>
        <w:t>独立性</w:t>
      </w:r>
      <w:r>
        <w:rPr>
          <w:rFonts w:hint="eastAsia"/>
        </w:rPr>
        <w:t>(Isolation</w:t>
      </w:r>
      <w:r>
        <w:rPr>
          <w:rFonts w:hint="eastAsia"/>
        </w:rPr>
        <w:t>）</w:t>
      </w:r>
      <w:r>
        <w:rPr>
          <w:rFonts w:hint="eastAsia"/>
        </w:rPr>
        <w:t>:</w:t>
      </w:r>
      <w:r>
        <w:rPr>
          <w:rFonts w:hint="eastAsia"/>
        </w:rPr>
        <w:t>事务的独立性也有称作隔离性</w:t>
      </w:r>
      <w:r>
        <w:rPr>
          <w:rFonts w:hint="eastAsia"/>
        </w:rPr>
        <w:t>,</w:t>
      </w:r>
      <w:r>
        <w:rPr>
          <w:rFonts w:hint="eastAsia"/>
        </w:rPr>
        <w:t>是指两个以上的事务不会出现交错执行的状态</w:t>
      </w:r>
      <w:r>
        <w:rPr>
          <w:rFonts w:hint="eastAsia"/>
        </w:rPr>
        <w:t>.</w:t>
      </w:r>
      <w:r>
        <w:rPr>
          <w:rFonts w:hint="eastAsia"/>
        </w:rPr>
        <w:t>因为这样可能会导致数据不一致</w:t>
      </w:r>
      <w:r>
        <w:rPr>
          <w:rFonts w:hint="eastAsia"/>
        </w:rPr>
        <w:t>.</w:t>
      </w:r>
    </w:p>
    <w:p w:rsidR="00842909" w:rsidRDefault="00842909" w:rsidP="00842909">
      <w:pPr>
        <w:pStyle w:val="a7"/>
        <w:ind w:left="780"/>
      </w:pPr>
      <w:r>
        <w:rPr>
          <w:rFonts w:hint="eastAsia"/>
        </w:rPr>
        <w:t xml:space="preserve">D </w:t>
      </w:r>
      <w:r>
        <w:rPr>
          <w:rFonts w:hint="eastAsia"/>
        </w:rPr>
        <w:t>持久性</w:t>
      </w:r>
      <w:r>
        <w:rPr>
          <w:rFonts w:hint="eastAsia"/>
        </w:rPr>
        <w:t>(Durability</w:t>
      </w:r>
      <w:r>
        <w:rPr>
          <w:rFonts w:hint="eastAsia"/>
        </w:rPr>
        <w:t>）</w:t>
      </w:r>
      <w:r>
        <w:rPr>
          <w:rFonts w:hint="eastAsia"/>
        </w:rPr>
        <w:t>:</w:t>
      </w:r>
      <w:r>
        <w:rPr>
          <w:rFonts w:hint="eastAsia"/>
        </w:rPr>
        <w:t>事务的持久性是指事务执行成功以后</w:t>
      </w:r>
      <w:r>
        <w:rPr>
          <w:rFonts w:hint="eastAsia"/>
        </w:rPr>
        <w:t>,</w:t>
      </w:r>
      <w:r>
        <w:rPr>
          <w:rFonts w:hint="eastAsia"/>
        </w:rPr>
        <w:t>该事务所对数据库所作的更改便是持久的保存在数据库之中，不会无缘无故的回滚</w:t>
      </w:r>
      <w:r>
        <w:rPr>
          <w:rFonts w:hint="eastAsia"/>
        </w:rPr>
        <w:t>.</w:t>
      </w:r>
    </w:p>
    <w:p w:rsidR="002A7FEE" w:rsidRDefault="002A7FEE" w:rsidP="00A40CCE">
      <w:pPr>
        <w:pStyle w:val="a7"/>
        <w:numPr>
          <w:ilvl w:val="0"/>
          <w:numId w:val="57"/>
        </w:numPr>
        <w:ind w:firstLineChars="0"/>
        <w:outlineLvl w:val="2"/>
        <w:rPr>
          <w:b/>
        </w:rPr>
      </w:pPr>
      <w:proofErr w:type="spellStart"/>
      <w:r w:rsidRPr="002A7FEE">
        <w:rPr>
          <w:rFonts w:hint="eastAsia"/>
          <w:b/>
        </w:rPr>
        <w:t>Mysql</w:t>
      </w:r>
      <w:proofErr w:type="spellEnd"/>
      <w:r w:rsidRPr="002A7FEE">
        <w:rPr>
          <w:rFonts w:hint="eastAsia"/>
          <w:b/>
        </w:rPr>
        <w:t xml:space="preserve"> </w:t>
      </w:r>
      <w:r w:rsidRPr="002A7FEE">
        <w:rPr>
          <w:rFonts w:hint="eastAsia"/>
          <w:b/>
        </w:rPr>
        <w:t>中四种隔离级别分别是什么</w:t>
      </w:r>
    </w:p>
    <w:p w:rsidR="002A7FEE" w:rsidRDefault="002A7FEE" w:rsidP="002A7FEE">
      <w:pPr>
        <w:pStyle w:val="a7"/>
        <w:ind w:left="1560" w:firstLineChars="0" w:firstLine="0"/>
        <w:rPr>
          <w:b/>
        </w:rPr>
      </w:pPr>
      <w:r>
        <w:rPr>
          <w:noProof/>
        </w:rPr>
        <w:drawing>
          <wp:inline distT="0" distB="0" distL="0" distR="0" wp14:anchorId="54A81D13" wp14:editId="7C044174">
            <wp:extent cx="3840480" cy="1783080"/>
            <wp:effectExtent l="0" t="0" r="762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40480" cy="1783080"/>
                    </a:xfrm>
                    <a:prstGeom prst="rect">
                      <a:avLst/>
                    </a:prstGeom>
                  </pic:spPr>
                </pic:pic>
              </a:graphicData>
            </a:graphic>
          </wp:inline>
        </w:drawing>
      </w:r>
    </w:p>
    <w:p w:rsidR="002A7FEE" w:rsidRPr="002A7FEE" w:rsidRDefault="002A7FEE" w:rsidP="002A7FEE">
      <w:pPr>
        <w:pStyle w:val="a7"/>
        <w:ind w:left="780" w:firstLineChars="0" w:firstLine="0"/>
      </w:pPr>
      <w:r w:rsidRPr="002A7FEE">
        <w:rPr>
          <w:rFonts w:hint="eastAsia"/>
        </w:rPr>
        <w:t>读未提交（</w:t>
      </w:r>
      <w:r w:rsidRPr="002A7FEE">
        <w:rPr>
          <w:rFonts w:hint="eastAsia"/>
        </w:rPr>
        <w:t>READ UNCOMMITTED</w:t>
      </w:r>
      <w:r w:rsidRPr="002A7FEE">
        <w:rPr>
          <w:rFonts w:hint="eastAsia"/>
        </w:rPr>
        <w:t>）：未提交读隔离级别也叫读脏，就是事务可以读取其它事务未提交的数据。</w:t>
      </w:r>
    </w:p>
    <w:p w:rsidR="002A7FEE" w:rsidRPr="002A7FEE" w:rsidRDefault="002A7FEE" w:rsidP="002A7FEE">
      <w:pPr>
        <w:pStyle w:val="a7"/>
        <w:ind w:left="780" w:firstLineChars="0" w:firstLine="0"/>
      </w:pPr>
      <w:r w:rsidRPr="002A7FEE">
        <w:rPr>
          <w:rFonts w:hint="eastAsia"/>
        </w:rPr>
        <w:lastRenderedPageBreak/>
        <w:t>读已提交（</w:t>
      </w:r>
      <w:r w:rsidRPr="002A7FEE">
        <w:rPr>
          <w:rFonts w:hint="eastAsia"/>
        </w:rPr>
        <w:t>READ COMMITTED</w:t>
      </w:r>
      <w:r w:rsidRPr="002A7FEE">
        <w:rPr>
          <w:rFonts w:hint="eastAsia"/>
        </w:rPr>
        <w:t>）：在其它数据库系统比如</w:t>
      </w:r>
      <w:r w:rsidRPr="002A7FEE">
        <w:rPr>
          <w:rFonts w:hint="eastAsia"/>
        </w:rPr>
        <w:t xml:space="preserve"> SQL Server </w:t>
      </w:r>
      <w:r w:rsidRPr="002A7FEE">
        <w:rPr>
          <w:rFonts w:hint="eastAsia"/>
        </w:rPr>
        <w:t>默认的隔离级别就是提交读，已提交读隔离级别就是在事务未提交之前所做的修改其它事务是不可见的。</w:t>
      </w:r>
    </w:p>
    <w:p w:rsidR="002A7FEE" w:rsidRPr="002A7FEE" w:rsidRDefault="002A7FEE" w:rsidP="002A7FEE">
      <w:pPr>
        <w:pStyle w:val="a7"/>
        <w:ind w:left="780" w:firstLineChars="0" w:firstLine="0"/>
      </w:pPr>
      <w:r w:rsidRPr="002A7FEE">
        <w:rPr>
          <w:rFonts w:hint="eastAsia"/>
        </w:rPr>
        <w:t>可重复读（</w:t>
      </w:r>
      <w:r w:rsidRPr="002A7FEE">
        <w:rPr>
          <w:rFonts w:hint="eastAsia"/>
        </w:rPr>
        <w:t>REPEATABLE READ</w:t>
      </w:r>
      <w:r w:rsidRPr="002A7FEE">
        <w:rPr>
          <w:rFonts w:hint="eastAsia"/>
        </w:rPr>
        <w:t>）：保证同一个事务中的多次相同的查询的结果是一致的，比如一个事务一开始查询了一条记录然后过了几秒钟又执行了相同的查询，保证两次查询的结果是相同的，可重复读也是</w:t>
      </w:r>
      <w:r w:rsidRPr="002A7FEE">
        <w:rPr>
          <w:rFonts w:hint="eastAsia"/>
        </w:rPr>
        <w:t xml:space="preserve"> </w:t>
      </w:r>
      <w:proofErr w:type="spellStart"/>
      <w:r w:rsidRPr="002A7FEE">
        <w:rPr>
          <w:rFonts w:hint="eastAsia"/>
        </w:rPr>
        <w:t>mysql</w:t>
      </w:r>
      <w:proofErr w:type="spellEnd"/>
      <w:r w:rsidRPr="002A7FEE">
        <w:rPr>
          <w:rFonts w:hint="eastAsia"/>
        </w:rPr>
        <w:t xml:space="preserve"> </w:t>
      </w:r>
      <w:r w:rsidRPr="002A7FEE">
        <w:rPr>
          <w:rFonts w:hint="eastAsia"/>
        </w:rPr>
        <w:t>的默认隔离级别。</w:t>
      </w:r>
    </w:p>
    <w:p w:rsidR="002A7FEE" w:rsidRPr="002A7FEE" w:rsidRDefault="002A7FEE" w:rsidP="002A7FEE">
      <w:pPr>
        <w:pStyle w:val="a7"/>
        <w:ind w:left="780" w:firstLineChars="0" w:firstLine="0"/>
      </w:pPr>
      <w:r w:rsidRPr="002A7FEE">
        <w:rPr>
          <w:rFonts w:hint="eastAsia"/>
        </w:rPr>
        <w:t>可串行化（</w:t>
      </w:r>
      <w:r w:rsidRPr="002A7FEE">
        <w:rPr>
          <w:rFonts w:hint="eastAsia"/>
        </w:rPr>
        <w:t>SERIALIZABLE</w:t>
      </w:r>
      <w:r w:rsidRPr="002A7FEE">
        <w:rPr>
          <w:rFonts w:hint="eastAsia"/>
        </w:rPr>
        <w:t>）：可串行化就是保证读取的范围内没有新的数据插入，比如事务第一次查询得到某个范围的数据，第二次查询也同样得到了相同范围的数据，中间没有新的数据插入到该范围中。</w:t>
      </w:r>
    </w:p>
    <w:p w:rsidR="003C4B7D" w:rsidRPr="00F379B4" w:rsidRDefault="003C4B7D" w:rsidP="00A40CCE">
      <w:pPr>
        <w:pStyle w:val="a7"/>
        <w:numPr>
          <w:ilvl w:val="0"/>
          <w:numId w:val="57"/>
        </w:numPr>
        <w:ind w:firstLineChars="0"/>
        <w:outlineLvl w:val="2"/>
        <w:rPr>
          <w:b/>
          <w:color w:val="FF0000"/>
        </w:rPr>
      </w:pPr>
      <w:r w:rsidRPr="00F379B4">
        <w:rPr>
          <w:rFonts w:hint="eastAsia"/>
          <w:b/>
          <w:color w:val="FF0000"/>
        </w:rPr>
        <w:t>事务</w:t>
      </w:r>
    </w:p>
    <w:p w:rsidR="003C4B7D" w:rsidRPr="003C4B7D" w:rsidRDefault="00446C02" w:rsidP="003C4B7D">
      <w:pPr>
        <w:pStyle w:val="a7"/>
        <w:ind w:left="780" w:firstLineChars="0" w:firstLine="0"/>
      </w:pPr>
      <w:hyperlink r:id="rId98" w:tgtFrame="_blank" w:history="1">
        <w:r w:rsidR="003C4B7D" w:rsidRPr="003C4B7D">
          <w:t>数据库事务</w:t>
        </w:r>
      </w:hyperlink>
      <w:r w:rsidR="003C4B7D" w:rsidRPr="003C4B7D">
        <w:t xml:space="preserve">(Database Transaction) </w:t>
      </w:r>
      <w:r w:rsidR="003C4B7D" w:rsidRPr="003C4B7D">
        <w:t>，是指作为单个逻辑工作单元执行的一系列</w:t>
      </w:r>
      <w:r>
        <w:fldChar w:fldCharType="begin"/>
      </w:r>
      <w:r>
        <w:instrText xml:space="preserve"> HYPERLINK "https://baike.baidu.com/item/%E6%93%8D%E4%BD%9C/33052" \t "_blank" </w:instrText>
      </w:r>
      <w:r>
        <w:fldChar w:fldCharType="separate"/>
      </w:r>
      <w:r w:rsidR="003C4B7D" w:rsidRPr="003C4B7D">
        <w:t>操作</w:t>
      </w:r>
      <w:r>
        <w:fldChar w:fldCharType="end"/>
      </w:r>
      <w:r w:rsidR="003C4B7D" w:rsidRPr="003C4B7D">
        <w:t>，要么完全地执行，要么完全地不执行。一个逻辑工作单元要成为事务，必须满足所谓的</w:t>
      </w:r>
      <w:r w:rsidR="003C4B7D" w:rsidRPr="003C4B7D">
        <w:t>ACID</w:t>
      </w:r>
      <w:r w:rsidR="003C4B7D" w:rsidRPr="003C4B7D">
        <w:t>（原子性、一致性、隔离性和持久性）属性。</w:t>
      </w:r>
      <w:r w:rsidR="003C4B7D" w:rsidRPr="003C4B7D">
        <w:rPr>
          <w:rFonts w:hint="eastAsia"/>
        </w:rPr>
        <w:t xml:space="preserve"> </w:t>
      </w:r>
    </w:p>
    <w:p w:rsidR="003C4B7D" w:rsidRPr="003C4B7D" w:rsidRDefault="003C4B7D" w:rsidP="00A40CCE">
      <w:pPr>
        <w:pStyle w:val="a7"/>
        <w:numPr>
          <w:ilvl w:val="0"/>
          <w:numId w:val="57"/>
        </w:numPr>
        <w:ind w:firstLineChars="0"/>
        <w:outlineLvl w:val="2"/>
        <w:rPr>
          <w:b/>
        </w:rPr>
      </w:pPr>
      <w:r w:rsidRPr="003C4B7D">
        <w:rPr>
          <w:rFonts w:hint="eastAsia"/>
          <w:b/>
        </w:rPr>
        <w:t>事务和锁</w:t>
      </w:r>
    </w:p>
    <w:p w:rsidR="003C4B7D" w:rsidRDefault="003C4B7D" w:rsidP="003C4B7D">
      <w:pPr>
        <w:pStyle w:val="a7"/>
        <w:ind w:left="780" w:firstLineChars="0" w:firstLine="0"/>
      </w:pPr>
      <w:r>
        <w:rPr>
          <w:rFonts w:hint="eastAsia"/>
        </w:rPr>
        <w:t>事务是绑定到一起作为一个逻辑工作单元的</w:t>
      </w:r>
      <w:proofErr w:type="spellStart"/>
      <w:r>
        <w:rPr>
          <w:rFonts w:hint="eastAsia"/>
        </w:rPr>
        <w:t>sql</w:t>
      </w:r>
      <w:proofErr w:type="spellEnd"/>
      <w:r>
        <w:rPr>
          <w:rFonts w:hint="eastAsia"/>
        </w:rPr>
        <w:t>语句分组，如任一个语句操作失败就视作整个操作失败。操作将回滚到操作前状态。</w:t>
      </w:r>
    </w:p>
    <w:p w:rsidR="003C4B7D" w:rsidRDefault="003C4B7D" w:rsidP="003C4B7D">
      <w:pPr>
        <w:pStyle w:val="a7"/>
        <w:ind w:left="780" w:firstLineChars="0" w:firstLine="0"/>
      </w:pPr>
      <w:r>
        <w:rPr>
          <w:rFonts w:hint="eastAsia"/>
        </w:rPr>
        <w:t>锁</w:t>
      </w:r>
      <w:r>
        <w:rPr>
          <w:rFonts w:hint="eastAsia"/>
        </w:rPr>
        <w:t xml:space="preserve">: </w:t>
      </w:r>
      <w:r>
        <w:rPr>
          <w:rFonts w:hint="eastAsia"/>
        </w:rPr>
        <w:t>实现事务的关键。可以保证事务的完整性和并发性。可以使某些数据的拥有者在某段时间内不能使用某些数据或数据结构。</w:t>
      </w:r>
    </w:p>
    <w:p w:rsidR="008977BC" w:rsidRDefault="008977BC" w:rsidP="008977BC">
      <w:pPr>
        <w:pStyle w:val="a7"/>
        <w:ind w:left="780" w:firstLineChars="0" w:firstLine="0"/>
      </w:pPr>
      <w:proofErr w:type="spellStart"/>
      <w:r>
        <w:rPr>
          <w:rFonts w:hint="eastAsia"/>
        </w:rPr>
        <w:t>InnoDB</w:t>
      </w:r>
      <w:proofErr w:type="spellEnd"/>
      <w:r>
        <w:rPr>
          <w:rFonts w:hint="eastAsia"/>
        </w:rPr>
        <w:t>是行级锁，对表中的记录在删除修改时加锁。</w:t>
      </w:r>
    </w:p>
    <w:p w:rsidR="008977BC" w:rsidRDefault="008977BC" w:rsidP="008977BC">
      <w:pPr>
        <w:pStyle w:val="a7"/>
        <w:ind w:left="780" w:firstLineChars="0" w:firstLine="0"/>
      </w:pPr>
      <w:r>
        <w:rPr>
          <w:rFonts w:hint="eastAsia"/>
        </w:rPr>
        <w:t>行级</w:t>
      </w:r>
      <w:proofErr w:type="gramStart"/>
      <w:r>
        <w:rPr>
          <w:rFonts w:hint="eastAsia"/>
        </w:rPr>
        <w:t>锁分为</w:t>
      </w:r>
      <w:proofErr w:type="gramEnd"/>
      <w:r>
        <w:rPr>
          <w:rFonts w:hint="eastAsia"/>
        </w:rPr>
        <w:t>共享锁（</w:t>
      </w:r>
      <w:r>
        <w:rPr>
          <w:rFonts w:hint="eastAsia"/>
        </w:rPr>
        <w:t>S</w:t>
      </w:r>
      <w:r>
        <w:rPr>
          <w:rFonts w:hint="eastAsia"/>
        </w:rPr>
        <w:t>锁）和排它锁（</w:t>
      </w:r>
      <w:r>
        <w:rPr>
          <w:rFonts w:hint="eastAsia"/>
        </w:rPr>
        <w:t>X</w:t>
      </w:r>
      <w:r>
        <w:rPr>
          <w:rFonts w:hint="eastAsia"/>
        </w:rPr>
        <w:t>锁）</w:t>
      </w:r>
    </w:p>
    <w:p w:rsidR="008977BC" w:rsidRDefault="008977BC" w:rsidP="008977BC">
      <w:pPr>
        <w:pStyle w:val="a7"/>
        <w:ind w:left="780" w:firstLineChars="0" w:firstLine="0"/>
      </w:pPr>
      <w:r>
        <w:rPr>
          <w:rFonts w:hint="eastAsia"/>
        </w:rPr>
        <w:t>共享锁和排它锁，都不允许其它事务执行写操作（</w:t>
      </w:r>
      <w:proofErr w:type="spellStart"/>
      <w:r>
        <w:rPr>
          <w:rFonts w:hint="eastAsia"/>
        </w:rPr>
        <w:t>updat,delete,insert</w:t>
      </w:r>
      <w:proofErr w:type="spellEnd"/>
      <w:r>
        <w:rPr>
          <w:rFonts w:hint="eastAsia"/>
        </w:rPr>
        <w:t>），但是可以读数据。</w:t>
      </w:r>
    </w:p>
    <w:p w:rsidR="008977BC" w:rsidRPr="008977BC" w:rsidRDefault="008977BC" w:rsidP="008977BC">
      <w:pPr>
        <w:pStyle w:val="a7"/>
        <w:ind w:left="780" w:firstLineChars="0" w:firstLine="0"/>
      </w:pPr>
      <w:r>
        <w:rPr>
          <w:rFonts w:hint="eastAsia"/>
        </w:rPr>
        <w:t>排它锁不允许对数据于另外加锁，</w:t>
      </w:r>
      <w:proofErr w:type="spellStart"/>
      <w:r>
        <w:rPr>
          <w:rFonts w:hint="eastAsia"/>
        </w:rPr>
        <w:t>mysql</w:t>
      </w:r>
      <w:proofErr w:type="spellEnd"/>
      <w:r>
        <w:rPr>
          <w:rFonts w:hint="eastAsia"/>
        </w:rPr>
        <w:t>会默认给添加、修改、删除记录设置排它锁。</w:t>
      </w:r>
    </w:p>
    <w:p w:rsidR="00842909" w:rsidRPr="00F379B4" w:rsidRDefault="00165BA4" w:rsidP="00A40CCE">
      <w:pPr>
        <w:pStyle w:val="a7"/>
        <w:numPr>
          <w:ilvl w:val="0"/>
          <w:numId w:val="57"/>
        </w:numPr>
        <w:ind w:firstLineChars="0"/>
        <w:outlineLvl w:val="2"/>
        <w:rPr>
          <w:b/>
          <w:color w:val="FF0000"/>
        </w:rPr>
      </w:pPr>
      <w:proofErr w:type="gramStart"/>
      <w:r w:rsidRPr="00F379B4">
        <w:rPr>
          <w:rFonts w:hint="eastAsia"/>
          <w:b/>
          <w:color w:val="FF0000"/>
        </w:rPr>
        <w:t>什么叫脏数据</w:t>
      </w:r>
      <w:proofErr w:type="gramEnd"/>
      <w:r w:rsidRPr="00F379B4">
        <w:rPr>
          <w:rFonts w:hint="eastAsia"/>
          <w:b/>
          <w:color w:val="FF0000"/>
        </w:rPr>
        <w:t>，什么</w:t>
      </w:r>
      <w:proofErr w:type="gramStart"/>
      <w:r w:rsidRPr="00F379B4">
        <w:rPr>
          <w:rFonts w:hint="eastAsia"/>
          <w:b/>
          <w:color w:val="FF0000"/>
        </w:rPr>
        <w:t>叫脏读</w:t>
      </w:r>
      <w:proofErr w:type="gramEnd"/>
    </w:p>
    <w:p w:rsidR="00165BA4" w:rsidRPr="00165BA4" w:rsidRDefault="00165BA4" w:rsidP="00165BA4">
      <w:pPr>
        <w:pStyle w:val="a7"/>
        <w:ind w:left="780" w:firstLineChars="0" w:firstLine="0"/>
      </w:pPr>
      <w:r w:rsidRPr="00165BA4">
        <w:rPr>
          <w:rFonts w:hint="eastAsia"/>
        </w:rPr>
        <w:t>脏数据在临时更新（脏读）中产生。事务</w:t>
      </w:r>
      <w:r w:rsidRPr="00165BA4">
        <w:rPr>
          <w:rFonts w:hint="eastAsia"/>
        </w:rPr>
        <w:t xml:space="preserve"> A </w:t>
      </w:r>
      <w:r w:rsidRPr="00165BA4">
        <w:rPr>
          <w:rFonts w:hint="eastAsia"/>
        </w:rPr>
        <w:t>更新了某个数据项</w:t>
      </w:r>
      <w:r w:rsidRPr="00165BA4">
        <w:rPr>
          <w:rFonts w:hint="eastAsia"/>
        </w:rPr>
        <w:t xml:space="preserve"> X</w:t>
      </w:r>
      <w:r w:rsidRPr="00165BA4">
        <w:rPr>
          <w:rFonts w:hint="eastAsia"/>
        </w:rPr>
        <w:t>，但是由于某种原因，事务</w:t>
      </w:r>
      <w:r w:rsidRPr="00165BA4">
        <w:rPr>
          <w:rFonts w:hint="eastAsia"/>
        </w:rPr>
        <w:t xml:space="preserve"> A </w:t>
      </w:r>
      <w:r w:rsidRPr="00165BA4">
        <w:rPr>
          <w:rFonts w:hint="eastAsia"/>
        </w:rPr>
        <w:t>出现了问题，于是要把</w:t>
      </w:r>
      <w:r w:rsidRPr="00165BA4">
        <w:rPr>
          <w:rFonts w:hint="eastAsia"/>
        </w:rPr>
        <w:t xml:space="preserve"> A </w:t>
      </w:r>
      <w:r w:rsidRPr="00165BA4">
        <w:rPr>
          <w:rFonts w:hint="eastAsia"/>
        </w:rPr>
        <w:t>回滚。但是在回滚之前，另一个事务</w:t>
      </w:r>
      <w:r w:rsidRPr="00165BA4">
        <w:rPr>
          <w:rFonts w:hint="eastAsia"/>
        </w:rPr>
        <w:t xml:space="preserve"> B </w:t>
      </w:r>
      <w:r w:rsidRPr="00165BA4">
        <w:rPr>
          <w:rFonts w:hint="eastAsia"/>
        </w:rPr>
        <w:t>读取了数据项</w:t>
      </w:r>
      <w:r w:rsidRPr="00165BA4">
        <w:rPr>
          <w:rFonts w:hint="eastAsia"/>
        </w:rPr>
        <w:t xml:space="preserve"> X </w:t>
      </w:r>
      <w:r w:rsidRPr="00165BA4">
        <w:rPr>
          <w:rFonts w:hint="eastAsia"/>
        </w:rPr>
        <w:t>的值</w:t>
      </w:r>
      <w:r w:rsidRPr="00165BA4">
        <w:rPr>
          <w:rFonts w:hint="eastAsia"/>
        </w:rPr>
        <w:t xml:space="preserve">(A </w:t>
      </w:r>
      <w:r w:rsidRPr="00165BA4">
        <w:rPr>
          <w:rFonts w:hint="eastAsia"/>
        </w:rPr>
        <w:t>更新后</w:t>
      </w:r>
      <w:r w:rsidRPr="00165BA4">
        <w:rPr>
          <w:rFonts w:hint="eastAsia"/>
        </w:rPr>
        <w:t>)</w:t>
      </w:r>
      <w:r w:rsidRPr="00165BA4">
        <w:rPr>
          <w:rFonts w:hint="eastAsia"/>
        </w:rPr>
        <w:t>，</w:t>
      </w:r>
      <w:r w:rsidRPr="00165BA4">
        <w:rPr>
          <w:rFonts w:hint="eastAsia"/>
        </w:rPr>
        <w:t xml:space="preserve">A </w:t>
      </w:r>
      <w:r w:rsidRPr="00165BA4">
        <w:rPr>
          <w:rFonts w:hint="eastAsia"/>
        </w:rPr>
        <w:t>回滚了事务，数据项恢复了原值。事务</w:t>
      </w:r>
      <w:r w:rsidRPr="00165BA4">
        <w:rPr>
          <w:rFonts w:hint="eastAsia"/>
        </w:rPr>
        <w:t xml:space="preserve"> B </w:t>
      </w:r>
      <w:r w:rsidRPr="00165BA4">
        <w:rPr>
          <w:rFonts w:hint="eastAsia"/>
        </w:rPr>
        <w:t>读取的就是数据项</w:t>
      </w:r>
      <w:r w:rsidRPr="00165BA4">
        <w:rPr>
          <w:rFonts w:hint="eastAsia"/>
        </w:rPr>
        <w:t xml:space="preserve"> X </w:t>
      </w:r>
      <w:r w:rsidRPr="00165BA4">
        <w:rPr>
          <w:rFonts w:hint="eastAsia"/>
        </w:rPr>
        <w:t>的就是一个“临时”的值，就是脏数据。</w:t>
      </w:r>
    </w:p>
    <w:p w:rsidR="00165BA4" w:rsidRDefault="00165BA4" w:rsidP="00165BA4">
      <w:pPr>
        <w:pStyle w:val="a7"/>
        <w:ind w:left="780" w:firstLineChars="0" w:firstLine="0"/>
        <w:rPr>
          <w:lang w:val="en-GB"/>
        </w:rPr>
      </w:pPr>
      <w:r w:rsidRPr="00165BA4">
        <w:rPr>
          <w:rFonts w:hint="eastAsia"/>
        </w:rPr>
        <w:t>脏读就是指当一个事务正在访问数据，并且对数据进行了修改，而这种修改还没有提交到数据库中，这时，另外一个事务也访问这个数据，然后使用了这个数据。因为这个数据是还没有提交的数据，那么另外一个事务读到的这个数据是脏数据，依据脏数据所做的操作可能是不正确的。</w:t>
      </w:r>
    </w:p>
    <w:p w:rsidR="00B266EA" w:rsidRPr="00B266EA" w:rsidRDefault="00B266EA" w:rsidP="00B266EA">
      <w:pPr>
        <w:pStyle w:val="a7"/>
        <w:ind w:left="780" w:firstLineChars="0" w:firstLine="0"/>
      </w:pPr>
      <w:r w:rsidRPr="00B266EA">
        <w:rPr>
          <w:rFonts w:hint="eastAsia"/>
        </w:rPr>
        <w:t>读未提交：</w:t>
      </w:r>
    </w:p>
    <w:p w:rsidR="00B266EA" w:rsidRPr="00B266EA" w:rsidRDefault="00B266EA" w:rsidP="00B266EA">
      <w:pPr>
        <w:pStyle w:val="a7"/>
        <w:ind w:left="780" w:firstLineChars="0" w:firstLine="0"/>
      </w:pPr>
      <w:r w:rsidRPr="00B266EA">
        <w:rPr>
          <w:rFonts w:hint="eastAsia"/>
        </w:rPr>
        <w:t>它充许另外一个事务可以看到这个事务未提交的数据，</w:t>
      </w:r>
    </w:p>
    <w:p w:rsidR="00B266EA" w:rsidRPr="00B266EA" w:rsidRDefault="00B266EA" w:rsidP="00B266EA">
      <w:pPr>
        <w:pStyle w:val="a7"/>
        <w:ind w:left="780" w:firstLineChars="0" w:firstLine="0"/>
      </w:pPr>
      <w:r w:rsidRPr="00B266EA">
        <w:rPr>
          <w:rFonts w:hint="eastAsia"/>
        </w:rPr>
        <w:t>这种隔离级别会产生脏读，不可重复读和幻像读。</w:t>
      </w:r>
    </w:p>
    <w:p w:rsidR="00B266EA" w:rsidRPr="00B266EA" w:rsidRDefault="00B266EA" w:rsidP="00B266EA">
      <w:pPr>
        <w:pStyle w:val="a7"/>
        <w:ind w:left="780" w:firstLineChars="0" w:firstLine="0"/>
      </w:pPr>
      <w:r w:rsidRPr="00B266EA">
        <w:rPr>
          <w:rFonts w:hint="eastAsia"/>
        </w:rPr>
        <w:t>读提交：</w:t>
      </w:r>
    </w:p>
    <w:p w:rsidR="00B266EA" w:rsidRPr="00B266EA" w:rsidRDefault="00B266EA" w:rsidP="00B266EA">
      <w:pPr>
        <w:pStyle w:val="a7"/>
        <w:ind w:left="780" w:firstLineChars="0" w:firstLine="0"/>
      </w:pPr>
      <w:r w:rsidRPr="00B266EA">
        <w:rPr>
          <w:rFonts w:hint="eastAsia"/>
        </w:rPr>
        <w:t>保证一个事务修改的数据提交后才能被另外一个事务读取，</w:t>
      </w:r>
    </w:p>
    <w:p w:rsidR="00B266EA" w:rsidRPr="00B266EA" w:rsidRDefault="00B266EA" w:rsidP="00B266EA">
      <w:pPr>
        <w:pStyle w:val="a7"/>
        <w:ind w:left="780" w:firstLineChars="0" w:firstLine="0"/>
      </w:pPr>
      <w:r w:rsidRPr="00B266EA">
        <w:rPr>
          <w:rFonts w:hint="eastAsia"/>
        </w:rPr>
        <w:t>也是大多数数据库的默认值。可以避免脏读，但会产生不可重复读和幻像读。</w:t>
      </w:r>
    </w:p>
    <w:p w:rsidR="00B266EA" w:rsidRPr="00B266EA" w:rsidRDefault="00B266EA" w:rsidP="00B266EA">
      <w:pPr>
        <w:pStyle w:val="a7"/>
        <w:ind w:left="780" w:firstLineChars="0" w:firstLine="0"/>
      </w:pPr>
      <w:r w:rsidRPr="00B266EA">
        <w:rPr>
          <w:rFonts w:hint="eastAsia"/>
        </w:rPr>
        <w:t>重复读：</w:t>
      </w:r>
    </w:p>
    <w:p w:rsidR="00B266EA" w:rsidRPr="00B266EA" w:rsidRDefault="00B266EA" w:rsidP="00B266EA">
      <w:pPr>
        <w:pStyle w:val="a7"/>
        <w:ind w:left="780" w:firstLineChars="0" w:firstLine="0"/>
      </w:pPr>
      <w:r w:rsidRPr="00B266EA">
        <w:rPr>
          <w:rFonts w:hint="eastAsia"/>
        </w:rPr>
        <w:t>在一个事务内两次读到的数据是不一样的，因此称为是不可重复读。</w:t>
      </w:r>
    </w:p>
    <w:p w:rsidR="00B266EA" w:rsidRPr="00B266EA" w:rsidRDefault="00B266EA" w:rsidP="00B266EA">
      <w:pPr>
        <w:pStyle w:val="a7"/>
        <w:ind w:left="780" w:firstLineChars="0" w:firstLine="0"/>
      </w:pPr>
      <w:r w:rsidRPr="00B266EA">
        <w:rPr>
          <w:rFonts w:hint="eastAsia"/>
        </w:rPr>
        <w:t>串行化：</w:t>
      </w:r>
    </w:p>
    <w:p w:rsidR="00B266EA" w:rsidRPr="00B266EA" w:rsidRDefault="00B266EA" w:rsidP="00B266EA">
      <w:pPr>
        <w:pStyle w:val="a7"/>
        <w:ind w:left="780" w:firstLineChars="0" w:firstLine="0"/>
      </w:pPr>
      <w:r w:rsidRPr="00B266EA">
        <w:rPr>
          <w:rFonts w:hint="eastAsia"/>
        </w:rPr>
        <w:t>顺序执行事务。除了防止脏读，不可重复读外，还避免了幻像读。</w:t>
      </w:r>
    </w:p>
    <w:p w:rsidR="00B266EA" w:rsidRPr="00B266EA" w:rsidRDefault="00B266EA" w:rsidP="00B266EA">
      <w:pPr>
        <w:pStyle w:val="a7"/>
        <w:ind w:left="780" w:firstLineChars="0" w:firstLine="0"/>
      </w:pPr>
      <w:r w:rsidRPr="00B266EA">
        <w:rPr>
          <w:rFonts w:hint="eastAsia"/>
        </w:rPr>
        <w:t>并发性也最低，但最安全。</w:t>
      </w:r>
    </w:p>
    <w:p w:rsidR="00B266EA" w:rsidRPr="00B266EA" w:rsidRDefault="00B266EA" w:rsidP="00B266EA">
      <w:pPr>
        <w:pStyle w:val="a7"/>
        <w:ind w:left="780" w:firstLineChars="0" w:firstLine="0"/>
      </w:pPr>
      <w:r w:rsidRPr="00B266EA">
        <w:rPr>
          <w:rFonts w:hint="eastAsia"/>
        </w:rPr>
        <w:t>不可重复读的重点是修改</w:t>
      </w:r>
      <w:r w:rsidRPr="00B266EA">
        <w:rPr>
          <w:rFonts w:hint="eastAsia"/>
        </w:rPr>
        <w:t xml:space="preserve"> : </w:t>
      </w:r>
    </w:p>
    <w:p w:rsidR="00B266EA" w:rsidRPr="00B266EA" w:rsidRDefault="00B266EA" w:rsidP="00B266EA">
      <w:pPr>
        <w:pStyle w:val="a7"/>
        <w:ind w:left="780" w:firstLineChars="0" w:firstLine="0"/>
      </w:pPr>
      <w:r w:rsidRPr="00B266EA">
        <w:rPr>
          <w:rFonts w:hint="eastAsia"/>
        </w:rPr>
        <w:t>同样的条件</w:t>
      </w:r>
      <w:r w:rsidRPr="00B266EA">
        <w:rPr>
          <w:rFonts w:hint="eastAsia"/>
        </w:rPr>
        <w:t xml:space="preserve"> , </w:t>
      </w:r>
      <w:r w:rsidRPr="00B266EA">
        <w:rPr>
          <w:rFonts w:hint="eastAsia"/>
        </w:rPr>
        <w:t>你读取过的数据</w:t>
      </w:r>
      <w:r w:rsidRPr="00B266EA">
        <w:rPr>
          <w:rFonts w:hint="eastAsia"/>
        </w:rPr>
        <w:t xml:space="preserve"> , </w:t>
      </w:r>
      <w:r w:rsidRPr="00B266EA">
        <w:rPr>
          <w:rFonts w:hint="eastAsia"/>
        </w:rPr>
        <w:t>再次读取出来发现值不一样了</w:t>
      </w:r>
      <w:r w:rsidRPr="00B266EA">
        <w:rPr>
          <w:rFonts w:hint="eastAsia"/>
        </w:rPr>
        <w:t xml:space="preserve"> </w:t>
      </w:r>
      <w:r w:rsidRPr="00B266EA">
        <w:rPr>
          <w:rFonts w:hint="eastAsia"/>
        </w:rPr>
        <w:t>。</w:t>
      </w:r>
    </w:p>
    <w:p w:rsidR="00B266EA" w:rsidRPr="00B266EA" w:rsidRDefault="00B266EA" w:rsidP="00B266EA">
      <w:pPr>
        <w:pStyle w:val="a7"/>
        <w:ind w:left="780" w:firstLineChars="0" w:firstLine="0"/>
      </w:pPr>
      <w:r w:rsidRPr="00B266EA">
        <w:rPr>
          <w:rFonts w:hint="eastAsia"/>
        </w:rPr>
        <w:t>幻读的重点在于新增或者删除</w:t>
      </w:r>
      <w:r w:rsidRPr="00B266EA">
        <w:rPr>
          <w:rFonts w:hint="eastAsia"/>
        </w:rPr>
        <w:t xml:space="preserve"> </w:t>
      </w:r>
      <w:r w:rsidRPr="00B266EA">
        <w:rPr>
          <w:rFonts w:hint="eastAsia"/>
        </w:rPr>
        <w:t>：</w:t>
      </w:r>
    </w:p>
    <w:p w:rsidR="00B266EA" w:rsidRPr="00B266EA" w:rsidRDefault="00B266EA" w:rsidP="00B266EA">
      <w:pPr>
        <w:pStyle w:val="a7"/>
        <w:ind w:left="780" w:firstLineChars="0" w:firstLine="0"/>
      </w:pPr>
      <w:r w:rsidRPr="00B266EA">
        <w:rPr>
          <w:rFonts w:hint="eastAsia"/>
        </w:rPr>
        <w:t>同样的条件</w:t>
      </w:r>
      <w:r w:rsidRPr="00B266EA">
        <w:rPr>
          <w:rFonts w:hint="eastAsia"/>
        </w:rPr>
        <w:t xml:space="preserve"> , </w:t>
      </w:r>
      <w:r w:rsidRPr="00B266EA">
        <w:rPr>
          <w:rFonts w:hint="eastAsia"/>
        </w:rPr>
        <w:t>第</w:t>
      </w:r>
      <w:r w:rsidRPr="00B266EA">
        <w:rPr>
          <w:rFonts w:hint="eastAsia"/>
        </w:rPr>
        <w:t xml:space="preserve"> 1 </w:t>
      </w:r>
      <w:r w:rsidRPr="00B266EA">
        <w:rPr>
          <w:rFonts w:hint="eastAsia"/>
        </w:rPr>
        <w:t>次和第</w:t>
      </w:r>
      <w:r w:rsidRPr="00B266EA">
        <w:rPr>
          <w:rFonts w:hint="eastAsia"/>
        </w:rPr>
        <w:t xml:space="preserve"> 2 </w:t>
      </w:r>
      <w:r w:rsidRPr="00B266EA">
        <w:rPr>
          <w:rFonts w:hint="eastAsia"/>
        </w:rPr>
        <w:t>次读出来的记录数不一样。</w:t>
      </w:r>
    </w:p>
    <w:p w:rsidR="00BA29CB" w:rsidRPr="00706404" w:rsidRDefault="000A1CA0" w:rsidP="00A40CCE">
      <w:pPr>
        <w:pStyle w:val="a7"/>
        <w:numPr>
          <w:ilvl w:val="0"/>
          <w:numId w:val="54"/>
        </w:numPr>
        <w:ind w:firstLineChars="0"/>
        <w:outlineLvl w:val="1"/>
        <w:rPr>
          <w:b/>
        </w:rPr>
      </w:pPr>
      <w:r w:rsidRPr="00706404">
        <w:rPr>
          <w:rFonts w:hint="eastAsia"/>
          <w:b/>
        </w:rPr>
        <w:lastRenderedPageBreak/>
        <w:t>存储过程</w:t>
      </w:r>
    </w:p>
    <w:p w:rsidR="00772CCA" w:rsidRDefault="00337007" w:rsidP="00A40CCE">
      <w:pPr>
        <w:pStyle w:val="a7"/>
        <w:numPr>
          <w:ilvl w:val="0"/>
          <w:numId w:val="61"/>
        </w:numPr>
        <w:ind w:firstLineChars="0"/>
        <w:outlineLvl w:val="2"/>
        <w:rPr>
          <w:b/>
        </w:rPr>
      </w:pPr>
      <w:r>
        <w:rPr>
          <w:rFonts w:hint="eastAsia"/>
          <w:b/>
        </w:rPr>
        <w:t>应用场景</w:t>
      </w:r>
    </w:p>
    <w:p w:rsidR="00C35379" w:rsidRDefault="00C35379" w:rsidP="00765394">
      <w:pPr>
        <w:pStyle w:val="a7"/>
        <w:ind w:left="1260" w:firstLineChars="0" w:firstLine="0"/>
      </w:pPr>
      <w:r w:rsidRPr="00765394">
        <w:rPr>
          <w:rFonts w:hint="eastAsia"/>
        </w:rPr>
        <w:t>存储过程是一个编译后的</w:t>
      </w:r>
      <w:r w:rsidRPr="00765394">
        <w:rPr>
          <w:rFonts w:hint="eastAsia"/>
        </w:rPr>
        <w:t>SQL</w:t>
      </w:r>
      <w:r w:rsidRPr="00765394">
        <w:rPr>
          <w:rFonts w:hint="eastAsia"/>
        </w:rPr>
        <w:t>脚本集合，可以单独调用，但是不能用在</w:t>
      </w:r>
      <w:proofErr w:type="spellStart"/>
      <w:r w:rsidRPr="00765394">
        <w:rPr>
          <w:rFonts w:hint="eastAsia"/>
        </w:rPr>
        <w:t>sql</w:t>
      </w:r>
      <w:proofErr w:type="spellEnd"/>
      <w:r w:rsidRPr="00765394">
        <w:rPr>
          <w:rFonts w:hint="eastAsia"/>
        </w:rPr>
        <w:t>语句中。</w:t>
      </w:r>
    </w:p>
    <w:p w:rsidR="00265387" w:rsidRDefault="00265387" w:rsidP="00765394">
      <w:pPr>
        <w:pStyle w:val="a7"/>
        <w:ind w:left="1260" w:firstLineChars="0" w:firstLine="0"/>
      </w:pPr>
      <w:r>
        <w:rPr>
          <w:rFonts w:hint="eastAsia"/>
        </w:rPr>
        <w:t>业务场景：银行</w:t>
      </w:r>
      <w:r w:rsidR="00F95186">
        <w:rPr>
          <w:rFonts w:hint="eastAsia"/>
        </w:rPr>
        <w:t>的核心业务依靠</w:t>
      </w:r>
      <w:proofErr w:type="spellStart"/>
      <w:r w:rsidR="00F95186">
        <w:rPr>
          <w:rFonts w:hint="eastAsia"/>
        </w:rPr>
        <w:t>sql</w:t>
      </w:r>
      <w:proofErr w:type="spellEnd"/>
      <w:r w:rsidR="00F95186">
        <w:rPr>
          <w:rFonts w:hint="eastAsia"/>
        </w:rPr>
        <w:t>语句处理，而衍生业务会交给外包公司来做。对银行来说并不希望对外公开数据库设计和表结构，这样很不安全。银行会让内部开发人员编写存储过程，有的是用来开户，有的是用来转账的。封装好存储过程，银行只需要告诉外包公司这些存储过程的参数和返回值即可。</w:t>
      </w:r>
    </w:p>
    <w:p w:rsidR="00265387" w:rsidRPr="00765394" w:rsidRDefault="00265387" w:rsidP="00765394">
      <w:pPr>
        <w:pStyle w:val="a7"/>
        <w:ind w:left="1260" w:firstLineChars="0" w:firstLine="0"/>
      </w:pPr>
      <w:r>
        <w:rPr>
          <w:noProof/>
        </w:rPr>
        <w:drawing>
          <wp:inline distT="0" distB="0" distL="0" distR="0" wp14:anchorId="12DBC720" wp14:editId="155AFB1E">
            <wp:extent cx="4520241" cy="24484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20241" cy="2448464"/>
                    </a:xfrm>
                    <a:prstGeom prst="rect">
                      <a:avLst/>
                    </a:prstGeom>
                  </pic:spPr>
                </pic:pic>
              </a:graphicData>
            </a:graphic>
          </wp:inline>
        </w:drawing>
      </w:r>
    </w:p>
    <w:p w:rsidR="00772CCA" w:rsidRDefault="00245CD0" w:rsidP="00A40CCE">
      <w:pPr>
        <w:pStyle w:val="a7"/>
        <w:numPr>
          <w:ilvl w:val="0"/>
          <w:numId w:val="61"/>
        </w:numPr>
        <w:ind w:firstLineChars="0"/>
        <w:outlineLvl w:val="2"/>
        <w:rPr>
          <w:b/>
        </w:rPr>
      </w:pPr>
      <w:r>
        <w:rPr>
          <w:rFonts w:hint="eastAsia"/>
          <w:b/>
        </w:rPr>
        <w:t>存储过程优点</w:t>
      </w:r>
    </w:p>
    <w:p w:rsidR="00245CD0" w:rsidRDefault="00245CD0" w:rsidP="00245CD0">
      <w:pPr>
        <w:pStyle w:val="a7"/>
        <w:ind w:left="1560" w:firstLineChars="0" w:firstLine="0"/>
      </w:pPr>
      <w:r w:rsidRPr="00245CD0">
        <w:rPr>
          <w:rFonts w:hint="eastAsia"/>
        </w:rPr>
        <w:t>存储过程是编译过的</w:t>
      </w:r>
      <w:r w:rsidRPr="00245CD0">
        <w:rPr>
          <w:rFonts w:hint="eastAsia"/>
        </w:rPr>
        <w:t>SQL</w:t>
      </w:r>
      <w:r w:rsidRPr="00245CD0">
        <w:rPr>
          <w:rFonts w:hint="eastAsia"/>
        </w:rPr>
        <w:t>脚本，</w:t>
      </w:r>
      <w:r>
        <w:rPr>
          <w:rFonts w:hint="eastAsia"/>
        </w:rPr>
        <w:t>省去了对</w:t>
      </w:r>
      <w:r>
        <w:rPr>
          <w:rFonts w:hint="eastAsia"/>
        </w:rPr>
        <w:t>SQL</w:t>
      </w:r>
      <w:r>
        <w:rPr>
          <w:rFonts w:hint="eastAsia"/>
        </w:rPr>
        <w:t>语法检查及优化的过程，</w:t>
      </w:r>
      <w:r w:rsidRPr="00245CD0">
        <w:rPr>
          <w:rFonts w:hint="eastAsia"/>
        </w:rPr>
        <w:t>执行速度快。</w:t>
      </w:r>
    </w:p>
    <w:p w:rsidR="001B0EA9" w:rsidRDefault="001B0EA9" w:rsidP="00245CD0">
      <w:pPr>
        <w:pStyle w:val="a7"/>
        <w:ind w:left="1560" w:firstLineChars="0" w:firstLine="0"/>
      </w:pPr>
      <w:r>
        <w:rPr>
          <w:rFonts w:hint="eastAsia"/>
        </w:rPr>
        <w:t>实现</w:t>
      </w:r>
      <w:r>
        <w:rPr>
          <w:rFonts w:hint="eastAsia"/>
        </w:rPr>
        <w:t>SQL</w:t>
      </w:r>
      <w:r>
        <w:rPr>
          <w:rFonts w:hint="eastAsia"/>
        </w:rPr>
        <w:t>编程，将大而复杂的</w:t>
      </w:r>
      <w:r>
        <w:rPr>
          <w:rFonts w:hint="eastAsia"/>
        </w:rPr>
        <w:t>SQL</w:t>
      </w:r>
      <w:r>
        <w:rPr>
          <w:rFonts w:hint="eastAsia"/>
        </w:rPr>
        <w:t>改成小而简单的</w:t>
      </w:r>
      <w:r>
        <w:rPr>
          <w:rFonts w:hint="eastAsia"/>
        </w:rPr>
        <w:t>SQL</w:t>
      </w:r>
      <w:r>
        <w:rPr>
          <w:rFonts w:hint="eastAsia"/>
        </w:rPr>
        <w:t>语句，可以</w:t>
      </w:r>
      <w:proofErr w:type="gramStart"/>
      <w:r>
        <w:rPr>
          <w:rFonts w:hint="eastAsia"/>
        </w:rPr>
        <w:t>降低锁表时间</w:t>
      </w:r>
      <w:proofErr w:type="gramEnd"/>
      <w:r>
        <w:rPr>
          <w:rFonts w:hint="eastAsia"/>
        </w:rPr>
        <w:t>和范围。</w:t>
      </w:r>
    </w:p>
    <w:p w:rsidR="00422230" w:rsidRDefault="00422230" w:rsidP="00245CD0">
      <w:pPr>
        <w:pStyle w:val="a7"/>
        <w:ind w:left="1560" w:firstLineChars="0" w:firstLine="0"/>
      </w:pPr>
      <w:r>
        <w:rPr>
          <w:rFonts w:hint="eastAsia"/>
        </w:rPr>
        <w:t>（可以将子查询查询出的内容使用存储过程完成，查询结果定义成一个变量，这样</w:t>
      </w:r>
      <w:r w:rsidR="00CE11EE">
        <w:rPr>
          <w:rFonts w:hint="eastAsia"/>
        </w:rPr>
        <w:t>就不会长时间的锁表）</w:t>
      </w:r>
    </w:p>
    <w:p w:rsidR="000266BA" w:rsidRPr="001B0EA9" w:rsidRDefault="000266BA" w:rsidP="00245CD0">
      <w:pPr>
        <w:pStyle w:val="a7"/>
        <w:ind w:left="1560" w:firstLineChars="0" w:firstLine="0"/>
      </w:pPr>
      <w:r>
        <w:rPr>
          <w:rFonts w:hint="eastAsia"/>
        </w:rPr>
        <w:t>对外封装表结构，提升数据库的安全性。</w:t>
      </w:r>
    </w:p>
    <w:p w:rsidR="00772CCA" w:rsidRDefault="000266BA" w:rsidP="00A40CCE">
      <w:pPr>
        <w:pStyle w:val="a7"/>
        <w:numPr>
          <w:ilvl w:val="0"/>
          <w:numId w:val="61"/>
        </w:numPr>
        <w:ind w:firstLineChars="0"/>
        <w:outlineLvl w:val="2"/>
        <w:rPr>
          <w:b/>
        </w:rPr>
      </w:pPr>
      <w:r>
        <w:rPr>
          <w:rFonts w:hint="eastAsia"/>
          <w:b/>
        </w:rPr>
        <w:t>存储过程案例</w:t>
      </w:r>
    </w:p>
    <w:p w:rsidR="000266BA" w:rsidRPr="00A113A9" w:rsidRDefault="000266BA" w:rsidP="00A113A9">
      <w:pPr>
        <w:pStyle w:val="a7"/>
        <w:ind w:left="1560" w:firstLineChars="0" w:firstLine="0"/>
      </w:pPr>
      <w:r w:rsidRPr="00A113A9">
        <w:rPr>
          <w:rFonts w:hint="eastAsia"/>
        </w:rPr>
        <w:t>编写存储过程，根据部门名称，查询部门用户信息。</w:t>
      </w:r>
    </w:p>
    <w:p w:rsidR="000266BA" w:rsidRDefault="00722F01" w:rsidP="00A113A9">
      <w:pPr>
        <w:pStyle w:val="a7"/>
        <w:ind w:left="1560" w:firstLineChars="0" w:firstLine="0"/>
      </w:pPr>
      <w:r>
        <w:rPr>
          <w:noProof/>
        </w:rPr>
        <w:drawing>
          <wp:inline distT="0" distB="0" distL="0" distR="0" wp14:anchorId="0F9B71DA" wp14:editId="0BA67949">
            <wp:extent cx="2057400" cy="1743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57400" cy="1743075"/>
                    </a:xfrm>
                    <a:prstGeom prst="rect">
                      <a:avLst/>
                    </a:prstGeom>
                  </pic:spPr>
                </pic:pic>
              </a:graphicData>
            </a:graphic>
          </wp:inline>
        </w:drawing>
      </w:r>
    </w:p>
    <w:p w:rsidR="00722F01" w:rsidRDefault="00BC2A34" w:rsidP="00A113A9">
      <w:pPr>
        <w:pStyle w:val="a7"/>
        <w:ind w:left="1560" w:firstLineChars="0" w:firstLine="0"/>
      </w:pPr>
      <w:r>
        <w:rPr>
          <w:noProof/>
        </w:rPr>
        <w:lastRenderedPageBreak/>
        <w:drawing>
          <wp:inline distT="0" distB="0" distL="0" distR="0" wp14:anchorId="425C08CD" wp14:editId="5FCA877F">
            <wp:extent cx="4819650" cy="2628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19650" cy="2628900"/>
                    </a:xfrm>
                    <a:prstGeom prst="rect">
                      <a:avLst/>
                    </a:prstGeom>
                  </pic:spPr>
                </pic:pic>
              </a:graphicData>
            </a:graphic>
          </wp:inline>
        </w:drawing>
      </w:r>
    </w:p>
    <w:p w:rsidR="00BC2A34" w:rsidRDefault="00285C41" w:rsidP="00A113A9">
      <w:pPr>
        <w:pStyle w:val="a7"/>
        <w:ind w:left="1560" w:firstLineChars="0" w:firstLine="0"/>
      </w:pPr>
      <w:r>
        <w:rPr>
          <w:noProof/>
        </w:rPr>
        <w:drawing>
          <wp:inline distT="0" distB="0" distL="0" distR="0" wp14:anchorId="16CA8EC1" wp14:editId="73D3531C">
            <wp:extent cx="3867150" cy="1562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67150" cy="1562100"/>
                    </a:xfrm>
                    <a:prstGeom prst="rect">
                      <a:avLst/>
                    </a:prstGeom>
                  </pic:spPr>
                </pic:pic>
              </a:graphicData>
            </a:graphic>
          </wp:inline>
        </w:drawing>
      </w:r>
    </w:p>
    <w:p w:rsidR="00285C41" w:rsidRDefault="00DB78B6" w:rsidP="00A113A9">
      <w:pPr>
        <w:pStyle w:val="a7"/>
        <w:ind w:left="1560" w:firstLineChars="0" w:firstLine="0"/>
      </w:pPr>
      <w:r>
        <w:rPr>
          <w:rFonts w:hint="eastAsia"/>
        </w:rPr>
        <w:t>修改</w:t>
      </w:r>
      <w:proofErr w:type="spellStart"/>
      <w:r>
        <w:rPr>
          <w:rFonts w:hint="eastAsia"/>
        </w:rPr>
        <w:t>p_dname</w:t>
      </w:r>
      <w:proofErr w:type="spellEnd"/>
      <w:r>
        <w:rPr>
          <w:rFonts w:hint="eastAsia"/>
        </w:rPr>
        <w:t>的长度</w:t>
      </w:r>
    </w:p>
    <w:p w:rsidR="00DB78B6" w:rsidRDefault="00DB78B6" w:rsidP="00A113A9">
      <w:pPr>
        <w:pStyle w:val="a7"/>
        <w:ind w:left="1560" w:firstLineChars="0" w:firstLine="0"/>
      </w:pPr>
      <w:r>
        <w:rPr>
          <w:noProof/>
        </w:rPr>
        <w:lastRenderedPageBreak/>
        <w:drawing>
          <wp:inline distT="0" distB="0" distL="0" distR="0" wp14:anchorId="362DA319" wp14:editId="3EE5030E">
            <wp:extent cx="4324350" cy="6810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324350" cy="6810375"/>
                    </a:xfrm>
                    <a:prstGeom prst="rect">
                      <a:avLst/>
                    </a:prstGeom>
                  </pic:spPr>
                </pic:pic>
              </a:graphicData>
            </a:graphic>
          </wp:inline>
        </w:drawing>
      </w:r>
    </w:p>
    <w:p w:rsidR="00373EBC" w:rsidRDefault="00373EBC" w:rsidP="00A113A9">
      <w:pPr>
        <w:pStyle w:val="a7"/>
        <w:ind w:left="1560" w:firstLineChars="0" w:firstLine="0"/>
      </w:pPr>
      <w:r>
        <w:rPr>
          <w:rFonts w:hint="eastAsia"/>
        </w:rPr>
        <w:t>保存存储过程</w:t>
      </w:r>
    </w:p>
    <w:p w:rsidR="00373EBC" w:rsidRPr="00A113A9" w:rsidRDefault="00337007" w:rsidP="00A113A9">
      <w:pPr>
        <w:pStyle w:val="a7"/>
        <w:ind w:left="1560" w:firstLineChars="0" w:firstLine="0"/>
      </w:pPr>
      <w:r>
        <w:rPr>
          <w:noProof/>
        </w:rPr>
        <w:drawing>
          <wp:inline distT="0" distB="0" distL="0" distR="0" wp14:anchorId="253F1DA5" wp14:editId="048EA25C">
            <wp:extent cx="3743325" cy="12954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743325" cy="1295400"/>
                    </a:xfrm>
                    <a:prstGeom prst="rect">
                      <a:avLst/>
                    </a:prstGeom>
                  </pic:spPr>
                </pic:pic>
              </a:graphicData>
            </a:graphic>
          </wp:inline>
        </w:drawing>
      </w:r>
    </w:p>
    <w:p w:rsidR="000266BA" w:rsidRPr="00A113A9" w:rsidRDefault="000266BA" w:rsidP="00A113A9">
      <w:pPr>
        <w:pStyle w:val="a7"/>
        <w:ind w:left="1560" w:firstLineChars="0" w:firstLine="0"/>
      </w:pPr>
    </w:p>
    <w:p w:rsidR="009F23D8" w:rsidRPr="001D4349" w:rsidRDefault="009F23D8" w:rsidP="009F23D8">
      <w:pPr>
        <w:pStyle w:val="a7"/>
        <w:ind w:left="720" w:firstLineChars="0" w:firstLine="0"/>
      </w:pPr>
      <w:r>
        <w:rPr>
          <w:rFonts w:hint="eastAsia"/>
        </w:rPr>
        <w:lastRenderedPageBreak/>
        <w:tab/>
      </w:r>
      <w:r w:rsidR="006802A4">
        <w:rPr>
          <w:rFonts w:hint="eastAsia"/>
        </w:rPr>
        <w:t xml:space="preserve"> </w:t>
      </w:r>
      <w:r w:rsidR="006802A4">
        <w:rPr>
          <w:rFonts w:hint="eastAsia"/>
        </w:rPr>
        <w:tab/>
      </w:r>
      <w:r w:rsidR="00560A6E">
        <w:rPr>
          <w:rFonts w:hint="eastAsia"/>
        </w:rPr>
        <w:t>p</w:t>
      </w:r>
      <w:r w:rsidR="006802A4">
        <w:rPr>
          <w:rFonts w:hint="eastAsia"/>
        </w:rPr>
        <w:t>1</w:t>
      </w:r>
      <w:r w:rsidR="001D4349">
        <w:rPr>
          <w:rFonts w:hint="eastAsia"/>
        </w:rPr>
        <w:t xml:space="preserve"> (</w:t>
      </w:r>
      <w:r w:rsidR="001D4349">
        <w:rPr>
          <w:rFonts w:hint="eastAsia"/>
        </w:rPr>
        <w:t>使用</w:t>
      </w:r>
      <w:r w:rsidR="001D4349">
        <w:rPr>
          <w:rFonts w:hint="eastAsia"/>
        </w:rPr>
        <w:t>shop</w:t>
      </w:r>
      <w:r w:rsidR="001D4349">
        <w:rPr>
          <w:rFonts w:hint="eastAsia"/>
        </w:rPr>
        <w:t>数据库中的表</w:t>
      </w:r>
      <w:r w:rsidR="001D4349">
        <w:rPr>
          <w:rFonts w:hint="eastAsia"/>
        </w:rPr>
        <w:t>)</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F23D8" w:rsidRPr="000940B5" w:rsidTr="006D7CB2">
        <w:tc>
          <w:tcPr>
            <w:tcW w:w="8522" w:type="dxa"/>
          </w:tcPr>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BEGIN</w:t>
            </w:r>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ab/>
              <w:t>#Routine body goes here...</w:t>
            </w:r>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SELECT</w:t>
            </w:r>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ab/>
            </w:r>
            <w:proofErr w:type="spellStart"/>
            <w:r w:rsidRPr="005560FD">
              <w:rPr>
                <w:rFonts w:ascii="Consolas" w:hAnsi="Consolas" w:cs="Consolas"/>
                <w:kern w:val="0"/>
                <w:sz w:val="24"/>
                <w:szCs w:val="28"/>
              </w:rPr>
              <w:t>e.id,e.ename,e.sex,e.married,j.job</w:t>
            </w:r>
            <w:proofErr w:type="spellEnd"/>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 xml:space="preserve">FROM </w:t>
            </w:r>
            <w:proofErr w:type="spellStart"/>
            <w:r w:rsidRPr="005560FD">
              <w:rPr>
                <w:rFonts w:ascii="Consolas" w:hAnsi="Consolas" w:cs="Consolas"/>
                <w:kern w:val="0"/>
                <w:sz w:val="24"/>
                <w:szCs w:val="28"/>
              </w:rPr>
              <w:t>t_emp</w:t>
            </w:r>
            <w:proofErr w:type="spellEnd"/>
            <w:r w:rsidRPr="005560FD">
              <w:rPr>
                <w:rFonts w:ascii="Consolas" w:hAnsi="Consolas" w:cs="Consolas"/>
                <w:kern w:val="0"/>
                <w:sz w:val="24"/>
                <w:szCs w:val="28"/>
              </w:rPr>
              <w:t xml:space="preserve"> e JOIN </w:t>
            </w:r>
            <w:proofErr w:type="spellStart"/>
            <w:r w:rsidRPr="005560FD">
              <w:rPr>
                <w:rFonts w:ascii="Consolas" w:hAnsi="Consolas" w:cs="Consolas"/>
                <w:kern w:val="0"/>
                <w:sz w:val="24"/>
                <w:szCs w:val="28"/>
              </w:rPr>
              <w:t>t_dept</w:t>
            </w:r>
            <w:proofErr w:type="spellEnd"/>
            <w:r w:rsidRPr="005560FD">
              <w:rPr>
                <w:rFonts w:ascii="Consolas" w:hAnsi="Consolas" w:cs="Consolas"/>
                <w:kern w:val="0"/>
                <w:sz w:val="24"/>
                <w:szCs w:val="28"/>
              </w:rPr>
              <w:t xml:space="preserve"> d ON e.dept_id=d.id</w:t>
            </w:r>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 xml:space="preserve">JOIN </w:t>
            </w:r>
            <w:proofErr w:type="spellStart"/>
            <w:r w:rsidRPr="005560FD">
              <w:rPr>
                <w:rFonts w:ascii="Consolas" w:hAnsi="Consolas" w:cs="Consolas"/>
                <w:kern w:val="0"/>
                <w:sz w:val="24"/>
                <w:szCs w:val="28"/>
              </w:rPr>
              <w:t>t_job</w:t>
            </w:r>
            <w:proofErr w:type="spellEnd"/>
            <w:r w:rsidRPr="005560FD">
              <w:rPr>
                <w:rFonts w:ascii="Consolas" w:hAnsi="Consolas" w:cs="Consolas"/>
                <w:kern w:val="0"/>
                <w:sz w:val="24"/>
                <w:szCs w:val="28"/>
              </w:rPr>
              <w:t xml:space="preserve"> j ON e.job_id=j.id</w:t>
            </w:r>
          </w:p>
          <w:p w:rsidR="005560FD" w:rsidRPr="005560FD"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 xml:space="preserve">WHERE </w:t>
            </w:r>
            <w:proofErr w:type="spellStart"/>
            <w:r w:rsidRPr="005560FD">
              <w:rPr>
                <w:rFonts w:ascii="Consolas" w:hAnsi="Consolas" w:cs="Consolas"/>
                <w:kern w:val="0"/>
                <w:sz w:val="24"/>
                <w:szCs w:val="28"/>
              </w:rPr>
              <w:t>d.dname</w:t>
            </w:r>
            <w:proofErr w:type="spellEnd"/>
            <w:r w:rsidRPr="005560FD">
              <w:rPr>
                <w:rFonts w:ascii="Consolas" w:hAnsi="Consolas" w:cs="Consolas"/>
                <w:kern w:val="0"/>
                <w:sz w:val="24"/>
                <w:szCs w:val="28"/>
              </w:rPr>
              <w:t>=</w:t>
            </w:r>
            <w:proofErr w:type="spellStart"/>
            <w:r w:rsidRPr="005560FD">
              <w:rPr>
                <w:rFonts w:ascii="Consolas" w:hAnsi="Consolas" w:cs="Consolas"/>
                <w:kern w:val="0"/>
                <w:sz w:val="24"/>
                <w:szCs w:val="28"/>
              </w:rPr>
              <w:t>p_dname</w:t>
            </w:r>
            <w:proofErr w:type="spellEnd"/>
            <w:r w:rsidRPr="005560FD">
              <w:rPr>
                <w:rFonts w:ascii="Consolas" w:hAnsi="Consolas" w:cs="Consolas"/>
                <w:kern w:val="0"/>
                <w:sz w:val="24"/>
                <w:szCs w:val="28"/>
              </w:rPr>
              <w:t>;</w:t>
            </w:r>
          </w:p>
          <w:p w:rsidR="009F23D8" w:rsidRPr="009F23D8" w:rsidRDefault="005560FD" w:rsidP="005560FD">
            <w:pPr>
              <w:autoSpaceDE w:val="0"/>
              <w:autoSpaceDN w:val="0"/>
              <w:adjustRightInd w:val="0"/>
              <w:jc w:val="left"/>
              <w:rPr>
                <w:rFonts w:ascii="Consolas" w:hAnsi="Consolas" w:cs="Consolas"/>
                <w:kern w:val="0"/>
                <w:sz w:val="24"/>
                <w:szCs w:val="28"/>
              </w:rPr>
            </w:pPr>
            <w:r w:rsidRPr="005560FD">
              <w:rPr>
                <w:rFonts w:ascii="Consolas" w:hAnsi="Consolas" w:cs="Consolas"/>
                <w:kern w:val="0"/>
                <w:sz w:val="24"/>
                <w:szCs w:val="28"/>
              </w:rPr>
              <w:t>END</w:t>
            </w:r>
          </w:p>
        </w:tc>
      </w:tr>
    </w:tbl>
    <w:p w:rsidR="00772CCA" w:rsidRPr="00597E08" w:rsidRDefault="003A0E26" w:rsidP="00597E08">
      <w:pPr>
        <w:pStyle w:val="a7"/>
        <w:ind w:left="720" w:firstLineChars="0" w:firstLine="0"/>
      </w:pPr>
      <w:r>
        <w:rPr>
          <w:rFonts w:hint="eastAsia"/>
          <w:lang w:val="en-GB"/>
        </w:rPr>
        <w:tab/>
      </w:r>
      <w:r>
        <w:rPr>
          <w:rFonts w:hint="eastAsia"/>
          <w:lang w:val="en-GB"/>
        </w:rPr>
        <w:tab/>
      </w:r>
      <w:r w:rsidR="00597E08" w:rsidRPr="00597E08">
        <w:rPr>
          <w:rFonts w:hint="eastAsia"/>
        </w:rPr>
        <w:t>测试</w:t>
      </w:r>
      <w:r w:rsidR="00597E08">
        <w:rPr>
          <w:rFonts w:hint="eastAsia"/>
        </w:rPr>
        <w:t>，点运行</w:t>
      </w:r>
    </w:p>
    <w:p w:rsidR="00CE405D" w:rsidRDefault="00597E08" w:rsidP="00597E08">
      <w:pPr>
        <w:pStyle w:val="a7"/>
        <w:ind w:left="720" w:firstLineChars="0" w:firstLine="0"/>
      </w:pPr>
      <w:r w:rsidRPr="00597E08">
        <w:rPr>
          <w:rFonts w:hint="eastAsia"/>
        </w:rPr>
        <w:tab/>
      </w:r>
      <w:r w:rsidR="00CE405D">
        <w:rPr>
          <w:noProof/>
        </w:rPr>
        <w:drawing>
          <wp:inline distT="0" distB="0" distL="0" distR="0" wp14:anchorId="0F346323" wp14:editId="03ECAF9D">
            <wp:extent cx="5486400" cy="17653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1765300"/>
                    </a:xfrm>
                    <a:prstGeom prst="rect">
                      <a:avLst/>
                    </a:prstGeom>
                  </pic:spPr>
                </pic:pic>
              </a:graphicData>
            </a:graphic>
          </wp:inline>
        </w:drawing>
      </w:r>
    </w:p>
    <w:p w:rsidR="00597E08" w:rsidRDefault="00597E08" w:rsidP="00597E08">
      <w:pPr>
        <w:pStyle w:val="a7"/>
        <w:ind w:left="720" w:firstLineChars="0" w:firstLine="0"/>
      </w:pPr>
      <w:r>
        <w:rPr>
          <w:rFonts w:hint="eastAsia"/>
        </w:rPr>
        <w:tab/>
      </w:r>
      <w:r>
        <w:rPr>
          <w:rFonts w:hint="eastAsia"/>
        </w:rPr>
        <w:tab/>
      </w:r>
      <w:r>
        <w:rPr>
          <w:rFonts w:hint="eastAsia"/>
        </w:rPr>
        <w:t>输入参数</w:t>
      </w:r>
    </w:p>
    <w:p w:rsidR="00597E08" w:rsidRDefault="00597E08" w:rsidP="00597E08">
      <w:pPr>
        <w:pStyle w:val="a7"/>
        <w:ind w:left="720" w:firstLineChars="0" w:firstLine="0"/>
      </w:pPr>
      <w:r>
        <w:rPr>
          <w:rFonts w:hint="eastAsia"/>
        </w:rPr>
        <w:tab/>
      </w:r>
      <w:r>
        <w:rPr>
          <w:rFonts w:hint="eastAsia"/>
        </w:rPr>
        <w:tab/>
      </w:r>
      <w:r w:rsidR="00D16755">
        <w:rPr>
          <w:noProof/>
        </w:rPr>
        <w:drawing>
          <wp:inline distT="0" distB="0" distL="0" distR="0" wp14:anchorId="62C9D565" wp14:editId="1AE2AB45">
            <wp:extent cx="3724275" cy="12477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24275" cy="1247775"/>
                    </a:xfrm>
                    <a:prstGeom prst="rect">
                      <a:avLst/>
                    </a:prstGeom>
                  </pic:spPr>
                </pic:pic>
              </a:graphicData>
            </a:graphic>
          </wp:inline>
        </w:drawing>
      </w:r>
    </w:p>
    <w:p w:rsidR="00D16755" w:rsidRDefault="00D16755" w:rsidP="00597E08">
      <w:pPr>
        <w:pStyle w:val="a7"/>
        <w:ind w:left="720" w:firstLineChars="0" w:firstLine="0"/>
      </w:pPr>
      <w:r>
        <w:rPr>
          <w:rFonts w:hint="eastAsia"/>
        </w:rPr>
        <w:tab/>
      </w:r>
      <w:r>
        <w:rPr>
          <w:rFonts w:hint="eastAsia"/>
        </w:rPr>
        <w:tab/>
      </w:r>
      <w:r>
        <w:rPr>
          <w:noProof/>
        </w:rPr>
        <w:drawing>
          <wp:inline distT="0" distB="0" distL="0" distR="0" wp14:anchorId="443B453F" wp14:editId="30DC6BE9">
            <wp:extent cx="3933825" cy="12763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33825" cy="1276350"/>
                    </a:xfrm>
                    <a:prstGeom prst="rect">
                      <a:avLst/>
                    </a:prstGeom>
                  </pic:spPr>
                </pic:pic>
              </a:graphicData>
            </a:graphic>
          </wp:inline>
        </w:drawing>
      </w:r>
    </w:p>
    <w:p w:rsidR="00D16755" w:rsidRPr="00CE405D" w:rsidRDefault="00D16755" w:rsidP="00CE405D">
      <w:pPr>
        <w:pStyle w:val="a7"/>
        <w:numPr>
          <w:ilvl w:val="0"/>
          <w:numId w:val="61"/>
        </w:numPr>
        <w:ind w:firstLineChars="0"/>
        <w:outlineLvl w:val="2"/>
        <w:rPr>
          <w:b/>
        </w:rPr>
      </w:pPr>
      <w:r w:rsidRPr="00CE405D">
        <w:rPr>
          <w:rFonts w:hint="eastAsia"/>
          <w:b/>
        </w:rPr>
        <w:tab/>
      </w:r>
      <w:r w:rsidRPr="00CE405D">
        <w:rPr>
          <w:rFonts w:hint="eastAsia"/>
          <w:b/>
        </w:rPr>
        <w:t>调用存储过程</w:t>
      </w:r>
    </w:p>
    <w:p w:rsidR="00D16755" w:rsidRDefault="00D16755" w:rsidP="00C60F83">
      <w:pPr>
        <w:pStyle w:val="a7"/>
        <w:ind w:left="720" w:firstLineChars="0" w:firstLine="0"/>
      </w:pPr>
      <w:r>
        <w:rPr>
          <w:rFonts w:hint="eastAsia"/>
        </w:rPr>
        <w:tab/>
      </w:r>
      <w:r>
        <w:rPr>
          <w:rFonts w:hint="eastAsia"/>
        </w:rPr>
        <w:tab/>
      </w:r>
      <w:r w:rsidR="00C60F83">
        <w:rPr>
          <w:rFonts w:hint="eastAsia"/>
        </w:rPr>
        <w:t>新建查询面板</w:t>
      </w:r>
    </w:p>
    <w:p w:rsidR="00C60F83" w:rsidRDefault="00C60F83" w:rsidP="00C60F83">
      <w:pPr>
        <w:pStyle w:val="a7"/>
        <w:ind w:left="720" w:firstLineChars="0" w:firstLine="0"/>
      </w:pPr>
      <w:r>
        <w:rPr>
          <w:rFonts w:hint="eastAsia"/>
        </w:rPr>
        <w:tab/>
      </w:r>
      <w:r>
        <w:rPr>
          <w:rFonts w:hint="eastAsia"/>
        </w:rPr>
        <w:tab/>
      </w:r>
      <w:r w:rsidR="00D52ED9" w:rsidRPr="00D52ED9">
        <w:rPr>
          <w:rFonts w:hint="eastAsia"/>
        </w:rPr>
        <w:t>CALL p1("</w:t>
      </w:r>
      <w:r w:rsidR="00D52ED9" w:rsidRPr="00D52ED9">
        <w:rPr>
          <w:rFonts w:hint="eastAsia"/>
        </w:rPr>
        <w:t>零售部</w:t>
      </w:r>
      <w:r w:rsidR="00D52ED9" w:rsidRPr="00D52ED9">
        <w:rPr>
          <w:rFonts w:hint="eastAsia"/>
        </w:rPr>
        <w:t>");</w:t>
      </w:r>
    </w:p>
    <w:p w:rsidR="00D52ED9" w:rsidRDefault="00D52ED9" w:rsidP="00C60F83">
      <w:pPr>
        <w:pStyle w:val="a7"/>
        <w:ind w:left="720" w:firstLineChars="0" w:firstLine="0"/>
      </w:pPr>
      <w:r>
        <w:rPr>
          <w:rFonts w:hint="eastAsia"/>
        </w:rPr>
        <w:lastRenderedPageBreak/>
        <w:tab/>
      </w:r>
      <w:r>
        <w:rPr>
          <w:rFonts w:hint="eastAsia"/>
        </w:rPr>
        <w:tab/>
      </w:r>
      <w:r w:rsidR="00FB036C">
        <w:rPr>
          <w:noProof/>
        </w:rPr>
        <w:drawing>
          <wp:inline distT="0" distB="0" distL="0" distR="0" wp14:anchorId="0411D390" wp14:editId="56FC9563">
            <wp:extent cx="4029075" cy="14573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029075" cy="1457325"/>
                    </a:xfrm>
                    <a:prstGeom prst="rect">
                      <a:avLst/>
                    </a:prstGeom>
                  </pic:spPr>
                </pic:pic>
              </a:graphicData>
            </a:graphic>
          </wp:inline>
        </w:drawing>
      </w:r>
    </w:p>
    <w:p w:rsidR="00CA3060" w:rsidRPr="00CC5D68" w:rsidRDefault="00CC5D68" w:rsidP="00CA3060">
      <w:pPr>
        <w:pStyle w:val="a7"/>
        <w:numPr>
          <w:ilvl w:val="0"/>
          <w:numId w:val="61"/>
        </w:numPr>
        <w:ind w:firstLineChars="0"/>
        <w:outlineLvl w:val="2"/>
        <w:rPr>
          <w:b/>
        </w:rPr>
      </w:pPr>
      <w:r w:rsidRPr="00CC5D68">
        <w:rPr>
          <w:rFonts w:hint="eastAsia"/>
          <w:b/>
        </w:rPr>
        <w:t>案例</w:t>
      </w:r>
      <w:r w:rsidRPr="00CC5D68">
        <w:rPr>
          <w:rFonts w:hint="eastAsia"/>
          <w:b/>
        </w:rPr>
        <w:t>2</w:t>
      </w:r>
    </w:p>
    <w:p w:rsidR="00CC5D68" w:rsidRDefault="00CC5D68" w:rsidP="00CC5D68">
      <w:pPr>
        <w:pStyle w:val="a7"/>
        <w:ind w:left="1560" w:firstLineChars="0" w:firstLine="0"/>
      </w:pPr>
      <w:r>
        <w:rPr>
          <w:rFonts w:hint="eastAsia"/>
        </w:rPr>
        <w:t>编写存储过程：插入实习员工数据时，如果是男性则分配</w:t>
      </w:r>
      <w:proofErr w:type="gramStart"/>
      <w:r>
        <w:rPr>
          <w:rFonts w:hint="eastAsia"/>
        </w:rPr>
        <w:t>到网商部</w:t>
      </w:r>
      <w:proofErr w:type="gramEnd"/>
      <w:r>
        <w:rPr>
          <w:rFonts w:hint="eastAsia"/>
        </w:rPr>
        <w:t>实习，如果是女性，则分配到零售部实习</w:t>
      </w:r>
    </w:p>
    <w:p w:rsidR="00AF2C8B" w:rsidRDefault="00AF2C8B" w:rsidP="00CC5D68">
      <w:pPr>
        <w:pStyle w:val="a7"/>
        <w:ind w:left="1560" w:firstLineChars="0" w:firstLine="0"/>
      </w:pPr>
      <w:r>
        <w:rPr>
          <w:noProof/>
        </w:rPr>
        <w:drawing>
          <wp:inline distT="0" distB="0" distL="0" distR="0" wp14:anchorId="773DFB78" wp14:editId="38D48A0F">
            <wp:extent cx="5486400" cy="24561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456180"/>
                    </a:xfrm>
                    <a:prstGeom prst="rect">
                      <a:avLst/>
                    </a:prstGeom>
                  </pic:spPr>
                </pic:pic>
              </a:graphicData>
            </a:graphic>
          </wp:inline>
        </w:drawing>
      </w:r>
    </w:p>
    <w:p w:rsidR="00AF2C8B" w:rsidRDefault="00A71B09" w:rsidP="00CC5D68">
      <w:pPr>
        <w:pStyle w:val="a7"/>
        <w:ind w:left="1560" w:firstLineChars="0" w:firstLine="0"/>
      </w:pPr>
      <w:r>
        <w:rPr>
          <w:noProof/>
        </w:rPr>
        <w:drawing>
          <wp:inline distT="0" distB="0" distL="0" distR="0" wp14:anchorId="1BCEA47A" wp14:editId="61889B09">
            <wp:extent cx="3810000" cy="25717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10000" cy="2571750"/>
                    </a:xfrm>
                    <a:prstGeom prst="rect">
                      <a:avLst/>
                    </a:prstGeom>
                  </pic:spPr>
                </pic:pic>
              </a:graphicData>
            </a:graphic>
          </wp:inline>
        </w:drawing>
      </w:r>
    </w:p>
    <w:p w:rsidR="002679F8" w:rsidRDefault="002679F8" w:rsidP="00CC5D68">
      <w:pPr>
        <w:pStyle w:val="a7"/>
        <w:ind w:left="1560" w:firstLineChars="0" w:firstLine="0"/>
      </w:pPr>
      <w:r>
        <w:rPr>
          <w:rFonts w:hint="eastAsia"/>
        </w:rPr>
        <w:t>为参数设定长度</w:t>
      </w:r>
    </w:p>
    <w:p w:rsidR="002679F8" w:rsidRDefault="002679F8" w:rsidP="00CC5D68">
      <w:pPr>
        <w:pStyle w:val="a7"/>
        <w:ind w:left="1560" w:firstLineChars="0" w:firstLine="0"/>
      </w:pPr>
      <w:r>
        <w:rPr>
          <w:noProof/>
        </w:rPr>
        <w:drawing>
          <wp:inline distT="0" distB="0" distL="0" distR="0" wp14:anchorId="6EB8B860" wp14:editId="1A700D35">
            <wp:extent cx="5486400" cy="44577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445770"/>
                    </a:xfrm>
                    <a:prstGeom prst="rect">
                      <a:avLst/>
                    </a:prstGeom>
                  </pic:spPr>
                </pic:pic>
              </a:graphicData>
            </a:graphic>
          </wp:inline>
        </w:drawing>
      </w:r>
    </w:p>
    <w:p w:rsidR="000B7365" w:rsidRDefault="000B7365" w:rsidP="00CC5D68">
      <w:pPr>
        <w:pStyle w:val="a7"/>
        <w:ind w:left="1560" w:firstLineChars="0" w:firstLine="0"/>
      </w:pPr>
      <w:r>
        <w:rPr>
          <w:rFonts w:hint="eastAsia"/>
        </w:rPr>
        <w:t>保存</w:t>
      </w:r>
    </w:p>
    <w:p w:rsidR="000B7365" w:rsidRDefault="000B7365" w:rsidP="00CC5D68">
      <w:pPr>
        <w:pStyle w:val="a7"/>
        <w:ind w:left="1560" w:firstLineChars="0" w:firstLine="0"/>
      </w:pPr>
      <w:r>
        <w:rPr>
          <w:noProof/>
        </w:rPr>
        <w:lastRenderedPageBreak/>
        <w:drawing>
          <wp:inline distT="0" distB="0" distL="0" distR="0" wp14:anchorId="735AE2BE" wp14:editId="6B7FBC29">
            <wp:extent cx="3790950" cy="12668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790950" cy="1266825"/>
                    </a:xfrm>
                    <a:prstGeom prst="rect">
                      <a:avLst/>
                    </a:prstGeom>
                  </pic:spPr>
                </pic:pic>
              </a:graphicData>
            </a:graphic>
          </wp:inline>
        </w:drawing>
      </w:r>
    </w:p>
    <w:p w:rsidR="00957C62" w:rsidRPr="001D4349" w:rsidRDefault="00957C62" w:rsidP="00957C62">
      <w:pPr>
        <w:pStyle w:val="a7"/>
        <w:ind w:left="720" w:firstLineChars="0" w:firstLine="0"/>
      </w:pPr>
      <w:r>
        <w:rPr>
          <w:rFonts w:hint="eastAsia"/>
        </w:rPr>
        <w:tab/>
      </w:r>
      <w:r>
        <w:rPr>
          <w:rFonts w:hint="eastAsia"/>
        </w:rPr>
        <w:tab/>
        <w:t>p1 (</w:t>
      </w:r>
      <w:r>
        <w:rPr>
          <w:rFonts w:hint="eastAsia"/>
        </w:rPr>
        <w:t>使用</w:t>
      </w:r>
      <w:r>
        <w:rPr>
          <w:rFonts w:hint="eastAsia"/>
        </w:rPr>
        <w:t>shop</w:t>
      </w:r>
      <w:r>
        <w:rPr>
          <w:rFonts w:hint="eastAsia"/>
        </w:rPr>
        <w:t>数据库中的表</w:t>
      </w:r>
      <w:r>
        <w:rPr>
          <w:rFonts w:hint="eastAsia"/>
        </w:rPr>
        <w:t>)</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57C62" w:rsidRPr="000940B5" w:rsidTr="006D7CB2">
        <w:tc>
          <w:tcPr>
            <w:tcW w:w="8522" w:type="dxa"/>
          </w:tcPr>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BEGIN</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ab/>
              <w:t>#Routine body goes here...</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 xml:space="preserve">DECLARE </w:t>
            </w:r>
            <w:proofErr w:type="spellStart"/>
            <w:r w:rsidRPr="000627E9">
              <w:rPr>
                <w:rFonts w:ascii="Consolas" w:hAnsi="Consolas" w:cs="Consolas"/>
                <w:kern w:val="0"/>
                <w:sz w:val="24"/>
                <w:szCs w:val="28"/>
              </w:rPr>
              <w:t>dept_id</w:t>
            </w:r>
            <w:proofErr w:type="spellEnd"/>
            <w:r w:rsidRPr="000627E9">
              <w:rPr>
                <w:rFonts w:ascii="Consolas" w:hAnsi="Consolas" w:cs="Consolas"/>
                <w:kern w:val="0"/>
                <w:sz w:val="24"/>
                <w:szCs w:val="28"/>
              </w:rPr>
              <w:t xml:space="preserve"> INT;</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CASE</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hint="eastAsia"/>
                <w:kern w:val="0"/>
                <w:sz w:val="24"/>
                <w:szCs w:val="28"/>
              </w:rPr>
              <w:tab/>
              <w:t xml:space="preserve">WHEN </w:t>
            </w:r>
            <w:proofErr w:type="spellStart"/>
            <w:r w:rsidRPr="000627E9">
              <w:rPr>
                <w:rFonts w:ascii="Consolas" w:hAnsi="Consolas" w:cs="Consolas" w:hint="eastAsia"/>
                <w:kern w:val="0"/>
                <w:sz w:val="24"/>
                <w:szCs w:val="28"/>
              </w:rPr>
              <w:t>p_sex</w:t>
            </w:r>
            <w:proofErr w:type="spellEnd"/>
            <w:r w:rsidRPr="000627E9">
              <w:rPr>
                <w:rFonts w:ascii="Consolas" w:hAnsi="Consolas" w:cs="Consolas" w:hint="eastAsia"/>
                <w:kern w:val="0"/>
                <w:sz w:val="24"/>
                <w:szCs w:val="28"/>
              </w:rPr>
              <w:t>="</w:t>
            </w:r>
            <w:r w:rsidRPr="000627E9">
              <w:rPr>
                <w:rFonts w:ascii="Consolas" w:hAnsi="Consolas" w:cs="Consolas" w:hint="eastAsia"/>
                <w:kern w:val="0"/>
                <w:sz w:val="24"/>
                <w:szCs w:val="28"/>
              </w:rPr>
              <w:t>女</w:t>
            </w:r>
            <w:r w:rsidRPr="000627E9">
              <w:rPr>
                <w:rFonts w:ascii="Consolas" w:hAnsi="Consolas" w:cs="Consolas" w:hint="eastAsia"/>
                <w:kern w:val="0"/>
                <w:sz w:val="24"/>
                <w:szCs w:val="28"/>
              </w:rPr>
              <w:t>" THEN</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hint="eastAsia"/>
                <w:kern w:val="0"/>
                <w:sz w:val="24"/>
                <w:szCs w:val="28"/>
              </w:rPr>
              <w:tab/>
            </w:r>
            <w:r w:rsidRPr="000627E9">
              <w:rPr>
                <w:rFonts w:ascii="Consolas" w:hAnsi="Consolas" w:cs="Consolas" w:hint="eastAsia"/>
                <w:kern w:val="0"/>
                <w:sz w:val="24"/>
                <w:szCs w:val="28"/>
              </w:rPr>
              <w:tab/>
              <w:t>#</w:t>
            </w:r>
            <w:r w:rsidRPr="000627E9">
              <w:rPr>
                <w:rFonts w:ascii="Consolas" w:hAnsi="Consolas" w:cs="Consolas" w:hint="eastAsia"/>
                <w:kern w:val="0"/>
                <w:sz w:val="24"/>
                <w:szCs w:val="28"/>
              </w:rPr>
              <w:t>分配到零售部</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ab/>
            </w:r>
            <w:r w:rsidRPr="000627E9">
              <w:rPr>
                <w:rFonts w:ascii="Consolas" w:hAnsi="Consolas" w:cs="Consolas"/>
                <w:kern w:val="0"/>
                <w:sz w:val="24"/>
                <w:szCs w:val="28"/>
              </w:rPr>
              <w:tab/>
              <w:t xml:space="preserve">SET </w:t>
            </w:r>
            <w:proofErr w:type="spellStart"/>
            <w:r w:rsidRPr="000627E9">
              <w:rPr>
                <w:rFonts w:ascii="Consolas" w:hAnsi="Consolas" w:cs="Consolas"/>
                <w:kern w:val="0"/>
                <w:sz w:val="24"/>
                <w:szCs w:val="28"/>
              </w:rPr>
              <w:t>dept_id</w:t>
            </w:r>
            <w:proofErr w:type="spellEnd"/>
            <w:r w:rsidRPr="000627E9">
              <w:rPr>
                <w:rFonts w:ascii="Consolas" w:hAnsi="Consolas" w:cs="Consolas"/>
                <w:kern w:val="0"/>
                <w:sz w:val="24"/>
                <w:szCs w:val="28"/>
              </w:rPr>
              <w:t>=3;</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ab/>
              <w:t>ELSE</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ab/>
            </w:r>
            <w:r w:rsidRPr="000627E9">
              <w:rPr>
                <w:rFonts w:ascii="Consolas" w:hAnsi="Consolas" w:cs="Consolas"/>
                <w:kern w:val="0"/>
                <w:sz w:val="24"/>
                <w:szCs w:val="28"/>
              </w:rPr>
              <w:tab/>
              <w:t xml:space="preserve">SET </w:t>
            </w:r>
            <w:proofErr w:type="spellStart"/>
            <w:r w:rsidRPr="000627E9">
              <w:rPr>
                <w:rFonts w:ascii="Consolas" w:hAnsi="Consolas" w:cs="Consolas"/>
                <w:kern w:val="0"/>
                <w:sz w:val="24"/>
                <w:szCs w:val="28"/>
              </w:rPr>
              <w:t>dept_id</w:t>
            </w:r>
            <w:proofErr w:type="spellEnd"/>
            <w:r w:rsidRPr="000627E9">
              <w:rPr>
                <w:rFonts w:ascii="Consolas" w:hAnsi="Consolas" w:cs="Consolas"/>
                <w:kern w:val="0"/>
                <w:sz w:val="24"/>
                <w:szCs w:val="28"/>
              </w:rPr>
              <w:t>=4;</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END CASE;</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 xml:space="preserve">INSERT INTO </w:t>
            </w:r>
            <w:proofErr w:type="spellStart"/>
            <w:r w:rsidRPr="000627E9">
              <w:rPr>
                <w:rFonts w:ascii="Consolas" w:hAnsi="Consolas" w:cs="Consolas"/>
                <w:kern w:val="0"/>
                <w:sz w:val="24"/>
                <w:szCs w:val="28"/>
              </w:rPr>
              <w:t>t_emp</w:t>
            </w:r>
            <w:proofErr w:type="spellEnd"/>
            <w:r w:rsidRPr="000627E9">
              <w:rPr>
                <w:rFonts w:ascii="Consolas" w:hAnsi="Consolas" w:cs="Consolas"/>
                <w:kern w:val="0"/>
                <w:sz w:val="24"/>
                <w:szCs w:val="28"/>
              </w:rPr>
              <w:t>(</w:t>
            </w:r>
            <w:proofErr w:type="spellStart"/>
            <w:r w:rsidRPr="000627E9">
              <w:rPr>
                <w:rFonts w:ascii="Consolas" w:hAnsi="Consolas" w:cs="Consolas"/>
                <w:kern w:val="0"/>
                <w:sz w:val="24"/>
                <w:szCs w:val="28"/>
              </w:rPr>
              <w:t>wid,ename,sex,married,education,tel,dept_id</w:t>
            </w:r>
            <w:proofErr w:type="spellEnd"/>
            <w:r w:rsidRPr="000627E9">
              <w:rPr>
                <w:rFonts w:ascii="Consolas" w:hAnsi="Consolas" w:cs="Consolas"/>
                <w:kern w:val="0"/>
                <w:sz w:val="24"/>
                <w:szCs w:val="28"/>
              </w:rPr>
              <w:t>,</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hiredate,job_id,</w:t>
            </w:r>
            <w:r w:rsidRPr="00120456">
              <w:rPr>
                <w:rFonts w:ascii="Consolas" w:hAnsi="Consolas" w:cs="Consolas"/>
                <w:color w:val="FF0000"/>
                <w:kern w:val="0"/>
                <w:sz w:val="24"/>
                <w:szCs w:val="28"/>
              </w:rPr>
              <w:t>`status`</w:t>
            </w:r>
            <w:r w:rsidRPr="000627E9">
              <w:rPr>
                <w:rFonts w:ascii="Consolas" w:hAnsi="Consolas" w:cs="Consolas"/>
                <w:kern w:val="0"/>
                <w:sz w:val="24"/>
                <w:szCs w:val="28"/>
              </w:rPr>
              <w:t>,</w:t>
            </w:r>
            <w:proofErr w:type="spellStart"/>
            <w:r w:rsidRPr="000627E9">
              <w:rPr>
                <w:rFonts w:ascii="Consolas" w:hAnsi="Consolas" w:cs="Consolas"/>
                <w:kern w:val="0"/>
                <w:sz w:val="24"/>
                <w:szCs w:val="28"/>
              </w:rPr>
              <w:t>is_deleted</w:t>
            </w:r>
            <w:proofErr w:type="spellEnd"/>
            <w:r w:rsidRPr="000627E9">
              <w:rPr>
                <w:rFonts w:ascii="Consolas" w:hAnsi="Consolas" w:cs="Consolas"/>
                <w:kern w:val="0"/>
                <w:sz w:val="24"/>
                <w:szCs w:val="28"/>
              </w:rPr>
              <w:t>)</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VALUES(</w:t>
            </w:r>
            <w:proofErr w:type="spellStart"/>
            <w:r w:rsidRPr="000627E9">
              <w:rPr>
                <w:rFonts w:ascii="Consolas" w:hAnsi="Consolas" w:cs="Consolas"/>
                <w:kern w:val="0"/>
                <w:sz w:val="24"/>
                <w:szCs w:val="28"/>
              </w:rPr>
              <w:t>p_wid,p_ename,p_sex,p_married,p_education,p_tel,dept_id</w:t>
            </w:r>
            <w:proofErr w:type="spellEnd"/>
            <w:r w:rsidRPr="000627E9">
              <w:rPr>
                <w:rFonts w:ascii="Consolas" w:hAnsi="Consolas" w:cs="Consolas"/>
                <w:kern w:val="0"/>
                <w:sz w:val="24"/>
                <w:szCs w:val="28"/>
              </w:rPr>
              <w:t>,</w:t>
            </w:r>
          </w:p>
          <w:p w:rsidR="000627E9" w:rsidRPr="000627E9"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CURDATE(),9,1,0);</w:t>
            </w:r>
          </w:p>
          <w:p w:rsidR="00957C62" w:rsidRPr="009F23D8" w:rsidRDefault="000627E9" w:rsidP="000627E9">
            <w:pPr>
              <w:autoSpaceDE w:val="0"/>
              <w:autoSpaceDN w:val="0"/>
              <w:adjustRightInd w:val="0"/>
              <w:jc w:val="left"/>
              <w:rPr>
                <w:rFonts w:ascii="Consolas" w:hAnsi="Consolas" w:cs="Consolas"/>
                <w:kern w:val="0"/>
                <w:sz w:val="24"/>
                <w:szCs w:val="28"/>
              </w:rPr>
            </w:pPr>
            <w:r w:rsidRPr="000627E9">
              <w:rPr>
                <w:rFonts w:ascii="Consolas" w:hAnsi="Consolas" w:cs="Consolas"/>
                <w:kern w:val="0"/>
                <w:sz w:val="24"/>
                <w:szCs w:val="28"/>
              </w:rPr>
              <w:t>END</w:t>
            </w:r>
          </w:p>
        </w:tc>
      </w:tr>
    </w:tbl>
    <w:p w:rsidR="00CC5D68" w:rsidRDefault="00F47ECC" w:rsidP="00CC5D68">
      <w:pPr>
        <w:pStyle w:val="a7"/>
        <w:ind w:left="1560" w:firstLineChars="0" w:firstLine="0"/>
      </w:pPr>
      <w:r>
        <w:rPr>
          <w:rFonts w:hint="eastAsia"/>
        </w:rPr>
        <w:t>status</w:t>
      </w:r>
      <w:r>
        <w:rPr>
          <w:rFonts w:hint="eastAsia"/>
        </w:rPr>
        <w:t>不是单引号，是感叹号旁边的那个键。</w:t>
      </w:r>
    </w:p>
    <w:p w:rsidR="00957C62" w:rsidRDefault="00DC228E" w:rsidP="00CC5D68">
      <w:pPr>
        <w:pStyle w:val="a7"/>
        <w:ind w:left="1560" w:firstLineChars="0" w:firstLine="0"/>
      </w:pPr>
      <w:r>
        <w:rPr>
          <w:rFonts w:hint="eastAsia"/>
        </w:rPr>
        <w:t>调用</w:t>
      </w:r>
    </w:p>
    <w:p w:rsidR="00DC228E" w:rsidRDefault="00833AA4" w:rsidP="00CC5D68">
      <w:pPr>
        <w:pStyle w:val="a7"/>
        <w:ind w:left="1560" w:firstLineChars="0" w:firstLine="0"/>
      </w:pPr>
      <w:r w:rsidRPr="00833AA4">
        <w:rPr>
          <w:rFonts w:hint="eastAsia"/>
        </w:rPr>
        <w:t>CALL p2("TE0026","</w:t>
      </w:r>
      <w:r w:rsidRPr="00833AA4">
        <w:rPr>
          <w:rFonts w:hint="eastAsia"/>
        </w:rPr>
        <w:t>陈小花</w:t>
      </w:r>
      <w:r w:rsidRPr="00833AA4">
        <w:rPr>
          <w:rFonts w:hint="eastAsia"/>
        </w:rPr>
        <w:t>","</w:t>
      </w:r>
      <w:r w:rsidRPr="00833AA4">
        <w:rPr>
          <w:rFonts w:hint="eastAsia"/>
        </w:rPr>
        <w:t>女</w:t>
      </w:r>
      <w:r w:rsidRPr="00833AA4">
        <w:rPr>
          <w:rFonts w:hint="eastAsia"/>
        </w:rPr>
        <w:t>",false,1,"13811322211");</w:t>
      </w:r>
    </w:p>
    <w:p w:rsidR="00957C62" w:rsidRDefault="00833AA4" w:rsidP="00CC5D68">
      <w:pPr>
        <w:pStyle w:val="a7"/>
        <w:ind w:left="1560" w:firstLineChars="0" w:firstLine="0"/>
      </w:pPr>
      <w:r>
        <w:rPr>
          <w:noProof/>
        </w:rPr>
        <w:drawing>
          <wp:inline distT="0" distB="0" distL="0" distR="0" wp14:anchorId="4644AA1A" wp14:editId="7AC56638">
            <wp:extent cx="5486400" cy="16668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1666875"/>
                    </a:xfrm>
                    <a:prstGeom prst="rect">
                      <a:avLst/>
                    </a:prstGeom>
                  </pic:spPr>
                </pic:pic>
              </a:graphicData>
            </a:graphic>
          </wp:inline>
        </w:drawing>
      </w:r>
    </w:p>
    <w:p w:rsidR="00957C62" w:rsidRDefault="000243C9" w:rsidP="00CC5D68">
      <w:pPr>
        <w:pStyle w:val="a7"/>
        <w:ind w:left="1560" w:firstLineChars="0" w:firstLine="0"/>
      </w:pPr>
      <w:r w:rsidRPr="000243C9">
        <w:rPr>
          <w:rFonts w:hint="eastAsia"/>
        </w:rPr>
        <w:t>CALL p2("TE0027","</w:t>
      </w:r>
      <w:r w:rsidRPr="000243C9">
        <w:rPr>
          <w:rFonts w:hint="eastAsia"/>
        </w:rPr>
        <w:t>陈小猫</w:t>
      </w:r>
      <w:r w:rsidRPr="000243C9">
        <w:rPr>
          <w:rFonts w:hint="eastAsia"/>
        </w:rPr>
        <w:t>","</w:t>
      </w:r>
      <w:r w:rsidRPr="000243C9">
        <w:rPr>
          <w:rFonts w:hint="eastAsia"/>
        </w:rPr>
        <w:t>男</w:t>
      </w:r>
      <w:r w:rsidRPr="000243C9">
        <w:rPr>
          <w:rFonts w:hint="eastAsia"/>
        </w:rPr>
        <w:t>",false,1,"13811322211");</w:t>
      </w:r>
    </w:p>
    <w:p w:rsidR="000243C9" w:rsidRDefault="000243C9" w:rsidP="00CC5D68">
      <w:pPr>
        <w:pStyle w:val="a7"/>
        <w:ind w:left="1560" w:firstLineChars="0" w:firstLine="0"/>
      </w:pPr>
      <w:r>
        <w:rPr>
          <w:noProof/>
        </w:rPr>
        <w:lastRenderedPageBreak/>
        <w:drawing>
          <wp:inline distT="0" distB="0" distL="0" distR="0" wp14:anchorId="61AD90C4" wp14:editId="07CF3EDB">
            <wp:extent cx="5486400" cy="16662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1666240"/>
                    </a:xfrm>
                    <a:prstGeom prst="rect">
                      <a:avLst/>
                    </a:prstGeom>
                  </pic:spPr>
                </pic:pic>
              </a:graphicData>
            </a:graphic>
          </wp:inline>
        </w:drawing>
      </w:r>
    </w:p>
    <w:p w:rsidR="000243C9" w:rsidRPr="00597E08" w:rsidRDefault="000243C9" w:rsidP="00CC5D68">
      <w:pPr>
        <w:pStyle w:val="a7"/>
        <w:ind w:left="1560" w:firstLineChars="0" w:firstLine="0"/>
      </w:pPr>
      <w:r>
        <w:rPr>
          <w:noProof/>
        </w:rPr>
        <w:drawing>
          <wp:inline distT="0" distB="0" distL="0" distR="0" wp14:anchorId="23B4D578" wp14:editId="7B6DB18C">
            <wp:extent cx="5486400" cy="11290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1129030"/>
                    </a:xfrm>
                    <a:prstGeom prst="rect">
                      <a:avLst/>
                    </a:prstGeom>
                  </pic:spPr>
                </pic:pic>
              </a:graphicData>
            </a:graphic>
          </wp:inline>
        </w:drawing>
      </w:r>
    </w:p>
    <w:p w:rsidR="000026F6" w:rsidRDefault="000026F6" w:rsidP="000026F6">
      <w:pPr>
        <w:pStyle w:val="a7"/>
        <w:numPr>
          <w:ilvl w:val="0"/>
          <w:numId w:val="54"/>
        </w:numPr>
        <w:ind w:firstLineChars="0"/>
        <w:outlineLvl w:val="1"/>
        <w:rPr>
          <w:b/>
        </w:rPr>
      </w:pPr>
      <w:r>
        <w:rPr>
          <w:rFonts w:hint="eastAsia"/>
          <w:b/>
        </w:rPr>
        <w:t>函数</w:t>
      </w:r>
    </w:p>
    <w:p w:rsidR="00A50ED3" w:rsidRDefault="00832526" w:rsidP="00A50ED3">
      <w:pPr>
        <w:pStyle w:val="a7"/>
        <w:numPr>
          <w:ilvl w:val="0"/>
          <w:numId w:val="88"/>
        </w:numPr>
        <w:ind w:firstLineChars="0"/>
        <w:outlineLvl w:val="2"/>
        <w:rPr>
          <w:b/>
        </w:rPr>
      </w:pPr>
      <w:r>
        <w:rPr>
          <w:rFonts w:hint="eastAsia"/>
          <w:b/>
        </w:rPr>
        <w:t>概念</w:t>
      </w:r>
    </w:p>
    <w:p w:rsidR="00A50ED3" w:rsidRPr="00832526" w:rsidRDefault="000D5171" w:rsidP="000D5171">
      <w:pPr>
        <w:pStyle w:val="a7"/>
        <w:ind w:left="1560" w:firstLineChars="0" w:firstLine="0"/>
      </w:pPr>
      <w:r w:rsidRPr="00832526">
        <w:rPr>
          <w:rFonts w:hint="eastAsia"/>
        </w:rPr>
        <w:t>函数必须有返回值，并且是一个数据，不是多条记录。</w:t>
      </w:r>
    </w:p>
    <w:p w:rsidR="00A50ED3" w:rsidRDefault="00957823" w:rsidP="00A50ED3">
      <w:pPr>
        <w:pStyle w:val="a7"/>
        <w:numPr>
          <w:ilvl w:val="0"/>
          <w:numId w:val="88"/>
        </w:numPr>
        <w:ind w:firstLineChars="0"/>
        <w:outlineLvl w:val="2"/>
        <w:rPr>
          <w:b/>
        </w:rPr>
      </w:pPr>
      <w:r>
        <w:rPr>
          <w:rFonts w:hint="eastAsia"/>
          <w:b/>
        </w:rPr>
        <w:t>创建函数</w:t>
      </w:r>
    </w:p>
    <w:p w:rsidR="00832526" w:rsidRPr="00832526" w:rsidRDefault="00832526" w:rsidP="00832526">
      <w:pPr>
        <w:pStyle w:val="a7"/>
        <w:ind w:left="1560" w:firstLineChars="0" w:firstLine="0"/>
      </w:pPr>
      <w:r w:rsidRPr="00832526">
        <w:rPr>
          <w:rFonts w:hint="eastAsia"/>
        </w:rPr>
        <w:t>编写计算个税函数</w:t>
      </w:r>
    </w:p>
    <w:p w:rsidR="00832526" w:rsidRDefault="00832526" w:rsidP="00832526">
      <w:pPr>
        <w:pStyle w:val="a7"/>
        <w:ind w:left="1560" w:firstLineChars="0" w:firstLine="0"/>
      </w:pPr>
      <w:r w:rsidRPr="00832526">
        <w:rPr>
          <w:rFonts w:hint="eastAsia"/>
        </w:rPr>
        <w:t>个税计算公式</w:t>
      </w:r>
      <w:r w:rsidRPr="00832526">
        <w:rPr>
          <w:rFonts w:hint="eastAsia"/>
        </w:rPr>
        <w:t>=</w:t>
      </w:r>
      <w:r w:rsidRPr="00832526">
        <w:rPr>
          <w:rFonts w:hint="eastAsia"/>
        </w:rPr>
        <w:t>（收入</w:t>
      </w:r>
      <w:r w:rsidRPr="00832526">
        <w:rPr>
          <w:rFonts w:hint="eastAsia"/>
        </w:rPr>
        <w:t>-3500</w:t>
      </w:r>
      <w:r w:rsidRPr="00832526">
        <w:rPr>
          <w:rFonts w:hint="eastAsia"/>
        </w:rPr>
        <w:t>）</w:t>
      </w:r>
      <w:r w:rsidRPr="00832526">
        <w:rPr>
          <w:rFonts w:hint="eastAsia"/>
        </w:rPr>
        <w:t>*</w:t>
      </w:r>
      <w:r w:rsidRPr="00832526">
        <w:rPr>
          <w:rFonts w:hint="eastAsia"/>
        </w:rPr>
        <w:t>税率</w:t>
      </w:r>
      <w:r w:rsidRPr="00832526">
        <w:rPr>
          <w:rFonts w:hint="eastAsia"/>
        </w:rPr>
        <w:t>-</w:t>
      </w:r>
      <w:r w:rsidRPr="00832526">
        <w:rPr>
          <w:rFonts w:hint="eastAsia"/>
        </w:rPr>
        <w:t>扣除数</w:t>
      </w:r>
    </w:p>
    <w:p w:rsidR="00C61536" w:rsidRDefault="00A82AA8" w:rsidP="00832526">
      <w:pPr>
        <w:pStyle w:val="a7"/>
        <w:ind w:left="1560" w:firstLineChars="0" w:firstLine="0"/>
      </w:pPr>
      <w:r>
        <w:rPr>
          <w:noProof/>
        </w:rPr>
        <w:drawing>
          <wp:inline distT="0" distB="0" distL="0" distR="0" wp14:anchorId="4253F297" wp14:editId="6C89580B">
            <wp:extent cx="5486400" cy="2639060"/>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2639060"/>
                    </a:xfrm>
                    <a:prstGeom prst="rect">
                      <a:avLst/>
                    </a:prstGeom>
                  </pic:spPr>
                </pic:pic>
              </a:graphicData>
            </a:graphic>
          </wp:inline>
        </w:drawing>
      </w:r>
    </w:p>
    <w:p w:rsidR="00C61536" w:rsidRDefault="00A82AA8" w:rsidP="00832526">
      <w:pPr>
        <w:pStyle w:val="a7"/>
        <w:ind w:left="1560" w:firstLineChars="0" w:firstLine="0"/>
      </w:pPr>
      <w:r>
        <w:rPr>
          <w:rFonts w:hint="eastAsia"/>
        </w:rPr>
        <w:t>新建函数</w:t>
      </w:r>
    </w:p>
    <w:p w:rsidR="00A82AA8" w:rsidRDefault="00A82AA8" w:rsidP="00832526">
      <w:pPr>
        <w:pStyle w:val="a7"/>
        <w:ind w:left="1560" w:firstLineChars="0" w:firstLine="0"/>
      </w:pPr>
      <w:r>
        <w:rPr>
          <w:noProof/>
        </w:rPr>
        <w:lastRenderedPageBreak/>
        <w:drawing>
          <wp:inline distT="0" distB="0" distL="0" distR="0" wp14:anchorId="766D3233" wp14:editId="69CEEBDE">
            <wp:extent cx="5057775" cy="27527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057775" cy="2752725"/>
                    </a:xfrm>
                    <a:prstGeom prst="rect">
                      <a:avLst/>
                    </a:prstGeom>
                  </pic:spPr>
                </pic:pic>
              </a:graphicData>
            </a:graphic>
          </wp:inline>
        </w:drawing>
      </w:r>
    </w:p>
    <w:p w:rsidR="00A82AA8" w:rsidRDefault="00C15A35" w:rsidP="00832526">
      <w:pPr>
        <w:pStyle w:val="a7"/>
        <w:ind w:left="1560" w:firstLineChars="0" w:firstLine="0"/>
      </w:pPr>
      <w:r>
        <w:rPr>
          <w:noProof/>
        </w:rPr>
        <w:drawing>
          <wp:inline distT="0" distB="0" distL="0" distR="0" wp14:anchorId="45356D1A" wp14:editId="0A655E00">
            <wp:extent cx="3886200" cy="15525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886200" cy="1552575"/>
                    </a:xfrm>
                    <a:prstGeom prst="rect">
                      <a:avLst/>
                    </a:prstGeom>
                  </pic:spPr>
                </pic:pic>
              </a:graphicData>
            </a:graphic>
          </wp:inline>
        </w:drawing>
      </w:r>
    </w:p>
    <w:p w:rsidR="00C15A35" w:rsidRDefault="00C15A35" w:rsidP="00832526">
      <w:pPr>
        <w:pStyle w:val="a7"/>
        <w:ind w:left="1560" w:firstLineChars="0" w:firstLine="0"/>
      </w:pPr>
      <w:r>
        <w:rPr>
          <w:noProof/>
        </w:rPr>
        <w:drawing>
          <wp:inline distT="0" distB="0" distL="0" distR="0" wp14:anchorId="728178EA" wp14:editId="218FE28A">
            <wp:extent cx="3943350" cy="38576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943350" cy="3857625"/>
                    </a:xfrm>
                    <a:prstGeom prst="rect">
                      <a:avLst/>
                    </a:prstGeom>
                  </pic:spPr>
                </pic:pic>
              </a:graphicData>
            </a:graphic>
          </wp:inline>
        </w:drawing>
      </w:r>
    </w:p>
    <w:p w:rsidR="009729CB" w:rsidRDefault="009729CB" w:rsidP="009729CB">
      <w:pPr>
        <w:pStyle w:val="a7"/>
        <w:ind w:left="720" w:firstLineChars="0" w:firstLine="0"/>
      </w:pPr>
      <w:r>
        <w:rPr>
          <w:rFonts w:hint="eastAsia"/>
        </w:rPr>
        <w:tab/>
      </w:r>
      <w:r>
        <w:rPr>
          <w:rFonts w:hint="eastAsia"/>
        </w:rPr>
        <w:tab/>
      </w:r>
      <w:r w:rsidR="006E3E69">
        <w:rPr>
          <w:rFonts w:hint="eastAsia"/>
        </w:rPr>
        <w:t>f</w:t>
      </w:r>
      <w:r w:rsidR="00A2078A">
        <w:rPr>
          <w:rFonts w:hint="eastAsia"/>
        </w:rPr>
        <w:t>1</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729CB" w:rsidRPr="000940B5" w:rsidTr="006D7CB2">
        <w:tc>
          <w:tcPr>
            <w:tcW w:w="8522" w:type="dxa"/>
          </w:tcPr>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BEGIN</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lastRenderedPageBreak/>
              <w:tab/>
              <w:t>#Routine body goes here...</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DECLARE temp DECIMAL;</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DECLARE tax DECIMAL;</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SET temp=salary-3500;</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CASE</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temp&lt;=0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tax=0;</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temp&gt;0 AND temp&lt;=1500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tax=temp*0.03-0;</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temp&gt;1500 AND temp&lt;=4500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tax=temp*0.10-105;</w:t>
            </w:r>
            <w:r w:rsidRPr="00035948">
              <w:rPr>
                <w:rFonts w:ascii="Consolas" w:hAnsi="Consolas" w:cs="Consolas"/>
                <w:kern w:val="0"/>
                <w:sz w:val="24"/>
                <w:szCs w:val="28"/>
              </w:rPr>
              <w:tab/>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temp&gt;4500 AND temp&lt;=9000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tax=temp*0.20-555;</w:t>
            </w:r>
            <w:r w:rsidRPr="00035948">
              <w:rPr>
                <w:rFonts w:ascii="Consolas" w:hAnsi="Consolas" w:cs="Consolas"/>
                <w:kern w:val="0"/>
                <w:sz w:val="24"/>
                <w:szCs w:val="28"/>
              </w:rPr>
              <w:tab/>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temp&gt;9000 AND temp&lt;=35000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tax=temp*0.25-1005;</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temp&gt;35000 AND temp&lt;=55000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tax=temp*0.30-2755;</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 xml:space="preserve">WHEN temp&gt;55000 AND temp&lt;=80000 THEN </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tax=temp*0.35-5505;</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t>ELSE</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r>
            <w:r w:rsidRPr="00035948">
              <w:rPr>
                <w:rFonts w:ascii="Consolas" w:hAnsi="Consolas" w:cs="Consolas"/>
                <w:kern w:val="0"/>
                <w:sz w:val="24"/>
                <w:szCs w:val="28"/>
              </w:rPr>
              <w:tab/>
            </w:r>
            <w:r w:rsidRPr="00035948">
              <w:rPr>
                <w:rFonts w:ascii="Consolas" w:hAnsi="Consolas" w:cs="Consolas"/>
                <w:kern w:val="0"/>
                <w:sz w:val="24"/>
                <w:szCs w:val="28"/>
              </w:rPr>
              <w:tab/>
              <w:t>SET tax=temp*0.45-13505;</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END CASE;</w:t>
            </w:r>
          </w:p>
          <w:p w:rsidR="00035948" w:rsidRPr="00035948"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ab/>
              <w:t>RETURN tax;</w:t>
            </w:r>
          </w:p>
          <w:p w:rsidR="009729CB" w:rsidRPr="000940B5" w:rsidRDefault="00035948" w:rsidP="00035948">
            <w:pPr>
              <w:autoSpaceDE w:val="0"/>
              <w:autoSpaceDN w:val="0"/>
              <w:adjustRightInd w:val="0"/>
              <w:jc w:val="left"/>
              <w:rPr>
                <w:rFonts w:ascii="Consolas" w:hAnsi="Consolas" w:cs="Consolas"/>
                <w:kern w:val="0"/>
                <w:sz w:val="24"/>
                <w:szCs w:val="28"/>
              </w:rPr>
            </w:pPr>
            <w:r w:rsidRPr="00035948">
              <w:rPr>
                <w:rFonts w:ascii="Consolas" w:hAnsi="Consolas" w:cs="Consolas"/>
                <w:kern w:val="0"/>
                <w:sz w:val="24"/>
                <w:szCs w:val="28"/>
              </w:rPr>
              <w:t>END</w:t>
            </w:r>
          </w:p>
        </w:tc>
      </w:tr>
    </w:tbl>
    <w:p w:rsidR="00A82AA8" w:rsidRDefault="00035948" w:rsidP="00832526">
      <w:pPr>
        <w:pStyle w:val="a7"/>
        <w:ind w:left="1560" w:firstLineChars="0" w:firstLine="0"/>
      </w:pPr>
      <w:r>
        <w:rPr>
          <w:rFonts w:hint="eastAsia"/>
        </w:rPr>
        <w:lastRenderedPageBreak/>
        <w:t>保存时报错</w:t>
      </w:r>
    </w:p>
    <w:p w:rsidR="00E14EBF" w:rsidRPr="00E14EBF" w:rsidRDefault="00E14EBF" w:rsidP="00E14EBF">
      <w:pPr>
        <w:pStyle w:val="a7"/>
        <w:ind w:left="1560" w:firstLineChars="0" w:firstLine="0"/>
      </w:pPr>
      <w:r w:rsidRPr="00E14EBF">
        <w:rPr>
          <w:rFonts w:hint="eastAsia"/>
        </w:rPr>
        <w:t xml:space="preserve">ERROR 1418 (HY000): This function has none of DETERMINISTIC, NO SQL, or READS SQL DATA in its declaration and binary logging is enabled (you *might* want to use the less safe </w:t>
      </w:r>
      <w:proofErr w:type="spellStart"/>
      <w:r w:rsidRPr="00E14EBF">
        <w:rPr>
          <w:rFonts w:hint="eastAsia"/>
        </w:rPr>
        <w:t>log_bin_trust_function_creators</w:t>
      </w:r>
      <w:proofErr w:type="spellEnd"/>
      <w:r w:rsidRPr="00E14EBF">
        <w:rPr>
          <w:rFonts w:hint="eastAsia"/>
        </w:rPr>
        <w:t xml:space="preserve"> variable)</w:t>
      </w:r>
    </w:p>
    <w:p w:rsidR="00E14EBF" w:rsidRPr="00E14EBF" w:rsidRDefault="00E14EBF" w:rsidP="00E14EBF">
      <w:pPr>
        <w:pStyle w:val="a7"/>
        <w:ind w:left="1560" w:firstLineChars="0" w:firstLine="0"/>
      </w:pPr>
      <w:r w:rsidRPr="00E14EBF">
        <w:rPr>
          <w:rFonts w:hint="eastAsia"/>
        </w:rPr>
        <w:t>解决方法：</w:t>
      </w:r>
    </w:p>
    <w:p w:rsidR="00E14EBF" w:rsidRPr="00E14EBF" w:rsidRDefault="00E14EBF" w:rsidP="00E14EBF">
      <w:pPr>
        <w:pStyle w:val="a7"/>
        <w:ind w:left="1560" w:firstLineChars="0" w:firstLine="0"/>
      </w:pPr>
      <w:proofErr w:type="spellStart"/>
      <w:r w:rsidRPr="00E14EBF">
        <w:rPr>
          <w:rFonts w:hint="eastAsia"/>
        </w:rPr>
        <w:t>mysql</w:t>
      </w:r>
      <w:proofErr w:type="spellEnd"/>
      <w:r w:rsidRPr="00E14EBF">
        <w:rPr>
          <w:rFonts w:hint="eastAsia"/>
        </w:rPr>
        <w:t xml:space="preserve">&gt;set global </w:t>
      </w:r>
      <w:proofErr w:type="spellStart"/>
      <w:r w:rsidRPr="00E14EBF">
        <w:rPr>
          <w:rFonts w:hint="eastAsia"/>
        </w:rPr>
        <w:t>log_bin_trust_function_creators</w:t>
      </w:r>
      <w:proofErr w:type="spellEnd"/>
      <w:r w:rsidRPr="00E14EBF">
        <w:rPr>
          <w:rFonts w:hint="eastAsia"/>
        </w:rPr>
        <w:t>=1;</w:t>
      </w:r>
    </w:p>
    <w:p w:rsidR="00A50ED3" w:rsidRDefault="00414DFD" w:rsidP="00A50ED3">
      <w:pPr>
        <w:pStyle w:val="a7"/>
        <w:numPr>
          <w:ilvl w:val="0"/>
          <w:numId w:val="88"/>
        </w:numPr>
        <w:ind w:firstLineChars="0"/>
        <w:outlineLvl w:val="2"/>
        <w:rPr>
          <w:b/>
        </w:rPr>
      </w:pPr>
      <w:r>
        <w:rPr>
          <w:rFonts w:hint="eastAsia"/>
          <w:b/>
        </w:rPr>
        <w:t>调用函数</w:t>
      </w:r>
    </w:p>
    <w:p w:rsidR="003B0822" w:rsidRPr="005417F3" w:rsidRDefault="005417F3" w:rsidP="003B0822">
      <w:pPr>
        <w:pStyle w:val="a7"/>
        <w:ind w:left="1560" w:firstLineChars="0" w:firstLine="0"/>
      </w:pPr>
      <w:r w:rsidRPr="005417F3">
        <w:rPr>
          <w:rFonts w:hint="eastAsia"/>
        </w:rPr>
        <w:t>点运行，传入参数</w:t>
      </w:r>
    </w:p>
    <w:p w:rsidR="005417F3" w:rsidRDefault="005417F3" w:rsidP="003B0822">
      <w:pPr>
        <w:pStyle w:val="a7"/>
        <w:ind w:left="1560" w:firstLineChars="0" w:firstLine="0"/>
        <w:rPr>
          <w:b/>
        </w:rPr>
      </w:pPr>
      <w:r>
        <w:rPr>
          <w:noProof/>
        </w:rPr>
        <w:drawing>
          <wp:inline distT="0" distB="0" distL="0" distR="0" wp14:anchorId="5CE4164C" wp14:editId="497B7A61">
            <wp:extent cx="3762375" cy="1238250"/>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62375" cy="1238250"/>
                    </a:xfrm>
                    <a:prstGeom prst="rect">
                      <a:avLst/>
                    </a:prstGeom>
                  </pic:spPr>
                </pic:pic>
              </a:graphicData>
            </a:graphic>
          </wp:inline>
        </w:drawing>
      </w:r>
    </w:p>
    <w:p w:rsidR="005417F3" w:rsidRDefault="001F095B" w:rsidP="003B0822">
      <w:pPr>
        <w:pStyle w:val="a7"/>
        <w:ind w:left="1560" w:firstLineChars="0" w:firstLine="0"/>
        <w:rPr>
          <w:b/>
        </w:rPr>
      </w:pPr>
      <w:r>
        <w:rPr>
          <w:noProof/>
        </w:rPr>
        <w:drawing>
          <wp:inline distT="0" distB="0" distL="0" distR="0" wp14:anchorId="3E3A1EE6" wp14:editId="56C025A2">
            <wp:extent cx="2914650" cy="762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14650" cy="762000"/>
                    </a:xfrm>
                    <a:prstGeom prst="rect">
                      <a:avLst/>
                    </a:prstGeom>
                  </pic:spPr>
                </pic:pic>
              </a:graphicData>
            </a:graphic>
          </wp:inline>
        </w:drawing>
      </w:r>
    </w:p>
    <w:p w:rsidR="001F095B" w:rsidRPr="00C91AC6" w:rsidRDefault="001F095B" w:rsidP="003B0822">
      <w:pPr>
        <w:pStyle w:val="a7"/>
        <w:ind w:left="1560" w:firstLineChars="0" w:firstLine="0"/>
      </w:pPr>
      <w:r w:rsidRPr="00C91AC6">
        <w:rPr>
          <w:rFonts w:hint="eastAsia"/>
        </w:rPr>
        <w:t>在</w:t>
      </w:r>
      <w:proofErr w:type="spellStart"/>
      <w:r w:rsidRPr="00C91AC6">
        <w:rPr>
          <w:rFonts w:hint="eastAsia"/>
        </w:rPr>
        <w:t>sql</w:t>
      </w:r>
      <w:proofErr w:type="spellEnd"/>
      <w:r w:rsidRPr="00C91AC6">
        <w:rPr>
          <w:rFonts w:hint="eastAsia"/>
        </w:rPr>
        <w:t>中调用</w:t>
      </w:r>
    </w:p>
    <w:p w:rsidR="005417F3" w:rsidRPr="00C91AC6" w:rsidRDefault="00C91AC6" w:rsidP="003B0822">
      <w:pPr>
        <w:pStyle w:val="a7"/>
        <w:ind w:left="1560" w:firstLineChars="0" w:firstLine="0"/>
      </w:pPr>
      <w:r w:rsidRPr="00C91AC6">
        <w:lastRenderedPageBreak/>
        <w:t>SELECT f1(4000);</w:t>
      </w:r>
    </w:p>
    <w:p w:rsidR="00A50ED3" w:rsidRDefault="00C91AC6" w:rsidP="0045752D">
      <w:pPr>
        <w:pStyle w:val="a7"/>
        <w:ind w:left="1560" w:firstLineChars="0" w:firstLine="0"/>
        <w:rPr>
          <w:b/>
        </w:rPr>
      </w:pPr>
      <w:r>
        <w:rPr>
          <w:noProof/>
        </w:rPr>
        <w:drawing>
          <wp:inline distT="0" distB="0" distL="0" distR="0" wp14:anchorId="46660E81" wp14:editId="54474ED1">
            <wp:extent cx="1971675" cy="933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971675" cy="933450"/>
                    </a:xfrm>
                    <a:prstGeom prst="rect">
                      <a:avLst/>
                    </a:prstGeom>
                  </pic:spPr>
                </pic:pic>
              </a:graphicData>
            </a:graphic>
          </wp:inline>
        </w:drawing>
      </w:r>
    </w:p>
    <w:p w:rsidR="000026F6" w:rsidRDefault="000026F6" w:rsidP="000026F6">
      <w:pPr>
        <w:pStyle w:val="a7"/>
        <w:numPr>
          <w:ilvl w:val="0"/>
          <w:numId w:val="54"/>
        </w:numPr>
        <w:ind w:firstLineChars="0"/>
        <w:outlineLvl w:val="1"/>
        <w:rPr>
          <w:b/>
        </w:rPr>
      </w:pPr>
      <w:r>
        <w:rPr>
          <w:rFonts w:hint="eastAsia"/>
          <w:b/>
        </w:rPr>
        <w:t>触发器</w:t>
      </w:r>
    </w:p>
    <w:p w:rsidR="00BD753B" w:rsidRDefault="00FE2A9B" w:rsidP="001B05FA">
      <w:pPr>
        <w:pStyle w:val="a7"/>
        <w:numPr>
          <w:ilvl w:val="0"/>
          <w:numId w:val="89"/>
        </w:numPr>
        <w:ind w:firstLineChars="0"/>
        <w:outlineLvl w:val="2"/>
        <w:rPr>
          <w:b/>
        </w:rPr>
      </w:pPr>
      <w:r>
        <w:rPr>
          <w:rFonts w:hint="eastAsia"/>
          <w:b/>
        </w:rPr>
        <w:t>概念</w:t>
      </w:r>
    </w:p>
    <w:p w:rsidR="00FE2A9B" w:rsidRPr="000A56E4" w:rsidRDefault="000A56E4" w:rsidP="000A56E4">
      <w:pPr>
        <w:pStyle w:val="a7"/>
        <w:ind w:left="1560" w:firstLineChars="0" w:firstLine="0"/>
      </w:pPr>
      <w:r w:rsidRPr="000A56E4">
        <w:rPr>
          <w:rFonts w:hint="eastAsia"/>
        </w:rPr>
        <w:t>触发器（</w:t>
      </w:r>
      <w:r w:rsidRPr="000A56E4">
        <w:rPr>
          <w:rFonts w:hint="eastAsia"/>
        </w:rPr>
        <w:t>trigger</w:t>
      </w:r>
      <w:r w:rsidRPr="000A56E4">
        <w:rPr>
          <w:rFonts w:hint="eastAsia"/>
        </w:rPr>
        <w:t>）是种特殊的存储过程</w:t>
      </w:r>
      <w:r>
        <w:rPr>
          <w:rFonts w:hint="eastAsia"/>
        </w:rPr>
        <w:t>，它的执行不是由程序调用，也不需要手动操作，它是由事件来触发，</w:t>
      </w:r>
      <w:r w:rsidRPr="000A56E4">
        <w:rPr>
          <w:rFonts w:hint="eastAsia"/>
        </w:rPr>
        <w:t>比如按钮的</w:t>
      </w:r>
      <w:r w:rsidRPr="000A56E4">
        <w:rPr>
          <w:rFonts w:hint="eastAsia"/>
        </w:rPr>
        <w:t>Click</w:t>
      </w:r>
      <w:r w:rsidRPr="000A56E4">
        <w:rPr>
          <w:rFonts w:hint="eastAsia"/>
        </w:rPr>
        <w:t>事件、网页的</w:t>
      </w:r>
      <w:r w:rsidRPr="000A56E4">
        <w:rPr>
          <w:rFonts w:hint="eastAsia"/>
        </w:rPr>
        <w:t>Load</w:t>
      </w:r>
      <w:r w:rsidRPr="000A56E4">
        <w:rPr>
          <w:rFonts w:hint="eastAsia"/>
        </w:rPr>
        <w:t>事件等。按钮的</w:t>
      </w:r>
      <w:r w:rsidRPr="000A56E4">
        <w:rPr>
          <w:rFonts w:hint="eastAsia"/>
        </w:rPr>
        <w:t>Click</w:t>
      </w:r>
      <w:r w:rsidRPr="000A56E4">
        <w:rPr>
          <w:rFonts w:hint="eastAsia"/>
        </w:rPr>
        <w:t>事件是通过鼠标单击按钮触发的，而触发器的事件，是由对表进行增删</w:t>
      </w:r>
      <w:proofErr w:type="gramStart"/>
      <w:r w:rsidRPr="000A56E4">
        <w:rPr>
          <w:rFonts w:hint="eastAsia"/>
        </w:rPr>
        <w:t>改操作</w:t>
      </w:r>
      <w:proofErr w:type="gramEnd"/>
      <w:r w:rsidRPr="000A56E4">
        <w:rPr>
          <w:rFonts w:hint="eastAsia"/>
        </w:rPr>
        <w:t>所触发的。当对一个数据库或表进行增删改（</w:t>
      </w:r>
      <w:r w:rsidRPr="000A56E4">
        <w:rPr>
          <w:rFonts w:hint="eastAsia"/>
        </w:rPr>
        <w:t xml:space="preserve"> Insert</w:t>
      </w:r>
      <w:r w:rsidRPr="000A56E4">
        <w:rPr>
          <w:rFonts w:hint="eastAsia"/>
        </w:rPr>
        <w:t>，</w:t>
      </w:r>
      <w:r w:rsidRPr="000A56E4">
        <w:rPr>
          <w:rFonts w:hint="eastAsia"/>
        </w:rPr>
        <w:t>Delete</w:t>
      </w:r>
      <w:r w:rsidRPr="000A56E4">
        <w:rPr>
          <w:rFonts w:hint="eastAsia"/>
        </w:rPr>
        <w:t>，</w:t>
      </w:r>
      <w:r w:rsidRPr="000A56E4">
        <w:rPr>
          <w:rFonts w:hint="eastAsia"/>
        </w:rPr>
        <w:t>Update</w:t>
      </w:r>
      <w:r w:rsidRPr="000A56E4">
        <w:rPr>
          <w:rFonts w:hint="eastAsia"/>
        </w:rPr>
        <w:t>）的时就会激活触发器。</w:t>
      </w:r>
    </w:p>
    <w:p w:rsidR="00BD753B" w:rsidRDefault="000A56E4" w:rsidP="001B05FA">
      <w:pPr>
        <w:pStyle w:val="a7"/>
        <w:numPr>
          <w:ilvl w:val="0"/>
          <w:numId w:val="89"/>
        </w:numPr>
        <w:ind w:firstLineChars="0"/>
        <w:outlineLvl w:val="2"/>
        <w:rPr>
          <w:b/>
        </w:rPr>
      </w:pPr>
      <w:r>
        <w:rPr>
          <w:rFonts w:hint="eastAsia"/>
          <w:b/>
        </w:rPr>
        <w:t>创建触发器</w:t>
      </w:r>
    </w:p>
    <w:p w:rsidR="000A56E4" w:rsidRDefault="00951067" w:rsidP="0040708B">
      <w:pPr>
        <w:pStyle w:val="a7"/>
        <w:ind w:left="1560" w:firstLineChars="0" w:firstLine="0"/>
      </w:pPr>
      <w:r w:rsidRPr="00951067">
        <w:rPr>
          <w:rFonts w:hint="eastAsia"/>
        </w:rPr>
        <w:t>编写触发器，修改部门编号，同步更新该部门员工的</w:t>
      </w:r>
      <w:proofErr w:type="spellStart"/>
      <w:r w:rsidRPr="00951067">
        <w:rPr>
          <w:rFonts w:hint="eastAsia"/>
        </w:rPr>
        <w:t>dept_id</w:t>
      </w:r>
      <w:proofErr w:type="spellEnd"/>
      <w:r w:rsidRPr="00951067">
        <w:rPr>
          <w:rFonts w:hint="eastAsia"/>
        </w:rPr>
        <w:t>字段</w:t>
      </w:r>
    </w:p>
    <w:p w:rsidR="00951067" w:rsidRDefault="00922085" w:rsidP="0040708B">
      <w:pPr>
        <w:pStyle w:val="a7"/>
        <w:ind w:left="1560" w:firstLineChars="0" w:firstLine="0"/>
      </w:pPr>
      <w:r>
        <w:rPr>
          <w:rFonts w:hint="eastAsia"/>
        </w:rPr>
        <w:t>找到部门表，在设计表中选触发器</w:t>
      </w:r>
    </w:p>
    <w:p w:rsidR="00922085" w:rsidRDefault="00922085" w:rsidP="0040708B">
      <w:pPr>
        <w:pStyle w:val="a7"/>
        <w:ind w:left="1560" w:firstLineChars="0" w:firstLine="0"/>
      </w:pPr>
      <w:r>
        <w:rPr>
          <w:noProof/>
        </w:rPr>
        <w:drawing>
          <wp:inline distT="0" distB="0" distL="0" distR="0" wp14:anchorId="5169A12F" wp14:editId="6CDA367F">
            <wp:extent cx="5210175" cy="22574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10175" cy="2257425"/>
                    </a:xfrm>
                    <a:prstGeom prst="rect">
                      <a:avLst/>
                    </a:prstGeom>
                  </pic:spPr>
                </pic:pic>
              </a:graphicData>
            </a:graphic>
          </wp:inline>
        </w:drawing>
      </w:r>
    </w:p>
    <w:p w:rsidR="00922085" w:rsidRDefault="00922085" w:rsidP="00922085">
      <w:pPr>
        <w:pStyle w:val="a7"/>
        <w:ind w:left="720" w:firstLineChars="0" w:firstLine="0"/>
      </w:pPr>
      <w:r>
        <w:rPr>
          <w:rFonts w:hint="eastAsia"/>
        </w:rPr>
        <w:tab/>
      </w:r>
      <w:r>
        <w:rPr>
          <w:rFonts w:hint="eastAsia"/>
        </w:rPr>
        <w:tab/>
        <w:t>t1</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22085" w:rsidRPr="000940B5" w:rsidTr="006D7CB2">
        <w:tc>
          <w:tcPr>
            <w:tcW w:w="8522" w:type="dxa"/>
          </w:tcPr>
          <w:p w:rsidR="00922085" w:rsidRPr="00922085" w:rsidRDefault="00922085" w:rsidP="00922085">
            <w:pPr>
              <w:autoSpaceDE w:val="0"/>
              <w:autoSpaceDN w:val="0"/>
              <w:adjustRightInd w:val="0"/>
              <w:jc w:val="left"/>
              <w:rPr>
                <w:rFonts w:ascii="Consolas" w:hAnsi="Consolas" w:cs="Consolas"/>
                <w:kern w:val="0"/>
                <w:sz w:val="24"/>
                <w:szCs w:val="28"/>
              </w:rPr>
            </w:pPr>
            <w:r w:rsidRPr="00922085">
              <w:rPr>
                <w:rFonts w:ascii="Consolas" w:hAnsi="Consolas" w:cs="Consolas"/>
                <w:kern w:val="0"/>
                <w:sz w:val="24"/>
                <w:szCs w:val="28"/>
              </w:rPr>
              <w:t xml:space="preserve">UPDATE </w:t>
            </w:r>
            <w:proofErr w:type="spellStart"/>
            <w:r w:rsidRPr="00922085">
              <w:rPr>
                <w:rFonts w:ascii="Consolas" w:hAnsi="Consolas" w:cs="Consolas"/>
                <w:kern w:val="0"/>
                <w:sz w:val="24"/>
                <w:szCs w:val="28"/>
              </w:rPr>
              <w:t>t_emp</w:t>
            </w:r>
            <w:proofErr w:type="spellEnd"/>
            <w:r w:rsidRPr="00922085">
              <w:rPr>
                <w:rFonts w:ascii="Consolas" w:hAnsi="Consolas" w:cs="Consolas"/>
                <w:kern w:val="0"/>
                <w:sz w:val="24"/>
                <w:szCs w:val="28"/>
              </w:rPr>
              <w:t xml:space="preserve"> SET dept_id=NEW.id </w:t>
            </w:r>
          </w:p>
          <w:p w:rsidR="00922085" w:rsidRPr="000940B5" w:rsidRDefault="00922085" w:rsidP="00922085">
            <w:pPr>
              <w:autoSpaceDE w:val="0"/>
              <w:autoSpaceDN w:val="0"/>
              <w:adjustRightInd w:val="0"/>
              <w:jc w:val="left"/>
              <w:rPr>
                <w:rFonts w:ascii="Consolas" w:hAnsi="Consolas" w:cs="Consolas"/>
                <w:kern w:val="0"/>
                <w:sz w:val="24"/>
                <w:szCs w:val="28"/>
              </w:rPr>
            </w:pPr>
            <w:r w:rsidRPr="00922085">
              <w:rPr>
                <w:rFonts w:ascii="Consolas" w:hAnsi="Consolas" w:cs="Consolas"/>
                <w:kern w:val="0"/>
                <w:sz w:val="24"/>
                <w:szCs w:val="28"/>
              </w:rPr>
              <w:t xml:space="preserve">WHERE </w:t>
            </w:r>
            <w:proofErr w:type="spellStart"/>
            <w:r w:rsidRPr="00922085">
              <w:rPr>
                <w:rFonts w:ascii="Consolas" w:hAnsi="Consolas" w:cs="Consolas"/>
                <w:kern w:val="0"/>
                <w:sz w:val="24"/>
                <w:szCs w:val="28"/>
              </w:rPr>
              <w:t>dept_id</w:t>
            </w:r>
            <w:proofErr w:type="spellEnd"/>
            <w:r w:rsidRPr="00922085">
              <w:rPr>
                <w:rFonts w:ascii="Consolas" w:hAnsi="Consolas" w:cs="Consolas"/>
                <w:kern w:val="0"/>
                <w:sz w:val="24"/>
                <w:szCs w:val="28"/>
              </w:rPr>
              <w:t>=OLD.id;</w:t>
            </w:r>
          </w:p>
        </w:tc>
      </w:tr>
    </w:tbl>
    <w:p w:rsidR="00922085" w:rsidRPr="00E16A30" w:rsidRDefault="00922085" w:rsidP="002E1005">
      <w:pPr>
        <w:pStyle w:val="a7"/>
        <w:ind w:left="720" w:firstLineChars="0" w:firstLine="0"/>
        <w:rPr>
          <w:lang w:val="en-GB"/>
        </w:rPr>
      </w:pPr>
      <w:r>
        <w:rPr>
          <w:rFonts w:hint="eastAsia"/>
          <w:lang w:val="en-GB"/>
        </w:rPr>
        <w:tab/>
      </w:r>
      <w:r w:rsidRPr="002E1005">
        <w:rPr>
          <w:rFonts w:hint="eastAsia"/>
        </w:rPr>
        <w:tab/>
      </w:r>
      <w:r w:rsidR="0078170B" w:rsidRPr="002E1005">
        <w:rPr>
          <w:rFonts w:hint="eastAsia"/>
        </w:rPr>
        <w:t>创建后保存</w:t>
      </w:r>
    </w:p>
    <w:p w:rsidR="00BD753B" w:rsidRDefault="002E1005" w:rsidP="001B05FA">
      <w:pPr>
        <w:pStyle w:val="a7"/>
        <w:numPr>
          <w:ilvl w:val="0"/>
          <w:numId w:val="89"/>
        </w:numPr>
        <w:ind w:firstLineChars="0"/>
        <w:outlineLvl w:val="2"/>
        <w:rPr>
          <w:b/>
        </w:rPr>
      </w:pPr>
      <w:r>
        <w:rPr>
          <w:rFonts w:hint="eastAsia"/>
          <w:b/>
        </w:rPr>
        <w:t>测试</w:t>
      </w:r>
    </w:p>
    <w:p w:rsidR="002E1005" w:rsidRPr="009A6421" w:rsidRDefault="009A6421" w:rsidP="009A6421">
      <w:pPr>
        <w:pStyle w:val="a7"/>
        <w:ind w:left="720" w:firstLineChars="0" w:firstLine="0"/>
      </w:pPr>
      <w:r>
        <w:rPr>
          <w:rFonts w:hint="eastAsia"/>
        </w:rPr>
        <w:tab/>
      </w:r>
      <w:r>
        <w:rPr>
          <w:rFonts w:hint="eastAsia"/>
        </w:rPr>
        <w:tab/>
      </w:r>
      <w:proofErr w:type="spellStart"/>
      <w:r w:rsidRPr="009A6421">
        <w:rPr>
          <w:rFonts w:hint="eastAsia"/>
        </w:rPr>
        <w:t>t_dept</w:t>
      </w:r>
      <w:proofErr w:type="spellEnd"/>
    </w:p>
    <w:p w:rsidR="009A6421" w:rsidRDefault="009A6421" w:rsidP="009A6421">
      <w:pPr>
        <w:pStyle w:val="a7"/>
        <w:ind w:left="1560" w:firstLineChars="0" w:firstLine="0"/>
        <w:rPr>
          <w:b/>
        </w:rPr>
      </w:pPr>
      <w:r>
        <w:rPr>
          <w:noProof/>
        </w:rPr>
        <w:lastRenderedPageBreak/>
        <w:drawing>
          <wp:inline distT="0" distB="0" distL="0" distR="0" wp14:anchorId="331F0592" wp14:editId="48257360">
            <wp:extent cx="2762250" cy="2495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762250" cy="2495550"/>
                    </a:xfrm>
                    <a:prstGeom prst="rect">
                      <a:avLst/>
                    </a:prstGeom>
                  </pic:spPr>
                </pic:pic>
              </a:graphicData>
            </a:graphic>
          </wp:inline>
        </w:drawing>
      </w:r>
    </w:p>
    <w:p w:rsidR="009A6421" w:rsidRDefault="002C581A" w:rsidP="009A6421">
      <w:pPr>
        <w:pStyle w:val="a7"/>
        <w:ind w:left="1560" w:firstLineChars="0" w:firstLine="0"/>
        <w:rPr>
          <w:b/>
        </w:rPr>
      </w:pPr>
      <w:proofErr w:type="spellStart"/>
      <w:r>
        <w:rPr>
          <w:rFonts w:hint="eastAsia"/>
          <w:b/>
        </w:rPr>
        <w:t>t_emp</w:t>
      </w:r>
      <w:proofErr w:type="spellEnd"/>
    </w:p>
    <w:p w:rsidR="002C581A" w:rsidRDefault="002C581A" w:rsidP="009A6421">
      <w:pPr>
        <w:pStyle w:val="a7"/>
        <w:ind w:left="1560" w:firstLineChars="0" w:firstLine="0"/>
        <w:rPr>
          <w:b/>
        </w:rPr>
      </w:pPr>
      <w:r>
        <w:rPr>
          <w:noProof/>
        </w:rPr>
        <w:drawing>
          <wp:inline distT="0" distB="0" distL="0" distR="0" wp14:anchorId="2BDFB31A" wp14:editId="12745A27">
            <wp:extent cx="5486400" cy="108775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087755"/>
                    </a:xfrm>
                    <a:prstGeom prst="rect">
                      <a:avLst/>
                    </a:prstGeom>
                  </pic:spPr>
                </pic:pic>
              </a:graphicData>
            </a:graphic>
          </wp:inline>
        </w:drawing>
      </w:r>
    </w:p>
    <w:p w:rsidR="009A6421" w:rsidRPr="002C581A" w:rsidRDefault="002C581A" w:rsidP="009A6421">
      <w:pPr>
        <w:pStyle w:val="a7"/>
        <w:ind w:left="1560" w:firstLineChars="0" w:firstLine="0"/>
      </w:pPr>
      <w:r w:rsidRPr="002C581A">
        <w:rPr>
          <w:rFonts w:hint="eastAsia"/>
        </w:rPr>
        <w:t>现在将</w:t>
      </w:r>
      <w:proofErr w:type="gramStart"/>
      <w:r w:rsidRPr="002C581A">
        <w:rPr>
          <w:rFonts w:hint="eastAsia"/>
        </w:rPr>
        <w:t>测试部</w:t>
      </w:r>
      <w:proofErr w:type="gramEnd"/>
      <w:r w:rsidRPr="002C581A">
        <w:rPr>
          <w:rFonts w:hint="eastAsia"/>
        </w:rPr>
        <w:t>id</w:t>
      </w:r>
      <w:r w:rsidRPr="002C581A">
        <w:rPr>
          <w:rFonts w:hint="eastAsia"/>
        </w:rPr>
        <w:t>由</w:t>
      </w:r>
      <w:r w:rsidRPr="002C581A">
        <w:rPr>
          <w:rFonts w:hint="eastAsia"/>
        </w:rPr>
        <w:t>10</w:t>
      </w:r>
      <w:r w:rsidRPr="002C581A">
        <w:rPr>
          <w:rFonts w:hint="eastAsia"/>
        </w:rPr>
        <w:t>改为</w:t>
      </w:r>
      <w:r w:rsidRPr="002C581A">
        <w:rPr>
          <w:rFonts w:hint="eastAsia"/>
        </w:rPr>
        <w:t>11</w:t>
      </w:r>
    </w:p>
    <w:p w:rsidR="009A6421" w:rsidRDefault="002C581A" w:rsidP="009A6421">
      <w:pPr>
        <w:pStyle w:val="a7"/>
        <w:ind w:left="1560" w:firstLineChars="0" w:firstLine="0"/>
        <w:rPr>
          <w:b/>
        </w:rPr>
      </w:pPr>
      <w:r>
        <w:rPr>
          <w:noProof/>
        </w:rPr>
        <w:drawing>
          <wp:inline distT="0" distB="0" distL="0" distR="0" wp14:anchorId="1E9B4DEB" wp14:editId="6365307B">
            <wp:extent cx="5486400" cy="106426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1064260"/>
                    </a:xfrm>
                    <a:prstGeom prst="rect">
                      <a:avLst/>
                    </a:prstGeom>
                  </pic:spPr>
                </pic:pic>
              </a:graphicData>
            </a:graphic>
          </wp:inline>
        </w:drawing>
      </w:r>
    </w:p>
    <w:p w:rsidR="00BD753B" w:rsidRDefault="00F25BB6" w:rsidP="001B05FA">
      <w:pPr>
        <w:pStyle w:val="a7"/>
        <w:numPr>
          <w:ilvl w:val="0"/>
          <w:numId w:val="89"/>
        </w:numPr>
        <w:ind w:firstLineChars="0"/>
        <w:outlineLvl w:val="2"/>
        <w:rPr>
          <w:b/>
        </w:rPr>
      </w:pPr>
      <w:r>
        <w:rPr>
          <w:rFonts w:hint="eastAsia"/>
          <w:b/>
        </w:rPr>
        <w:t>案例</w:t>
      </w:r>
      <w:r>
        <w:rPr>
          <w:rFonts w:hint="eastAsia"/>
          <w:b/>
        </w:rPr>
        <w:t>2</w:t>
      </w:r>
    </w:p>
    <w:p w:rsidR="00BD753B" w:rsidRDefault="00F25BB6" w:rsidP="00F25BB6">
      <w:pPr>
        <w:pStyle w:val="a7"/>
        <w:ind w:left="780" w:firstLineChars="0" w:firstLine="0"/>
      </w:pPr>
      <w:r>
        <w:rPr>
          <w:rFonts w:hint="eastAsia"/>
        </w:rPr>
        <w:tab/>
      </w:r>
      <w:r>
        <w:rPr>
          <w:rFonts w:hint="eastAsia"/>
        </w:rPr>
        <w:tab/>
      </w:r>
      <w:r w:rsidRPr="00F25BB6">
        <w:rPr>
          <w:rFonts w:hint="eastAsia"/>
        </w:rPr>
        <w:t>当删除部门后，删除这个部门的员工记录。</w:t>
      </w:r>
    </w:p>
    <w:p w:rsidR="00BD753B" w:rsidRPr="00571403" w:rsidRDefault="00F25BB6" w:rsidP="00571403">
      <w:pPr>
        <w:pStyle w:val="a7"/>
        <w:ind w:left="780" w:firstLineChars="0" w:firstLine="0"/>
      </w:pPr>
      <w:r>
        <w:rPr>
          <w:rFonts w:hint="eastAsia"/>
        </w:rPr>
        <w:tab/>
      </w:r>
      <w:r>
        <w:rPr>
          <w:rFonts w:hint="eastAsia"/>
        </w:rPr>
        <w:tab/>
      </w:r>
      <w:r w:rsidR="00571403">
        <w:rPr>
          <w:noProof/>
        </w:rPr>
        <w:drawing>
          <wp:inline distT="0" distB="0" distL="0" distR="0" wp14:anchorId="3987FBC9" wp14:editId="2DC72A74">
            <wp:extent cx="4991100" cy="18954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1100" cy="1895475"/>
                    </a:xfrm>
                    <a:prstGeom prst="rect">
                      <a:avLst/>
                    </a:prstGeom>
                  </pic:spPr>
                </pic:pic>
              </a:graphicData>
            </a:graphic>
          </wp:inline>
        </w:drawing>
      </w:r>
    </w:p>
    <w:p w:rsidR="006A11B9" w:rsidRDefault="006A11B9" w:rsidP="00A40CCE">
      <w:pPr>
        <w:pStyle w:val="a7"/>
        <w:numPr>
          <w:ilvl w:val="0"/>
          <w:numId w:val="54"/>
        </w:numPr>
        <w:ind w:firstLineChars="0"/>
        <w:outlineLvl w:val="1"/>
        <w:rPr>
          <w:b/>
        </w:rPr>
      </w:pPr>
      <w:r>
        <w:rPr>
          <w:rFonts w:hint="eastAsia"/>
          <w:b/>
        </w:rPr>
        <w:t>为什么要放弃存储过程、函数、触发器</w:t>
      </w:r>
    </w:p>
    <w:p w:rsidR="006A11B9" w:rsidRDefault="006A11B9" w:rsidP="006A11B9">
      <w:pPr>
        <w:pStyle w:val="a7"/>
        <w:ind w:left="1140" w:firstLineChars="0" w:firstLine="0"/>
      </w:pPr>
      <w:r w:rsidRPr="006A11B9">
        <w:rPr>
          <w:rFonts w:hint="eastAsia"/>
        </w:rPr>
        <w:t>在数据库集群场景里，因为存储过程，触发器、自定义函数都是在本地数据库执行，所以无法兼容集群场景。</w:t>
      </w:r>
    </w:p>
    <w:p w:rsidR="006A11B9" w:rsidRDefault="006A11B9" w:rsidP="006A11B9">
      <w:pPr>
        <w:pStyle w:val="a7"/>
        <w:ind w:left="1140" w:firstLineChars="0" w:firstLine="0"/>
      </w:pPr>
      <w:r>
        <w:rPr>
          <w:noProof/>
        </w:rPr>
        <w:lastRenderedPageBreak/>
        <w:drawing>
          <wp:inline distT="0" distB="0" distL="0" distR="0" wp14:anchorId="390CC52B" wp14:editId="50364702">
            <wp:extent cx="5486400" cy="245491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2454910"/>
                    </a:xfrm>
                    <a:prstGeom prst="rect">
                      <a:avLst/>
                    </a:prstGeom>
                  </pic:spPr>
                </pic:pic>
              </a:graphicData>
            </a:graphic>
          </wp:inline>
        </w:drawing>
      </w:r>
    </w:p>
    <w:p w:rsidR="006A11B9" w:rsidRDefault="006A11B9" w:rsidP="006A11B9">
      <w:pPr>
        <w:pStyle w:val="a7"/>
        <w:ind w:left="1140" w:firstLineChars="0" w:firstLine="0"/>
      </w:pPr>
      <w:r>
        <w:rPr>
          <w:rFonts w:hint="eastAsia"/>
        </w:rPr>
        <w:t>在</w:t>
      </w:r>
      <w:r>
        <w:rPr>
          <w:rFonts w:hint="eastAsia"/>
        </w:rPr>
        <w:t>DB1</w:t>
      </w:r>
      <w:r>
        <w:rPr>
          <w:rFonts w:hint="eastAsia"/>
        </w:rPr>
        <w:t>到</w:t>
      </w:r>
      <w:r>
        <w:rPr>
          <w:rFonts w:hint="eastAsia"/>
        </w:rPr>
        <w:t>DB4</w:t>
      </w:r>
      <w:r>
        <w:rPr>
          <w:rFonts w:hint="eastAsia"/>
        </w:rPr>
        <w:t>中存储不同类型的商品，</w:t>
      </w:r>
      <w:r>
        <w:rPr>
          <w:rFonts w:hint="eastAsia"/>
        </w:rPr>
        <w:t>DB1</w:t>
      </w:r>
      <w:r>
        <w:rPr>
          <w:rFonts w:hint="eastAsia"/>
        </w:rPr>
        <w:t>存储食品，</w:t>
      </w:r>
      <w:r>
        <w:rPr>
          <w:rFonts w:hint="eastAsia"/>
        </w:rPr>
        <w:t>DB2</w:t>
      </w:r>
      <w:r>
        <w:rPr>
          <w:rFonts w:hint="eastAsia"/>
        </w:rPr>
        <w:t>存储电器，</w:t>
      </w:r>
      <w:proofErr w:type="spellStart"/>
      <w:r>
        <w:rPr>
          <w:rFonts w:hint="eastAsia"/>
        </w:rPr>
        <w:t>mycat</w:t>
      </w:r>
      <w:proofErr w:type="spellEnd"/>
      <w:r>
        <w:rPr>
          <w:rFonts w:hint="eastAsia"/>
        </w:rPr>
        <w:t>相当于是</w:t>
      </w:r>
      <w:proofErr w:type="spellStart"/>
      <w:r w:rsidR="00FA09EF">
        <w:rPr>
          <w:rFonts w:hint="eastAsia"/>
        </w:rPr>
        <w:t>sql</w:t>
      </w:r>
      <w:proofErr w:type="spellEnd"/>
      <w:r>
        <w:rPr>
          <w:rFonts w:hint="eastAsia"/>
        </w:rPr>
        <w:t>路由，可以从</w:t>
      </w:r>
      <w:proofErr w:type="spellStart"/>
      <w:r>
        <w:rPr>
          <w:rFonts w:hint="eastAsia"/>
        </w:rPr>
        <w:t>sql</w:t>
      </w:r>
      <w:proofErr w:type="spellEnd"/>
      <w:r>
        <w:rPr>
          <w:rFonts w:hint="eastAsia"/>
        </w:rPr>
        <w:t>语句中拿到商品的类型然后发送到不同的</w:t>
      </w:r>
      <w:r>
        <w:rPr>
          <w:rFonts w:hint="eastAsia"/>
        </w:rPr>
        <w:t>DB</w:t>
      </w:r>
      <w:r>
        <w:rPr>
          <w:rFonts w:hint="eastAsia"/>
        </w:rPr>
        <w:t>中存储。但是如何将</w:t>
      </w:r>
      <w:proofErr w:type="spellStart"/>
      <w:r>
        <w:rPr>
          <w:rFonts w:hint="eastAsia"/>
        </w:rPr>
        <w:t>sql</w:t>
      </w:r>
      <w:proofErr w:type="spellEnd"/>
      <w:r>
        <w:rPr>
          <w:rFonts w:hint="eastAsia"/>
        </w:rPr>
        <w:t>做成存储过程则</w:t>
      </w:r>
      <w:proofErr w:type="spellStart"/>
      <w:r>
        <w:rPr>
          <w:rFonts w:hint="eastAsia"/>
        </w:rPr>
        <w:t>mycat</w:t>
      </w:r>
      <w:proofErr w:type="spellEnd"/>
      <w:r>
        <w:rPr>
          <w:rFonts w:hint="eastAsia"/>
        </w:rPr>
        <w:t>无法解析出商品类型就无法发送到不同的商品库，导致数据库集群失效。</w:t>
      </w:r>
    </w:p>
    <w:p w:rsidR="00BD6F7E" w:rsidRPr="001D6FDC" w:rsidRDefault="00BD6F7E" w:rsidP="00A40CCE">
      <w:pPr>
        <w:pStyle w:val="a7"/>
        <w:numPr>
          <w:ilvl w:val="0"/>
          <w:numId w:val="54"/>
        </w:numPr>
        <w:ind w:firstLineChars="0"/>
        <w:outlineLvl w:val="1"/>
        <w:rPr>
          <w:b/>
        </w:rPr>
      </w:pPr>
      <w:proofErr w:type="spellStart"/>
      <w:r w:rsidRPr="001D6FDC">
        <w:rPr>
          <w:b/>
        </w:rPr>
        <w:t>S</w:t>
      </w:r>
      <w:r w:rsidRPr="001D6FDC">
        <w:rPr>
          <w:rFonts w:hint="eastAsia"/>
          <w:b/>
        </w:rPr>
        <w:t>ql</w:t>
      </w:r>
      <w:proofErr w:type="spellEnd"/>
    </w:p>
    <w:p w:rsidR="00BD6F7E" w:rsidRPr="008F10EF" w:rsidRDefault="00BD6F7E" w:rsidP="00A40CCE">
      <w:pPr>
        <w:pStyle w:val="a7"/>
        <w:numPr>
          <w:ilvl w:val="0"/>
          <w:numId w:val="56"/>
        </w:numPr>
        <w:ind w:firstLineChars="0"/>
        <w:outlineLvl w:val="2"/>
        <w:rPr>
          <w:b/>
          <w:color w:val="FF0000"/>
        </w:rPr>
      </w:pPr>
      <w:proofErr w:type="spellStart"/>
      <w:r w:rsidRPr="008F10EF">
        <w:rPr>
          <w:b/>
          <w:color w:val="FF0000"/>
        </w:rPr>
        <w:t>S</w:t>
      </w:r>
      <w:r w:rsidRPr="008F10EF">
        <w:rPr>
          <w:rFonts w:hint="eastAsia"/>
          <w:b/>
          <w:color w:val="FF0000"/>
        </w:rPr>
        <w:t>ql</w:t>
      </w:r>
      <w:proofErr w:type="spellEnd"/>
      <w:r w:rsidRPr="008F10EF">
        <w:rPr>
          <w:rFonts w:hint="eastAsia"/>
          <w:b/>
          <w:color w:val="FF0000"/>
        </w:rPr>
        <w:t>语法</w:t>
      </w:r>
    </w:p>
    <w:p w:rsidR="00BD6F7E" w:rsidRPr="0043228C" w:rsidRDefault="00BC25B2" w:rsidP="00BD6F7E">
      <w:pPr>
        <w:pStyle w:val="a7"/>
        <w:ind w:left="780" w:firstLineChars="0" w:firstLine="0"/>
      </w:pPr>
      <w:r>
        <w:rPr>
          <w:rFonts w:hint="eastAsia"/>
        </w:rPr>
        <w:tab/>
      </w:r>
      <w:r>
        <w:rPr>
          <w:rFonts w:hint="eastAsia"/>
        </w:rPr>
        <w:tab/>
      </w:r>
      <w:r w:rsidR="00BD6F7E" w:rsidRPr="0043228C">
        <w:rPr>
          <w:rFonts w:hint="eastAsia"/>
        </w:rPr>
        <w:t>SELECT[DISTINCT] * |</w:t>
      </w:r>
      <w:r w:rsidR="00BD6F7E" w:rsidRPr="0043228C">
        <w:rPr>
          <w:rFonts w:hint="eastAsia"/>
        </w:rPr>
        <w:t>分组字段</w:t>
      </w:r>
      <w:r w:rsidR="00BD6F7E" w:rsidRPr="0043228C">
        <w:rPr>
          <w:rFonts w:hint="eastAsia"/>
        </w:rPr>
        <w:t>1 [</w:t>
      </w:r>
      <w:r w:rsidR="00BD6F7E" w:rsidRPr="0043228C">
        <w:rPr>
          <w:rFonts w:hint="eastAsia"/>
        </w:rPr>
        <w:t>别名</w:t>
      </w:r>
      <w:r w:rsidR="00BD6F7E" w:rsidRPr="0043228C">
        <w:rPr>
          <w:rFonts w:hint="eastAsia"/>
        </w:rPr>
        <w:t>] [,</w:t>
      </w:r>
      <w:r w:rsidR="00BD6F7E" w:rsidRPr="0043228C">
        <w:rPr>
          <w:rFonts w:hint="eastAsia"/>
        </w:rPr>
        <w:t>分组字段</w:t>
      </w:r>
      <w:r w:rsidR="00BD6F7E" w:rsidRPr="0043228C">
        <w:rPr>
          <w:rFonts w:hint="eastAsia"/>
        </w:rPr>
        <w:t>2 [</w:t>
      </w:r>
      <w:r w:rsidR="00BD6F7E" w:rsidRPr="0043228C">
        <w:rPr>
          <w:rFonts w:hint="eastAsia"/>
        </w:rPr>
        <w:t>别名</w:t>
      </w:r>
      <w:r w:rsidR="00BD6F7E" w:rsidRPr="0043228C">
        <w:rPr>
          <w:rFonts w:hint="eastAsia"/>
        </w:rPr>
        <w:t>],</w:t>
      </w:r>
      <w:r w:rsidR="00BD6F7E" w:rsidRPr="0043228C">
        <w:t>…</w:t>
      </w:r>
      <w:r w:rsidR="00BD6F7E" w:rsidRPr="0043228C">
        <w:rPr>
          <w:rFonts w:hint="eastAsia"/>
        </w:rPr>
        <w:t xml:space="preserve">] | </w:t>
      </w:r>
      <w:r w:rsidR="00BD6F7E" w:rsidRPr="0043228C">
        <w:rPr>
          <w:rFonts w:hint="eastAsia"/>
        </w:rPr>
        <w:t>统计函数</w:t>
      </w:r>
    </w:p>
    <w:p w:rsidR="00BD6F7E" w:rsidRPr="0043228C" w:rsidRDefault="00BC25B2" w:rsidP="00BD6F7E">
      <w:pPr>
        <w:pStyle w:val="a7"/>
        <w:ind w:left="780" w:firstLineChars="0" w:firstLine="0"/>
      </w:pPr>
      <w:r>
        <w:rPr>
          <w:rFonts w:hint="eastAsia"/>
        </w:rPr>
        <w:tab/>
      </w:r>
      <w:r>
        <w:rPr>
          <w:rFonts w:hint="eastAsia"/>
        </w:rPr>
        <w:tab/>
      </w:r>
      <w:r w:rsidR="00BD6F7E" w:rsidRPr="0043228C">
        <w:rPr>
          <w:rFonts w:hint="eastAsia"/>
        </w:rPr>
        <w:t>FROM</w:t>
      </w:r>
      <w:r w:rsidR="00BD6F7E" w:rsidRPr="0043228C">
        <w:rPr>
          <w:rFonts w:hint="eastAsia"/>
        </w:rPr>
        <w:t>表名　［表名］，［表名，［别名］，．．．］</w:t>
      </w:r>
    </w:p>
    <w:p w:rsidR="00BD6F7E" w:rsidRPr="0043228C" w:rsidRDefault="00BC25B2" w:rsidP="00BD6F7E">
      <w:pPr>
        <w:pStyle w:val="a7"/>
        <w:ind w:left="780" w:firstLineChars="0" w:firstLine="0"/>
      </w:pPr>
      <w:r>
        <w:rPr>
          <w:rFonts w:hint="eastAsia"/>
        </w:rPr>
        <w:tab/>
      </w:r>
      <w:r>
        <w:rPr>
          <w:rFonts w:hint="eastAsia"/>
        </w:rPr>
        <w:tab/>
      </w:r>
      <w:r w:rsidR="00BD6F7E" w:rsidRPr="0043228C">
        <w:rPr>
          <w:rFonts w:hint="eastAsia"/>
        </w:rPr>
        <w:t xml:space="preserve">[WHERE </w:t>
      </w:r>
      <w:r w:rsidR="00BD6F7E" w:rsidRPr="0043228C">
        <w:rPr>
          <w:rFonts w:hint="eastAsia"/>
        </w:rPr>
        <w:t>条件</w:t>
      </w:r>
      <w:r w:rsidR="00BD6F7E" w:rsidRPr="0043228C">
        <w:rPr>
          <w:rFonts w:hint="eastAsia"/>
        </w:rPr>
        <w:t>]</w:t>
      </w:r>
    </w:p>
    <w:p w:rsidR="00BD6F7E" w:rsidRPr="0043228C" w:rsidRDefault="00BC25B2" w:rsidP="00BD6F7E">
      <w:pPr>
        <w:pStyle w:val="a7"/>
        <w:ind w:left="780" w:firstLineChars="0" w:firstLine="0"/>
      </w:pPr>
      <w:r>
        <w:rPr>
          <w:rFonts w:hint="eastAsia"/>
        </w:rPr>
        <w:tab/>
      </w:r>
      <w:r>
        <w:rPr>
          <w:rFonts w:hint="eastAsia"/>
        </w:rPr>
        <w:tab/>
      </w:r>
      <w:r w:rsidR="00BD6F7E" w:rsidRPr="0043228C">
        <w:rPr>
          <w:rFonts w:hint="eastAsia"/>
        </w:rPr>
        <w:t xml:space="preserve">[GROUP BY </w:t>
      </w:r>
      <w:r w:rsidR="00BD6F7E" w:rsidRPr="0043228C">
        <w:rPr>
          <w:rFonts w:hint="eastAsia"/>
        </w:rPr>
        <w:t>分组字段</w:t>
      </w:r>
      <w:r w:rsidR="00BD6F7E" w:rsidRPr="0043228C">
        <w:rPr>
          <w:rFonts w:hint="eastAsia"/>
        </w:rPr>
        <w:t>1 [,</w:t>
      </w:r>
      <w:r w:rsidR="00BD6F7E" w:rsidRPr="0043228C">
        <w:rPr>
          <w:rFonts w:hint="eastAsia"/>
        </w:rPr>
        <w:t>分组字</w:t>
      </w:r>
      <w:r w:rsidR="00BD6F7E" w:rsidRPr="0043228C">
        <w:rPr>
          <w:rFonts w:hint="eastAsia"/>
        </w:rPr>
        <w:t>2,</w:t>
      </w:r>
      <w:r w:rsidR="00BD6F7E" w:rsidRPr="0043228C">
        <w:t>…</w:t>
      </w:r>
      <w:r w:rsidR="00BD6F7E" w:rsidRPr="0043228C">
        <w:rPr>
          <w:rFonts w:hint="eastAsia"/>
        </w:rPr>
        <w:t>]]</w:t>
      </w:r>
    </w:p>
    <w:p w:rsidR="00BD6F7E" w:rsidRPr="0043228C" w:rsidRDefault="00BC25B2" w:rsidP="00BD6F7E">
      <w:pPr>
        <w:pStyle w:val="a7"/>
        <w:ind w:left="780" w:firstLineChars="0" w:firstLine="0"/>
      </w:pPr>
      <w:r>
        <w:rPr>
          <w:rFonts w:hint="eastAsia"/>
        </w:rPr>
        <w:tab/>
      </w:r>
      <w:r>
        <w:rPr>
          <w:rFonts w:hint="eastAsia"/>
        </w:rPr>
        <w:tab/>
      </w:r>
      <w:r w:rsidR="00BD6F7E" w:rsidRPr="0043228C">
        <w:rPr>
          <w:rFonts w:hint="eastAsia"/>
        </w:rPr>
        <w:t xml:space="preserve">[HAVING </w:t>
      </w:r>
      <w:r w:rsidR="00BD6F7E" w:rsidRPr="0043228C">
        <w:rPr>
          <w:rFonts w:hint="eastAsia"/>
        </w:rPr>
        <w:t>分组后的过滤条件</w:t>
      </w:r>
      <w:r w:rsidR="00BD6F7E" w:rsidRPr="0043228C">
        <w:rPr>
          <w:rFonts w:hint="eastAsia"/>
        </w:rPr>
        <w:t>]</w:t>
      </w:r>
    </w:p>
    <w:p w:rsidR="00BD6F7E" w:rsidRDefault="00BC25B2" w:rsidP="00BD6F7E">
      <w:pPr>
        <w:pStyle w:val="a7"/>
        <w:ind w:left="780" w:firstLineChars="0" w:firstLine="0"/>
      </w:pPr>
      <w:r>
        <w:rPr>
          <w:rFonts w:hint="eastAsia"/>
        </w:rPr>
        <w:tab/>
      </w:r>
      <w:r>
        <w:rPr>
          <w:rFonts w:hint="eastAsia"/>
        </w:rPr>
        <w:tab/>
      </w:r>
      <w:r w:rsidR="00BD6F7E" w:rsidRPr="0043228C">
        <w:rPr>
          <w:rFonts w:hint="eastAsia"/>
        </w:rPr>
        <w:t xml:space="preserve">[ORDER BY </w:t>
      </w:r>
      <w:r w:rsidR="00BD6F7E" w:rsidRPr="0043228C">
        <w:rPr>
          <w:rFonts w:hint="eastAsia"/>
        </w:rPr>
        <w:t>排序字段</w:t>
      </w:r>
      <w:r w:rsidR="00BD6F7E" w:rsidRPr="0043228C">
        <w:rPr>
          <w:rFonts w:hint="eastAsia"/>
        </w:rPr>
        <w:t xml:space="preserve"> ASC</w:t>
      </w:r>
      <w:r w:rsidR="00BD6F7E" w:rsidRPr="0043228C">
        <w:rPr>
          <w:rFonts w:hint="eastAsia"/>
        </w:rPr>
        <w:t>｜</w:t>
      </w:r>
      <w:r w:rsidR="00BD6F7E" w:rsidRPr="0043228C">
        <w:rPr>
          <w:rFonts w:hint="eastAsia"/>
        </w:rPr>
        <w:t>DESC [,</w:t>
      </w:r>
      <w:r w:rsidR="00BD6F7E" w:rsidRPr="0043228C">
        <w:rPr>
          <w:rFonts w:hint="eastAsia"/>
        </w:rPr>
        <w:t>排序字段</w:t>
      </w:r>
      <w:r w:rsidR="00BD6F7E" w:rsidRPr="0043228C">
        <w:rPr>
          <w:rFonts w:hint="eastAsia"/>
        </w:rPr>
        <w:t xml:space="preserve"> ASC |DESC]];</w:t>
      </w:r>
    </w:p>
    <w:p w:rsidR="009D6EB0" w:rsidRPr="00F7461F" w:rsidRDefault="009D6EB0" w:rsidP="009D6EB0">
      <w:pPr>
        <w:pStyle w:val="a7"/>
        <w:ind w:left="780"/>
        <w:rPr>
          <w:color w:val="FF0000"/>
        </w:rPr>
      </w:pPr>
      <w:r w:rsidRPr="00F7461F">
        <w:rPr>
          <w:rFonts w:hint="eastAsia"/>
          <w:color w:val="FF0000"/>
        </w:rPr>
        <w:t>SQL</w:t>
      </w:r>
      <w:r w:rsidRPr="00F7461F">
        <w:rPr>
          <w:rFonts w:hint="eastAsia"/>
          <w:color w:val="FF0000"/>
        </w:rPr>
        <w:t>语句的执行顺序：</w:t>
      </w:r>
    </w:p>
    <w:p w:rsidR="009D6EB0" w:rsidRDefault="009D6EB0" w:rsidP="009D6EB0">
      <w:pPr>
        <w:pStyle w:val="a7"/>
        <w:ind w:left="780"/>
      </w:pPr>
      <w:r>
        <w:rPr>
          <w:rFonts w:hint="eastAsia"/>
        </w:rPr>
        <w:t>查询中用到的关键词主要包含六个，并且他们的顺序依次为</w:t>
      </w:r>
      <w:r>
        <w:rPr>
          <w:rFonts w:hint="eastAsia"/>
        </w:rPr>
        <w:t xml:space="preserve"> </w:t>
      </w:r>
    </w:p>
    <w:p w:rsidR="009D6EB0" w:rsidRDefault="009D6EB0" w:rsidP="009D6EB0">
      <w:pPr>
        <w:pStyle w:val="a7"/>
        <w:ind w:left="780"/>
      </w:pPr>
      <w:r>
        <w:t>select--from--whe</w:t>
      </w:r>
      <w:r w:rsidR="00F7461F">
        <w:t xml:space="preserve">re--group by--having--order by </w:t>
      </w:r>
    </w:p>
    <w:p w:rsidR="009D6EB0" w:rsidRDefault="009D6EB0" w:rsidP="009D6EB0">
      <w:pPr>
        <w:pStyle w:val="a7"/>
        <w:ind w:left="780"/>
      </w:pPr>
      <w:r>
        <w:rPr>
          <w:rFonts w:hint="eastAsia"/>
        </w:rPr>
        <w:t>其中</w:t>
      </w:r>
      <w:r>
        <w:rPr>
          <w:rFonts w:hint="eastAsia"/>
        </w:rPr>
        <w:t>select</w:t>
      </w:r>
      <w:r>
        <w:rPr>
          <w:rFonts w:hint="eastAsia"/>
        </w:rPr>
        <w:t>和</w:t>
      </w:r>
      <w:r>
        <w:rPr>
          <w:rFonts w:hint="eastAsia"/>
        </w:rPr>
        <w:t>from</w:t>
      </w:r>
      <w:r>
        <w:rPr>
          <w:rFonts w:hint="eastAsia"/>
        </w:rPr>
        <w:t>是必须的，其他关键词是可选的，这六个关键词的执行顺序</w:t>
      </w:r>
      <w:r>
        <w:rPr>
          <w:rFonts w:hint="eastAsia"/>
        </w:rPr>
        <w:t xml:space="preserve"> </w:t>
      </w:r>
    </w:p>
    <w:p w:rsidR="009D6EB0" w:rsidRDefault="009D6EB0" w:rsidP="009D6EB0">
      <w:pPr>
        <w:pStyle w:val="a7"/>
        <w:ind w:left="780"/>
      </w:pPr>
      <w:r>
        <w:rPr>
          <w:rFonts w:hint="eastAsia"/>
        </w:rPr>
        <w:t>与</w:t>
      </w:r>
      <w:proofErr w:type="spellStart"/>
      <w:r>
        <w:rPr>
          <w:rFonts w:hint="eastAsia"/>
        </w:rPr>
        <w:t>sql</w:t>
      </w:r>
      <w:proofErr w:type="spellEnd"/>
      <w:r>
        <w:rPr>
          <w:rFonts w:hint="eastAsia"/>
        </w:rPr>
        <w:t>语句的书写顺序并不是一样的，而是按照下面的顺序来执行</w:t>
      </w:r>
      <w:r>
        <w:rPr>
          <w:rFonts w:hint="eastAsia"/>
        </w:rPr>
        <w:t xml:space="preserve"> </w:t>
      </w:r>
    </w:p>
    <w:p w:rsidR="009D6EB0" w:rsidRDefault="00F7461F" w:rsidP="009D6EB0">
      <w:pPr>
        <w:pStyle w:val="a7"/>
        <w:ind w:left="780"/>
      </w:pPr>
      <w:r>
        <w:t>from--where--group by--having</w:t>
      </w:r>
      <w:r w:rsidR="009D6EB0">
        <w:t xml:space="preserve"> </w:t>
      </w:r>
    </w:p>
    <w:p w:rsidR="009D6EB0" w:rsidRDefault="009D6EB0" w:rsidP="009D6EB0">
      <w:pPr>
        <w:pStyle w:val="a7"/>
        <w:ind w:left="780"/>
      </w:pPr>
      <w:r>
        <w:rPr>
          <w:rFonts w:hint="eastAsia"/>
        </w:rPr>
        <w:t>from:</w:t>
      </w:r>
      <w:r>
        <w:rPr>
          <w:rFonts w:hint="eastAsia"/>
        </w:rPr>
        <w:t>需要从哪个数据表检索数据</w:t>
      </w:r>
      <w:r>
        <w:rPr>
          <w:rFonts w:hint="eastAsia"/>
        </w:rPr>
        <w:t xml:space="preserve"> </w:t>
      </w:r>
    </w:p>
    <w:p w:rsidR="009D6EB0" w:rsidRDefault="009D6EB0" w:rsidP="009D6EB0">
      <w:pPr>
        <w:pStyle w:val="a7"/>
        <w:ind w:left="780"/>
      </w:pPr>
      <w:r>
        <w:rPr>
          <w:rFonts w:hint="eastAsia"/>
        </w:rPr>
        <w:t>where:</w:t>
      </w:r>
      <w:r>
        <w:rPr>
          <w:rFonts w:hint="eastAsia"/>
        </w:rPr>
        <w:t>过滤表中数据的条件</w:t>
      </w:r>
      <w:r>
        <w:rPr>
          <w:rFonts w:hint="eastAsia"/>
        </w:rPr>
        <w:t xml:space="preserve"> </w:t>
      </w:r>
    </w:p>
    <w:p w:rsidR="009D6EB0" w:rsidRDefault="009D6EB0" w:rsidP="009D6EB0">
      <w:pPr>
        <w:pStyle w:val="a7"/>
        <w:ind w:left="780"/>
      </w:pPr>
      <w:r>
        <w:rPr>
          <w:rFonts w:hint="eastAsia"/>
        </w:rPr>
        <w:t>group by:</w:t>
      </w:r>
      <w:r>
        <w:rPr>
          <w:rFonts w:hint="eastAsia"/>
        </w:rPr>
        <w:t>如何将上面过滤出的数据分组</w:t>
      </w:r>
      <w:r>
        <w:rPr>
          <w:rFonts w:hint="eastAsia"/>
        </w:rPr>
        <w:t xml:space="preserve"> </w:t>
      </w:r>
    </w:p>
    <w:p w:rsidR="009D6EB0" w:rsidRDefault="009D6EB0" w:rsidP="009D6EB0">
      <w:pPr>
        <w:pStyle w:val="a7"/>
        <w:ind w:left="780"/>
      </w:pPr>
      <w:r>
        <w:rPr>
          <w:rFonts w:hint="eastAsia"/>
        </w:rPr>
        <w:t>having:</w:t>
      </w:r>
      <w:r>
        <w:rPr>
          <w:rFonts w:hint="eastAsia"/>
        </w:rPr>
        <w:t>对上面已经分组的数据进行过滤的条件</w:t>
      </w:r>
      <w:r>
        <w:rPr>
          <w:rFonts w:hint="eastAsia"/>
        </w:rPr>
        <w:t xml:space="preserve">  </w:t>
      </w:r>
    </w:p>
    <w:p w:rsidR="009D6EB0" w:rsidRDefault="009D6EB0" w:rsidP="009D6EB0">
      <w:pPr>
        <w:pStyle w:val="a7"/>
        <w:ind w:left="780"/>
      </w:pPr>
      <w:r>
        <w:rPr>
          <w:rFonts w:hint="eastAsia"/>
        </w:rPr>
        <w:t>select:</w:t>
      </w:r>
      <w:r>
        <w:rPr>
          <w:rFonts w:hint="eastAsia"/>
        </w:rPr>
        <w:t>查看结果集中的哪个列，或列的计算结果</w:t>
      </w:r>
      <w:r>
        <w:rPr>
          <w:rFonts w:hint="eastAsia"/>
        </w:rPr>
        <w:t xml:space="preserve"> </w:t>
      </w:r>
    </w:p>
    <w:p w:rsidR="009D6EB0" w:rsidRDefault="009D6EB0" w:rsidP="009D6EB0">
      <w:pPr>
        <w:pStyle w:val="a7"/>
        <w:ind w:left="780" w:firstLineChars="0" w:firstLine="0"/>
      </w:pPr>
      <w:r>
        <w:rPr>
          <w:rFonts w:hint="eastAsia"/>
        </w:rPr>
        <w:tab/>
        <w:t xml:space="preserve">  </w:t>
      </w:r>
      <w:r w:rsidR="00F7461F">
        <w:rPr>
          <w:rFonts w:hint="eastAsia"/>
        </w:rPr>
        <w:t xml:space="preserve">  </w:t>
      </w:r>
      <w:proofErr w:type="spellStart"/>
      <w:r>
        <w:rPr>
          <w:rFonts w:hint="eastAsia"/>
        </w:rPr>
        <w:t>rder</w:t>
      </w:r>
      <w:proofErr w:type="spellEnd"/>
      <w:r>
        <w:rPr>
          <w:rFonts w:hint="eastAsia"/>
        </w:rPr>
        <w:t xml:space="preserve"> by :</w:t>
      </w:r>
      <w:r>
        <w:rPr>
          <w:rFonts w:hint="eastAsia"/>
        </w:rPr>
        <w:t>按照什么样的顺序来查看返回的数据</w:t>
      </w:r>
    </w:p>
    <w:p w:rsidR="00BA52CE" w:rsidRPr="00AC3C6D" w:rsidRDefault="00BA52CE" w:rsidP="00A40CCE">
      <w:pPr>
        <w:pStyle w:val="a7"/>
        <w:numPr>
          <w:ilvl w:val="0"/>
          <w:numId w:val="56"/>
        </w:numPr>
        <w:ind w:firstLineChars="0"/>
        <w:outlineLvl w:val="2"/>
        <w:rPr>
          <w:b/>
          <w:color w:val="FF0000"/>
        </w:rPr>
      </w:pPr>
      <w:r w:rsidRPr="00AC3C6D">
        <w:rPr>
          <w:rFonts w:hint="eastAsia"/>
          <w:b/>
          <w:color w:val="FF0000"/>
        </w:rPr>
        <w:t>左、右连接</w:t>
      </w:r>
    </w:p>
    <w:p w:rsidR="00BA52CE" w:rsidRPr="00C322A6" w:rsidRDefault="00BA52CE" w:rsidP="00BA52CE">
      <w:pPr>
        <w:pStyle w:val="a7"/>
        <w:ind w:left="1260" w:firstLineChars="0" w:firstLine="0"/>
        <w:rPr>
          <w:b/>
        </w:rPr>
      </w:pPr>
      <w:r>
        <w:rPr>
          <w:rStyle w:val="af3"/>
          <w:rFonts w:hint="eastAsia"/>
          <w:szCs w:val="21"/>
        </w:rPr>
        <w:t>1</w:t>
      </w:r>
      <w:r>
        <w:rPr>
          <w:rStyle w:val="af3"/>
          <w:rFonts w:hint="eastAsia"/>
          <w:szCs w:val="21"/>
        </w:rPr>
        <w:t>、内联接</w:t>
      </w:r>
      <w:r>
        <w:rPr>
          <w:rFonts w:hint="eastAsia"/>
          <w:szCs w:val="21"/>
        </w:rPr>
        <w:t>（典型的联接运算，使用像</w:t>
      </w:r>
      <w:r>
        <w:rPr>
          <w:rFonts w:hint="eastAsia"/>
          <w:szCs w:val="21"/>
        </w:rPr>
        <w:t xml:space="preserve"> =  </w:t>
      </w:r>
      <w:r>
        <w:rPr>
          <w:rFonts w:hint="eastAsia"/>
          <w:szCs w:val="21"/>
        </w:rPr>
        <w:t>或</w:t>
      </w:r>
      <w:r>
        <w:rPr>
          <w:rFonts w:hint="eastAsia"/>
          <w:szCs w:val="21"/>
        </w:rPr>
        <w:t xml:space="preserve"> &lt;&gt; </w:t>
      </w:r>
      <w:r>
        <w:rPr>
          <w:rFonts w:hint="eastAsia"/>
          <w:szCs w:val="21"/>
        </w:rPr>
        <w:t>之类的比较运算符）。包括相等联接和自然联接。</w:t>
      </w:r>
      <w:r>
        <w:rPr>
          <w:rFonts w:hint="eastAsia"/>
          <w:szCs w:val="21"/>
        </w:rPr>
        <w:t xml:space="preserve">     </w:t>
      </w:r>
      <w:r>
        <w:rPr>
          <w:rFonts w:hint="eastAsia"/>
          <w:szCs w:val="21"/>
        </w:rPr>
        <w:br/>
      </w:r>
      <w:r>
        <w:rPr>
          <w:rFonts w:hint="eastAsia"/>
          <w:szCs w:val="21"/>
        </w:rPr>
        <w:t>内联接使用比较运算符根据每个表共有的列的值匹配两个表中的行。例如，检索</w:t>
      </w:r>
      <w:r>
        <w:rPr>
          <w:rFonts w:hint="eastAsia"/>
          <w:szCs w:val="21"/>
        </w:rPr>
        <w:t xml:space="preserve"> students</w:t>
      </w:r>
      <w:r>
        <w:rPr>
          <w:rFonts w:hint="eastAsia"/>
          <w:szCs w:val="21"/>
        </w:rPr>
        <w:t>和</w:t>
      </w:r>
      <w:r>
        <w:rPr>
          <w:rFonts w:hint="eastAsia"/>
          <w:szCs w:val="21"/>
        </w:rPr>
        <w:t>courses</w:t>
      </w:r>
      <w:r>
        <w:rPr>
          <w:rFonts w:hint="eastAsia"/>
          <w:szCs w:val="21"/>
        </w:rPr>
        <w:t>表中学生标识号相同的所有行。</w:t>
      </w:r>
      <w:r>
        <w:rPr>
          <w:rFonts w:hint="eastAsia"/>
          <w:szCs w:val="21"/>
        </w:rPr>
        <w:t xml:space="preserve">   </w:t>
      </w:r>
      <w:r>
        <w:rPr>
          <w:rFonts w:hint="eastAsia"/>
          <w:szCs w:val="21"/>
        </w:rPr>
        <w:br/>
      </w:r>
      <w:r>
        <w:rPr>
          <w:rStyle w:val="af3"/>
          <w:rFonts w:hint="eastAsia"/>
          <w:szCs w:val="21"/>
        </w:rPr>
        <w:t xml:space="preserve">    </w:t>
      </w:r>
      <w:r>
        <w:rPr>
          <w:rFonts w:hint="eastAsia"/>
          <w:b/>
          <w:bCs/>
          <w:szCs w:val="21"/>
        </w:rPr>
        <w:br/>
      </w:r>
      <w:r>
        <w:rPr>
          <w:rStyle w:val="af3"/>
          <w:rFonts w:hint="eastAsia"/>
          <w:szCs w:val="21"/>
        </w:rPr>
        <w:t>2</w:t>
      </w:r>
      <w:r>
        <w:rPr>
          <w:rStyle w:val="af3"/>
          <w:rFonts w:hint="eastAsia"/>
          <w:szCs w:val="21"/>
        </w:rPr>
        <w:t>、外联接。</w:t>
      </w:r>
      <w:r>
        <w:rPr>
          <w:rFonts w:hint="eastAsia"/>
          <w:szCs w:val="21"/>
        </w:rPr>
        <w:t>外联接可以是左向外联接、右向外联接或完整外部联接。</w:t>
      </w:r>
      <w:r>
        <w:rPr>
          <w:rFonts w:hint="eastAsia"/>
          <w:szCs w:val="21"/>
        </w:rPr>
        <w:t xml:space="preserve">     </w:t>
      </w:r>
      <w:r>
        <w:rPr>
          <w:rFonts w:hint="eastAsia"/>
          <w:szCs w:val="21"/>
        </w:rPr>
        <w:br/>
      </w:r>
      <w:r>
        <w:rPr>
          <w:rFonts w:hint="eastAsia"/>
          <w:szCs w:val="21"/>
        </w:rPr>
        <w:t>在</w:t>
      </w:r>
      <w:r>
        <w:rPr>
          <w:rFonts w:hint="eastAsia"/>
          <w:szCs w:val="21"/>
        </w:rPr>
        <w:t xml:space="preserve"> FROM</w:t>
      </w:r>
      <w:r>
        <w:rPr>
          <w:rFonts w:hint="eastAsia"/>
          <w:szCs w:val="21"/>
        </w:rPr>
        <w:t>子句中指定外联接时，可以由下列几组关键字中的一组指定：</w:t>
      </w:r>
      <w:r>
        <w:rPr>
          <w:rFonts w:hint="eastAsia"/>
          <w:szCs w:val="21"/>
        </w:rPr>
        <w:t xml:space="preserve">     </w:t>
      </w:r>
      <w:r>
        <w:rPr>
          <w:rFonts w:hint="eastAsia"/>
          <w:szCs w:val="21"/>
        </w:rPr>
        <w:br/>
      </w:r>
      <w:r>
        <w:rPr>
          <w:rFonts w:hint="eastAsia"/>
          <w:color w:val="FF0000"/>
          <w:szCs w:val="21"/>
        </w:rPr>
        <w:lastRenderedPageBreak/>
        <w:t>1</w:t>
      </w:r>
      <w:r>
        <w:rPr>
          <w:rFonts w:hint="eastAsia"/>
          <w:color w:val="FF0000"/>
          <w:szCs w:val="21"/>
        </w:rPr>
        <w:t>）</w:t>
      </w:r>
      <w:r>
        <w:rPr>
          <w:rFonts w:hint="eastAsia"/>
          <w:color w:val="FF0000"/>
          <w:szCs w:val="21"/>
        </w:rPr>
        <w:t>LEFT  JOIN</w:t>
      </w:r>
      <w:r>
        <w:rPr>
          <w:rFonts w:hint="eastAsia"/>
          <w:color w:val="FF0000"/>
          <w:szCs w:val="21"/>
        </w:rPr>
        <w:t>或</w:t>
      </w:r>
      <w:r>
        <w:rPr>
          <w:rFonts w:hint="eastAsia"/>
          <w:color w:val="FF0000"/>
          <w:szCs w:val="21"/>
        </w:rPr>
        <w:t>LEFT OUTER JOIN</w:t>
      </w:r>
      <w:r>
        <w:rPr>
          <w:rFonts w:hint="eastAsia"/>
          <w:szCs w:val="21"/>
        </w:rPr>
        <w:t xml:space="preserve">     </w:t>
      </w:r>
      <w:r>
        <w:rPr>
          <w:rFonts w:hint="eastAsia"/>
          <w:szCs w:val="21"/>
        </w:rPr>
        <w:br/>
      </w:r>
      <w:r>
        <w:rPr>
          <w:rFonts w:hint="eastAsia"/>
          <w:szCs w:val="21"/>
        </w:rPr>
        <w:t>左向外联接的结果集包括</w:t>
      </w:r>
      <w:r>
        <w:rPr>
          <w:rFonts w:hint="eastAsia"/>
          <w:szCs w:val="21"/>
        </w:rPr>
        <w:t>  LEFT OUTER</w:t>
      </w:r>
      <w:r>
        <w:rPr>
          <w:rFonts w:hint="eastAsia"/>
          <w:szCs w:val="21"/>
        </w:rPr>
        <w:t>子句中指定的左表的所有行，而不仅仅是联接列所匹配的行。如果左表的某行在右表中没有匹配行，则在相关联的结果集行中右表的所有选择列表列均为空值。</w:t>
      </w:r>
      <w:r>
        <w:rPr>
          <w:rFonts w:hint="eastAsia"/>
          <w:szCs w:val="21"/>
        </w:rPr>
        <w:t xml:space="preserve">       </w:t>
      </w:r>
      <w:r>
        <w:rPr>
          <w:rFonts w:hint="eastAsia"/>
          <w:szCs w:val="21"/>
        </w:rPr>
        <w:br/>
      </w:r>
      <w:r>
        <w:rPr>
          <w:rFonts w:hint="eastAsia"/>
          <w:color w:val="FF0000"/>
          <w:szCs w:val="21"/>
        </w:rPr>
        <w:t>2</w:t>
      </w:r>
      <w:r>
        <w:rPr>
          <w:rFonts w:hint="eastAsia"/>
          <w:color w:val="FF0000"/>
          <w:szCs w:val="21"/>
        </w:rPr>
        <w:t>）</w:t>
      </w:r>
      <w:r>
        <w:rPr>
          <w:rFonts w:hint="eastAsia"/>
          <w:color w:val="FF0000"/>
          <w:szCs w:val="21"/>
        </w:rPr>
        <w:t xml:space="preserve">RIGHT  JOIN </w:t>
      </w:r>
      <w:r>
        <w:rPr>
          <w:rFonts w:hint="eastAsia"/>
          <w:color w:val="FF0000"/>
          <w:szCs w:val="21"/>
        </w:rPr>
        <w:t>或</w:t>
      </w:r>
      <w:r>
        <w:rPr>
          <w:rFonts w:hint="eastAsia"/>
          <w:color w:val="FF0000"/>
          <w:szCs w:val="21"/>
        </w:rPr>
        <w:t xml:space="preserve"> RIGHT  OUTER  JOIN</w:t>
      </w:r>
      <w:r>
        <w:rPr>
          <w:rFonts w:hint="eastAsia"/>
          <w:szCs w:val="21"/>
        </w:rPr>
        <w:t xml:space="preserve">     </w:t>
      </w:r>
      <w:r>
        <w:rPr>
          <w:rFonts w:hint="eastAsia"/>
          <w:szCs w:val="21"/>
        </w:rPr>
        <w:br/>
      </w:r>
      <w:r>
        <w:rPr>
          <w:rFonts w:hint="eastAsia"/>
          <w:szCs w:val="21"/>
        </w:rPr>
        <w:t>右向外联接是左向外联接的反向联接。将返回右表的所有行。如果右表的某行在左表中没有匹配行，则将为左表返回空值。</w:t>
      </w:r>
      <w:r>
        <w:rPr>
          <w:rFonts w:hint="eastAsia"/>
          <w:szCs w:val="21"/>
        </w:rPr>
        <w:t xml:space="preserve">       </w:t>
      </w:r>
      <w:r>
        <w:rPr>
          <w:rFonts w:hint="eastAsia"/>
          <w:szCs w:val="21"/>
        </w:rPr>
        <w:br/>
      </w:r>
      <w:r>
        <w:rPr>
          <w:rFonts w:hint="eastAsia"/>
          <w:color w:val="FF0000"/>
          <w:szCs w:val="21"/>
        </w:rPr>
        <w:t>3</w:t>
      </w:r>
      <w:r>
        <w:rPr>
          <w:rFonts w:hint="eastAsia"/>
          <w:color w:val="FF0000"/>
          <w:szCs w:val="21"/>
        </w:rPr>
        <w:t>）</w:t>
      </w:r>
      <w:r>
        <w:rPr>
          <w:rFonts w:hint="eastAsia"/>
          <w:color w:val="FF0000"/>
          <w:szCs w:val="21"/>
        </w:rPr>
        <w:t xml:space="preserve">FULL  JOIN </w:t>
      </w:r>
      <w:r>
        <w:rPr>
          <w:rFonts w:hint="eastAsia"/>
          <w:color w:val="FF0000"/>
          <w:szCs w:val="21"/>
        </w:rPr>
        <w:t>或</w:t>
      </w:r>
      <w:r>
        <w:rPr>
          <w:rFonts w:hint="eastAsia"/>
          <w:color w:val="FF0000"/>
          <w:szCs w:val="21"/>
        </w:rPr>
        <w:t xml:space="preserve"> FULL OUTER JOIN</w:t>
      </w:r>
      <w:r>
        <w:rPr>
          <w:rFonts w:hint="eastAsia"/>
          <w:color w:val="FF0000"/>
          <w:szCs w:val="21"/>
        </w:rPr>
        <w:br/>
      </w:r>
      <w:r>
        <w:rPr>
          <w:rFonts w:hint="eastAsia"/>
          <w:szCs w:val="21"/>
        </w:rPr>
        <w:t>完整外部联接返回左表和右表中的所有行。当某行在另一个表中没有匹配行时，则另一个表的选择列表列包含空值。如果表之间有匹配行，则整个结果集行包含基表的数据值。</w:t>
      </w:r>
      <w:r w:rsidR="008F10EF">
        <w:rPr>
          <w:rFonts w:hint="eastAsia"/>
          <w:szCs w:val="21"/>
        </w:rPr>
        <w:t xml:space="preserve">   </w:t>
      </w:r>
      <w:r>
        <w:rPr>
          <w:rFonts w:hint="eastAsia"/>
          <w:szCs w:val="21"/>
        </w:rPr>
        <w:br/>
      </w:r>
      <w:r>
        <w:rPr>
          <w:rStyle w:val="af3"/>
          <w:rFonts w:hint="eastAsia"/>
          <w:szCs w:val="21"/>
        </w:rPr>
        <w:t>3</w:t>
      </w:r>
      <w:r>
        <w:rPr>
          <w:rStyle w:val="af3"/>
          <w:rFonts w:hint="eastAsia"/>
          <w:szCs w:val="21"/>
        </w:rPr>
        <w:t>、交叉联接</w:t>
      </w:r>
      <w:r>
        <w:rPr>
          <w:rStyle w:val="af3"/>
          <w:rFonts w:hint="eastAsia"/>
          <w:szCs w:val="21"/>
        </w:rPr>
        <w:t xml:space="preserve">   </w:t>
      </w:r>
      <w:r>
        <w:rPr>
          <w:rFonts w:hint="eastAsia"/>
          <w:b/>
          <w:bCs/>
          <w:szCs w:val="21"/>
        </w:rPr>
        <w:br/>
      </w:r>
      <w:r>
        <w:rPr>
          <w:rFonts w:hint="eastAsia"/>
          <w:szCs w:val="21"/>
        </w:rPr>
        <w:t>交叉联接返回左表中的所有行，左表中的每一行与右表中的所有行组合。交叉联接也称作笛卡尔积。</w:t>
      </w:r>
      <w:r>
        <w:rPr>
          <w:rFonts w:hint="eastAsia"/>
          <w:szCs w:val="21"/>
        </w:rPr>
        <w:t xml:space="preserve">    </w:t>
      </w:r>
      <w:r>
        <w:rPr>
          <w:rFonts w:hint="eastAsia"/>
          <w:szCs w:val="21"/>
        </w:rPr>
        <w:br/>
        <w:t xml:space="preserve">FROM </w:t>
      </w:r>
      <w:r>
        <w:rPr>
          <w:rFonts w:hint="eastAsia"/>
          <w:szCs w:val="21"/>
        </w:rPr>
        <w:t>子句中的表或视图可通过内联接或完整外部联接按任意顺序指定；但是，用左或右向外联接指定表或视图时，表或视图的顺序很重要。有关使用左或右向外联接排列表的更多信息，请参见使用外联接。</w:t>
      </w:r>
    </w:p>
    <w:p w:rsidR="00576CD7" w:rsidRPr="00AC3C6D" w:rsidRDefault="00576CD7" w:rsidP="00A40CCE">
      <w:pPr>
        <w:pStyle w:val="a7"/>
        <w:numPr>
          <w:ilvl w:val="0"/>
          <w:numId w:val="56"/>
        </w:numPr>
        <w:ind w:firstLineChars="0"/>
        <w:outlineLvl w:val="2"/>
        <w:rPr>
          <w:b/>
          <w:color w:val="FF0000"/>
        </w:rPr>
      </w:pPr>
      <w:r w:rsidRPr="00AC3C6D">
        <w:rPr>
          <w:rFonts w:hint="eastAsia"/>
          <w:b/>
          <w:color w:val="FF0000"/>
        </w:rPr>
        <w:t>数据库设计的三范式</w:t>
      </w:r>
    </w:p>
    <w:p w:rsidR="00576CD7" w:rsidRPr="009A74D9" w:rsidRDefault="00576CD7" w:rsidP="00576CD7">
      <w:pPr>
        <w:pStyle w:val="a7"/>
        <w:ind w:left="720" w:firstLineChars="0" w:firstLine="0"/>
        <w:rPr>
          <w:b/>
        </w:rPr>
      </w:pPr>
      <w:r>
        <w:rPr>
          <w:rFonts w:hint="eastAsia"/>
          <w:b/>
        </w:rPr>
        <w:tab/>
      </w:r>
      <w:r w:rsidRPr="009A74D9">
        <w:rPr>
          <w:rFonts w:hint="eastAsia"/>
          <w:b/>
        </w:rPr>
        <w:t>第一范式</w:t>
      </w:r>
      <w:r w:rsidRPr="009A74D9">
        <w:rPr>
          <w:rFonts w:hint="eastAsia"/>
          <w:b/>
        </w:rPr>
        <w:t>1NF:</w:t>
      </w:r>
      <w:r w:rsidRPr="009A74D9">
        <w:rPr>
          <w:rFonts w:hint="eastAsia"/>
          <w:b/>
        </w:rPr>
        <w:t>做到每列不可拆分</w:t>
      </w:r>
    </w:p>
    <w:p w:rsidR="00576CD7" w:rsidRDefault="00576CD7" w:rsidP="00576CD7">
      <w:pPr>
        <w:pStyle w:val="a7"/>
        <w:ind w:left="720" w:firstLineChars="0" w:firstLine="0"/>
      </w:pPr>
      <w:r>
        <w:rPr>
          <w:rFonts w:hint="eastAsia"/>
        </w:rPr>
        <w:tab/>
      </w:r>
      <w:r>
        <w:rPr>
          <w:rFonts w:hint="eastAsia"/>
        </w:rPr>
        <w:t>中国北京可以拆分成两个字段中国和北京</w:t>
      </w:r>
    </w:p>
    <w:p w:rsidR="00576CD7" w:rsidRPr="009A74D9" w:rsidRDefault="00576CD7" w:rsidP="00576CD7">
      <w:pPr>
        <w:pStyle w:val="a7"/>
        <w:ind w:left="720" w:firstLineChars="0" w:firstLine="0"/>
        <w:rPr>
          <w:b/>
        </w:rPr>
      </w:pPr>
      <w:r>
        <w:rPr>
          <w:rFonts w:hint="eastAsia"/>
          <w:b/>
        </w:rPr>
        <w:tab/>
      </w:r>
      <w:r w:rsidRPr="009A74D9">
        <w:rPr>
          <w:rFonts w:hint="eastAsia"/>
          <w:b/>
        </w:rPr>
        <w:t>第二范式</w:t>
      </w:r>
      <w:r w:rsidRPr="009A74D9">
        <w:rPr>
          <w:rFonts w:hint="eastAsia"/>
          <w:b/>
        </w:rPr>
        <w:t>2NF:</w:t>
      </w:r>
      <w:r w:rsidRPr="009A74D9">
        <w:rPr>
          <w:rFonts w:hint="eastAsia"/>
          <w:b/>
        </w:rPr>
        <w:t>确保一个表只做一件事情</w:t>
      </w:r>
    </w:p>
    <w:p w:rsidR="00576CD7" w:rsidRDefault="00576CD7" w:rsidP="00576CD7">
      <w:pPr>
        <w:pStyle w:val="a7"/>
        <w:ind w:left="720" w:firstLineChars="0" w:firstLine="0"/>
      </w:pPr>
      <w:r>
        <w:rPr>
          <w:rFonts w:hint="eastAsia"/>
        </w:rPr>
        <w:tab/>
        <w:t xml:space="preserve">id name sex address  grade </w:t>
      </w:r>
    </w:p>
    <w:p w:rsidR="00576CD7" w:rsidRDefault="00576CD7" w:rsidP="00576CD7">
      <w:pPr>
        <w:pStyle w:val="a7"/>
        <w:ind w:left="720" w:firstLineChars="0" w:firstLine="0"/>
      </w:pPr>
      <w:r>
        <w:rPr>
          <w:rFonts w:hint="eastAsia"/>
        </w:rPr>
        <w:tab/>
        <w:t xml:space="preserve">1 tom male  </w:t>
      </w:r>
      <w:proofErr w:type="spellStart"/>
      <w:r>
        <w:rPr>
          <w:rFonts w:hint="eastAsia"/>
        </w:rPr>
        <w:t>beijin</w:t>
      </w:r>
      <w:proofErr w:type="spellEnd"/>
      <w:r>
        <w:rPr>
          <w:rFonts w:hint="eastAsia"/>
        </w:rPr>
        <w:t xml:space="preserve">   80</w:t>
      </w:r>
    </w:p>
    <w:p w:rsidR="00576CD7" w:rsidRDefault="00576CD7" w:rsidP="00576CD7">
      <w:pPr>
        <w:pStyle w:val="a7"/>
        <w:ind w:left="720" w:firstLineChars="0" w:firstLine="0"/>
      </w:pPr>
      <w:r>
        <w:rPr>
          <w:rFonts w:hint="eastAsia"/>
        </w:rPr>
        <w:tab/>
      </w:r>
      <w:r>
        <w:rPr>
          <w:rFonts w:hint="eastAsia"/>
        </w:rPr>
        <w:t>对于</w:t>
      </w:r>
      <w:r>
        <w:rPr>
          <w:rFonts w:hint="eastAsia"/>
        </w:rPr>
        <w:t>grade</w:t>
      </w:r>
      <w:r>
        <w:rPr>
          <w:rFonts w:hint="eastAsia"/>
        </w:rPr>
        <w:t>可以专门定义一张成绩表</w:t>
      </w:r>
    </w:p>
    <w:p w:rsidR="00576CD7" w:rsidRPr="009A74D9" w:rsidRDefault="00576CD7" w:rsidP="00576CD7">
      <w:pPr>
        <w:pStyle w:val="a7"/>
        <w:ind w:left="720" w:firstLineChars="0" w:firstLine="0"/>
        <w:rPr>
          <w:b/>
        </w:rPr>
      </w:pPr>
      <w:r>
        <w:rPr>
          <w:rFonts w:hint="eastAsia"/>
          <w:b/>
        </w:rPr>
        <w:tab/>
      </w:r>
      <w:r w:rsidRPr="009A74D9">
        <w:rPr>
          <w:rFonts w:hint="eastAsia"/>
          <w:b/>
        </w:rPr>
        <w:t>第三范式</w:t>
      </w:r>
      <w:r w:rsidRPr="009A74D9">
        <w:rPr>
          <w:rFonts w:hint="eastAsia"/>
          <w:b/>
        </w:rPr>
        <w:t>3NF:</w:t>
      </w:r>
      <w:r w:rsidRPr="009A74D9">
        <w:rPr>
          <w:rFonts w:hint="eastAsia"/>
          <w:b/>
        </w:rPr>
        <w:t>在满足</w:t>
      </w:r>
      <w:r w:rsidRPr="009A74D9">
        <w:rPr>
          <w:rFonts w:hint="eastAsia"/>
          <w:b/>
        </w:rPr>
        <w:t>2NF</w:t>
      </w:r>
      <w:r w:rsidRPr="009A74D9">
        <w:rPr>
          <w:rFonts w:hint="eastAsia"/>
          <w:b/>
        </w:rPr>
        <w:t>下，消除表中的传递依赖</w:t>
      </w:r>
    </w:p>
    <w:p w:rsidR="00576CD7" w:rsidRDefault="00576CD7" w:rsidP="00576CD7">
      <w:pPr>
        <w:pStyle w:val="a7"/>
        <w:ind w:left="720" w:firstLineChars="0" w:firstLine="0"/>
      </w:pPr>
      <w:r>
        <w:rPr>
          <w:rFonts w:hint="eastAsia"/>
        </w:rPr>
        <w:tab/>
      </w:r>
      <w:r>
        <w:rPr>
          <w:rFonts w:hint="eastAsia"/>
        </w:rPr>
        <w:t>推理规则：</w:t>
      </w:r>
      <w:r>
        <w:rPr>
          <w:rFonts w:hint="eastAsia"/>
        </w:rPr>
        <w:t>A-&gt;B,B-&gt;C,</w:t>
      </w:r>
      <w:r>
        <w:rPr>
          <w:rFonts w:hint="eastAsia"/>
        </w:rPr>
        <w:t>则</w:t>
      </w:r>
      <w:r>
        <w:rPr>
          <w:rFonts w:hint="eastAsia"/>
        </w:rPr>
        <w:t xml:space="preserve">A-&gt;C  </w:t>
      </w:r>
      <w:r>
        <w:rPr>
          <w:rFonts w:hint="eastAsia"/>
        </w:rPr>
        <w:t>如果这种情况存在，就要消除这种关系。目的是为</w:t>
      </w:r>
      <w:r>
        <w:rPr>
          <w:rFonts w:hint="eastAsia"/>
        </w:rPr>
        <w:tab/>
      </w:r>
      <w:r>
        <w:rPr>
          <w:rFonts w:hint="eastAsia"/>
        </w:rPr>
        <w:t>了使空间最省。</w:t>
      </w:r>
    </w:p>
    <w:p w:rsidR="00576CD7" w:rsidRDefault="00576CD7" w:rsidP="00576CD7">
      <w:pPr>
        <w:pStyle w:val="a7"/>
        <w:ind w:left="720" w:firstLineChars="0" w:firstLine="0"/>
      </w:pPr>
      <w:r>
        <w:rPr>
          <w:rFonts w:hint="eastAsia"/>
        </w:rPr>
        <w:tab/>
        <w:t xml:space="preserve">id name number price </w:t>
      </w:r>
      <w:proofErr w:type="spellStart"/>
      <w:r>
        <w:rPr>
          <w:rFonts w:hint="eastAsia"/>
        </w:rPr>
        <w:t>totalprice</w:t>
      </w:r>
      <w:proofErr w:type="spellEnd"/>
    </w:p>
    <w:p w:rsidR="00576CD7" w:rsidRDefault="00576CD7" w:rsidP="00576CD7">
      <w:pPr>
        <w:pStyle w:val="a7"/>
        <w:ind w:left="720" w:firstLineChars="0" w:firstLine="0"/>
      </w:pPr>
      <w:r>
        <w:rPr>
          <w:rFonts w:hint="eastAsia"/>
        </w:rPr>
        <w:tab/>
        <w:t xml:space="preserve">1  </w:t>
      </w:r>
      <w:r>
        <w:rPr>
          <w:rFonts w:hint="eastAsia"/>
        </w:rPr>
        <w:t>风扇</w:t>
      </w:r>
      <w:r>
        <w:rPr>
          <w:rFonts w:hint="eastAsia"/>
        </w:rPr>
        <w:t xml:space="preserve">  20    200  4000</w:t>
      </w:r>
    </w:p>
    <w:p w:rsidR="00576CD7" w:rsidRDefault="00576CD7" w:rsidP="00576CD7">
      <w:pPr>
        <w:pStyle w:val="a7"/>
        <w:ind w:left="720" w:firstLineChars="0" w:firstLine="0"/>
      </w:pPr>
      <w:r>
        <w:rPr>
          <w:rFonts w:hint="eastAsia"/>
        </w:rPr>
        <w:tab/>
        <w:t>id</w:t>
      </w:r>
      <w:r>
        <w:rPr>
          <w:rFonts w:hint="eastAsia"/>
        </w:rPr>
        <w:t>是</w:t>
      </w:r>
      <w:r>
        <w:rPr>
          <w:rFonts w:hint="eastAsia"/>
        </w:rPr>
        <w:t>A  , number</w:t>
      </w:r>
      <w:r>
        <w:rPr>
          <w:rFonts w:hint="eastAsia"/>
        </w:rPr>
        <w:t>和</w:t>
      </w:r>
      <w:r>
        <w:rPr>
          <w:rFonts w:hint="eastAsia"/>
        </w:rPr>
        <w:t>price</w:t>
      </w:r>
      <w:r>
        <w:rPr>
          <w:rFonts w:hint="eastAsia"/>
        </w:rPr>
        <w:t>是</w:t>
      </w:r>
      <w:r>
        <w:rPr>
          <w:rFonts w:hint="eastAsia"/>
        </w:rPr>
        <w:t xml:space="preserve">B  </w:t>
      </w:r>
      <w:proofErr w:type="spellStart"/>
      <w:r>
        <w:rPr>
          <w:rFonts w:hint="eastAsia"/>
        </w:rPr>
        <w:t>totalprice</w:t>
      </w:r>
      <w:proofErr w:type="spellEnd"/>
      <w:r>
        <w:rPr>
          <w:rFonts w:hint="eastAsia"/>
        </w:rPr>
        <w:t>是</w:t>
      </w:r>
      <w:r>
        <w:rPr>
          <w:rFonts w:hint="eastAsia"/>
        </w:rPr>
        <w:t>C</w:t>
      </w:r>
    </w:p>
    <w:p w:rsidR="00576CD7" w:rsidRDefault="00576CD7" w:rsidP="00576CD7">
      <w:pPr>
        <w:pStyle w:val="a7"/>
        <w:ind w:left="720" w:firstLineChars="0" w:firstLine="0"/>
      </w:pPr>
      <w:r>
        <w:rPr>
          <w:rFonts w:hint="eastAsia"/>
        </w:rPr>
        <w:tab/>
        <w:t>id -&gt;</w:t>
      </w:r>
      <w:proofErr w:type="spellStart"/>
      <w:r>
        <w:rPr>
          <w:rFonts w:hint="eastAsia"/>
        </w:rPr>
        <w:t>number,price</w:t>
      </w:r>
      <w:proofErr w:type="spellEnd"/>
      <w:r>
        <w:rPr>
          <w:rFonts w:hint="eastAsia"/>
        </w:rPr>
        <w:t>-&gt;</w:t>
      </w:r>
      <w:proofErr w:type="spellStart"/>
      <w:r>
        <w:rPr>
          <w:rFonts w:hint="eastAsia"/>
        </w:rPr>
        <w:t>totalprice</w:t>
      </w:r>
      <w:proofErr w:type="spellEnd"/>
    </w:p>
    <w:p w:rsidR="00576CD7" w:rsidRDefault="00576CD7" w:rsidP="00576CD7">
      <w:pPr>
        <w:pStyle w:val="a7"/>
        <w:ind w:left="720" w:firstLineChars="0" w:firstLine="0"/>
      </w:pPr>
      <w:r>
        <w:rPr>
          <w:rFonts w:hint="eastAsia"/>
        </w:rPr>
        <w:tab/>
      </w:r>
      <w:r>
        <w:rPr>
          <w:rFonts w:hint="eastAsia"/>
        </w:rPr>
        <w:t>可以将</w:t>
      </w:r>
      <w:proofErr w:type="spellStart"/>
      <w:r>
        <w:rPr>
          <w:rFonts w:hint="eastAsia"/>
        </w:rPr>
        <w:t>totalprice</w:t>
      </w:r>
      <w:proofErr w:type="spellEnd"/>
      <w:r>
        <w:rPr>
          <w:rFonts w:hint="eastAsia"/>
        </w:rPr>
        <w:t>字段删除，节省空间。</w:t>
      </w:r>
    </w:p>
    <w:p w:rsidR="00576CD7" w:rsidRDefault="00576CD7" w:rsidP="00576CD7">
      <w:pPr>
        <w:pStyle w:val="a7"/>
        <w:ind w:left="720" w:firstLineChars="0" w:firstLine="0"/>
      </w:pPr>
      <w:r>
        <w:rPr>
          <w:rFonts w:hint="eastAsia"/>
          <w:b/>
        </w:rPr>
        <w:tab/>
      </w:r>
      <w:r w:rsidRPr="00A2000E">
        <w:rPr>
          <w:rFonts w:hint="eastAsia"/>
          <w:b/>
        </w:rPr>
        <w:t>反三范式（用空间换时间）：</w:t>
      </w:r>
      <w:r>
        <w:rPr>
          <w:rFonts w:hint="eastAsia"/>
        </w:rPr>
        <w:t>在进行数据库设计时，首先要确保表结构要达到第三</w:t>
      </w:r>
      <w:r>
        <w:rPr>
          <w:rFonts w:hint="eastAsia"/>
        </w:rPr>
        <w:tab/>
      </w:r>
      <w:r>
        <w:rPr>
          <w:rFonts w:hint="eastAsia"/>
        </w:rPr>
        <w:t>范式的要求。但在实际开发时，为满足业务的需要，会在符合三范式的表中加入冗</w:t>
      </w:r>
      <w:r>
        <w:rPr>
          <w:rFonts w:hint="eastAsia"/>
        </w:rPr>
        <w:tab/>
      </w:r>
      <w:r>
        <w:rPr>
          <w:rFonts w:hint="eastAsia"/>
        </w:rPr>
        <w:t>余字段，结果导致不符合第三范式的要求。</w:t>
      </w:r>
    </w:p>
    <w:p w:rsidR="00576CD7" w:rsidRDefault="00576CD7" w:rsidP="00576CD7">
      <w:pPr>
        <w:pStyle w:val="a7"/>
        <w:ind w:left="720" w:firstLineChars="0" w:firstLine="0"/>
      </w:pPr>
      <w:r>
        <w:rPr>
          <w:rFonts w:hint="eastAsia"/>
        </w:rPr>
        <w:tab/>
      </w:r>
      <w:r>
        <w:rPr>
          <w:rFonts w:hint="eastAsia"/>
        </w:rPr>
        <w:t>因为存在冗余字段需要维护它，如购销合同中的合同总金额就是一个冗余字段（由</w:t>
      </w:r>
      <w:r>
        <w:rPr>
          <w:rFonts w:hint="eastAsia"/>
        </w:rPr>
        <w:tab/>
      </w:r>
      <w:r>
        <w:rPr>
          <w:rFonts w:hint="eastAsia"/>
        </w:rPr>
        <w:t>于在页面上要显示总金额，不将计算的操作放在页面上进行，而是在数据库中计算</w:t>
      </w:r>
      <w:r>
        <w:rPr>
          <w:rFonts w:hint="eastAsia"/>
        </w:rPr>
        <w:tab/>
      </w:r>
      <w:r>
        <w:rPr>
          <w:rFonts w:hint="eastAsia"/>
        </w:rPr>
        <w:t>好直接获取到页面上。），就需要在添加货物或添加附件时，都要去更新购销合同中</w:t>
      </w:r>
      <w:r>
        <w:rPr>
          <w:rFonts w:hint="eastAsia"/>
        </w:rPr>
        <w:tab/>
      </w:r>
      <w:r>
        <w:rPr>
          <w:rFonts w:hint="eastAsia"/>
        </w:rPr>
        <w:t>的总金额。</w:t>
      </w:r>
    </w:p>
    <w:p w:rsidR="00B851AC" w:rsidRPr="00AC3C6D" w:rsidRDefault="00B851AC" w:rsidP="00A40CCE">
      <w:pPr>
        <w:pStyle w:val="a7"/>
        <w:numPr>
          <w:ilvl w:val="0"/>
          <w:numId w:val="56"/>
        </w:numPr>
        <w:ind w:firstLineChars="0"/>
        <w:outlineLvl w:val="2"/>
        <w:rPr>
          <w:b/>
          <w:color w:val="FF0000"/>
        </w:rPr>
      </w:pPr>
      <w:r w:rsidRPr="00AC3C6D">
        <w:rPr>
          <w:rFonts w:hint="eastAsia"/>
          <w:b/>
          <w:color w:val="FF0000"/>
        </w:rPr>
        <w:t>分页</w:t>
      </w:r>
    </w:p>
    <w:p w:rsidR="00B851AC" w:rsidRPr="00006AA0" w:rsidRDefault="00B851AC" w:rsidP="00B851AC">
      <w:pPr>
        <w:pStyle w:val="a7"/>
        <w:ind w:left="780" w:firstLineChars="0" w:firstLine="0"/>
        <w:rPr>
          <w:b/>
        </w:rPr>
      </w:pPr>
      <w:proofErr w:type="spellStart"/>
      <w:r w:rsidRPr="00006AA0">
        <w:rPr>
          <w:b/>
        </w:rPr>
        <w:t>M</w:t>
      </w:r>
      <w:r w:rsidRPr="00006AA0">
        <w:rPr>
          <w:rFonts w:hint="eastAsia"/>
          <w:b/>
        </w:rPr>
        <w:t>ysql</w:t>
      </w:r>
      <w:proofErr w:type="spellEnd"/>
    </w:p>
    <w:p w:rsidR="00B851AC" w:rsidRPr="00006AA0" w:rsidRDefault="00B851AC" w:rsidP="00B851AC">
      <w:pPr>
        <w:pStyle w:val="a7"/>
        <w:ind w:left="780" w:firstLineChars="0" w:firstLine="0"/>
      </w:pPr>
      <w:r w:rsidRPr="00006AA0">
        <w:rPr>
          <w:rFonts w:hint="eastAsia"/>
        </w:rPr>
        <w:t>0</w:t>
      </w:r>
      <w:r w:rsidRPr="00006AA0">
        <w:rPr>
          <w:rFonts w:hint="eastAsia"/>
        </w:rPr>
        <w:t>表示第一条记录的索引号，索引号从</w:t>
      </w:r>
      <w:r w:rsidRPr="00006AA0">
        <w:rPr>
          <w:rFonts w:hint="eastAsia"/>
        </w:rPr>
        <w:t>0</w:t>
      </w:r>
      <w:r w:rsidRPr="00006AA0">
        <w:rPr>
          <w:rFonts w:hint="eastAsia"/>
        </w:rPr>
        <w:t>开始</w:t>
      </w:r>
      <w:r w:rsidRPr="00006AA0">
        <w:rPr>
          <w:rFonts w:hint="eastAsia"/>
        </w:rPr>
        <w:t>, 2</w:t>
      </w:r>
      <w:r w:rsidRPr="00006AA0">
        <w:rPr>
          <w:rFonts w:hint="eastAsia"/>
        </w:rPr>
        <w:t>表示最多选取二个记录</w:t>
      </w:r>
    </w:p>
    <w:p w:rsidR="00B851AC" w:rsidRPr="00006AA0" w:rsidRDefault="00B851AC" w:rsidP="00B851AC">
      <w:pPr>
        <w:pStyle w:val="a7"/>
        <w:ind w:left="780" w:firstLineChars="0" w:firstLine="0"/>
      </w:pPr>
      <w:r w:rsidRPr="00006AA0">
        <w:t>select * from users limit 0,2</w:t>
      </w:r>
      <w:r w:rsidRPr="00006AA0">
        <w:rPr>
          <w:rFonts w:hint="eastAsia"/>
        </w:rPr>
        <w:t>或</w:t>
      </w:r>
      <w:r w:rsidRPr="00006AA0">
        <w:rPr>
          <w:rFonts w:hint="eastAsia"/>
        </w:rPr>
        <w:t xml:space="preserve"> </w:t>
      </w:r>
      <w:r w:rsidRPr="00006AA0">
        <w:t>select * from users limit 2;</w:t>
      </w:r>
    </w:p>
    <w:p w:rsidR="00B851AC" w:rsidRPr="00006AA0" w:rsidRDefault="00B851AC" w:rsidP="00B851AC">
      <w:pPr>
        <w:pStyle w:val="a7"/>
        <w:ind w:left="780" w:firstLineChars="0" w:firstLine="0"/>
      </w:pPr>
      <w:r w:rsidRPr="00006AA0">
        <w:rPr>
          <w:rFonts w:hint="eastAsia"/>
        </w:rPr>
        <w:t>查询出</w:t>
      </w:r>
      <w:r w:rsidRPr="00006AA0">
        <w:rPr>
          <w:rFonts w:hint="eastAsia"/>
        </w:rPr>
        <w:t>users</w:t>
      </w:r>
      <w:r w:rsidRPr="00006AA0">
        <w:rPr>
          <w:rFonts w:hint="eastAsia"/>
        </w:rPr>
        <w:t>第</w:t>
      </w:r>
      <w:r w:rsidRPr="00006AA0">
        <w:rPr>
          <w:rFonts w:hint="eastAsia"/>
        </w:rPr>
        <w:t>2</w:t>
      </w:r>
      <w:r w:rsidRPr="00006AA0">
        <w:rPr>
          <w:rFonts w:hint="eastAsia"/>
        </w:rPr>
        <w:t>条到第</w:t>
      </w:r>
      <w:r w:rsidRPr="00006AA0">
        <w:rPr>
          <w:rFonts w:hint="eastAsia"/>
        </w:rPr>
        <w:t>4</w:t>
      </w:r>
      <w:r w:rsidRPr="00006AA0">
        <w:rPr>
          <w:rFonts w:hint="eastAsia"/>
        </w:rPr>
        <w:t>条记录</w:t>
      </w:r>
    </w:p>
    <w:p w:rsidR="00B851AC" w:rsidRPr="00006AA0" w:rsidRDefault="00B851AC" w:rsidP="00B851AC">
      <w:pPr>
        <w:pStyle w:val="a7"/>
        <w:ind w:left="780" w:firstLineChars="0" w:firstLine="0"/>
      </w:pPr>
      <w:r w:rsidRPr="00006AA0">
        <w:t>select * from users limit 1,3;</w:t>
      </w:r>
    </w:p>
    <w:p w:rsidR="00B851AC" w:rsidRPr="00006AA0" w:rsidRDefault="00B851AC" w:rsidP="00B851AC">
      <w:pPr>
        <w:pStyle w:val="a7"/>
        <w:ind w:left="780" w:firstLineChars="0" w:firstLine="0"/>
        <w:rPr>
          <w:b/>
        </w:rPr>
      </w:pPr>
      <w:r w:rsidRPr="00006AA0">
        <w:rPr>
          <w:rFonts w:hint="eastAsia"/>
          <w:b/>
        </w:rPr>
        <w:t>Oracle</w:t>
      </w:r>
    </w:p>
    <w:p w:rsidR="00B851AC" w:rsidRPr="00006AA0" w:rsidRDefault="00B851AC" w:rsidP="00B851AC">
      <w:pPr>
        <w:pStyle w:val="a7"/>
        <w:ind w:left="780" w:firstLineChars="0" w:firstLine="0"/>
      </w:pPr>
      <w:r w:rsidRPr="00006AA0">
        <w:rPr>
          <w:rFonts w:hint="eastAsia"/>
        </w:rPr>
        <w:tab/>
      </w:r>
      <w:r w:rsidRPr="00006AA0">
        <w:rPr>
          <w:rFonts w:hint="eastAsia"/>
        </w:rPr>
        <w:t>方式一使用集合减运算</w:t>
      </w:r>
      <w:r w:rsidRPr="00006AA0">
        <w:rPr>
          <w:rFonts w:hint="eastAsia"/>
        </w:rPr>
        <w:t xml:space="preserve">: </w:t>
      </w:r>
      <w:r w:rsidRPr="00006AA0">
        <w:rPr>
          <w:rFonts w:hint="eastAsia"/>
        </w:rPr>
        <w:t>显示</w:t>
      </w:r>
      <w:r w:rsidRPr="00006AA0">
        <w:rPr>
          <w:rFonts w:hint="eastAsia"/>
        </w:rPr>
        <w:t>emp</w:t>
      </w:r>
      <w:r w:rsidRPr="00006AA0">
        <w:rPr>
          <w:rFonts w:hint="eastAsia"/>
        </w:rPr>
        <w:t>表中</w:t>
      </w:r>
      <w:r w:rsidRPr="00006AA0">
        <w:rPr>
          <w:rFonts w:hint="eastAsia"/>
        </w:rPr>
        <w:t>3-8</w:t>
      </w:r>
      <w:r w:rsidRPr="00006AA0">
        <w:rPr>
          <w:rFonts w:hint="eastAsia"/>
        </w:rPr>
        <w:t>条记录</w:t>
      </w:r>
    </w:p>
    <w:p w:rsidR="00B851AC" w:rsidRPr="00006AA0" w:rsidRDefault="00B851AC" w:rsidP="00B851AC">
      <w:pPr>
        <w:pStyle w:val="a7"/>
        <w:ind w:left="780" w:firstLineChars="0" w:firstLine="0"/>
      </w:pPr>
      <w:r w:rsidRPr="00006AA0">
        <w:lastRenderedPageBreak/>
        <w:t xml:space="preserve">select </w:t>
      </w:r>
      <w:proofErr w:type="spellStart"/>
      <w:r w:rsidRPr="00006AA0">
        <w:t>rownum</w:t>
      </w:r>
      <w:proofErr w:type="spellEnd"/>
      <w:r w:rsidRPr="00006AA0">
        <w:t xml:space="preserve"> "</w:t>
      </w:r>
      <w:r w:rsidRPr="00006AA0">
        <w:t>伪列</w:t>
      </w:r>
      <w:r w:rsidRPr="00006AA0">
        <w:t xml:space="preserve">",emp.* from emp where </w:t>
      </w:r>
      <w:proofErr w:type="spellStart"/>
      <w:r w:rsidRPr="00006AA0">
        <w:t>rownum</w:t>
      </w:r>
      <w:proofErr w:type="spellEnd"/>
      <w:r w:rsidRPr="00006AA0">
        <w:t>&lt;=8</w:t>
      </w:r>
    </w:p>
    <w:p w:rsidR="00B851AC" w:rsidRPr="00006AA0" w:rsidRDefault="00B851AC" w:rsidP="00B851AC">
      <w:pPr>
        <w:pStyle w:val="a7"/>
        <w:ind w:left="780" w:firstLineChars="0" w:firstLine="0"/>
      </w:pPr>
      <w:r w:rsidRPr="00006AA0">
        <w:t>minus</w:t>
      </w:r>
    </w:p>
    <w:p w:rsidR="00B851AC" w:rsidRPr="00006AA0" w:rsidRDefault="00B851AC" w:rsidP="00B851AC">
      <w:pPr>
        <w:pStyle w:val="a7"/>
        <w:ind w:left="780" w:firstLineChars="0" w:firstLine="0"/>
      </w:pPr>
      <w:r w:rsidRPr="00006AA0">
        <w:t xml:space="preserve">select </w:t>
      </w:r>
      <w:proofErr w:type="spellStart"/>
      <w:r w:rsidRPr="00006AA0">
        <w:t>rownum,emp</w:t>
      </w:r>
      <w:proofErr w:type="spellEnd"/>
      <w:r w:rsidRPr="00006AA0">
        <w:t xml:space="preserve">.* from emp where </w:t>
      </w:r>
      <w:proofErr w:type="spellStart"/>
      <w:r w:rsidRPr="00006AA0">
        <w:t>rownum</w:t>
      </w:r>
      <w:proofErr w:type="spellEnd"/>
      <w:r w:rsidRPr="00006AA0">
        <w:t>&lt;=2;</w:t>
      </w:r>
    </w:p>
    <w:p w:rsidR="00B851AC" w:rsidRPr="00006AA0" w:rsidRDefault="00B851AC" w:rsidP="00B851AC">
      <w:pPr>
        <w:pStyle w:val="a7"/>
        <w:ind w:left="780" w:firstLineChars="0" w:firstLine="0"/>
      </w:pPr>
      <w:r w:rsidRPr="00006AA0">
        <w:rPr>
          <w:rFonts w:hint="eastAsia"/>
        </w:rPr>
        <w:t>方式二：使用子查询，在</w:t>
      </w:r>
      <w:r w:rsidRPr="00006AA0">
        <w:rPr>
          <w:rFonts w:hint="eastAsia"/>
        </w:rPr>
        <w:t>from</w:t>
      </w:r>
      <w:r w:rsidRPr="00006AA0">
        <w:rPr>
          <w:rFonts w:hint="eastAsia"/>
        </w:rPr>
        <w:t>子句中使用，重点</w:t>
      </w:r>
    </w:p>
    <w:p w:rsidR="00B851AC" w:rsidRPr="00006AA0" w:rsidRDefault="00B851AC" w:rsidP="00B851AC">
      <w:pPr>
        <w:pStyle w:val="a7"/>
        <w:ind w:left="780" w:firstLineChars="0" w:firstLine="0"/>
      </w:pPr>
      <w:r w:rsidRPr="00006AA0">
        <w:t>select xx.*</w:t>
      </w:r>
    </w:p>
    <w:p w:rsidR="00B851AC" w:rsidRPr="00006AA0" w:rsidRDefault="00B851AC" w:rsidP="00B851AC">
      <w:pPr>
        <w:pStyle w:val="a7"/>
        <w:ind w:left="780" w:firstLineChars="0" w:firstLine="0"/>
      </w:pPr>
      <w:r w:rsidRPr="00006AA0">
        <w:t xml:space="preserve">from (select </w:t>
      </w:r>
      <w:proofErr w:type="spellStart"/>
      <w:r w:rsidRPr="00006AA0">
        <w:t>rownum</w:t>
      </w:r>
      <w:proofErr w:type="spellEnd"/>
      <w:r w:rsidRPr="00006AA0">
        <w:t xml:space="preserve"> </w:t>
      </w:r>
      <w:proofErr w:type="spellStart"/>
      <w:r w:rsidRPr="00006AA0">
        <w:t>ids,emp</w:t>
      </w:r>
      <w:proofErr w:type="spellEnd"/>
      <w:r w:rsidRPr="00006AA0">
        <w:t xml:space="preserve">.* from emp where </w:t>
      </w:r>
      <w:proofErr w:type="spellStart"/>
      <w:r w:rsidRPr="00006AA0">
        <w:t>rownum</w:t>
      </w:r>
      <w:proofErr w:type="spellEnd"/>
      <w:r w:rsidRPr="00006AA0">
        <w:t xml:space="preserve">&lt;=8) xx </w:t>
      </w:r>
    </w:p>
    <w:p w:rsidR="00B851AC" w:rsidRPr="00006AA0" w:rsidRDefault="00B851AC" w:rsidP="00B851AC">
      <w:pPr>
        <w:pStyle w:val="a7"/>
        <w:ind w:left="780" w:firstLineChars="0" w:firstLine="0"/>
      </w:pPr>
      <w:r w:rsidRPr="00006AA0">
        <w:t>where ids&gt;=3;</w:t>
      </w:r>
    </w:p>
    <w:p w:rsidR="00B851AC" w:rsidRPr="00006AA0" w:rsidRDefault="00B851AC" w:rsidP="00B851AC">
      <w:pPr>
        <w:pStyle w:val="a7"/>
        <w:ind w:left="780" w:firstLineChars="0" w:firstLine="0"/>
      </w:pPr>
      <w:r w:rsidRPr="00006AA0">
        <w:rPr>
          <w:rFonts w:hint="eastAsia"/>
        </w:rPr>
        <w:t>其中的</w:t>
      </w:r>
      <w:r w:rsidRPr="00006AA0">
        <w:rPr>
          <w:rFonts w:hint="eastAsia"/>
        </w:rPr>
        <w:t>xx</w:t>
      </w:r>
      <w:r w:rsidRPr="00006AA0">
        <w:rPr>
          <w:rFonts w:hint="eastAsia"/>
        </w:rPr>
        <w:t>是子查询结果表的别名</w:t>
      </w:r>
    </w:p>
    <w:p w:rsidR="00D468B0" w:rsidRPr="00AC3C6D" w:rsidRDefault="00D468B0" w:rsidP="00A40CCE">
      <w:pPr>
        <w:pStyle w:val="a7"/>
        <w:numPr>
          <w:ilvl w:val="0"/>
          <w:numId w:val="56"/>
        </w:numPr>
        <w:ind w:firstLineChars="0"/>
        <w:outlineLvl w:val="2"/>
        <w:rPr>
          <w:b/>
          <w:color w:val="FF0000"/>
        </w:rPr>
      </w:pPr>
      <w:r w:rsidRPr="00AC3C6D">
        <w:rPr>
          <w:b/>
          <w:color w:val="FF0000"/>
        </w:rPr>
        <w:t>常用</w:t>
      </w:r>
      <w:r w:rsidRPr="00AC3C6D">
        <w:rPr>
          <w:b/>
          <w:color w:val="FF0000"/>
        </w:rPr>
        <w:t>SQL</w:t>
      </w:r>
      <w:r w:rsidRPr="00AC3C6D">
        <w:rPr>
          <w:b/>
          <w:color w:val="FF0000"/>
        </w:rPr>
        <w:t>语句</w:t>
      </w:r>
    </w:p>
    <w:p w:rsidR="00B2056B" w:rsidRDefault="00D468B0" w:rsidP="00A40CCE">
      <w:pPr>
        <w:pStyle w:val="a7"/>
        <w:numPr>
          <w:ilvl w:val="0"/>
          <w:numId w:val="63"/>
        </w:numPr>
        <w:ind w:firstLineChars="0"/>
      </w:pPr>
      <w:r w:rsidRPr="004335DE">
        <w:t>创建数据库</w:t>
      </w:r>
      <w:r w:rsidRPr="004335DE">
        <w:t> </w:t>
      </w:r>
      <w:r w:rsidR="00B2056B">
        <w:br/>
        <w:t>CREATE DATABASE database-name;</w:t>
      </w:r>
    </w:p>
    <w:p w:rsidR="00D468B0" w:rsidRPr="004335DE" w:rsidRDefault="00D468B0" w:rsidP="00A40CCE">
      <w:pPr>
        <w:pStyle w:val="a7"/>
        <w:numPr>
          <w:ilvl w:val="0"/>
          <w:numId w:val="63"/>
        </w:numPr>
        <w:ind w:firstLineChars="0"/>
      </w:pPr>
      <w:r w:rsidRPr="004335DE">
        <w:t>删除数据库</w:t>
      </w:r>
      <w:r w:rsidRPr="004335DE">
        <w:t> </w:t>
      </w:r>
      <w:r w:rsidRPr="004335DE">
        <w:br/>
        <w:t>DROP DATABASE database-name;</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创建新表</w:t>
      </w:r>
      <w:r w:rsidRPr="004335DE">
        <w:t> </w:t>
      </w:r>
      <w:r w:rsidRPr="004335DE">
        <w:br/>
        <w:t>create table depart (</w:t>
      </w:r>
      <w:proofErr w:type="spellStart"/>
      <w:r w:rsidRPr="004335DE">
        <w:t>dept_id</w:t>
      </w:r>
      <w:proofErr w:type="spellEnd"/>
      <w:r w:rsidRPr="004335DE">
        <w:t> int(11) NOT NULL AUTO_INCREMENT, </w:t>
      </w:r>
      <w:r w:rsidRPr="004335DE">
        <w:br/>
      </w:r>
      <w:proofErr w:type="spellStart"/>
      <w:r w:rsidRPr="004335DE">
        <w:t>dept_name</w:t>
      </w:r>
      <w:proofErr w:type="spellEnd"/>
      <w:r w:rsidRPr="004335DE">
        <w:t> varchar(255) DEFAULT NULL, PRIMARY KEY (</w:t>
      </w:r>
      <w:proofErr w:type="spellStart"/>
      <w:r w:rsidRPr="004335DE">
        <w:t>dept_id</w:t>
      </w:r>
      <w:proofErr w:type="spellEnd"/>
      <w:r w:rsidRPr="004335DE">
        <w:t>)); </w:t>
      </w:r>
      <w:r w:rsidRPr="004335DE">
        <w:br/>
      </w:r>
      <w:r w:rsidRPr="004335DE">
        <w:t>根据已有的表创建新表：</w:t>
      </w:r>
      <w:r w:rsidRPr="004335DE">
        <w:t> </w:t>
      </w:r>
      <w:r w:rsidRPr="004335DE">
        <w:br/>
        <w:t xml:space="preserve">create table </w:t>
      </w:r>
      <w:proofErr w:type="spellStart"/>
      <w:r w:rsidRPr="004335DE">
        <w:t>tab_new</w:t>
      </w:r>
      <w:proofErr w:type="spellEnd"/>
      <w:r w:rsidRPr="004335DE">
        <w:t xml:space="preserve"> like </w:t>
      </w:r>
      <w:proofErr w:type="spellStart"/>
      <w:r w:rsidRPr="004335DE">
        <w:t>tab_old</w:t>
      </w:r>
      <w:proofErr w:type="spellEnd"/>
      <w:r w:rsidRPr="004335DE">
        <w:t xml:space="preserve"> (</w:t>
      </w:r>
      <w:r w:rsidRPr="004335DE">
        <w:t>使用旧表</w:t>
      </w:r>
      <w:r w:rsidRPr="004335DE">
        <w:t>B</w:t>
      </w:r>
      <w:r w:rsidRPr="004335DE">
        <w:t>创建新表</w:t>
      </w:r>
      <w:r w:rsidRPr="004335DE">
        <w:t>A) </w:t>
      </w:r>
      <w:r w:rsidRPr="004335DE">
        <w:br/>
      </w:r>
      <w:r w:rsidRPr="004335DE">
        <w:t>备注：此种方式在将表</w:t>
      </w:r>
      <w:r w:rsidRPr="004335DE">
        <w:t>B</w:t>
      </w:r>
      <w:r w:rsidRPr="004335DE">
        <w:t>复制到</w:t>
      </w:r>
      <w:r w:rsidRPr="004335DE">
        <w:t>A</w:t>
      </w:r>
      <w:r w:rsidRPr="004335DE">
        <w:t>时候会将表</w:t>
      </w:r>
      <w:r w:rsidRPr="004335DE">
        <w:t>B</w:t>
      </w:r>
      <w:r w:rsidRPr="004335DE">
        <w:t>完整的字段结构和索引复制到表</w:t>
      </w:r>
      <w:r w:rsidRPr="004335DE">
        <w:t>A</w:t>
      </w:r>
      <w:r w:rsidRPr="004335DE">
        <w:t>中来</w:t>
      </w:r>
      <w:r w:rsidRPr="004335DE">
        <w:t> </w:t>
      </w:r>
      <w:r w:rsidRPr="004335DE">
        <w:br/>
        <w:t xml:space="preserve">create table </w:t>
      </w:r>
      <w:proofErr w:type="spellStart"/>
      <w:r w:rsidRPr="004335DE">
        <w:t>tab_new</w:t>
      </w:r>
      <w:proofErr w:type="spellEnd"/>
      <w:r w:rsidRPr="004335DE">
        <w:t xml:space="preserve"> as select col1,col2… from </w:t>
      </w:r>
      <w:proofErr w:type="spellStart"/>
      <w:r w:rsidRPr="004335DE">
        <w:t>tab_old</w:t>
      </w:r>
      <w:proofErr w:type="spellEnd"/>
      <w:r w:rsidRPr="004335DE">
        <w:t xml:space="preserve"> definition only </w:t>
      </w:r>
      <w:r w:rsidRPr="004335DE">
        <w:br/>
      </w:r>
      <w:r w:rsidRPr="004335DE">
        <w:t>备注：此种方式只会将表</w:t>
      </w:r>
      <w:r w:rsidRPr="004335DE">
        <w:t>B</w:t>
      </w:r>
      <w:r w:rsidRPr="004335DE">
        <w:t>的字段结构复制到表</w:t>
      </w:r>
      <w:r w:rsidRPr="004335DE">
        <w:t>A</w:t>
      </w:r>
      <w:r w:rsidRPr="004335DE">
        <w:t>中来，但不会复制表</w:t>
      </w:r>
      <w:r w:rsidRPr="004335DE">
        <w:t>B</w:t>
      </w:r>
      <w:r w:rsidRPr="004335DE">
        <w:t>中的索引到表</w:t>
      </w:r>
      <w:r w:rsidRPr="004335DE">
        <w:t>A</w:t>
      </w:r>
      <w:r w:rsidRPr="004335DE">
        <w:t>中来。这种方式比较灵活可以在复制原表表结构的同时指定要复制哪些字段，并且自身复制表也可以根据需要增加字段结构。</w:t>
      </w:r>
      <w:r w:rsidRPr="004335DE">
        <w:t> </w:t>
      </w:r>
      <w:r w:rsidRPr="004335DE">
        <w:br/>
        <w:t xml:space="preserve">create table as select </w:t>
      </w:r>
      <w:r w:rsidRPr="004335DE">
        <w:t>会将原表中的数据完整复制一份，但表结构中的索引会丢失。</w:t>
      </w:r>
      <w:r w:rsidRPr="004335DE">
        <w:t> </w:t>
      </w:r>
      <w:r w:rsidRPr="004335DE">
        <w:br/>
        <w:t xml:space="preserve">create table like </w:t>
      </w:r>
      <w:r w:rsidRPr="004335DE">
        <w:t>只会完整复制原表的建表语句，但不会复制数据。</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删除新表</w:t>
      </w:r>
      <w:r w:rsidRPr="004335DE">
        <w:t> </w:t>
      </w:r>
      <w:r w:rsidRPr="004335DE">
        <w:br/>
        <w:t xml:space="preserve">drop table </w:t>
      </w:r>
      <w:proofErr w:type="spellStart"/>
      <w:r w:rsidRPr="004335DE">
        <w:t>tabname</w:t>
      </w:r>
      <w:proofErr w:type="spellEnd"/>
      <w:r w:rsidRPr="004335DE">
        <w:t>；</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增加一个列</w:t>
      </w:r>
      <w:r w:rsidRPr="004335DE">
        <w:t> </w:t>
      </w:r>
      <w:r w:rsidRPr="004335DE">
        <w:br/>
        <w:t xml:space="preserve">alter table </w:t>
      </w:r>
      <w:proofErr w:type="spellStart"/>
      <w:r w:rsidRPr="004335DE">
        <w:t>tabname</w:t>
      </w:r>
      <w:proofErr w:type="spellEnd"/>
      <w:r w:rsidRPr="004335DE">
        <w:t xml:space="preserve"> add column </w:t>
      </w:r>
      <w:proofErr w:type="spellStart"/>
      <w:r w:rsidRPr="004335DE">
        <w:t>column_name</w:t>
      </w:r>
      <w:proofErr w:type="spellEnd"/>
      <w:r w:rsidRPr="004335DE">
        <w:t xml:space="preserve"> type</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添加主键：</w:t>
      </w:r>
      <w:r w:rsidRPr="004335DE">
        <w:t xml:space="preserve"> Alter table </w:t>
      </w:r>
      <w:proofErr w:type="spellStart"/>
      <w:r w:rsidRPr="004335DE">
        <w:t>tabname</w:t>
      </w:r>
      <w:proofErr w:type="spellEnd"/>
      <w:r w:rsidRPr="004335DE">
        <w:t xml:space="preserve"> add primary key(col) </w:t>
      </w:r>
      <w:r w:rsidRPr="004335DE">
        <w:br/>
      </w:r>
      <w:r w:rsidRPr="004335DE">
        <w:t>删除主键：</w:t>
      </w:r>
      <w:r w:rsidRPr="004335DE">
        <w:t xml:space="preserve"> Alter table </w:t>
      </w:r>
      <w:proofErr w:type="spellStart"/>
      <w:r w:rsidRPr="004335DE">
        <w:t>tabname</w:t>
      </w:r>
      <w:proofErr w:type="spellEnd"/>
      <w:r w:rsidRPr="004335DE">
        <w:t xml:space="preserve"> drop primary key </w:t>
      </w:r>
      <w:r w:rsidRPr="004335DE">
        <w:br/>
      </w:r>
      <w:r w:rsidRPr="004335DE">
        <w:t>一个数据表只可以有一个主键，所以不存在删除某一列的主键</w:t>
      </w:r>
      <w:r w:rsidRPr="004335DE">
        <w:t>.</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创建索引：</w:t>
      </w:r>
      <w:r w:rsidRPr="004335DE">
        <w:t xml:space="preserve">create [unique] index </w:t>
      </w:r>
      <w:proofErr w:type="spellStart"/>
      <w:r w:rsidRPr="004335DE">
        <w:t>idxname</w:t>
      </w:r>
      <w:proofErr w:type="spellEnd"/>
      <w:r w:rsidRPr="004335DE">
        <w:t xml:space="preserve"> on </w:t>
      </w:r>
      <w:proofErr w:type="spellStart"/>
      <w:r w:rsidRPr="004335DE">
        <w:t>tabname</w:t>
      </w:r>
      <w:proofErr w:type="spellEnd"/>
      <w:r w:rsidRPr="004335DE">
        <w:t>(col….) </w:t>
      </w:r>
      <w:r w:rsidRPr="004335DE">
        <w:br/>
      </w:r>
      <w:r w:rsidRPr="004335DE">
        <w:t>删除索引：</w:t>
      </w:r>
      <w:r w:rsidRPr="004335DE">
        <w:t xml:space="preserve">drop index </w:t>
      </w:r>
      <w:proofErr w:type="spellStart"/>
      <w:r w:rsidRPr="004335DE">
        <w:t>idxname</w:t>
      </w:r>
      <w:proofErr w:type="spellEnd"/>
      <w:r w:rsidRPr="004335DE">
        <w:t> </w:t>
      </w:r>
      <w:r w:rsidRPr="004335DE">
        <w:br/>
      </w:r>
      <w:r w:rsidRPr="004335DE">
        <w:t>注：索引是不可更改的，想更改必须删除重新建。</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创建视图：</w:t>
      </w:r>
      <w:r w:rsidRPr="004335DE">
        <w:t xml:space="preserve">create view </w:t>
      </w:r>
      <w:proofErr w:type="spellStart"/>
      <w:r w:rsidRPr="004335DE">
        <w:t>viewname</w:t>
      </w:r>
      <w:proofErr w:type="spellEnd"/>
      <w:r w:rsidRPr="004335DE">
        <w:t xml:space="preserve"> as select statement </w:t>
      </w:r>
      <w:r w:rsidRPr="004335DE">
        <w:br/>
      </w:r>
      <w:r w:rsidRPr="004335DE">
        <w:t>删除视图：</w:t>
      </w:r>
      <w:r w:rsidRPr="004335DE">
        <w:t xml:space="preserve">drop view </w:t>
      </w:r>
      <w:proofErr w:type="spellStart"/>
      <w:r w:rsidRPr="004335DE">
        <w:t>viewname</w:t>
      </w:r>
      <w:proofErr w:type="spellEnd"/>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几个简单的基本的</w:t>
      </w:r>
      <w:proofErr w:type="spellStart"/>
      <w:r w:rsidRPr="004335DE">
        <w:t>sql</w:t>
      </w:r>
      <w:proofErr w:type="spellEnd"/>
      <w:r w:rsidRPr="004335DE">
        <w:t>语句</w:t>
      </w:r>
      <w:r w:rsidRPr="004335DE">
        <w:t> </w:t>
      </w:r>
      <w:r w:rsidRPr="004335DE">
        <w:br/>
      </w:r>
      <w:r w:rsidRPr="004335DE">
        <w:t>选择：</w:t>
      </w:r>
      <w:r w:rsidRPr="004335DE">
        <w:t xml:space="preserve">select * from table1 where </w:t>
      </w:r>
      <w:r w:rsidRPr="004335DE">
        <w:t>范围</w:t>
      </w:r>
      <w:r w:rsidRPr="004335DE">
        <w:t> </w:t>
      </w:r>
      <w:r w:rsidRPr="004335DE">
        <w:br/>
      </w:r>
      <w:r w:rsidRPr="004335DE">
        <w:t>插入：</w:t>
      </w:r>
      <w:r w:rsidRPr="004335DE">
        <w:t>insert into table1(field1,field2) values(value1,value2) </w:t>
      </w:r>
      <w:r w:rsidRPr="004335DE">
        <w:br/>
      </w:r>
      <w:r w:rsidRPr="004335DE">
        <w:t>删除：</w:t>
      </w:r>
      <w:r w:rsidRPr="004335DE">
        <w:t xml:space="preserve">delete from table1 where </w:t>
      </w:r>
      <w:r w:rsidRPr="004335DE">
        <w:t>范围</w:t>
      </w:r>
      <w:r w:rsidRPr="004335DE">
        <w:t> </w:t>
      </w:r>
      <w:r w:rsidRPr="004335DE">
        <w:br/>
      </w:r>
      <w:r w:rsidRPr="004335DE">
        <w:t>更新：</w:t>
      </w:r>
      <w:r w:rsidRPr="004335DE">
        <w:t xml:space="preserve">update table1 set field1=value1 where </w:t>
      </w:r>
      <w:r w:rsidRPr="004335DE">
        <w:t>范围</w:t>
      </w:r>
      <w:r w:rsidRPr="004335DE">
        <w:t> </w:t>
      </w:r>
      <w:r w:rsidRPr="004335DE">
        <w:br/>
      </w:r>
      <w:r w:rsidRPr="004335DE">
        <w:t>查找：</w:t>
      </w:r>
      <w:r w:rsidRPr="004335DE">
        <w:t>select * from table1 wh</w:t>
      </w:r>
      <w:r>
        <w:t xml:space="preserve">ere field1 like ’%value1%’ </w:t>
      </w:r>
      <w:r w:rsidRPr="004335DE">
        <w:br/>
      </w:r>
      <w:r w:rsidRPr="004335DE">
        <w:t>排序：</w:t>
      </w:r>
      <w:r w:rsidRPr="004335DE">
        <w:t>select * from table1 order by field1,field2 [desc] </w:t>
      </w:r>
      <w:r w:rsidRPr="004335DE">
        <w:br/>
      </w:r>
      <w:r w:rsidRPr="004335DE">
        <w:lastRenderedPageBreak/>
        <w:t>desc</w:t>
      </w:r>
      <w:r w:rsidRPr="004335DE">
        <w:t>：降序，</w:t>
      </w:r>
      <w:proofErr w:type="spellStart"/>
      <w:r w:rsidRPr="004335DE">
        <w:t>asc</w:t>
      </w:r>
      <w:proofErr w:type="spellEnd"/>
      <w:r w:rsidRPr="004335DE">
        <w:t>：升序</w:t>
      </w:r>
      <w:r w:rsidRPr="004335DE">
        <w:t> </w:t>
      </w:r>
      <w:r w:rsidRPr="004335DE">
        <w:br/>
      </w:r>
      <w:r w:rsidRPr="004335DE">
        <w:t>总数：</w:t>
      </w:r>
      <w:r w:rsidRPr="004335DE">
        <w:t xml:space="preserve">select count as </w:t>
      </w:r>
      <w:proofErr w:type="spellStart"/>
      <w:r w:rsidRPr="004335DE">
        <w:t>totalcount</w:t>
      </w:r>
      <w:proofErr w:type="spellEnd"/>
      <w:r w:rsidRPr="004335DE">
        <w:t xml:space="preserve"> from table1 </w:t>
      </w:r>
      <w:r w:rsidRPr="004335DE">
        <w:br/>
      </w:r>
      <w:r w:rsidRPr="004335DE">
        <w:t>求和：</w:t>
      </w:r>
      <w:r w:rsidRPr="004335DE">
        <w:t xml:space="preserve">select sum(field1) as </w:t>
      </w:r>
      <w:proofErr w:type="spellStart"/>
      <w:r w:rsidRPr="004335DE">
        <w:t>sumvalue</w:t>
      </w:r>
      <w:proofErr w:type="spellEnd"/>
      <w:r w:rsidRPr="004335DE">
        <w:t xml:space="preserve"> from table1 </w:t>
      </w:r>
      <w:r w:rsidRPr="004335DE">
        <w:br/>
      </w:r>
      <w:r w:rsidRPr="004335DE">
        <w:t>平均：</w:t>
      </w:r>
      <w:r w:rsidRPr="004335DE">
        <w:t xml:space="preserve">select avg(field1) as </w:t>
      </w:r>
      <w:proofErr w:type="spellStart"/>
      <w:r w:rsidRPr="004335DE">
        <w:t>avgvalue</w:t>
      </w:r>
      <w:proofErr w:type="spellEnd"/>
      <w:r w:rsidRPr="004335DE">
        <w:t xml:space="preserve"> from table1 </w:t>
      </w:r>
      <w:r w:rsidRPr="004335DE">
        <w:br/>
      </w:r>
      <w:r w:rsidRPr="004335DE">
        <w:t>最大：</w:t>
      </w:r>
      <w:r w:rsidRPr="004335DE">
        <w:t xml:space="preserve">select max(field1) as </w:t>
      </w:r>
      <w:proofErr w:type="spellStart"/>
      <w:r w:rsidRPr="004335DE">
        <w:t>maxvalue</w:t>
      </w:r>
      <w:proofErr w:type="spellEnd"/>
      <w:r w:rsidRPr="004335DE">
        <w:t xml:space="preserve"> from table1 </w:t>
      </w:r>
      <w:r w:rsidRPr="004335DE">
        <w:br/>
      </w:r>
      <w:r w:rsidRPr="004335DE">
        <w:t>最小：</w:t>
      </w:r>
      <w:r w:rsidRPr="004335DE">
        <w:t xml:space="preserve">select min(field1) as </w:t>
      </w:r>
      <w:proofErr w:type="spellStart"/>
      <w:r w:rsidRPr="004335DE">
        <w:t>minvalue</w:t>
      </w:r>
      <w:proofErr w:type="spellEnd"/>
      <w:r w:rsidRPr="004335DE">
        <w:t xml:space="preserve"> from table1</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分组</w:t>
      </w:r>
      <w:r w:rsidRPr="004335DE">
        <w:t>:Group by: </w:t>
      </w:r>
      <w:r w:rsidRPr="004335DE">
        <w:br/>
      </w:r>
      <w:r w:rsidRPr="004335DE">
        <w:t>一张表，一旦分组完成后，查询后只能得到组相关的信息。</w:t>
      </w:r>
      <w:r w:rsidRPr="004335DE">
        <w:t> </w:t>
      </w:r>
      <w:r w:rsidRPr="004335DE">
        <w:br/>
      </w:r>
      <w:r w:rsidRPr="004335DE">
        <w:t>组相关的信息：（统计信息）</w:t>
      </w:r>
      <w:r w:rsidRPr="004335DE">
        <w:t xml:space="preserve"> </w:t>
      </w:r>
      <w:proofErr w:type="spellStart"/>
      <w:r w:rsidRPr="004335DE">
        <w:t>count,sum,max,min,avg</w:t>
      </w:r>
      <w:proofErr w:type="spellEnd"/>
      <w:r w:rsidRPr="004335DE">
        <w:t xml:space="preserve"> </w:t>
      </w:r>
      <w:r w:rsidRPr="004335DE">
        <w:t>分组的标准</w:t>
      </w:r>
      <w:r w:rsidRPr="004335DE">
        <w:t>)</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复制表</w:t>
      </w:r>
      <w:r w:rsidRPr="004335DE">
        <w:t>select * into b from a where 1&lt;&gt;1</w:t>
      </w:r>
      <w:r w:rsidRPr="004335DE">
        <w:t>（仅用于</w:t>
      </w:r>
      <w:proofErr w:type="spellStart"/>
      <w:r w:rsidRPr="004335DE">
        <w:t>SQlServer</w:t>
      </w:r>
      <w:proofErr w:type="spellEnd"/>
      <w:r w:rsidRPr="004335DE">
        <w:t>）</w:t>
      </w:r>
      <w:r w:rsidR="00B416E6">
        <w:t> </w:t>
      </w:r>
    </w:p>
    <w:p w:rsidR="00B416E6" w:rsidRDefault="00D468B0" w:rsidP="00A40CCE">
      <w:pPr>
        <w:widowControl/>
        <w:numPr>
          <w:ilvl w:val="0"/>
          <w:numId w:val="63"/>
        </w:numPr>
        <w:shd w:val="clear" w:color="auto" w:fill="FFFFFF"/>
        <w:spacing w:before="100" w:beforeAutospacing="1" w:after="100" w:afterAutospacing="1"/>
        <w:jc w:val="left"/>
      </w:pPr>
      <w:r w:rsidRPr="004335DE">
        <w:t>子查询</w:t>
      </w:r>
      <w:r w:rsidRPr="004335DE">
        <w:t>(</w:t>
      </w:r>
      <w:r w:rsidRPr="004335DE">
        <w:t>表名</w:t>
      </w:r>
      <w:r w:rsidRPr="004335DE">
        <w:t>1</w:t>
      </w:r>
      <w:r w:rsidRPr="004335DE">
        <w:t>：</w:t>
      </w:r>
      <w:r w:rsidRPr="004335DE">
        <w:t xml:space="preserve">a </w:t>
      </w:r>
      <w:r w:rsidRPr="004335DE">
        <w:t>表名</w:t>
      </w:r>
      <w:r w:rsidRPr="004335DE">
        <w:t>2</w:t>
      </w:r>
      <w:r w:rsidRPr="004335DE">
        <w:t>：</w:t>
      </w:r>
      <w:r w:rsidRPr="004335DE">
        <w:t>b)</w:t>
      </w:r>
      <w:r w:rsidR="0036175E">
        <w:rPr>
          <w:rFonts w:hint="eastAsia"/>
        </w:rPr>
        <w:t xml:space="preserve"> </w:t>
      </w:r>
      <w:r w:rsidR="0036175E" w:rsidRPr="004335DE">
        <w:t xml:space="preserve">select </w:t>
      </w:r>
      <w:proofErr w:type="spellStart"/>
      <w:r w:rsidR="0036175E" w:rsidRPr="004335DE">
        <w:t>a,b,c</w:t>
      </w:r>
      <w:proofErr w:type="spellEnd"/>
      <w:r w:rsidR="0036175E" w:rsidRPr="004335DE">
        <w:t xml:space="preserve"> from a where a IN (select d from b ) </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显示文章、提交人和最后回复时间</w:t>
      </w:r>
      <w:r w:rsidRPr="004335DE">
        <w:t> </w:t>
      </w:r>
      <w:r w:rsidRPr="004335DE">
        <w:br/>
        <w:t xml:space="preserve">select </w:t>
      </w:r>
      <w:proofErr w:type="spellStart"/>
      <w:r w:rsidRPr="004335DE">
        <w:t>a.title,a.username,b.adddate</w:t>
      </w:r>
      <w:proofErr w:type="spellEnd"/>
      <w:r w:rsidRPr="004335DE">
        <w:t xml:space="preserve"> from table a,(select max(</w:t>
      </w:r>
      <w:proofErr w:type="spellStart"/>
      <w:r w:rsidRPr="004335DE">
        <w:t>adddate</w:t>
      </w:r>
      <w:proofErr w:type="spellEnd"/>
      <w:r w:rsidRPr="004335DE">
        <w:t xml:space="preserve">) </w:t>
      </w:r>
      <w:proofErr w:type="spellStart"/>
      <w:r w:rsidRPr="004335DE">
        <w:t>adddate</w:t>
      </w:r>
      <w:proofErr w:type="spellEnd"/>
      <w:r w:rsidRPr="004335DE">
        <w:t xml:space="preserve"> from table where </w:t>
      </w:r>
      <w:proofErr w:type="spellStart"/>
      <w:r w:rsidRPr="004335DE">
        <w:t>table.title</w:t>
      </w:r>
      <w:proofErr w:type="spellEnd"/>
      <w:r w:rsidRPr="004335DE">
        <w:t>=</w:t>
      </w:r>
      <w:proofErr w:type="spellStart"/>
      <w:r w:rsidRPr="004335DE">
        <w:t>a.title</w:t>
      </w:r>
      <w:proofErr w:type="spellEnd"/>
      <w:r w:rsidRPr="004335DE">
        <w:t>) b</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视图查询</w:t>
      </w:r>
      <w:r w:rsidRPr="004335DE">
        <w:t>(</w:t>
      </w:r>
      <w:r w:rsidRPr="004335DE">
        <w:t>表名</w:t>
      </w:r>
      <w:r w:rsidRPr="004335DE">
        <w:t>1</w:t>
      </w:r>
      <w:r w:rsidRPr="004335DE">
        <w:t>：</w:t>
      </w:r>
      <w:r w:rsidRPr="004335DE">
        <w:t>a ) </w:t>
      </w:r>
      <w:r w:rsidRPr="004335DE">
        <w:br/>
        <w:t xml:space="preserve">select * from (SELECT </w:t>
      </w:r>
      <w:proofErr w:type="spellStart"/>
      <w:r w:rsidRPr="004335DE">
        <w:t>a,b,c</w:t>
      </w:r>
      <w:proofErr w:type="spellEnd"/>
      <w:r w:rsidRPr="004335DE">
        <w:t xml:space="preserve"> FROM a) T where </w:t>
      </w:r>
      <w:proofErr w:type="spellStart"/>
      <w:r w:rsidRPr="004335DE">
        <w:t>t.a</w:t>
      </w:r>
      <w:proofErr w:type="spellEnd"/>
      <w:r w:rsidRPr="004335DE">
        <w:t xml:space="preserve"> &gt; 1;</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between</w:t>
      </w:r>
      <w:r w:rsidRPr="004335DE">
        <w:t>的用法</w:t>
      </w:r>
      <w:r w:rsidRPr="004335DE">
        <w:t>,between</w:t>
      </w:r>
      <w:r w:rsidRPr="004335DE">
        <w:t>限制查询数据范围时包括了边界值</w:t>
      </w:r>
      <w:r w:rsidRPr="004335DE">
        <w:t>,not between</w:t>
      </w:r>
      <w:r w:rsidRPr="004335DE">
        <w:t>不包括</w:t>
      </w:r>
      <w:r w:rsidRPr="004335DE">
        <w:t> </w:t>
      </w:r>
      <w:r w:rsidRPr="004335DE">
        <w:br/>
        <w:t>select * from table1 where time between time1 and time2 </w:t>
      </w:r>
      <w:r w:rsidRPr="004335DE">
        <w:br/>
        <w:t xml:space="preserve">select </w:t>
      </w:r>
      <w:proofErr w:type="spellStart"/>
      <w:r w:rsidRPr="004335DE">
        <w:t>a,b,c</w:t>
      </w:r>
      <w:proofErr w:type="spellEnd"/>
      <w:r w:rsidRPr="004335DE">
        <w:t xml:space="preserve">, from table1 where a not between </w:t>
      </w:r>
      <w:r w:rsidRPr="004335DE">
        <w:t>数值</w:t>
      </w:r>
      <w:r w:rsidRPr="004335DE">
        <w:t xml:space="preserve">1 and </w:t>
      </w:r>
      <w:r w:rsidRPr="004335DE">
        <w:t>数值</w:t>
      </w:r>
      <w:r w:rsidRPr="004335DE">
        <w:t>2</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 xml:space="preserve">in </w:t>
      </w:r>
      <w:r w:rsidRPr="004335DE">
        <w:t>的使用方法</w:t>
      </w:r>
      <w:r w:rsidRPr="004335DE">
        <w:t> </w:t>
      </w:r>
      <w:r w:rsidRPr="004335DE">
        <w:br/>
        <w:t>select * from table1 where a [not] in (‘</w:t>
      </w:r>
      <w:r w:rsidRPr="004335DE">
        <w:t>值</w:t>
      </w:r>
      <w:r w:rsidRPr="004335DE">
        <w:t>1’,’</w:t>
      </w:r>
      <w:r w:rsidRPr="004335DE">
        <w:t>值</w:t>
      </w:r>
      <w:r w:rsidRPr="004335DE">
        <w:t>2’,’</w:t>
      </w:r>
      <w:r w:rsidRPr="004335DE">
        <w:t>值</w:t>
      </w:r>
      <w:r w:rsidRPr="004335DE">
        <w:t>4’,’</w:t>
      </w:r>
      <w:r w:rsidRPr="004335DE">
        <w:t>值</w:t>
      </w:r>
      <w:r w:rsidRPr="004335DE">
        <w:t>6’)</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两张关联表，删除主表中已经在副表中没有的信息</w:t>
      </w:r>
      <w:r w:rsidRPr="004335DE">
        <w:t> </w:t>
      </w:r>
      <w:r w:rsidRPr="004335DE">
        <w:br/>
        <w:t>delete from table1 where not exists ( select * from table2 where table1.field1=table2.field1 )</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日程安排提前五分钟提醒</w:t>
      </w:r>
      <w:r w:rsidRPr="004335DE">
        <w:t> </w:t>
      </w:r>
      <w:r w:rsidRPr="004335DE">
        <w:br/>
        <w:t xml:space="preserve">SQL: select * from </w:t>
      </w:r>
      <w:r w:rsidRPr="004335DE">
        <w:t>日程安排</w:t>
      </w:r>
      <w:r w:rsidRPr="004335DE">
        <w:t xml:space="preserve"> where </w:t>
      </w:r>
      <w:proofErr w:type="spellStart"/>
      <w:r w:rsidRPr="004335DE">
        <w:t>datediff</w:t>
      </w:r>
      <w:proofErr w:type="spellEnd"/>
      <w:r w:rsidRPr="004335DE">
        <w:t>(‘</w:t>
      </w:r>
      <w:proofErr w:type="spellStart"/>
      <w:r w:rsidRPr="004335DE">
        <w:t>minute’,f</w:t>
      </w:r>
      <w:proofErr w:type="spellEnd"/>
      <w:r w:rsidRPr="004335DE">
        <w:t>开始时间</w:t>
      </w:r>
      <w:r w:rsidRPr="004335DE">
        <w:t>,</w:t>
      </w:r>
      <w:proofErr w:type="spellStart"/>
      <w:r w:rsidRPr="004335DE">
        <w:t>getdate</w:t>
      </w:r>
      <w:proofErr w:type="spellEnd"/>
      <w:r w:rsidRPr="004335DE">
        <w:t>())&gt;5</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前</w:t>
      </w:r>
      <w:r w:rsidRPr="004335DE">
        <w:t>10</w:t>
      </w:r>
      <w:r w:rsidRPr="004335DE">
        <w:t>条记录</w:t>
      </w:r>
      <w:r w:rsidRPr="004335DE">
        <w:t> </w:t>
      </w:r>
      <w:r w:rsidRPr="004335DE">
        <w:br/>
        <w:t xml:space="preserve">select top 10 * form table1 where </w:t>
      </w:r>
      <w:r w:rsidRPr="004335DE">
        <w:t>范围</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选择在每一组</w:t>
      </w:r>
      <w:r w:rsidRPr="004335DE">
        <w:t>b</w:t>
      </w:r>
      <w:r w:rsidRPr="004335DE">
        <w:t>值相同的数据中对应的</w:t>
      </w:r>
      <w:r w:rsidRPr="004335DE">
        <w:t>a</w:t>
      </w:r>
      <w:r w:rsidRPr="004335DE">
        <w:t>最大的记录的所有信息</w:t>
      </w:r>
      <w:r w:rsidRPr="004335DE">
        <w:t>(</w:t>
      </w:r>
      <w:r w:rsidRPr="004335DE">
        <w:t>类似这样的用法可以用于论坛每月排行榜</w:t>
      </w:r>
      <w:r w:rsidRPr="004335DE">
        <w:t>,</w:t>
      </w:r>
      <w:r w:rsidRPr="004335DE">
        <w:t>每月热销产品分析</w:t>
      </w:r>
      <w:r w:rsidRPr="004335DE">
        <w:t>,</w:t>
      </w:r>
      <w:r w:rsidRPr="004335DE">
        <w:t>按科目成绩排名</w:t>
      </w:r>
      <w:r w:rsidRPr="004335DE">
        <w:t>,</w:t>
      </w:r>
      <w:r w:rsidRPr="004335DE">
        <w:t>等等</w:t>
      </w:r>
      <w:r w:rsidRPr="004335DE">
        <w:t>.) </w:t>
      </w:r>
      <w:r w:rsidRPr="004335DE">
        <w:br/>
        <w:t xml:space="preserve">select </w:t>
      </w:r>
      <w:proofErr w:type="spellStart"/>
      <w:r w:rsidRPr="004335DE">
        <w:t>a,b,c</w:t>
      </w:r>
      <w:proofErr w:type="spellEnd"/>
      <w:r w:rsidRPr="004335DE">
        <w:t xml:space="preserve"> from </w:t>
      </w:r>
      <w:proofErr w:type="spellStart"/>
      <w:r w:rsidRPr="004335DE">
        <w:t>tablename</w:t>
      </w:r>
      <w:proofErr w:type="spellEnd"/>
      <w:r w:rsidRPr="004335DE">
        <w:t xml:space="preserve"> ta where a=(select max(a) from </w:t>
      </w:r>
      <w:proofErr w:type="spellStart"/>
      <w:r w:rsidRPr="004335DE">
        <w:t>tablename</w:t>
      </w:r>
      <w:proofErr w:type="spellEnd"/>
      <w:r w:rsidRPr="004335DE">
        <w:t xml:space="preserve"> tb where </w:t>
      </w:r>
      <w:proofErr w:type="spellStart"/>
      <w:r w:rsidRPr="004335DE">
        <w:t>tb.b</w:t>
      </w:r>
      <w:proofErr w:type="spellEnd"/>
      <w:r w:rsidRPr="004335DE">
        <w:t>=</w:t>
      </w:r>
      <w:proofErr w:type="spellStart"/>
      <w:r w:rsidRPr="004335DE">
        <w:t>ta.b</w:t>
      </w:r>
      <w:proofErr w:type="spellEnd"/>
      <w:r w:rsidRPr="004335DE">
        <w:t>)</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包括所有在</w:t>
      </w:r>
      <w:r w:rsidRPr="004335DE">
        <w:t xml:space="preserve"> </w:t>
      </w:r>
      <w:proofErr w:type="spellStart"/>
      <w:r w:rsidRPr="004335DE">
        <w:t>TableA</w:t>
      </w:r>
      <w:proofErr w:type="spellEnd"/>
      <w:r w:rsidRPr="004335DE">
        <w:t xml:space="preserve"> </w:t>
      </w:r>
      <w:r w:rsidRPr="004335DE">
        <w:t>中但不在</w:t>
      </w:r>
      <w:r w:rsidRPr="004335DE">
        <w:t xml:space="preserve"> </w:t>
      </w:r>
      <w:proofErr w:type="spellStart"/>
      <w:r w:rsidRPr="004335DE">
        <w:t>TableB</w:t>
      </w:r>
      <w:proofErr w:type="spellEnd"/>
      <w:r w:rsidRPr="004335DE">
        <w:t>和</w:t>
      </w:r>
      <w:proofErr w:type="spellStart"/>
      <w:r w:rsidRPr="004335DE">
        <w:t>TableC</w:t>
      </w:r>
      <w:proofErr w:type="spellEnd"/>
      <w:r w:rsidRPr="004335DE">
        <w:t xml:space="preserve"> </w:t>
      </w:r>
      <w:r w:rsidRPr="004335DE">
        <w:t>中的行并消除所有重复行而派生出一个结果表</w:t>
      </w:r>
      <w:r w:rsidRPr="004335DE">
        <w:t> </w:t>
      </w:r>
      <w:r w:rsidRPr="004335DE">
        <w:br/>
        <w:t xml:space="preserve">(select a from </w:t>
      </w:r>
      <w:proofErr w:type="spellStart"/>
      <w:r w:rsidRPr="004335DE">
        <w:t>tableA</w:t>
      </w:r>
      <w:proofErr w:type="spellEnd"/>
      <w:r w:rsidRPr="004335DE">
        <w:t xml:space="preserve"> ) except (select a from </w:t>
      </w:r>
      <w:proofErr w:type="spellStart"/>
      <w:r w:rsidRPr="004335DE">
        <w:t>tableB</w:t>
      </w:r>
      <w:proofErr w:type="spellEnd"/>
      <w:r w:rsidRPr="004335DE">
        <w:t xml:space="preserve">) except (select a from </w:t>
      </w:r>
      <w:proofErr w:type="spellStart"/>
      <w:r w:rsidRPr="004335DE">
        <w:t>tableC</w:t>
      </w:r>
      <w:proofErr w:type="spellEnd"/>
      <w:r w:rsidRPr="004335DE">
        <w:t>)</w:t>
      </w:r>
    </w:p>
    <w:p w:rsidR="00D468B0" w:rsidRPr="004335DE" w:rsidRDefault="00D468B0" w:rsidP="00A40CCE">
      <w:pPr>
        <w:widowControl/>
        <w:numPr>
          <w:ilvl w:val="0"/>
          <w:numId w:val="63"/>
        </w:numPr>
        <w:shd w:val="clear" w:color="auto" w:fill="FFFFFF"/>
        <w:spacing w:before="100" w:beforeAutospacing="1" w:after="100" w:afterAutospacing="1"/>
        <w:jc w:val="left"/>
      </w:pPr>
      <w:r w:rsidRPr="004335DE">
        <w:t>随机取出</w:t>
      </w:r>
      <w:r w:rsidRPr="004335DE">
        <w:t>10</w:t>
      </w:r>
      <w:r w:rsidRPr="004335DE">
        <w:t>条数据</w:t>
      </w:r>
      <w:r w:rsidR="002E4769">
        <w:t> </w:t>
      </w:r>
      <w:r w:rsidR="002E4769">
        <w:rPr>
          <w:rFonts w:hint="eastAsia"/>
        </w:rPr>
        <w:t xml:space="preserve"> </w:t>
      </w:r>
      <w:r w:rsidRPr="004335DE">
        <w:t xml:space="preserve">select top 10 * from </w:t>
      </w:r>
      <w:proofErr w:type="spellStart"/>
      <w:r w:rsidRPr="004335DE">
        <w:t>tablename</w:t>
      </w:r>
      <w:proofErr w:type="spellEnd"/>
      <w:r w:rsidRPr="004335DE">
        <w:t xml:space="preserve"> order by </w:t>
      </w:r>
      <w:proofErr w:type="spellStart"/>
      <w:r w:rsidRPr="004335DE">
        <w:t>newid</w:t>
      </w:r>
      <w:proofErr w:type="spellEnd"/>
      <w:r w:rsidRPr="004335DE">
        <w:t>()</w:t>
      </w:r>
    </w:p>
    <w:p w:rsidR="00BD6F7E" w:rsidRPr="001407F9" w:rsidRDefault="00E60991" w:rsidP="00A40CCE">
      <w:pPr>
        <w:pStyle w:val="a7"/>
        <w:numPr>
          <w:ilvl w:val="0"/>
          <w:numId w:val="54"/>
        </w:numPr>
        <w:ind w:firstLineChars="0"/>
        <w:outlineLvl w:val="1"/>
        <w:rPr>
          <w:b/>
        </w:rPr>
      </w:pPr>
      <w:r w:rsidRPr="001407F9">
        <w:rPr>
          <w:rFonts w:hint="eastAsia"/>
          <w:b/>
        </w:rPr>
        <w:t>优化</w:t>
      </w:r>
    </w:p>
    <w:p w:rsidR="00667FCA" w:rsidRPr="00667FCA" w:rsidRDefault="00667FCA" w:rsidP="00667FCA">
      <w:pPr>
        <w:pStyle w:val="a7"/>
        <w:numPr>
          <w:ilvl w:val="0"/>
          <w:numId w:val="58"/>
        </w:numPr>
        <w:ind w:firstLineChars="0"/>
        <w:outlineLvl w:val="2"/>
        <w:rPr>
          <w:b/>
          <w:color w:val="FF0000"/>
        </w:rPr>
      </w:pPr>
      <w:r w:rsidRPr="00667FCA">
        <w:rPr>
          <w:rFonts w:hint="eastAsia"/>
          <w:color w:val="FF0000"/>
        </w:rPr>
        <w:t>数据库设计</w:t>
      </w:r>
    </w:p>
    <w:p w:rsidR="00667FCA" w:rsidRPr="00667FCA" w:rsidRDefault="00667FCA" w:rsidP="00667FCA">
      <w:pPr>
        <w:pStyle w:val="a7"/>
        <w:ind w:left="1260" w:firstLineChars="0" w:firstLine="0"/>
        <w:rPr>
          <w:lang w:val="en-GB"/>
        </w:rPr>
      </w:pPr>
      <w:r w:rsidRPr="00667FCA">
        <w:rPr>
          <w:rFonts w:hint="eastAsia"/>
        </w:rPr>
        <w:t>1.</w:t>
      </w:r>
      <w:r w:rsidRPr="00667FCA">
        <w:rPr>
          <w:rFonts w:hint="eastAsia"/>
        </w:rPr>
        <w:t>根据业务需求，将表与表之间的关系可以分类</w:t>
      </w:r>
      <w:r w:rsidRPr="00667FCA">
        <w:rPr>
          <w:rFonts w:hint="eastAsia"/>
        </w:rPr>
        <w:t>3</w:t>
      </w:r>
      <w:r w:rsidRPr="00667FCA">
        <w:rPr>
          <w:rFonts w:hint="eastAsia"/>
        </w:rPr>
        <w:t>大类，分别是一对一，一对多和多对多。在一对一设计时候我们即可以设计成一张表，也可以把一张表中不常用的大字段切分到单独的一张子表中通过一对一主键关联进行连接。如商品表可以将商品的基本信息和商品的描述分为两张表，通过一对一主键关联来建立关联关系。当表与表之间的关系是一对多时通常需要建立两张表并通过主外键进行关联而外键在多的一端。如果表与表之间的关系是多对多则需要通过中间表进行关联。</w:t>
      </w:r>
    </w:p>
    <w:p w:rsidR="00667FCA" w:rsidRPr="00667FCA" w:rsidRDefault="00667FCA" w:rsidP="00667FCA">
      <w:pPr>
        <w:pStyle w:val="a7"/>
        <w:ind w:left="1260" w:firstLineChars="0" w:firstLine="0"/>
      </w:pPr>
      <w:r w:rsidRPr="00667FCA">
        <w:rPr>
          <w:rFonts w:hint="eastAsia"/>
        </w:rPr>
        <w:t>2.</w:t>
      </w:r>
      <w:r w:rsidRPr="00667FCA">
        <w:rPr>
          <w:rFonts w:hint="eastAsia"/>
        </w:rPr>
        <w:t>遵守数据库设计的三范式。</w:t>
      </w:r>
    </w:p>
    <w:p w:rsidR="00667FCA" w:rsidRPr="00667FCA" w:rsidRDefault="00667FCA" w:rsidP="00667FCA">
      <w:pPr>
        <w:pStyle w:val="a7"/>
        <w:ind w:left="1260" w:firstLineChars="0" w:firstLine="0"/>
      </w:pPr>
      <w:r w:rsidRPr="00667FCA">
        <w:rPr>
          <w:rFonts w:hint="eastAsia"/>
        </w:rPr>
        <w:t>第一范式（</w:t>
      </w:r>
      <w:r w:rsidRPr="00667FCA">
        <w:rPr>
          <w:rFonts w:hint="eastAsia"/>
        </w:rPr>
        <w:t>1NF</w:t>
      </w:r>
      <w:r w:rsidRPr="00667FCA">
        <w:rPr>
          <w:rFonts w:hint="eastAsia"/>
        </w:rPr>
        <w:t>）：强调的是列的原子性，即列不能够再分成其他几列。</w:t>
      </w:r>
    </w:p>
    <w:p w:rsidR="00667FCA" w:rsidRPr="00667FCA" w:rsidRDefault="00667FCA" w:rsidP="00667FCA">
      <w:pPr>
        <w:pStyle w:val="a7"/>
        <w:ind w:left="1260" w:firstLineChars="0" w:firstLine="0"/>
      </w:pPr>
      <w:r w:rsidRPr="00667FCA">
        <w:rPr>
          <w:rFonts w:hint="eastAsia"/>
        </w:rPr>
        <w:lastRenderedPageBreak/>
        <w:t>第二范式（</w:t>
      </w:r>
      <w:r w:rsidRPr="00667FCA">
        <w:rPr>
          <w:rFonts w:hint="eastAsia"/>
        </w:rPr>
        <w:t>2NF</w:t>
      </w:r>
      <w:r w:rsidRPr="00667FCA">
        <w:rPr>
          <w:rFonts w:hint="eastAsia"/>
        </w:rPr>
        <w:t>）</w:t>
      </w:r>
      <w:r w:rsidRPr="00667FCA">
        <w:rPr>
          <w:rFonts w:hint="eastAsia"/>
        </w:rPr>
        <w:t xml:space="preserve">: </w:t>
      </w:r>
      <w:r w:rsidRPr="00667FCA">
        <w:rPr>
          <w:rFonts w:hint="eastAsia"/>
        </w:rPr>
        <w:t>首先是满足第一范式，另外包含两部分内容，一是表必须有一个主键；二是没有包含在主键中的列必须完全依赖于主键，而不是部分依赖。</w:t>
      </w:r>
    </w:p>
    <w:p w:rsidR="00667FCA" w:rsidRPr="00667FCA" w:rsidRDefault="00667FCA" w:rsidP="00667FCA">
      <w:pPr>
        <w:pStyle w:val="a7"/>
        <w:ind w:left="1260" w:firstLineChars="0" w:firstLine="0"/>
      </w:pPr>
      <w:r w:rsidRPr="00667FCA">
        <w:rPr>
          <w:rFonts w:hint="eastAsia"/>
        </w:rPr>
        <w:t>第三范式（</w:t>
      </w:r>
      <w:r w:rsidRPr="00667FCA">
        <w:rPr>
          <w:rFonts w:hint="eastAsia"/>
        </w:rPr>
        <w:t>3NF</w:t>
      </w:r>
      <w:r w:rsidRPr="00667FCA">
        <w:rPr>
          <w:rFonts w:hint="eastAsia"/>
        </w:rPr>
        <w:t>）</w:t>
      </w:r>
      <w:r w:rsidRPr="00667FCA">
        <w:rPr>
          <w:rFonts w:hint="eastAsia"/>
        </w:rPr>
        <w:t xml:space="preserve">: </w:t>
      </w:r>
      <w:r w:rsidRPr="00667FCA">
        <w:rPr>
          <w:rFonts w:hint="eastAsia"/>
        </w:rPr>
        <w:t>首先满足第二范式，非主键列直接依赖于主键，消除传递依赖。</w:t>
      </w:r>
    </w:p>
    <w:p w:rsidR="00667FCA" w:rsidRPr="00667FCA" w:rsidRDefault="00667FCA" w:rsidP="00667FCA">
      <w:pPr>
        <w:pStyle w:val="a7"/>
        <w:ind w:left="1260" w:firstLineChars="0" w:firstLine="0"/>
      </w:pPr>
      <w:r w:rsidRPr="00667FCA">
        <w:rPr>
          <w:rFonts w:hint="eastAsia"/>
        </w:rPr>
        <w:t>3.</w:t>
      </w:r>
      <w:r w:rsidRPr="00667FCA">
        <w:rPr>
          <w:rFonts w:hint="eastAsia"/>
        </w:rPr>
        <w:t>对于频繁查询的字段加索引并且在编写</w:t>
      </w:r>
      <w:proofErr w:type="spellStart"/>
      <w:r w:rsidRPr="00667FCA">
        <w:rPr>
          <w:rFonts w:hint="eastAsia"/>
        </w:rPr>
        <w:t>sql</w:t>
      </w:r>
      <w:proofErr w:type="spellEnd"/>
      <w:r w:rsidRPr="00667FCA">
        <w:rPr>
          <w:rFonts w:hint="eastAsia"/>
        </w:rPr>
        <w:t>语句时注意</w:t>
      </w:r>
      <w:proofErr w:type="spellStart"/>
      <w:r w:rsidRPr="00667FCA">
        <w:rPr>
          <w:rFonts w:hint="eastAsia"/>
        </w:rPr>
        <w:t>sql</w:t>
      </w:r>
      <w:proofErr w:type="spellEnd"/>
      <w:r w:rsidRPr="00667FCA">
        <w:rPr>
          <w:rFonts w:hint="eastAsia"/>
        </w:rPr>
        <w:t>优化。</w:t>
      </w:r>
    </w:p>
    <w:p w:rsidR="00667FCA" w:rsidRPr="00667FCA" w:rsidRDefault="00667FCA" w:rsidP="00667FCA">
      <w:pPr>
        <w:pStyle w:val="a7"/>
        <w:ind w:left="1260" w:firstLineChars="0" w:firstLine="0"/>
      </w:pPr>
      <w:r w:rsidRPr="00667FCA">
        <w:t></w:t>
      </w:r>
      <w:r w:rsidRPr="00667FCA">
        <w:tab/>
      </w:r>
      <w:r w:rsidRPr="00667FCA">
        <w:rPr>
          <w:rFonts w:hint="eastAsia"/>
        </w:rPr>
        <w:t>外键必须加索引。</w:t>
      </w:r>
    </w:p>
    <w:p w:rsidR="00667FCA" w:rsidRPr="00667FCA" w:rsidRDefault="00667FCA" w:rsidP="00667FCA">
      <w:pPr>
        <w:pStyle w:val="a7"/>
        <w:ind w:left="1260" w:firstLineChars="0" w:firstLine="0"/>
      </w:pPr>
      <w:r w:rsidRPr="00667FCA">
        <w:t></w:t>
      </w:r>
      <w:r w:rsidRPr="00667FCA">
        <w:tab/>
      </w:r>
      <w:r w:rsidRPr="00667FCA">
        <w:rPr>
          <w:rFonts w:hint="eastAsia"/>
        </w:rPr>
        <w:t>避免在</w:t>
      </w:r>
      <w:r w:rsidRPr="00667FCA">
        <w:t xml:space="preserve"> where </w:t>
      </w:r>
      <w:r w:rsidRPr="00667FCA">
        <w:rPr>
          <w:rFonts w:hint="eastAsia"/>
        </w:rPr>
        <w:t>子句中对有索引的字段进行运算</w:t>
      </w:r>
      <w:r w:rsidRPr="00667FCA">
        <w:t>,</w:t>
      </w:r>
      <w:r w:rsidRPr="00667FCA">
        <w:rPr>
          <w:rFonts w:hint="eastAsia"/>
        </w:rPr>
        <w:t>这会导致索引失效，从而进行全表扫描。</w:t>
      </w:r>
    </w:p>
    <w:p w:rsidR="00667FCA" w:rsidRPr="00667FCA" w:rsidRDefault="00667FCA" w:rsidP="00667FCA">
      <w:pPr>
        <w:pStyle w:val="a7"/>
        <w:ind w:left="1260" w:firstLineChars="0" w:firstLine="0"/>
      </w:pPr>
      <w:r w:rsidRPr="00667FCA">
        <w:t></w:t>
      </w:r>
      <w:r w:rsidRPr="00667FCA">
        <w:tab/>
      </w:r>
      <w:r w:rsidRPr="00667FCA">
        <w:rPr>
          <w:rFonts w:hint="eastAsia"/>
        </w:rPr>
        <w:t>在</w:t>
      </w:r>
      <w:r w:rsidRPr="00667FCA">
        <w:t xml:space="preserve"> where </w:t>
      </w:r>
      <w:r w:rsidRPr="00667FCA">
        <w:rPr>
          <w:rFonts w:hint="eastAsia"/>
        </w:rPr>
        <w:t>及</w:t>
      </w:r>
      <w:r w:rsidRPr="00667FCA">
        <w:t xml:space="preserve"> order by </w:t>
      </w:r>
      <w:r w:rsidRPr="00667FCA">
        <w:rPr>
          <w:rFonts w:hint="eastAsia"/>
        </w:rPr>
        <w:t>涉及的列上建立索引，要尽量避免全表扫描。</w:t>
      </w:r>
    </w:p>
    <w:p w:rsidR="00667FCA" w:rsidRPr="00667FCA" w:rsidRDefault="00667FCA" w:rsidP="00667FCA">
      <w:pPr>
        <w:pStyle w:val="a7"/>
        <w:ind w:left="1260" w:firstLineChars="0" w:firstLine="0"/>
      </w:pPr>
      <w:r w:rsidRPr="00667FCA">
        <w:t></w:t>
      </w:r>
      <w:r w:rsidRPr="00667FCA">
        <w:tab/>
      </w:r>
      <w:r w:rsidRPr="00667FCA">
        <w:rPr>
          <w:rFonts w:hint="eastAsia"/>
        </w:rPr>
        <w:t>在设计表时要避免表中字段出现</w:t>
      </w:r>
      <w:r w:rsidRPr="00667FCA">
        <w:t>null</w:t>
      </w:r>
      <w:r w:rsidRPr="00667FCA">
        <w:rPr>
          <w:rFonts w:hint="eastAsia"/>
        </w:rPr>
        <w:t>的情况，通常要为其设置默认值</w:t>
      </w:r>
      <w:r w:rsidRPr="00667FCA">
        <w:t>,</w:t>
      </w:r>
      <w:r w:rsidRPr="00667FCA">
        <w:rPr>
          <w:rFonts w:hint="eastAsia"/>
        </w:rPr>
        <w:t>避免在查找时放弃</w:t>
      </w:r>
      <w:r w:rsidR="00D47312">
        <w:rPr>
          <w:lang w:val="en-GB"/>
        </w:rPr>
        <w:tab/>
      </w:r>
      <w:r w:rsidRPr="00667FCA">
        <w:rPr>
          <w:rFonts w:hint="eastAsia"/>
        </w:rPr>
        <w:t>使用索引而进行全表扫描。</w:t>
      </w:r>
    </w:p>
    <w:p w:rsidR="00667FCA" w:rsidRPr="00667FCA" w:rsidRDefault="00667FCA" w:rsidP="00667FCA">
      <w:pPr>
        <w:pStyle w:val="a7"/>
        <w:ind w:left="1260" w:firstLineChars="0" w:firstLine="0"/>
      </w:pPr>
      <w:r w:rsidRPr="00667FCA">
        <w:t></w:t>
      </w:r>
      <w:r w:rsidRPr="00667FCA">
        <w:tab/>
        <w:t>SELECT</w:t>
      </w:r>
      <w:r w:rsidRPr="00667FCA">
        <w:rPr>
          <w:rFonts w:hint="eastAsia"/>
        </w:rPr>
        <w:t>语句中避免使用</w:t>
      </w:r>
      <w:r w:rsidRPr="00667FCA">
        <w:t>'*’</w:t>
      </w:r>
      <w:r w:rsidRPr="00667FCA">
        <w:rPr>
          <w:rFonts w:hint="eastAsia"/>
        </w:rPr>
        <w:t>，只查询需要返回的字段</w:t>
      </w:r>
      <w:r w:rsidRPr="00667FCA">
        <w:t xml:space="preserve"> </w:t>
      </w:r>
      <w:r w:rsidRPr="00667FCA">
        <w:rPr>
          <w:rFonts w:hint="eastAsia"/>
        </w:rPr>
        <w:t>，这样可以减少</w:t>
      </w:r>
      <w:r w:rsidRPr="00667FCA">
        <w:t>oracle</w:t>
      </w:r>
      <w:r w:rsidRPr="00667FCA">
        <w:rPr>
          <w:rFonts w:hint="eastAsia"/>
        </w:rPr>
        <w:t>解析</w:t>
      </w:r>
      <w:proofErr w:type="spellStart"/>
      <w:r w:rsidRPr="00667FCA">
        <w:t>sql</w:t>
      </w:r>
      <w:proofErr w:type="spellEnd"/>
      <w:r w:rsidRPr="00667FCA">
        <w:rPr>
          <w:rFonts w:hint="eastAsia"/>
        </w:rPr>
        <w:t>语句</w:t>
      </w:r>
      <w:r w:rsidR="00D47312">
        <w:rPr>
          <w:lang w:val="en-GB"/>
        </w:rPr>
        <w:tab/>
      </w:r>
      <w:r w:rsidRPr="00667FCA">
        <w:rPr>
          <w:rFonts w:hint="eastAsia"/>
        </w:rPr>
        <w:t>的时间。</w:t>
      </w:r>
    </w:p>
    <w:p w:rsidR="00667FCA" w:rsidRPr="00667FCA" w:rsidRDefault="00667FCA" w:rsidP="00667FCA">
      <w:pPr>
        <w:pStyle w:val="a7"/>
        <w:ind w:left="1260" w:firstLineChars="0" w:firstLine="0"/>
      </w:pPr>
      <w:r w:rsidRPr="00667FCA">
        <w:t></w:t>
      </w:r>
      <w:r w:rsidRPr="00667FCA">
        <w:tab/>
      </w:r>
      <w:r w:rsidRPr="00667FCA">
        <w:rPr>
          <w:rFonts w:hint="eastAsia"/>
        </w:rPr>
        <w:t>用</w:t>
      </w:r>
      <w:r w:rsidRPr="00667FCA">
        <w:t xml:space="preserve">NOT EXISTS </w:t>
      </w:r>
      <w:r w:rsidRPr="00667FCA">
        <w:rPr>
          <w:rFonts w:hint="eastAsia"/>
        </w:rPr>
        <w:t>替换</w:t>
      </w:r>
      <w:r w:rsidRPr="00667FCA">
        <w:t xml:space="preserve"> NOT IN </w:t>
      </w:r>
      <w:r w:rsidRPr="00667FCA">
        <w:rPr>
          <w:rFonts w:hint="eastAsia"/>
        </w:rPr>
        <w:t>操作符，用</w:t>
      </w:r>
      <w:r w:rsidRPr="00667FCA">
        <w:t xml:space="preserve"> EXISTS  </w:t>
      </w:r>
      <w:r w:rsidRPr="00667FCA">
        <w:rPr>
          <w:rFonts w:hint="eastAsia"/>
        </w:rPr>
        <w:t>替换</w:t>
      </w:r>
      <w:r w:rsidRPr="00667FCA">
        <w:t xml:space="preserve"> IN</w:t>
      </w:r>
    </w:p>
    <w:p w:rsidR="00667FCA" w:rsidRPr="00667FCA" w:rsidRDefault="00667FCA" w:rsidP="00667FCA">
      <w:pPr>
        <w:pStyle w:val="a7"/>
        <w:ind w:left="1260" w:firstLineChars="0" w:firstLine="0"/>
      </w:pPr>
      <w:r w:rsidRPr="00667FCA">
        <w:rPr>
          <w:rFonts w:hint="eastAsia"/>
        </w:rPr>
        <w:t>4.</w:t>
      </w:r>
      <w:r w:rsidRPr="00667FCA">
        <w:rPr>
          <w:rFonts w:hint="eastAsia"/>
        </w:rPr>
        <w:t>对于数据量大的表进行分区</w:t>
      </w:r>
    </w:p>
    <w:p w:rsidR="00667FCA" w:rsidRPr="00667FCA" w:rsidRDefault="00667FCA" w:rsidP="00667FCA">
      <w:pPr>
        <w:pStyle w:val="a7"/>
        <w:ind w:left="1260" w:firstLineChars="0" w:firstLine="0"/>
      </w:pPr>
      <w:r w:rsidRPr="00667FCA">
        <w:rPr>
          <w:rFonts w:hint="eastAsia"/>
        </w:rPr>
        <w:tab/>
      </w:r>
      <w:r w:rsidRPr="00667FCA">
        <w:rPr>
          <w:rFonts w:hint="eastAsia"/>
        </w:rPr>
        <w:t>分区支持的种类比较多，如</w:t>
      </w:r>
      <w:r w:rsidRPr="00667FCA">
        <w:rPr>
          <w:rFonts w:hint="eastAsia"/>
        </w:rPr>
        <w:t>Range</w:t>
      </w:r>
      <w:r w:rsidRPr="00667FCA">
        <w:rPr>
          <w:rFonts w:hint="eastAsia"/>
        </w:rPr>
        <w:t>（范围），</w:t>
      </w:r>
      <w:r w:rsidRPr="00667FCA">
        <w:rPr>
          <w:rFonts w:hint="eastAsia"/>
        </w:rPr>
        <w:t>Hash</w:t>
      </w:r>
      <w:r w:rsidRPr="00667FCA">
        <w:rPr>
          <w:rFonts w:hint="eastAsia"/>
        </w:rPr>
        <w:t>（哈希），</w:t>
      </w:r>
      <w:r w:rsidRPr="00667FCA">
        <w:rPr>
          <w:rFonts w:hint="eastAsia"/>
        </w:rPr>
        <w:t>List</w:t>
      </w:r>
      <w:r w:rsidRPr="00667FCA">
        <w:rPr>
          <w:rFonts w:hint="eastAsia"/>
        </w:rPr>
        <w:t>（预定义列表）</w:t>
      </w:r>
    </w:p>
    <w:p w:rsidR="00667FCA" w:rsidRPr="00667FCA" w:rsidRDefault="00667FCA" w:rsidP="00667FCA">
      <w:pPr>
        <w:pStyle w:val="a7"/>
        <w:ind w:left="1260" w:firstLineChars="0" w:firstLine="0"/>
      </w:pPr>
      <w:r w:rsidRPr="00667FCA">
        <w:rPr>
          <w:rFonts w:hint="eastAsia"/>
        </w:rPr>
        <w:tab/>
      </w:r>
      <w:r w:rsidRPr="00667FCA">
        <w:rPr>
          <w:rFonts w:hint="eastAsia"/>
        </w:rPr>
        <w:t>分区等。我们在项目中使用的是</w:t>
      </w:r>
      <w:r w:rsidRPr="00667FCA">
        <w:rPr>
          <w:rFonts w:hint="eastAsia"/>
        </w:rPr>
        <w:t>Range</w:t>
      </w:r>
      <w:r w:rsidRPr="00667FCA">
        <w:rPr>
          <w:rFonts w:hint="eastAsia"/>
        </w:rPr>
        <w:t>范围分区。考虑到日志表会随着系统的运行</w:t>
      </w:r>
    </w:p>
    <w:p w:rsidR="00667FCA" w:rsidRPr="00667FCA" w:rsidRDefault="00667FCA" w:rsidP="00667FCA">
      <w:pPr>
        <w:pStyle w:val="a7"/>
        <w:ind w:left="1260" w:firstLineChars="0" w:firstLine="0"/>
      </w:pPr>
      <w:r w:rsidRPr="00667FCA">
        <w:rPr>
          <w:rFonts w:hint="eastAsia"/>
        </w:rPr>
        <w:tab/>
      </w:r>
      <w:r w:rsidRPr="00667FCA">
        <w:rPr>
          <w:rFonts w:hint="eastAsia"/>
        </w:rPr>
        <w:t>时间延长而不断的加大。所以我们就按照插入时间对日志表做了范围分区。结合</w:t>
      </w:r>
    </w:p>
    <w:p w:rsidR="00667FCA" w:rsidRPr="00667FCA" w:rsidRDefault="00667FCA" w:rsidP="00667FCA">
      <w:pPr>
        <w:pStyle w:val="a7"/>
        <w:ind w:left="1260" w:firstLineChars="0" w:firstLine="0"/>
      </w:pPr>
      <w:r w:rsidRPr="00667FCA">
        <w:rPr>
          <w:rFonts w:hint="eastAsia"/>
        </w:rPr>
        <w:tab/>
        <w:t>PARTITION BY RANGE</w:t>
      </w:r>
      <w:r w:rsidRPr="00667FCA">
        <w:rPr>
          <w:rFonts w:hint="eastAsia"/>
        </w:rPr>
        <w:t>以及</w:t>
      </w:r>
      <w:r w:rsidRPr="00667FCA">
        <w:rPr>
          <w:rFonts w:hint="eastAsia"/>
        </w:rPr>
        <w:t>VALUES LESS THAN</w:t>
      </w:r>
      <w:r w:rsidRPr="00667FCA">
        <w:rPr>
          <w:rFonts w:hint="eastAsia"/>
        </w:rPr>
        <w:t>以每年为分界线进行分区。</w:t>
      </w:r>
    </w:p>
    <w:p w:rsidR="001407F9" w:rsidRPr="008F10EF" w:rsidRDefault="001407F9" w:rsidP="00A40CCE">
      <w:pPr>
        <w:pStyle w:val="a7"/>
        <w:numPr>
          <w:ilvl w:val="0"/>
          <w:numId w:val="58"/>
        </w:numPr>
        <w:ind w:firstLineChars="0"/>
        <w:outlineLvl w:val="2"/>
        <w:rPr>
          <w:b/>
          <w:color w:val="FF0000"/>
        </w:rPr>
      </w:pPr>
      <w:r w:rsidRPr="008F10EF">
        <w:rPr>
          <w:rFonts w:hint="eastAsia"/>
          <w:b/>
          <w:color w:val="FF0000"/>
        </w:rPr>
        <w:t>维护数据库完整性和一致性</w:t>
      </w:r>
    </w:p>
    <w:p w:rsidR="001407F9" w:rsidRDefault="001407F9" w:rsidP="00457A71">
      <w:pPr>
        <w:pStyle w:val="a7"/>
        <w:ind w:left="1260" w:firstLineChars="0" w:firstLine="0"/>
        <w:rPr>
          <w:lang w:val="en-GB"/>
        </w:rPr>
      </w:pPr>
      <w:r>
        <w:rPr>
          <w:rFonts w:hint="eastAsia"/>
        </w:rPr>
        <w:t>尽可能使用约束：</w:t>
      </w:r>
      <w:r>
        <w:rPr>
          <w:rFonts w:hint="eastAsia"/>
        </w:rPr>
        <w:t>check</w:t>
      </w:r>
      <w:r>
        <w:rPr>
          <w:rFonts w:hint="eastAsia"/>
        </w:rPr>
        <w:t>、主外键、非空字段等，方便效率高；其次使用触发器。最后是自写业务逻辑</w:t>
      </w:r>
    </w:p>
    <w:p w:rsidR="00BE69EE" w:rsidRPr="00BE69EE" w:rsidRDefault="00BE69EE" w:rsidP="00BE69EE">
      <w:pPr>
        <w:pStyle w:val="a7"/>
        <w:numPr>
          <w:ilvl w:val="0"/>
          <w:numId w:val="58"/>
        </w:numPr>
        <w:ind w:firstLineChars="0"/>
        <w:outlineLvl w:val="2"/>
        <w:rPr>
          <w:b/>
          <w:color w:val="FF0000"/>
        </w:rPr>
      </w:pPr>
      <w:r w:rsidRPr="00684654">
        <w:rPr>
          <w:rFonts w:hint="eastAsia"/>
          <w:b/>
          <w:color w:val="FF0000"/>
        </w:rPr>
        <w:t>乐观锁和悲观锁</w:t>
      </w:r>
    </w:p>
    <w:p w:rsidR="00BE69EE" w:rsidRPr="00BB37FB" w:rsidRDefault="00BE69EE" w:rsidP="00BE69EE">
      <w:pPr>
        <w:pStyle w:val="a7"/>
        <w:ind w:left="1140" w:firstLineChars="0" w:firstLine="0"/>
      </w:pPr>
      <w:r w:rsidRPr="00BB37FB">
        <w:rPr>
          <w:rFonts w:hint="eastAsia"/>
        </w:rPr>
        <w:t>悲观锁</w:t>
      </w:r>
      <w:r w:rsidRPr="00BB37FB">
        <w:rPr>
          <w:rFonts w:hint="eastAsia"/>
        </w:rPr>
        <w:t xml:space="preserve">(Pessimistic Lock), </w:t>
      </w:r>
      <w:r w:rsidRPr="00BB37FB">
        <w:rPr>
          <w:rFonts w:hint="eastAsia"/>
        </w:rPr>
        <w:t>顾名思义，就是很悲观，每次去拿数据的时候都认为别人会修改，所以每次在拿数据的时候都会上锁，这样别人想拿这个数据就会</w:t>
      </w:r>
      <w:r w:rsidRPr="00BB37FB">
        <w:rPr>
          <w:rFonts w:hint="eastAsia"/>
        </w:rPr>
        <w:t>block</w:t>
      </w:r>
      <w:r w:rsidRPr="00BB37FB">
        <w:rPr>
          <w:rFonts w:hint="eastAsia"/>
        </w:rPr>
        <w:t>直到它拿到锁。传统的关系型数据库里边就用到了很多这种锁机制，比如行锁，表锁等，读锁，写锁等，都是在做操作之前先上锁。</w:t>
      </w:r>
      <w:r w:rsidRPr="00BE69EE">
        <w:rPr>
          <w:rFonts w:hint="eastAsia"/>
        </w:rPr>
        <w:t>比如通过</w:t>
      </w:r>
      <w:r w:rsidRPr="00BE69EE">
        <w:rPr>
          <w:rFonts w:hint="eastAsia"/>
        </w:rPr>
        <w:t>select ....for update</w:t>
      </w:r>
      <w:r w:rsidRPr="00BE69EE">
        <w:rPr>
          <w:rFonts w:hint="eastAsia"/>
        </w:rPr>
        <w:t>进行数据锁定。</w:t>
      </w:r>
    </w:p>
    <w:p w:rsidR="00BE69EE" w:rsidRPr="00BB37FB" w:rsidRDefault="00BE69EE" w:rsidP="00BE69EE">
      <w:pPr>
        <w:pStyle w:val="a7"/>
        <w:ind w:left="1140" w:firstLineChars="0" w:firstLine="0"/>
      </w:pPr>
      <w:r w:rsidRPr="00BB37FB">
        <w:rPr>
          <w:rFonts w:hint="eastAsia"/>
        </w:rPr>
        <w:t>乐观锁</w:t>
      </w:r>
      <w:r w:rsidRPr="00BB37FB">
        <w:rPr>
          <w:rFonts w:hint="eastAsia"/>
        </w:rPr>
        <w:t xml:space="preserve">(Optimistic Lock), </w:t>
      </w:r>
      <w:r w:rsidRPr="00BB37FB">
        <w:rPr>
          <w:rFonts w:hint="eastAsia"/>
        </w:rPr>
        <w:t>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如果提供类似于</w:t>
      </w:r>
      <w:proofErr w:type="spellStart"/>
      <w:r w:rsidRPr="00BB37FB">
        <w:rPr>
          <w:rFonts w:hint="eastAsia"/>
        </w:rPr>
        <w:t>write_condition</w:t>
      </w:r>
      <w:proofErr w:type="spellEnd"/>
      <w:r w:rsidRPr="00BB37FB">
        <w:rPr>
          <w:rFonts w:hint="eastAsia"/>
        </w:rPr>
        <w:t>机制的其实都是提供的乐观锁。</w:t>
      </w:r>
    </w:p>
    <w:p w:rsidR="00BE69EE" w:rsidRPr="00BE69EE" w:rsidRDefault="00BE69EE" w:rsidP="00BE69EE">
      <w:pPr>
        <w:pStyle w:val="a7"/>
        <w:ind w:left="1140" w:firstLineChars="0" w:firstLine="0"/>
        <w:rPr>
          <w:lang w:val="en-GB"/>
        </w:rPr>
      </w:pPr>
      <w:r w:rsidRPr="00BB37FB">
        <w:rPr>
          <w:rFonts w:hint="eastAsia"/>
        </w:rPr>
        <w:t>两种锁各有优缺点，不可认为一种好于另一种，像乐观锁适用于写比较少的情况下，即冲突真的很少发生的时候，这样可以省去了锁的开销，加大了系统的整个吞吐量。但如果经常产生冲突，上层应用会不断的进行</w:t>
      </w:r>
      <w:r w:rsidRPr="00BB37FB">
        <w:rPr>
          <w:rFonts w:hint="eastAsia"/>
        </w:rPr>
        <w:t>retry</w:t>
      </w:r>
      <w:r w:rsidRPr="00BB37FB">
        <w:rPr>
          <w:rFonts w:hint="eastAsia"/>
        </w:rPr>
        <w:t>，这样反倒是降低了性能，所以这种情况下用悲观锁就比较合适。</w:t>
      </w:r>
    </w:p>
    <w:p w:rsidR="00457A71" w:rsidRPr="008F10EF" w:rsidRDefault="00457A71" w:rsidP="00A40CCE">
      <w:pPr>
        <w:pStyle w:val="a7"/>
        <w:numPr>
          <w:ilvl w:val="0"/>
          <w:numId w:val="58"/>
        </w:numPr>
        <w:ind w:firstLineChars="0"/>
        <w:outlineLvl w:val="2"/>
        <w:rPr>
          <w:b/>
          <w:color w:val="FF0000"/>
        </w:rPr>
      </w:pPr>
      <w:r w:rsidRPr="008F10EF">
        <w:rPr>
          <w:rFonts w:hint="eastAsia"/>
          <w:b/>
          <w:color w:val="FF0000"/>
        </w:rPr>
        <w:t>连接池优点</w:t>
      </w:r>
    </w:p>
    <w:p w:rsidR="00457A71" w:rsidRDefault="00457A71" w:rsidP="00457A71">
      <w:pPr>
        <w:pStyle w:val="a7"/>
        <w:ind w:left="1260" w:firstLineChars="0" w:firstLine="0"/>
      </w:pPr>
      <w:r w:rsidRPr="00890AD9">
        <w:rPr>
          <w:rFonts w:hint="eastAsia"/>
        </w:rPr>
        <w:t>JDBC</w:t>
      </w:r>
      <w:r w:rsidRPr="00890AD9">
        <w:rPr>
          <w:rFonts w:hint="eastAsia"/>
        </w:rPr>
        <w:t>数据库连接池的必要性</w:t>
      </w:r>
      <w:r w:rsidRPr="00890AD9">
        <w:rPr>
          <w:rFonts w:hint="eastAsia"/>
        </w:rPr>
        <w:t xml:space="preserve"> </w:t>
      </w:r>
      <w:r w:rsidRPr="00890AD9">
        <w:rPr>
          <w:rFonts w:hint="eastAsia"/>
        </w:rPr>
        <w:t>没使用数据库连接池之前</w:t>
      </w:r>
      <w:r w:rsidRPr="00890AD9">
        <w:rPr>
          <w:rFonts w:hint="eastAsia"/>
        </w:rPr>
        <w:t xml:space="preserve"> </w:t>
      </w:r>
    </w:p>
    <w:p w:rsidR="00457A71" w:rsidRDefault="00457A71" w:rsidP="00A40CCE">
      <w:pPr>
        <w:pStyle w:val="a7"/>
        <w:numPr>
          <w:ilvl w:val="0"/>
          <w:numId w:val="60"/>
        </w:numPr>
        <w:ind w:firstLineChars="0"/>
      </w:pPr>
      <w:r w:rsidRPr="00890AD9">
        <w:rPr>
          <w:rFonts w:hint="eastAsia"/>
        </w:rPr>
        <w:t>使用时连接数据库，使用后断开数据库。</w:t>
      </w:r>
      <w:r>
        <w:rPr>
          <w:rFonts w:hint="eastAsia"/>
        </w:rPr>
        <w:t xml:space="preserve"> </w:t>
      </w:r>
    </w:p>
    <w:p w:rsidR="00457A71" w:rsidRDefault="00457A71" w:rsidP="00A40CCE">
      <w:pPr>
        <w:pStyle w:val="a7"/>
        <w:numPr>
          <w:ilvl w:val="0"/>
          <w:numId w:val="60"/>
        </w:numPr>
        <w:ind w:firstLineChars="0"/>
      </w:pPr>
      <w:r w:rsidRPr="00890AD9">
        <w:rPr>
          <w:rFonts w:hint="eastAsia"/>
        </w:rPr>
        <w:t>对于每一次数据库连接，使用完后都得断开。否则，如果程序出现异常而</w:t>
      </w:r>
      <w:r>
        <w:rPr>
          <w:rFonts w:hint="eastAsia"/>
        </w:rPr>
        <w:t>未能关闭，将会导致数据库系统中的内存泄漏，最终将导致重启数据库</w:t>
      </w:r>
    </w:p>
    <w:p w:rsidR="00457A71" w:rsidRPr="00890AD9" w:rsidRDefault="00457A71" w:rsidP="00A40CCE">
      <w:pPr>
        <w:pStyle w:val="a7"/>
        <w:numPr>
          <w:ilvl w:val="0"/>
          <w:numId w:val="60"/>
        </w:numPr>
        <w:ind w:firstLineChars="0"/>
      </w:pPr>
      <w:r w:rsidRPr="00890AD9">
        <w:rPr>
          <w:rFonts w:hint="eastAsia"/>
        </w:rPr>
        <w:t>如果成千上万的用户同时使用数据库，频繁的进行数据库连接操作将占用很多的系统资源，严重的甚至会造成服务器的崩溃</w:t>
      </w:r>
    </w:p>
    <w:p w:rsidR="00457A71" w:rsidRDefault="00457A71" w:rsidP="00457A71">
      <w:pPr>
        <w:pStyle w:val="a7"/>
        <w:ind w:left="1260" w:firstLineChars="0" w:firstLine="0"/>
      </w:pPr>
      <w:r w:rsidRPr="00890AD9">
        <w:rPr>
          <w:rFonts w:hint="eastAsia"/>
        </w:rPr>
        <w:t>新的资源分配手段对于多应用共享同一数据库的系统而言，可在应用层通过数据库连接池的配置实现某一应用最大可用数据库连接数的限制避免某一应用独占所有的数据库资源</w:t>
      </w:r>
      <w:r>
        <w:rPr>
          <w:rFonts w:hint="eastAsia"/>
        </w:rPr>
        <w:t xml:space="preserve">. </w:t>
      </w:r>
    </w:p>
    <w:p w:rsidR="00457A71" w:rsidRDefault="00457A71" w:rsidP="00457A71">
      <w:pPr>
        <w:pStyle w:val="a7"/>
        <w:ind w:left="1260" w:firstLineChars="0" w:firstLine="0"/>
      </w:pPr>
      <w:r w:rsidRPr="00890AD9">
        <w:rPr>
          <w:rFonts w:hint="eastAsia"/>
        </w:rPr>
        <w:t>统一的连接管理，避免数据库连接泄露在较为完善的数据库连接池实现中，可根据预先的占用超时设定，强制回收被占用连接，从而避免了常规数据库连接操作中可能出现的资源泄露。</w:t>
      </w:r>
    </w:p>
    <w:p w:rsidR="00457A71" w:rsidRDefault="00457A71" w:rsidP="00457A71">
      <w:pPr>
        <w:pStyle w:val="a7"/>
        <w:ind w:left="1260" w:firstLineChars="0" w:firstLine="0"/>
      </w:pPr>
      <w:r w:rsidRPr="0037567B">
        <w:rPr>
          <w:rFonts w:hint="eastAsia"/>
        </w:rPr>
        <w:lastRenderedPageBreak/>
        <w:t>数据库连接池技术的优点</w:t>
      </w:r>
      <w:r w:rsidRPr="0037567B">
        <w:rPr>
          <w:rFonts w:hint="eastAsia"/>
        </w:rPr>
        <w:t xml:space="preserve"> </w:t>
      </w:r>
    </w:p>
    <w:p w:rsidR="00457A71" w:rsidRDefault="00457A71" w:rsidP="00457A71">
      <w:pPr>
        <w:pStyle w:val="a7"/>
        <w:ind w:left="1260" w:firstLineChars="0" w:firstLine="0"/>
      </w:pPr>
      <w:r w:rsidRPr="0037567B">
        <w:rPr>
          <w:rFonts w:hint="eastAsia"/>
        </w:rPr>
        <w:t>(1)</w:t>
      </w:r>
      <w:r w:rsidRPr="0037567B">
        <w:rPr>
          <w:rFonts w:hint="eastAsia"/>
        </w:rPr>
        <w:t>资源重用：由于数据库连接得以重用，避免了频繁创建，释放连接引起的大量性能开销。在减少系统消耗的基础上，另一方面也增加了系统运行环境的平稳性。</w:t>
      </w:r>
      <w:r w:rsidRPr="0037567B">
        <w:rPr>
          <w:rFonts w:hint="eastAsia"/>
        </w:rPr>
        <w:t xml:space="preserve"> </w:t>
      </w:r>
    </w:p>
    <w:p w:rsidR="00457A71" w:rsidRPr="00890AD9" w:rsidRDefault="00457A71" w:rsidP="00457A71">
      <w:pPr>
        <w:pStyle w:val="a7"/>
        <w:ind w:left="1260" w:firstLineChars="0" w:firstLine="0"/>
      </w:pPr>
      <w:r w:rsidRPr="0037567B">
        <w:rPr>
          <w:rFonts w:hint="eastAsia"/>
        </w:rPr>
        <w:t>(2)</w:t>
      </w:r>
      <w:r w:rsidRPr="0037567B">
        <w:rPr>
          <w:rFonts w:hint="eastAsia"/>
        </w:rPr>
        <w:t>更快的系统反应速度</w:t>
      </w:r>
      <w:r w:rsidRPr="0037567B">
        <w:rPr>
          <w:rFonts w:hint="eastAsia"/>
        </w:rPr>
        <w:t>:</w:t>
      </w:r>
      <w:r w:rsidRPr="0037567B">
        <w:rPr>
          <w:rFonts w:hint="eastAsia"/>
        </w:rPr>
        <w:t>数据库连接池在初始化过程中，往往已经创建了若干数据库连接置于连接池中备用。此时连接的初始化工作均已完成。对于业务请求处理而言，直接利用现有可用连接避免了数据库连接初始化和释放过程的时间开销，从而减少了系统的响应时间</w:t>
      </w:r>
    </w:p>
    <w:p w:rsidR="0029409A" w:rsidRPr="00B52427" w:rsidRDefault="00E91908" w:rsidP="00A40CCE">
      <w:pPr>
        <w:pStyle w:val="a7"/>
        <w:numPr>
          <w:ilvl w:val="0"/>
          <w:numId w:val="58"/>
        </w:numPr>
        <w:ind w:firstLineChars="0"/>
        <w:outlineLvl w:val="2"/>
        <w:rPr>
          <w:b/>
          <w:color w:val="FF0000"/>
        </w:rPr>
      </w:pPr>
      <w:proofErr w:type="spellStart"/>
      <w:r w:rsidRPr="00B52427">
        <w:rPr>
          <w:rFonts w:hint="eastAsia"/>
          <w:b/>
          <w:color w:val="FF0000"/>
        </w:rPr>
        <w:t>Mysql</w:t>
      </w:r>
      <w:proofErr w:type="spellEnd"/>
      <w:r w:rsidR="0029409A" w:rsidRPr="00B52427">
        <w:rPr>
          <w:b/>
          <w:color w:val="FF0000"/>
        </w:rPr>
        <w:t>数据库</w:t>
      </w:r>
      <w:r w:rsidR="0029409A" w:rsidRPr="00B52427">
        <w:rPr>
          <w:rFonts w:hint="eastAsia"/>
          <w:b/>
          <w:color w:val="FF0000"/>
        </w:rPr>
        <w:t>优化方面的经验</w:t>
      </w:r>
    </w:p>
    <w:p w:rsidR="00E91908" w:rsidRPr="00E91908" w:rsidRDefault="00E91908" w:rsidP="00E91908">
      <w:pPr>
        <w:pStyle w:val="a7"/>
        <w:ind w:left="1260" w:firstLineChars="0" w:firstLine="0"/>
      </w:pPr>
      <w:r w:rsidRPr="00E91908">
        <w:rPr>
          <w:rFonts w:hint="eastAsia"/>
        </w:rPr>
        <w:t>1</w:t>
      </w:r>
      <w:r w:rsidRPr="00E91908">
        <w:rPr>
          <w:rFonts w:hint="eastAsia"/>
        </w:rPr>
        <w:t>、当只要一行数据时使用</w:t>
      </w:r>
      <w:r w:rsidRPr="00E91908">
        <w:rPr>
          <w:rFonts w:hint="eastAsia"/>
        </w:rPr>
        <w:t xml:space="preserve"> limit 1</w:t>
      </w:r>
    </w:p>
    <w:p w:rsidR="00E91908" w:rsidRPr="00E91908" w:rsidRDefault="00E91908" w:rsidP="00E91908">
      <w:pPr>
        <w:pStyle w:val="a7"/>
        <w:ind w:left="1260" w:firstLineChars="0" w:firstLine="0"/>
      </w:pPr>
      <w:r w:rsidRPr="00E91908">
        <w:rPr>
          <w:rFonts w:hint="eastAsia"/>
        </w:rPr>
        <w:t>查询时如果已知会得到一条数据，这种情况下加上</w:t>
      </w:r>
      <w:r w:rsidRPr="00E91908">
        <w:rPr>
          <w:rFonts w:hint="eastAsia"/>
        </w:rPr>
        <w:t xml:space="preserve"> limit 1 </w:t>
      </w:r>
      <w:r w:rsidRPr="00E91908">
        <w:rPr>
          <w:rFonts w:hint="eastAsia"/>
        </w:rPr>
        <w:t>会增加性能。因为</w:t>
      </w:r>
      <w:r w:rsidRPr="00E91908">
        <w:rPr>
          <w:rFonts w:hint="eastAsia"/>
        </w:rPr>
        <w:t xml:space="preserve"> </w:t>
      </w:r>
      <w:proofErr w:type="spellStart"/>
      <w:r w:rsidRPr="00E91908">
        <w:rPr>
          <w:rFonts w:hint="eastAsia"/>
        </w:rPr>
        <w:t>mysql</w:t>
      </w:r>
      <w:proofErr w:type="spellEnd"/>
      <w:r w:rsidRPr="00E91908">
        <w:rPr>
          <w:rFonts w:hint="eastAsia"/>
        </w:rPr>
        <w:t xml:space="preserve"> </w:t>
      </w:r>
      <w:r w:rsidRPr="00E91908">
        <w:rPr>
          <w:rFonts w:hint="eastAsia"/>
        </w:rPr>
        <w:t>数据库引擎会在找到一条结果停止搜索，而不是继续查询下一条是否符合标准直到所有记录查询完毕。</w:t>
      </w:r>
    </w:p>
    <w:p w:rsidR="00E91908" w:rsidRPr="00E91908" w:rsidRDefault="00E91908" w:rsidP="00E91908">
      <w:pPr>
        <w:pStyle w:val="a7"/>
        <w:ind w:left="1260" w:firstLineChars="0" w:firstLine="0"/>
      </w:pPr>
      <w:r w:rsidRPr="00E91908">
        <w:rPr>
          <w:rFonts w:hint="eastAsia"/>
        </w:rPr>
        <w:t>2</w:t>
      </w:r>
      <w:r w:rsidRPr="00E91908">
        <w:rPr>
          <w:rFonts w:hint="eastAsia"/>
        </w:rPr>
        <w:t>、选择正确的数据库引擎</w:t>
      </w:r>
    </w:p>
    <w:p w:rsidR="00E91908" w:rsidRPr="00E91908" w:rsidRDefault="00E91908" w:rsidP="00E91908">
      <w:pPr>
        <w:pStyle w:val="a7"/>
        <w:ind w:left="1260" w:firstLineChars="0" w:firstLine="0"/>
      </w:pPr>
      <w:proofErr w:type="spellStart"/>
      <w:r w:rsidRPr="00E91908">
        <w:rPr>
          <w:rFonts w:hint="eastAsia"/>
        </w:rPr>
        <w:t>Mysql</w:t>
      </w:r>
      <w:proofErr w:type="spellEnd"/>
      <w:r w:rsidRPr="00E91908">
        <w:rPr>
          <w:rFonts w:hint="eastAsia"/>
        </w:rPr>
        <w:t xml:space="preserve"> </w:t>
      </w:r>
      <w:r w:rsidRPr="00E91908">
        <w:rPr>
          <w:rFonts w:hint="eastAsia"/>
        </w:rPr>
        <w:t>中有两个引擎</w:t>
      </w:r>
      <w:r w:rsidRPr="00E91908">
        <w:rPr>
          <w:rFonts w:hint="eastAsia"/>
        </w:rPr>
        <w:t xml:space="preserve"> </w:t>
      </w:r>
      <w:proofErr w:type="spellStart"/>
      <w:r w:rsidRPr="00E91908">
        <w:rPr>
          <w:rFonts w:hint="eastAsia"/>
        </w:rPr>
        <w:t>MyISAM</w:t>
      </w:r>
      <w:proofErr w:type="spellEnd"/>
      <w:r w:rsidRPr="00E91908">
        <w:rPr>
          <w:rFonts w:hint="eastAsia"/>
        </w:rPr>
        <w:t xml:space="preserve"> </w:t>
      </w:r>
      <w:r w:rsidRPr="00E91908">
        <w:rPr>
          <w:rFonts w:hint="eastAsia"/>
        </w:rPr>
        <w:t>和</w:t>
      </w:r>
      <w:r w:rsidRPr="00E91908">
        <w:rPr>
          <w:rFonts w:hint="eastAsia"/>
        </w:rPr>
        <w:t xml:space="preserve"> </w:t>
      </w:r>
      <w:proofErr w:type="spellStart"/>
      <w:r w:rsidRPr="00E91908">
        <w:rPr>
          <w:rFonts w:hint="eastAsia"/>
        </w:rPr>
        <w:t>InnoDB</w:t>
      </w:r>
      <w:proofErr w:type="spellEnd"/>
      <w:r w:rsidRPr="00E91908">
        <w:rPr>
          <w:rFonts w:hint="eastAsia"/>
        </w:rPr>
        <w:t>，每个引擎有利有弊。</w:t>
      </w:r>
    </w:p>
    <w:p w:rsidR="00E91908" w:rsidRPr="00E91908" w:rsidRDefault="00C74781" w:rsidP="00E91908">
      <w:pPr>
        <w:pStyle w:val="a7"/>
        <w:ind w:left="1260" w:firstLineChars="0" w:firstLine="0"/>
      </w:pPr>
      <w:proofErr w:type="spellStart"/>
      <w:r>
        <w:rPr>
          <w:rFonts w:hint="eastAsia"/>
        </w:rPr>
        <w:t>MyISAM</w:t>
      </w:r>
      <w:proofErr w:type="spellEnd"/>
      <w:r>
        <w:rPr>
          <w:rFonts w:hint="eastAsia"/>
        </w:rPr>
        <w:t xml:space="preserve"> </w:t>
      </w:r>
      <w:r w:rsidR="00E91908" w:rsidRPr="00E91908">
        <w:rPr>
          <w:rFonts w:hint="eastAsia"/>
        </w:rPr>
        <w:t>适</w:t>
      </w:r>
      <w:r>
        <w:rPr>
          <w:rFonts w:hint="eastAsia"/>
        </w:rPr>
        <w:t>用于一些大量查询的应用，但对于有大量写功能的应用不是很好。甚至只</w:t>
      </w:r>
      <w:r w:rsidR="00E91908" w:rsidRPr="00E91908">
        <w:rPr>
          <w:rFonts w:hint="eastAsia"/>
        </w:rPr>
        <w:t>要</w:t>
      </w:r>
      <w:r w:rsidR="00E91908" w:rsidRPr="00E91908">
        <w:rPr>
          <w:rFonts w:hint="eastAsia"/>
        </w:rPr>
        <w:t xml:space="preserve">update </w:t>
      </w:r>
      <w:r w:rsidR="00E91908" w:rsidRPr="00E91908">
        <w:rPr>
          <w:rFonts w:hint="eastAsia"/>
        </w:rPr>
        <w:t>一个字段整个表都会被锁起来。而别的进程就算是读操作也不行</w:t>
      </w:r>
      <w:r>
        <w:rPr>
          <w:rFonts w:hint="eastAsia"/>
        </w:rPr>
        <w:t>，</w:t>
      </w:r>
      <w:r w:rsidR="00E91908" w:rsidRPr="00E91908">
        <w:rPr>
          <w:rFonts w:hint="eastAsia"/>
        </w:rPr>
        <w:t>要等到当前</w:t>
      </w:r>
      <w:r w:rsidR="00E91908" w:rsidRPr="00E91908">
        <w:rPr>
          <w:rFonts w:hint="eastAsia"/>
        </w:rPr>
        <w:t xml:space="preserve"> update </w:t>
      </w:r>
      <w:r w:rsidR="00E91908" w:rsidRPr="00E91908">
        <w:rPr>
          <w:rFonts w:hint="eastAsia"/>
        </w:rPr>
        <w:t>操作完成之后才能继续进行。另外，</w:t>
      </w:r>
      <w:proofErr w:type="spellStart"/>
      <w:r w:rsidR="00E91908" w:rsidRPr="00E91908">
        <w:rPr>
          <w:rFonts w:hint="eastAsia"/>
        </w:rPr>
        <w:t>MyISAM</w:t>
      </w:r>
      <w:proofErr w:type="spellEnd"/>
      <w:r w:rsidR="00E91908" w:rsidRPr="00E91908">
        <w:rPr>
          <w:rFonts w:hint="eastAsia"/>
        </w:rPr>
        <w:t xml:space="preserve"> </w:t>
      </w:r>
      <w:r w:rsidR="00E91908" w:rsidRPr="00E91908">
        <w:rPr>
          <w:rFonts w:hint="eastAsia"/>
        </w:rPr>
        <w:t>对于</w:t>
      </w:r>
      <w:r w:rsidR="00E91908" w:rsidRPr="00E91908">
        <w:rPr>
          <w:rFonts w:hint="eastAsia"/>
        </w:rPr>
        <w:t xml:space="preserve"> select count(*)</w:t>
      </w:r>
      <w:r w:rsidR="00E91908" w:rsidRPr="00E91908">
        <w:rPr>
          <w:rFonts w:hint="eastAsia"/>
        </w:rPr>
        <w:t>这类操作是超级快的。</w:t>
      </w:r>
    </w:p>
    <w:p w:rsidR="00E91908" w:rsidRPr="00E91908" w:rsidRDefault="00E91908" w:rsidP="00E91908">
      <w:pPr>
        <w:pStyle w:val="a7"/>
        <w:ind w:left="1260" w:firstLineChars="0" w:firstLine="0"/>
      </w:pPr>
      <w:proofErr w:type="spellStart"/>
      <w:r w:rsidRPr="00E91908">
        <w:rPr>
          <w:rFonts w:hint="eastAsia"/>
        </w:rPr>
        <w:t>InnoDB</w:t>
      </w:r>
      <w:proofErr w:type="spellEnd"/>
      <w:r w:rsidRPr="00E91908">
        <w:rPr>
          <w:rFonts w:hint="eastAsia"/>
        </w:rPr>
        <w:t xml:space="preserve"> </w:t>
      </w:r>
      <w:r w:rsidRPr="00E91908">
        <w:rPr>
          <w:rFonts w:hint="eastAsia"/>
        </w:rPr>
        <w:t>的趋势会是一个非常复杂的存储引擎，对于一些小的应用会比</w:t>
      </w:r>
      <w:r w:rsidRPr="00E91908">
        <w:rPr>
          <w:rFonts w:hint="eastAsia"/>
        </w:rPr>
        <w:t xml:space="preserve"> </w:t>
      </w:r>
      <w:proofErr w:type="spellStart"/>
      <w:r w:rsidRPr="00E91908">
        <w:rPr>
          <w:rFonts w:hint="eastAsia"/>
        </w:rPr>
        <w:t>MyISAM</w:t>
      </w:r>
      <w:proofErr w:type="spellEnd"/>
      <w:r w:rsidRPr="00E91908">
        <w:rPr>
          <w:rFonts w:hint="eastAsia"/>
        </w:rPr>
        <w:t xml:space="preserve"> </w:t>
      </w:r>
      <w:r w:rsidRPr="00E91908">
        <w:rPr>
          <w:rFonts w:hint="eastAsia"/>
        </w:rPr>
        <w:t>还慢，但是支持“行锁”，所以在写操作比较多的时候会比较优秀。并且，它支持很多的高级应用，例如：事物。</w:t>
      </w:r>
    </w:p>
    <w:p w:rsidR="00E91908" w:rsidRPr="00E91908" w:rsidRDefault="00C74781" w:rsidP="00E91908">
      <w:pPr>
        <w:pStyle w:val="a7"/>
        <w:ind w:left="1260" w:firstLineChars="0" w:firstLine="0"/>
      </w:pPr>
      <w:r>
        <w:rPr>
          <w:rFonts w:hint="eastAsia"/>
        </w:rPr>
        <w:t>3.</w:t>
      </w:r>
      <w:r w:rsidR="00E91908" w:rsidRPr="00E91908">
        <w:rPr>
          <w:rFonts w:hint="eastAsia"/>
        </w:rPr>
        <w:t>用</w:t>
      </w:r>
      <w:r w:rsidR="00E91908" w:rsidRPr="00E91908">
        <w:rPr>
          <w:rFonts w:hint="eastAsia"/>
        </w:rPr>
        <w:t xml:space="preserve"> not exists </w:t>
      </w:r>
      <w:r w:rsidR="00E91908" w:rsidRPr="00E91908">
        <w:rPr>
          <w:rFonts w:hint="eastAsia"/>
        </w:rPr>
        <w:t>代替</w:t>
      </w:r>
      <w:r w:rsidR="00E91908" w:rsidRPr="00E91908">
        <w:rPr>
          <w:rFonts w:hint="eastAsia"/>
        </w:rPr>
        <w:t xml:space="preserve"> not in</w:t>
      </w:r>
    </w:p>
    <w:p w:rsidR="00E91908" w:rsidRPr="00E91908" w:rsidRDefault="00E91908" w:rsidP="00E91908">
      <w:pPr>
        <w:pStyle w:val="a7"/>
        <w:ind w:left="1260" w:firstLineChars="0" w:firstLine="0"/>
      </w:pPr>
      <w:r w:rsidRPr="00E91908">
        <w:rPr>
          <w:rFonts w:hint="eastAsia"/>
        </w:rPr>
        <w:t xml:space="preserve">Not exists </w:t>
      </w:r>
      <w:r w:rsidRPr="00E91908">
        <w:rPr>
          <w:rFonts w:hint="eastAsia"/>
        </w:rPr>
        <w:t>用到了连接能够发挥已经建立好的索引的作用，</w:t>
      </w:r>
      <w:r w:rsidRPr="00E91908">
        <w:rPr>
          <w:rFonts w:hint="eastAsia"/>
        </w:rPr>
        <w:t xml:space="preserve">not in </w:t>
      </w:r>
      <w:r w:rsidRPr="00E91908">
        <w:rPr>
          <w:rFonts w:hint="eastAsia"/>
        </w:rPr>
        <w:t>不能使用索引。</w:t>
      </w:r>
      <w:r w:rsidRPr="00E91908">
        <w:rPr>
          <w:rFonts w:hint="eastAsia"/>
        </w:rPr>
        <w:t xml:space="preserve">Not in </w:t>
      </w:r>
      <w:r w:rsidR="00C74781">
        <w:rPr>
          <w:rFonts w:hint="eastAsia"/>
        </w:rPr>
        <w:t>是最慢的方式要与</w:t>
      </w:r>
      <w:r w:rsidRPr="00E91908">
        <w:rPr>
          <w:rFonts w:hint="eastAsia"/>
        </w:rPr>
        <w:t>每条记录比较，在数据量比较大的操作</w:t>
      </w:r>
      <w:r w:rsidR="00C74781">
        <w:rPr>
          <w:rFonts w:hint="eastAsia"/>
        </w:rPr>
        <w:t>时</w:t>
      </w:r>
      <w:r w:rsidRPr="00E91908">
        <w:rPr>
          <w:rFonts w:hint="eastAsia"/>
        </w:rPr>
        <w:t>不建议使用这种方式。</w:t>
      </w:r>
    </w:p>
    <w:p w:rsidR="00E91908" w:rsidRPr="00E91908" w:rsidRDefault="00A92617" w:rsidP="00E91908">
      <w:pPr>
        <w:pStyle w:val="a7"/>
        <w:ind w:left="1260" w:firstLineChars="0" w:firstLine="0"/>
      </w:pPr>
      <w:r>
        <w:rPr>
          <w:rFonts w:hint="eastAsia"/>
        </w:rPr>
        <w:t>4</w:t>
      </w:r>
      <w:r w:rsidR="00E91908" w:rsidRPr="00E91908">
        <w:rPr>
          <w:rFonts w:hint="eastAsia"/>
        </w:rPr>
        <w:t>.</w:t>
      </w:r>
      <w:r w:rsidR="00E91908" w:rsidRPr="00E91908">
        <w:rPr>
          <w:rFonts w:hint="eastAsia"/>
        </w:rPr>
        <w:tab/>
      </w:r>
      <w:r w:rsidR="00E91908" w:rsidRPr="00E91908">
        <w:rPr>
          <w:rFonts w:hint="eastAsia"/>
        </w:rPr>
        <w:t>对操作符的优化，尽量不采用不利于索引的操作符</w:t>
      </w:r>
    </w:p>
    <w:p w:rsidR="00E91908" w:rsidRPr="00E91908" w:rsidRDefault="00E91908" w:rsidP="00E91908">
      <w:pPr>
        <w:pStyle w:val="a7"/>
        <w:ind w:left="1260" w:firstLineChars="0" w:firstLine="0"/>
      </w:pPr>
      <w:r w:rsidRPr="00E91908">
        <w:rPr>
          <w:rFonts w:hint="eastAsia"/>
        </w:rPr>
        <w:t>如：</w:t>
      </w:r>
      <w:r w:rsidRPr="00E91908">
        <w:rPr>
          <w:rFonts w:hint="eastAsia"/>
        </w:rPr>
        <w:t>in</w:t>
      </w:r>
      <w:r w:rsidRPr="00E91908">
        <w:rPr>
          <w:rFonts w:hint="eastAsia"/>
        </w:rPr>
        <w:tab/>
        <w:t>not in</w:t>
      </w:r>
      <w:r w:rsidRPr="00E91908">
        <w:rPr>
          <w:rFonts w:hint="eastAsia"/>
        </w:rPr>
        <w:tab/>
        <w:t>is null</w:t>
      </w:r>
      <w:r w:rsidRPr="00E91908">
        <w:rPr>
          <w:rFonts w:hint="eastAsia"/>
        </w:rPr>
        <w:tab/>
        <w:t>is not null</w:t>
      </w:r>
      <w:r w:rsidRPr="00E91908">
        <w:rPr>
          <w:rFonts w:hint="eastAsia"/>
        </w:rPr>
        <w:tab/>
        <w:t>&lt;&gt;</w:t>
      </w:r>
      <w:r w:rsidRPr="00E91908">
        <w:rPr>
          <w:rFonts w:hint="eastAsia"/>
        </w:rPr>
        <w:tab/>
      </w:r>
      <w:r w:rsidRPr="00E91908">
        <w:rPr>
          <w:rFonts w:hint="eastAsia"/>
        </w:rPr>
        <w:t>等某个字段总要拿来搜索，为其建立索引：</w:t>
      </w:r>
    </w:p>
    <w:p w:rsidR="00C74781" w:rsidRDefault="00E91908" w:rsidP="00E91908">
      <w:pPr>
        <w:pStyle w:val="a7"/>
        <w:ind w:left="1260" w:firstLineChars="0" w:firstLine="0"/>
      </w:pPr>
      <w:proofErr w:type="spellStart"/>
      <w:r w:rsidRPr="00E91908">
        <w:rPr>
          <w:rFonts w:hint="eastAsia"/>
        </w:rPr>
        <w:t>Mysql</w:t>
      </w:r>
      <w:proofErr w:type="spellEnd"/>
      <w:r w:rsidRPr="00E91908">
        <w:rPr>
          <w:rFonts w:hint="eastAsia"/>
        </w:rPr>
        <w:t xml:space="preserve"> </w:t>
      </w:r>
      <w:r w:rsidRPr="00E91908">
        <w:rPr>
          <w:rFonts w:hint="eastAsia"/>
        </w:rPr>
        <w:t>中可以利用</w:t>
      </w:r>
      <w:r w:rsidRPr="00E91908">
        <w:rPr>
          <w:rFonts w:hint="eastAsia"/>
        </w:rPr>
        <w:t xml:space="preserve"> alter table </w:t>
      </w:r>
      <w:r w:rsidRPr="00E91908">
        <w:rPr>
          <w:rFonts w:hint="eastAsia"/>
        </w:rPr>
        <w:t>语句来为表中的字段添加索引，</w:t>
      </w:r>
    </w:p>
    <w:p w:rsidR="003B5D14" w:rsidRDefault="00E91908" w:rsidP="00E91908">
      <w:pPr>
        <w:pStyle w:val="a7"/>
        <w:ind w:left="1260" w:firstLineChars="0" w:firstLine="0"/>
      </w:pPr>
      <w:r w:rsidRPr="00E91908">
        <w:rPr>
          <w:rFonts w:hint="eastAsia"/>
        </w:rPr>
        <w:t>语法为：</w:t>
      </w:r>
      <w:r w:rsidRPr="00E91908">
        <w:rPr>
          <w:rFonts w:hint="eastAsia"/>
        </w:rPr>
        <w:t xml:space="preserve">alter table </w:t>
      </w:r>
      <w:r w:rsidR="00C74781">
        <w:rPr>
          <w:rFonts w:hint="eastAsia"/>
        </w:rPr>
        <w:t>表名</w:t>
      </w:r>
      <w:r w:rsidRPr="00E91908">
        <w:rPr>
          <w:rFonts w:hint="eastAsia"/>
        </w:rPr>
        <w:t>add index (</w:t>
      </w:r>
      <w:r w:rsidRPr="00E91908">
        <w:rPr>
          <w:rFonts w:hint="eastAsia"/>
        </w:rPr>
        <w:t>字段名</w:t>
      </w:r>
      <w:r w:rsidRPr="00E91908">
        <w:rPr>
          <w:rFonts w:hint="eastAsia"/>
        </w:rPr>
        <w:t>)</w:t>
      </w:r>
      <w:r w:rsidRPr="00E91908">
        <w:rPr>
          <w:rFonts w:hint="eastAsia"/>
        </w:rPr>
        <w:t>；</w:t>
      </w:r>
    </w:p>
    <w:p w:rsidR="00A92617" w:rsidRDefault="00A92617" w:rsidP="00A92617">
      <w:pPr>
        <w:pStyle w:val="a7"/>
        <w:ind w:left="1260" w:firstLineChars="0" w:firstLine="0"/>
      </w:pPr>
      <w:r>
        <w:rPr>
          <w:rFonts w:hint="eastAsia"/>
        </w:rPr>
        <w:t>5.</w:t>
      </w:r>
      <w:r>
        <w:rPr>
          <w:rFonts w:hint="eastAsia"/>
        </w:rPr>
        <w:t>尽量避免在列上做运算，这样导致索引失效</w:t>
      </w:r>
    </w:p>
    <w:p w:rsidR="00A92617" w:rsidRDefault="00A92617" w:rsidP="00A92617">
      <w:pPr>
        <w:pStyle w:val="a7"/>
        <w:ind w:left="1260" w:firstLineChars="0" w:firstLine="0"/>
      </w:pPr>
      <w:r>
        <w:rPr>
          <w:rFonts w:hint="eastAsia"/>
        </w:rPr>
        <w:t>例如：</w:t>
      </w:r>
      <w:r>
        <w:rPr>
          <w:rFonts w:hint="eastAsia"/>
        </w:rPr>
        <w:t>select * from admin where year(</w:t>
      </w:r>
      <w:proofErr w:type="spellStart"/>
      <w:r>
        <w:rPr>
          <w:rFonts w:hint="eastAsia"/>
        </w:rPr>
        <w:t>admin_time</w:t>
      </w:r>
      <w:proofErr w:type="spellEnd"/>
      <w:r>
        <w:rPr>
          <w:rFonts w:hint="eastAsia"/>
        </w:rPr>
        <w:t>)&gt;2014</w:t>
      </w:r>
    </w:p>
    <w:p w:rsidR="00A92617" w:rsidRDefault="00A92617" w:rsidP="00A92617">
      <w:pPr>
        <w:pStyle w:val="a7"/>
        <w:ind w:left="1260" w:firstLineChars="0" w:firstLine="0"/>
      </w:pPr>
      <w:r>
        <w:rPr>
          <w:rFonts w:hint="eastAsia"/>
        </w:rPr>
        <w:t>优化为：</w:t>
      </w:r>
      <w:r>
        <w:rPr>
          <w:rFonts w:hint="eastAsia"/>
        </w:rPr>
        <w:t xml:space="preserve"> select * from admin where </w:t>
      </w:r>
      <w:proofErr w:type="spellStart"/>
      <w:r>
        <w:rPr>
          <w:rFonts w:hint="eastAsia"/>
        </w:rPr>
        <w:t>admin_time</w:t>
      </w:r>
      <w:proofErr w:type="spellEnd"/>
      <w:r>
        <w:rPr>
          <w:rFonts w:hint="eastAsia"/>
        </w:rPr>
        <w:t>&gt; '2014-01-01</w:t>
      </w:r>
      <w:r>
        <w:rPr>
          <w:rFonts w:hint="eastAsia"/>
        </w:rPr>
        <w:t>′</w:t>
      </w:r>
    </w:p>
    <w:p w:rsidR="00D1681D" w:rsidRDefault="00D1681D" w:rsidP="00D1681D">
      <w:pPr>
        <w:pStyle w:val="a7"/>
        <w:ind w:left="1260" w:firstLineChars="0" w:firstLine="0"/>
      </w:pPr>
      <w:r>
        <w:rPr>
          <w:rFonts w:hint="eastAsia"/>
        </w:rPr>
        <w:t>6.</w:t>
      </w:r>
      <w:r>
        <w:rPr>
          <w:rFonts w:hint="eastAsia"/>
        </w:rPr>
        <w:t>设计数据库的时候</w:t>
      </w:r>
      <w:r>
        <w:rPr>
          <w:rFonts w:hint="eastAsia"/>
        </w:rPr>
        <w:t>,</w:t>
      </w:r>
      <w:r>
        <w:rPr>
          <w:rFonts w:hint="eastAsia"/>
        </w:rPr>
        <w:t>要预估单表的峰值</w:t>
      </w:r>
      <w:r>
        <w:rPr>
          <w:rFonts w:hint="eastAsia"/>
        </w:rPr>
        <w:t>,</w:t>
      </w:r>
      <w:r>
        <w:rPr>
          <w:rFonts w:hint="eastAsia"/>
        </w:rPr>
        <w:t>因为以</w:t>
      </w:r>
      <w:proofErr w:type="spellStart"/>
      <w:r>
        <w:rPr>
          <w:rFonts w:hint="eastAsia"/>
        </w:rPr>
        <w:t>Mysql</w:t>
      </w:r>
      <w:proofErr w:type="spellEnd"/>
      <w:r>
        <w:rPr>
          <w:rFonts w:hint="eastAsia"/>
        </w:rPr>
        <w:t>为例</w:t>
      </w:r>
      <w:r>
        <w:rPr>
          <w:rFonts w:hint="eastAsia"/>
        </w:rPr>
        <w:t>,</w:t>
      </w:r>
      <w:r>
        <w:rPr>
          <w:rFonts w:hint="eastAsia"/>
        </w:rPr>
        <w:t>当单表的数据超过千万条</w:t>
      </w:r>
      <w:r>
        <w:rPr>
          <w:rFonts w:hint="eastAsia"/>
        </w:rPr>
        <w:t>,</w:t>
      </w:r>
      <w:r>
        <w:rPr>
          <w:rFonts w:hint="eastAsia"/>
        </w:rPr>
        <w:t>查询速度就特别缓慢了</w:t>
      </w:r>
      <w:r>
        <w:rPr>
          <w:rFonts w:hint="eastAsia"/>
        </w:rPr>
        <w:t>,</w:t>
      </w:r>
      <w:r>
        <w:rPr>
          <w:rFonts w:hint="eastAsia"/>
        </w:rPr>
        <w:t>这里就需要对数据库进行分库分表（数据分片）</w:t>
      </w:r>
      <w:r>
        <w:rPr>
          <w:rFonts w:hint="eastAsia"/>
        </w:rPr>
        <w:t>,</w:t>
      </w:r>
      <w:r>
        <w:rPr>
          <w:rFonts w:hint="eastAsia"/>
        </w:rPr>
        <w:t>为了提高查询和写入性能</w:t>
      </w:r>
      <w:r>
        <w:rPr>
          <w:rFonts w:hint="eastAsia"/>
        </w:rPr>
        <w:t>,</w:t>
      </w:r>
      <w:proofErr w:type="spellStart"/>
      <w:r>
        <w:rPr>
          <w:rFonts w:hint="eastAsia"/>
        </w:rPr>
        <w:t>mysql</w:t>
      </w:r>
      <w:proofErr w:type="spellEnd"/>
      <w:r>
        <w:rPr>
          <w:rFonts w:hint="eastAsia"/>
        </w:rPr>
        <w:t>可以采取主从结构，主数据库采用</w:t>
      </w:r>
      <w:proofErr w:type="spellStart"/>
      <w:r>
        <w:rPr>
          <w:rFonts w:hint="eastAsia"/>
        </w:rPr>
        <w:t>innodb</w:t>
      </w:r>
      <w:proofErr w:type="spellEnd"/>
      <w:r>
        <w:rPr>
          <w:rFonts w:hint="eastAsia"/>
        </w:rPr>
        <w:t>引擎</w:t>
      </w:r>
      <w:r>
        <w:rPr>
          <w:rFonts w:hint="eastAsia"/>
        </w:rPr>
        <w:t>,</w:t>
      </w:r>
      <w:r>
        <w:rPr>
          <w:rFonts w:hint="eastAsia"/>
        </w:rPr>
        <w:t>从数据库采用</w:t>
      </w:r>
      <w:proofErr w:type="spellStart"/>
      <w:r>
        <w:rPr>
          <w:rFonts w:hint="eastAsia"/>
        </w:rPr>
        <w:t>myIsam</w:t>
      </w:r>
      <w:proofErr w:type="spellEnd"/>
      <w:r>
        <w:rPr>
          <w:rFonts w:hint="eastAsia"/>
        </w:rPr>
        <w:t>引擎</w:t>
      </w:r>
      <w:r>
        <w:rPr>
          <w:rFonts w:hint="eastAsia"/>
        </w:rPr>
        <w:t>,</w:t>
      </w:r>
      <w:r>
        <w:rPr>
          <w:rFonts w:hint="eastAsia"/>
        </w:rPr>
        <w:t>主从之间通过同步</w:t>
      </w:r>
      <w:proofErr w:type="spellStart"/>
      <w:r>
        <w:rPr>
          <w:rFonts w:hint="eastAsia"/>
        </w:rPr>
        <w:t>binlog</w:t>
      </w:r>
      <w:proofErr w:type="spellEnd"/>
      <w:r>
        <w:rPr>
          <w:rFonts w:hint="eastAsia"/>
        </w:rPr>
        <w:t>日志实现数据一致</w:t>
      </w:r>
    </w:p>
    <w:p w:rsidR="00D1681D" w:rsidRDefault="00D1681D" w:rsidP="00D1681D">
      <w:pPr>
        <w:pStyle w:val="a7"/>
        <w:ind w:left="1260" w:firstLineChars="0" w:firstLine="0"/>
      </w:pPr>
      <w:r>
        <w:rPr>
          <w:rFonts w:hint="eastAsia"/>
        </w:rPr>
        <w:t>数据库有两个线程，一个是</w:t>
      </w:r>
      <w:r>
        <w:rPr>
          <w:rFonts w:hint="eastAsia"/>
        </w:rPr>
        <w:t>IO</w:t>
      </w:r>
      <w:r>
        <w:rPr>
          <w:rFonts w:hint="eastAsia"/>
        </w:rPr>
        <w:t>线程，一个是</w:t>
      </w:r>
      <w:proofErr w:type="spellStart"/>
      <w:r>
        <w:rPr>
          <w:rFonts w:hint="eastAsia"/>
        </w:rPr>
        <w:t>sql</w:t>
      </w:r>
      <w:proofErr w:type="spellEnd"/>
      <w:r>
        <w:rPr>
          <w:rFonts w:hint="eastAsia"/>
        </w:rPr>
        <w:t>线程，从数据库通过</w:t>
      </w:r>
      <w:r>
        <w:rPr>
          <w:rFonts w:hint="eastAsia"/>
        </w:rPr>
        <w:t>IO</w:t>
      </w:r>
      <w:r>
        <w:rPr>
          <w:rFonts w:hint="eastAsia"/>
        </w:rPr>
        <w:t>线程监听主数据库的</w:t>
      </w:r>
      <w:proofErr w:type="spellStart"/>
      <w:r>
        <w:rPr>
          <w:rFonts w:hint="eastAsia"/>
        </w:rPr>
        <w:t>binlog</w:t>
      </w:r>
      <w:proofErr w:type="spellEnd"/>
      <w:r>
        <w:rPr>
          <w:rFonts w:hint="eastAsia"/>
        </w:rPr>
        <w:t>日志然后写入</w:t>
      </w:r>
      <w:proofErr w:type="spellStart"/>
      <w:r>
        <w:rPr>
          <w:rFonts w:hint="eastAsia"/>
        </w:rPr>
        <w:t>mycat</w:t>
      </w:r>
      <w:proofErr w:type="spellEnd"/>
      <w:r>
        <w:rPr>
          <w:rFonts w:hint="eastAsia"/>
        </w:rPr>
        <w:t>中，</w:t>
      </w:r>
      <w:proofErr w:type="spellStart"/>
      <w:r>
        <w:rPr>
          <w:rFonts w:hint="eastAsia"/>
        </w:rPr>
        <w:t>sql</w:t>
      </w:r>
      <w:proofErr w:type="spellEnd"/>
      <w:r>
        <w:rPr>
          <w:rFonts w:hint="eastAsia"/>
        </w:rPr>
        <w:t>线程读取</w:t>
      </w:r>
      <w:proofErr w:type="spellStart"/>
      <w:r>
        <w:rPr>
          <w:rFonts w:hint="eastAsia"/>
        </w:rPr>
        <w:t>mycat</w:t>
      </w:r>
      <w:proofErr w:type="spellEnd"/>
      <w:r>
        <w:rPr>
          <w:rFonts w:hint="eastAsia"/>
        </w:rPr>
        <w:t>文件并对自身执行</w:t>
      </w:r>
      <w:proofErr w:type="spellStart"/>
      <w:r>
        <w:rPr>
          <w:rFonts w:hint="eastAsia"/>
        </w:rPr>
        <w:t>sql</w:t>
      </w:r>
      <w:proofErr w:type="spellEnd"/>
      <w:r>
        <w:rPr>
          <w:rFonts w:hint="eastAsia"/>
        </w:rPr>
        <w:t>命令从而保证数据的一致性</w:t>
      </w:r>
    </w:p>
    <w:p w:rsidR="00D1681D" w:rsidRDefault="00D1681D" w:rsidP="00D1681D">
      <w:pPr>
        <w:pStyle w:val="a7"/>
        <w:ind w:left="1260" w:firstLineChars="0" w:firstLine="0"/>
      </w:pPr>
      <w:r>
        <w:rPr>
          <w:rFonts w:hint="eastAsia"/>
        </w:rPr>
        <w:t>7</w:t>
      </w:r>
      <w:r w:rsidR="00034ADB">
        <w:rPr>
          <w:rFonts w:hint="eastAsia"/>
        </w:rPr>
        <w:t>.</w:t>
      </w:r>
      <w:r>
        <w:rPr>
          <w:rFonts w:hint="eastAsia"/>
        </w:rPr>
        <w:t>SQL</w:t>
      </w:r>
      <w:r>
        <w:rPr>
          <w:rFonts w:hint="eastAsia"/>
        </w:rPr>
        <w:t>优化</w:t>
      </w:r>
      <w:r>
        <w:rPr>
          <w:rFonts w:hint="eastAsia"/>
        </w:rPr>
        <w:t>,</w:t>
      </w:r>
      <w:r>
        <w:rPr>
          <w:rFonts w:hint="eastAsia"/>
        </w:rPr>
        <w:t>本质是通过创建索引</w:t>
      </w:r>
      <w:r>
        <w:rPr>
          <w:rFonts w:hint="eastAsia"/>
        </w:rPr>
        <w:t>,</w:t>
      </w:r>
      <w:r>
        <w:rPr>
          <w:rFonts w:hint="eastAsia"/>
        </w:rPr>
        <w:t>使用</w:t>
      </w:r>
      <w:r>
        <w:rPr>
          <w:rFonts w:hint="eastAsia"/>
        </w:rPr>
        <w:t>explain</w:t>
      </w:r>
      <w:r>
        <w:rPr>
          <w:rFonts w:hint="eastAsia"/>
        </w:rPr>
        <w:t>关键字</w:t>
      </w:r>
      <w:r>
        <w:rPr>
          <w:rFonts w:hint="eastAsia"/>
        </w:rPr>
        <w:t>,</w:t>
      </w:r>
      <w:r>
        <w:rPr>
          <w:rFonts w:hint="eastAsia"/>
        </w:rPr>
        <w:t>查询索引命中情况</w:t>
      </w:r>
      <w:r>
        <w:rPr>
          <w:rFonts w:hint="eastAsia"/>
        </w:rPr>
        <w:t>,</w:t>
      </w:r>
      <w:r>
        <w:rPr>
          <w:rFonts w:hint="eastAsia"/>
        </w:rPr>
        <w:t>对</w:t>
      </w:r>
      <w:proofErr w:type="spellStart"/>
      <w:r>
        <w:rPr>
          <w:rFonts w:hint="eastAsia"/>
        </w:rPr>
        <w:t>sql</w:t>
      </w:r>
      <w:proofErr w:type="spellEnd"/>
      <w:r>
        <w:rPr>
          <w:rFonts w:hint="eastAsia"/>
        </w:rPr>
        <w:t>进行调优</w:t>
      </w:r>
    </w:p>
    <w:p w:rsidR="00D1681D" w:rsidRDefault="00D1681D" w:rsidP="00D1681D">
      <w:pPr>
        <w:pStyle w:val="a7"/>
        <w:ind w:left="1260" w:firstLineChars="0" w:firstLine="0"/>
      </w:pPr>
      <w:r>
        <w:rPr>
          <w:rFonts w:hint="eastAsia"/>
        </w:rPr>
        <w:t>8</w:t>
      </w:r>
      <w:r w:rsidR="00034ADB">
        <w:rPr>
          <w:rFonts w:hint="eastAsia"/>
        </w:rPr>
        <w:t>.</w:t>
      </w:r>
      <w:r>
        <w:rPr>
          <w:rFonts w:hint="eastAsia"/>
        </w:rPr>
        <w:t>使用</w:t>
      </w:r>
      <w:r>
        <w:rPr>
          <w:rFonts w:hint="eastAsia"/>
        </w:rPr>
        <w:t>cache</w:t>
      </w:r>
      <w:r>
        <w:rPr>
          <w:rFonts w:hint="eastAsia"/>
        </w:rPr>
        <w:t>层</w:t>
      </w:r>
      <w:r>
        <w:rPr>
          <w:rFonts w:hint="eastAsia"/>
        </w:rPr>
        <w:t>,</w:t>
      </w:r>
      <w:r>
        <w:rPr>
          <w:rFonts w:hint="eastAsia"/>
        </w:rPr>
        <w:t>预先对经常常用的数据库数据进行缓存</w:t>
      </w:r>
      <w:r>
        <w:rPr>
          <w:rFonts w:hint="eastAsia"/>
        </w:rPr>
        <w:t>,</w:t>
      </w:r>
      <w:r>
        <w:rPr>
          <w:rFonts w:hint="eastAsia"/>
        </w:rPr>
        <w:t>以减少数据库的压力</w:t>
      </w:r>
    </w:p>
    <w:p w:rsidR="00D1681D" w:rsidRDefault="00D1681D" w:rsidP="00D1681D">
      <w:pPr>
        <w:pStyle w:val="a7"/>
        <w:ind w:left="1260" w:firstLineChars="0" w:firstLine="0"/>
      </w:pPr>
      <w:r>
        <w:rPr>
          <w:rFonts w:hint="eastAsia"/>
        </w:rPr>
        <w:t xml:space="preserve"> </w:t>
      </w:r>
      <w:r>
        <w:rPr>
          <w:rFonts w:hint="eastAsia"/>
        </w:rPr>
        <w:t>提高数据库性能</w:t>
      </w:r>
    </w:p>
    <w:p w:rsidR="007B3E97" w:rsidRPr="005452E6" w:rsidRDefault="007B3E97" w:rsidP="007B3E97">
      <w:pPr>
        <w:pStyle w:val="a7"/>
        <w:ind w:left="1260" w:firstLineChars="0" w:firstLine="0"/>
        <w:rPr>
          <w:b/>
        </w:rPr>
      </w:pPr>
      <w:proofErr w:type="spellStart"/>
      <w:r w:rsidRPr="005452E6">
        <w:rPr>
          <w:rFonts w:hint="eastAsia"/>
          <w:b/>
        </w:rPr>
        <w:t>Sql</w:t>
      </w:r>
      <w:proofErr w:type="spellEnd"/>
      <w:r w:rsidR="005452E6">
        <w:rPr>
          <w:rFonts w:hint="eastAsia"/>
          <w:b/>
        </w:rPr>
        <w:t>优化</w:t>
      </w:r>
      <w:r w:rsidRPr="005452E6">
        <w:rPr>
          <w:rFonts w:hint="eastAsia"/>
          <w:b/>
        </w:rPr>
        <w:t>：</w:t>
      </w:r>
    </w:p>
    <w:p w:rsidR="007B3E97" w:rsidRDefault="007B3E97" w:rsidP="007B3E97">
      <w:pPr>
        <w:pStyle w:val="a7"/>
        <w:ind w:left="1260" w:firstLineChars="0" w:firstLine="0"/>
      </w:pPr>
      <w:r>
        <w:rPr>
          <w:rFonts w:hint="eastAsia"/>
        </w:rPr>
        <w:t>1.(</w:t>
      </w:r>
      <w:r>
        <w:rPr>
          <w:rFonts w:hint="eastAsia"/>
        </w:rPr>
        <w:t>重点</w:t>
      </w:r>
      <w:r>
        <w:rPr>
          <w:rFonts w:hint="eastAsia"/>
        </w:rPr>
        <w:t>)(</w:t>
      </w:r>
      <w:r>
        <w:rPr>
          <w:rFonts w:hint="eastAsia"/>
        </w:rPr>
        <w:t>必须说</w:t>
      </w:r>
      <w:r>
        <w:rPr>
          <w:rFonts w:hint="eastAsia"/>
        </w:rPr>
        <w:t>) SELECT</w:t>
      </w:r>
      <w:r>
        <w:rPr>
          <w:rFonts w:hint="eastAsia"/>
        </w:rPr>
        <w:t>语句中避免使用</w:t>
      </w:r>
      <w:r>
        <w:rPr>
          <w:rFonts w:hint="eastAsia"/>
        </w:rPr>
        <w:t xml:space="preserve"> *</w:t>
      </w:r>
      <w:r>
        <w:rPr>
          <w:rFonts w:hint="eastAsia"/>
        </w:rPr>
        <w:t>，尽量应该根据业务需求按字段进行查询</w:t>
      </w:r>
    </w:p>
    <w:p w:rsidR="007B3E97" w:rsidRDefault="007B3E97" w:rsidP="007B3E97">
      <w:pPr>
        <w:pStyle w:val="a7"/>
        <w:ind w:left="1260" w:firstLineChars="0" w:firstLine="0"/>
      </w:pPr>
      <w:r>
        <w:rPr>
          <w:rFonts w:hint="eastAsia"/>
        </w:rPr>
        <w:t>举例：如果表中有个字段用的是</w:t>
      </w:r>
      <w:proofErr w:type="spellStart"/>
      <w:r>
        <w:rPr>
          <w:rFonts w:hint="eastAsia"/>
        </w:rPr>
        <w:t>clob</w:t>
      </w:r>
      <w:proofErr w:type="spellEnd"/>
      <w:r>
        <w:rPr>
          <w:rFonts w:hint="eastAsia"/>
        </w:rPr>
        <w:t>或者是</w:t>
      </w:r>
      <w:r>
        <w:rPr>
          <w:rFonts w:hint="eastAsia"/>
        </w:rPr>
        <w:t>blob</w:t>
      </w:r>
      <w:r>
        <w:rPr>
          <w:rFonts w:hint="eastAsia"/>
        </w:rPr>
        <w:t>这种大数据字段的话，</w:t>
      </w:r>
    </w:p>
    <w:p w:rsidR="007B3E97" w:rsidRDefault="007B3E97" w:rsidP="007B3E97">
      <w:pPr>
        <w:pStyle w:val="a7"/>
        <w:ind w:left="1260" w:firstLineChars="0" w:firstLine="0"/>
      </w:pPr>
      <w:r>
        <w:rPr>
          <w:rFonts w:hint="eastAsia"/>
        </w:rPr>
        <w:t>他们的查询应该根据业务需要来进行指定字段的查询，切记勿直接用</w:t>
      </w:r>
      <w:r>
        <w:rPr>
          <w:rFonts w:hint="eastAsia"/>
        </w:rPr>
        <w:t>*</w:t>
      </w:r>
    </w:p>
    <w:p w:rsidR="007B3E97" w:rsidRPr="005452E6" w:rsidRDefault="007B3E97" w:rsidP="007B3E97">
      <w:pPr>
        <w:pStyle w:val="a7"/>
        <w:ind w:left="1260" w:firstLineChars="0" w:firstLine="0"/>
        <w:rPr>
          <w:color w:val="FF0000"/>
        </w:rPr>
      </w:pPr>
      <w:r w:rsidRPr="005452E6">
        <w:rPr>
          <w:rFonts w:hint="eastAsia"/>
          <w:color w:val="FF0000"/>
        </w:rPr>
        <w:t>2.(</w:t>
      </w:r>
      <w:r w:rsidRPr="005452E6">
        <w:rPr>
          <w:rFonts w:hint="eastAsia"/>
          <w:color w:val="FF0000"/>
        </w:rPr>
        <w:t>重点</w:t>
      </w:r>
      <w:r w:rsidRPr="005452E6">
        <w:rPr>
          <w:rFonts w:hint="eastAsia"/>
          <w:color w:val="FF0000"/>
        </w:rPr>
        <w:t xml:space="preserve">) </w:t>
      </w:r>
      <w:r w:rsidRPr="005452E6">
        <w:rPr>
          <w:rFonts w:hint="eastAsia"/>
          <w:color w:val="FF0000"/>
        </w:rPr>
        <w:t>删除重复记录</w:t>
      </w:r>
      <w:r w:rsidRPr="005452E6">
        <w:rPr>
          <w:rFonts w:hint="eastAsia"/>
          <w:color w:val="FF0000"/>
        </w:rPr>
        <w:t>(oracle)</w:t>
      </w:r>
      <w:r w:rsidRPr="005452E6">
        <w:rPr>
          <w:rFonts w:hint="eastAsia"/>
          <w:color w:val="FF0000"/>
        </w:rPr>
        <w:t>：</w:t>
      </w:r>
    </w:p>
    <w:p w:rsidR="007B3E97" w:rsidRDefault="007B3E97" w:rsidP="007B3E97">
      <w:pPr>
        <w:pStyle w:val="a7"/>
        <w:ind w:left="1260" w:firstLineChars="0" w:firstLine="0"/>
      </w:pPr>
      <w:r>
        <w:rPr>
          <w:rFonts w:hint="eastAsia"/>
        </w:rPr>
        <w:t>最高效的删除重复记录方法</w:t>
      </w:r>
      <w:r>
        <w:rPr>
          <w:rFonts w:hint="eastAsia"/>
        </w:rPr>
        <w:t xml:space="preserve"> ( </w:t>
      </w:r>
      <w:r>
        <w:rPr>
          <w:rFonts w:hint="eastAsia"/>
        </w:rPr>
        <w:t>因为使用了</w:t>
      </w:r>
      <w:r>
        <w:rPr>
          <w:rFonts w:hint="eastAsia"/>
        </w:rPr>
        <w:t>ROWID)</w:t>
      </w:r>
      <w:r>
        <w:rPr>
          <w:rFonts w:hint="eastAsia"/>
        </w:rPr>
        <w:t>例子：</w:t>
      </w:r>
    </w:p>
    <w:p w:rsidR="007B3E97" w:rsidRDefault="007B3E97" w:rsidP="007B3E97">
      <w:pPr>
        <w:pStyle w:val="a7"/>
        <w:ind w:left="1260" w:firstLineChars="0" w:firstLine="0"/>
      </w:pPr>
      <w:r>
        <w:lastRenderedPageBreak/>
        <w:t xml:space="preserve">DELETE  FROM  EMP E  WHERE  E.ROWID &gt; (SELECT MIN(X.ROWID) </w:t>
      </w:r>
    </w:p>
    <w:p w:rsidR="007B3E97" w:rsidRDefault="007B3E97" w:rsidP="007B3E97">
      <w:pPr>
        <w:pStyle w:val="a7"/>
        <w:ind w:left="1260" w:firstLineChars="0" w:firstLine="0"/>
      </w:pPr>
      <w:r>
        <w:t>FROM  EMP X  WHERE  X.EMP_NO = E.EMP_NO);</w:t>
      </w:r>
    </w:p>
    <w:p w:rsidR="007B3E97" w:rsidRDefault="007B3E97" w:rsidP="007B3E97">
      <w:pPr>
        <w:pStyle w:val="a7"/>
        <w:ind w:left="1260" w:firstLineChars="0" w:firstLine="0"/>
      </w:pPr>
      <w:r>
        <w:rPr>
          <w:rFonts w:hint="eastAsia"/>
        </w:rPr>
        <w:t xml:space="preserve">3. </w:t>
      </w:r>
      <w:r>
        <w:rPr>
          <w:rFonts w:hint="eastAsia"/>
        </w:rPr>
        <w:t>用</w:t>
      </w:r>
      <w:r>
        <w:rPr>
          <w:rFonts w:hint="eastAsia"/>
        </w:rPr>
        <w:t>&gt;=</w:t>
      </w:r>
      <w:r>
        <w:rPr>
          <w:rFonts w:hint="eastAsia"/>
        </w:rPr>
        <w:t>替换</w:t>
      </w:r>
      <w:r>
        <w:rPr>
          <w:rFonts w:hint="eastAsia"/>
        </w:rPr>
        <w:t>&gt;</w:t>
      </w:r>
    </w:p>
    <w:p w:rsidR="007B3E97" w:rsidRDefault="007B3E97" w:rsidP="007B3E97">
      <w:pPr>
        <w:pStyle w:val="a7"/>
        <w:ind w:left="1260" w:firstLineChars="0" w:firstLine="0"/>
      </w:pPr>
      <w:r>
        <w:rPr>
          <w:rFonts w:hint="eastAsia"/>
        </w:rPr>
        <w:t xml:space="preserve">    </w:t>
      </w:r>
      <w:r>
        <w:rPr>
          <w:rFonts w:hint="eastAsia"/>
        </w:rPr>
        <w:t>如一个表有</w:t>
      </w:r>
      <w:r>
        <w:rPr>
          <w:rFonts w:hint="eastAsia"/>
        </w:rPr>
        <w:t>100</w:t>
      </w:r>
      <w:r>
        <w:rPr>
          <w:rFonts w:hint="eastAsia"/>
        </w:rPr>
        <w:t>万记录，一个数值型字段</w:t>
      </w:r>
      <w:r>
        <w:rPr>
          <w:rFonts w:hint="eastAsia"/>
        </w:rPr>
        <w:t>A</w:t>
      </w:r>
      <w:r>
        <w:rPr>
          <w:rFonts w:hint="eastAsia"/>
        </w:rPr>
        <w:t>，</w:t>
      </w:r>
    </w:p>
    <w:p w:rsidR="007B3E97" w:rsidRDefault="007B3E97" w:rsidP="007B3E97">
      <w:pPr>
        <w:pStyle w:val="a7"/>
        <w:ind w:left="1260" w:firstLineChars="0" w:firstLine="0"/>
      </w:pPr>
      <w:r>
        <w:rPr>
          <w:rFonts w:hint="eastAsia"/>
        </w:rPr>
        <w:t xml:space="preserve">      A=0</w:t>
      </w:r>
      <w:r>
        <w:rPr>
          <w:rFonts w:hint="eastAsia"/>
        </w:rPr>
        <w:t>时，有</w:t>
      </w:r>
      <w:r>
        <w:rPr>
          <w:rFonts w:hint="eastAsia"/>
        </w:rPr>
        <w:t>30</w:t>
      </w:r>
      <w:r>
        <w:rPr>
          <w:rFonts w:hint="eastAsia"/>
        </w:rPr>
        <w:t>万条；</w:t>
      </w:r>
    </w:p>
    <w:p w:rsidR="007B3E97" w:rsidRDefault="007B3E97" w:rsidP="007B3E97">
      <w:pPr>
        <w:pStyle w:val="a7"/>
        <w:ind w:left="1260" w:firstLineChars="0" w:firstLine="0"/>
      </w:pPr>
      <w:r>
        <w:rPr>
          <w:rFonts w:hint="eastAsia"/>
        </w:rPr>
        <w:t xml:space="preserve">      A=1</w:t>
      </w:r>
      <w:r>
        <w:rPr>
          <w:rFonts w:hint="eastAsia"/>
        </w:rPr>
        <w:t>时，有</w:t>
      </w:r>
      <w:r>
        <w:rPr>
          <w:rFonts w:hint="eastAsia"/>
        </w:rPr>
        <w:t>30</w:t>
      </w:r>
      <w:r>
        <w:rPr>
          <w:rFonts w:hint="eastAsia"/>
        </w:rPr>
        <w:t>万条；</w:t>
      </w:r>
    </w:p>
    <w:p w:rsidR="007B3E97" w:rsidRDefault="007B3E97" w:rsidP="007B3E97">
      <w:pPr>
        <w:pStyle w:val="a7"/>
        <w:ind w:left="1260" w:firstLineChars="0" w:firstLine="0"/>
      </w:pPr>
      <w:r>
        <w:rPr>
          <w:rFonts w:hint="eastAsia"/>
        </w:rPr>
        <w:t xml:space="preserve">      A=2</w:t>
      </w:r>
      <w:r>
        <w:rPr>
          <w:rFonts w:hint="eastAsia"/>
        </w:rPr>
        <w:t>时，有</w:t>
      </w:r>
      <w:r>
        <w:rPr>
          <w:rFonts w:hint="eastAsia"/>
        </w:rPr>
        <w:t>39</w:t>
      </w:r>
      <w:r>
        <w:rPr>
          <w:rFonts w:hint="eastAsia"/>
        </w:rPr>
        <w:t>万条；</w:t>
      </w:r>
    </w:p>
    <w:p w:rsidR="007B3E97" w:rsidRDefault="007B3E97" w:rsidP="007B3E97">
      <w:pPr>
        <w:pStyle w:val="a7"/>
        <w:ind w:left="1260" w:firstLineChars="0" w:firstLine="0"/>
      </w:pPr>
      <w:r>
        <w:rPr>
          <w:rFonts w:hint="eastAsia"/>
        </w:rPr>
        <w:t xml:space="preserve">      A=3</w:t>
      </w:r>
      <w:r>
        <w:rPr>
          <w:rFonts w:hint="eastAsia"/>
        </w:rPr>
        <w:t>时，有</w:t>
      </w:r>
      <w:r>
        <w:rPr>
          <w:rFonts w:hint="eastAsia"/>
        </w:rPr>
        <w:t>1</w:t>
      </w:r>
      <w:r>
        <w:rPr>
          <w:rFonts w:hint="eastAsia"/>
        </w:rPr>
        <w:t>万记录。</w:t>
      </w:r>
    </w:p>
    <w:p w:rsidR="007B3E97" w:rsidRDefault="007B3E97" w:rsidP="007B3E97">
      <w:pPr>
        <w:pStyle w:val="a7"/>
        <w:ind w:left="1260" w:firstLineChars="0" w:firstLine="0"/>
      </w:pPr>
      <w:r>
        <w:rPr>
          <w:rFonts w:hint="eastAsia"/>
        </w:rPr>
        <w:t xml:space="preserve">      </w:t>
      </w:r>
      <w:r>
        <w:rPr>
          <w:rFonts w:hint="eastAsia"/>
        </w:rPr>
        <w:t>那么执行</w:t>
      </w:r>
      <w:r>
        <w:rPr>
          <w:rFonts w:hint="eastAsia"/>
        </w:rPr>
        <w:t xml:space="preserve"> A&gt;2 </w:t>
      </w:r>
      <w:r>
        <w:rPr>
          <w:rFonts w:hint="eastAsia"/>
        </w:rPr>
        <w:t>与</w:t>
      </w:r>
      <w:r>
        <w:rPr>
          <w:rFonts w:hint="eastAsia"/>
        </w:rPr>
        <w:t xml:space="preserve"> A&gt;=3 </w:t>
      </w:r>
      <w:r>
        <w:rPr>
          <w:rFonts w:hint="eastAsia"/>
        </w:rPr>
        <w:t>的效果就有很大的区别了，因为</w:t>
      </w:r>
      <w:r>
        <w:rPr>
          <w:rFonts w:hint="eastAsia"/>
        </w:rPr>
        <w:t xml:space="preserve"> A&gt;2 </w:t>
      </w:r>
      <w:r>
        <w:rPr>
          <w:rFonts w:hint="eastAsia"/>
        </w:rPr>
        <w:t>时，</w:t>
      </w:r>
    </w:p>
    <w:p w:rsidR="007B3E97" w:rsidRDefault="007B3E97" w:rsidP="007B3E97">
      <w:pPr>
        <w:pStyle w:val="a7"/>
        <w:ind w:left="1260" w:firstLineChars="0" w:firstLine="0"/>
      </w:pPr>
      <w:r>
        <w:rPr>
          <w:rFonts w:hint="eastAsia"/>
        </w:rPr>
        <w:t xml:space="preserve">      ORACLE</w:t>
      </w:r>
      <w:r>
        <w:rPr>
          <w:rFonts w:hint="eastAsia"/>
        </w:rPr>
        <w:t>会先找出为</w:t>
      </w:r>
      <w:r>
        <w:rPr>
          <w:rFonts w:hint="eastAsia"/>
        </w:rPr>
        <w:t>2</w:t>
      </w:r>
      <w:r>
        <w:rPr>
          <w:rFonts w:hint="eastAsia"/>
        </w:rPr>
        <w:t>的记录索引再进行比较，</w:t>
      </w:r>
    </w:p>
    <w:p w:rsidR="007B3E97" w:rsidRDefault="007B3E97" w:rsidP="007B3E97">
      <w:pPr>
        <w:pStyle w:val="a7"/>
        <w:ind w:left="1260" w:firstLineChars="0" w:firstLine="0"/>
      </w:pPr>
      <w:r>
        <w:rPr>
          <w:rFonts w:hint="eastAsia"/>
        </w:rPr>
        <w:t xml:space="preserve">      </w:t>
      </w:r>
      <w:r>
        <w:rPr>
          <w:rFonts w:hint="eastAsia"/>
        </w:rPr>
        <w:t>而</w:t>
      </w:r>
      <w:r>
        <w:rPr>
          <w:rFonts w:hint="eastAsia"/>
        </w:rPr>
        <w:t>A&gt;=3</w:t>
      </w:r>
      <w:r>
        <w:rPr>
          <w:rFonts w:hint="eastAsia"/>
        </w:rPr>
        <w:t>时</w:t>
      </w:r>
      <w:r>
        <w:rPr>
          <w:rFonts w:hint="eastAsia"/>
        </w:rPr>
        <w:t>ORACLE</w:t>
      </w:r>
      <w:r>
        <w:rPr>
          <w:rFonts w:hint="eastAsia"/>
        </w:rPr>
        <w:t>则直接找到</w:t>
      </w:r>
      <w:r>
        <w:rPr>
          <w:rFonts w:hint="eastAsia"/>
        </w:rPr>
        <w:t>=3</w:t>
      </w:r>
      <w:r>
        <w:rPr>
          <w:rFonts w:hint="eastAsia"/>
        </w:rPr>
        <w:t>的记录索引。</w:t>
      </w:r>
    </w:p>
    <w:p w:rsidR="007B3E97" w:rsidRDefault="007B3E97" w:rsidP="007B3E97">
      <w:pPr>
        <w:pStyle w:val="a7"/>
        <w:ind w:left="1260" w:firstLineChars="0" w:firstLine="0"/>
      </w:pPr>
      <w:r>
        <w:rPr>
          <w:rFonts w:hint="eastAsia"/>
        </w:rPr>
        <w:t>4.(</w:t>
      </w:r>
      <w:r>
        <w:rPr>
          <w:rFonts w:hint="eastAsia"/>
        </w:rPr>
        <w:t>重点</w:t>
      </w:r>
      <w:r>
        <w:rPr>
          <w:rFonts w:hint="eastAsia"/>
        </w:rPr>
        <w:t>)</w:t>
      </w:r>
      <w:r>
        <w:rPr>
          <w:rFonts w:hint="eastAsia"/>
        </w:rPr>
        <w:t>尽量多使用</w:t>
      </w:r>
      <w:r>
        <w:rPr>
          <w:rFonts w:hint="eastAsia"/>
        </w:rPr>
        <w:t>COMMIT</w:t>
      </w:r>
    </w:p>
    <w:p w:rsidR="007B3E97" w:rsidRDefault="007B3E97" w:rsidP="007B3E97">
      <w:pPr>
        <w:pStyle w:val="a7"/>
        <w:ind w:left="1260" w:firstLineChars="0" w:firstLine="0"/>
      </w:pPr>
      <w:r>
        <w:rPr>
          <w:rFonts w:hint="eastAsia"/>
        </w:rPr>
        <w:t>如对大数据量的分段批量提交</w:t>
      </w:r>
    </w:p>
    <w:p w:rsidR="007B3E97" w:rsidRDefault="007B3E97" w:rsidP="007B3E97">
      <w:pPr>
        <w:pStyle w:val="a7"/>
        <w:ind w:left="1260" w:firstLineChars="0" w:firstLine="0"/>
      </w:pPr>
      <w:r>
        <w:rPr>
          <w:rFonts w:hint="eastAsia"/>
        </w:rPr>
        <w:t>5. (</w:t>
      </w:r>
      <w:r>
        <w:rPr>
          <w:rFonts w:hint="eastAsia"/>
        </w:rPr>
        <w:t>重点</w:t>
      </w:r>
      <w:r>
        <w:rPr>
          <w:rFonts w:hint="eastAsia"/>
        </w:rPr>
        <w:t>)</w:t>
      </w:r>
      <w:r>
        <w:rPr>
          <w:rFonts w:hint="eastAsia"/>
        </w:rPr>
        <w:t>用</w:t>
      </w:r>
      <w:r>
        <w:rPr>
          <w:rFonts w:hint="eastAsia"/>
        </w:rPr>
        <w:t xml:space="preserve">NOT EXISTS </w:t>
      </w:r>
      <w:r>
        <w:rPr>
          <w:rFonts w:hint="eastAsia"/>
        </w:rPr>
        <w:t>或（外连接</w:t>
      </w:r>
      <w:r>
        <w:rPr>
          <w:rFonts w:hint="eastAsia"/>
        </w:rPr>
        <w:t>+</w:t>
      </w:r>
      <w:r>
        <w:rPr>
          <w:rFonts w:hint="eastAsia"/>
        </w:rPr>
        <w:t>判断为空）方案</w:t>
      </w:r>
      <w:r>
        <w:rPr>
          <w:rFonts w:hint="eastAsia"/>
        </w:rPr>
        <w:t xml:space="preserve"> </w:t>
      </w:r>
      <w:r>
        <w:rPr>
          <w:rFonts w:hint="eastAsia"/>
        </w:rPr>
        <w:t>替换</w:t>
      </w:r>
      <w:r>
        <w:rPr>
          <w:rFonts w:hint="eastAsia"/>
        </w:rPr>
        <w:t xml:space="preserve"> NOT IN</w:t>
      </w:r>
      <w:r>
        <w:rPr>
          <w:rFonts w:hint="eastAsia"/>
        </w:rPr>
        <w:t>操作符</w:t>
      </w:r>
      <w:r>
        <w:rPr>
          <w:rFonts w:hint="eastAsia"/>
        </w:rPr>
        <w:t xml:space="preserve">   </w:t>
      </w:r>
    </w:p>
    <w:p w:rsidR="007B3E97" w:rsidRDefault="007B3E97" w:rsidP="007B3E97">
      <w:pPr>
        <w:pStyle w:val="a7"/>
        <w:ind w:left="1260" w:firstLineChars="0" w:firstLine="0"/>
      </w:pPr>
      <w:r>
        <w:rPr>
          <w:rFonts w:hint="eastAsia"/>
        </w:rPr>
        <w:t xml:space="preserve">    </w:t>
      </w:r>
      <w:r>
        <w:rPr>
          <w:rFonts w:hint="eastAsia"/>
        </w:rPr>
        <w:t>此操作是强列推荐不使用的，因为它不能应用表的索引。</w:t>
      </w:r>
    </w:p>
    <w:p w:rsidR="007B3E97" w:rsidRDefault="007B3E97" w:rsidP="007B3E97">
      <w:pPr>
        <w:pStyle w:val="a7"/>
        <w:ind w:left="1260" w:firstLineChars="0" w:firstLine="0"/>
      </w:pPr>
      <w:r>
        <w:rPr>
          <w:rFonts w:hint="eastAsia"/>
        </w:rPr>
        <w:t xml:space="preserve">    </w:t>
      </w:r>
      <w:r>
        <w:rPr>
          <w:rFonts w:hint="eastAsia"/>
        </w:rPr>
        <w:t>推荐方案：用</w:t>
      </w:r>
      <w:r>
        <w:rPr>
          <w:rFonts w:hint="eastAsia"/>
        </w:rPr>
        <w:t xml:space="preserve">NOT EXISTS </w:t>
      </w:r>
      <w:r>
        <w:rPr>
          <w:rFonts w:hint="eastAsia"/>
        </w:rPr>
        <w:t>或（外连接</w:t>
      </w:r>
      <w:r>
        <w:rPr>
          <w:rFonts w:hint="eastAsia"/>
        </w:rPr>
        <w:t>+</w:t>
      </w:r>
      <w:r>
        <w:rPr>
          <w:rFonts w:hint="eastAsia"/>
        </w:rPr>
        <w:t>判断为空）方案代替</w:t>
      </w:r>
    </w:p>
    <w:p w:rsidR="007B3E97" w:rsidRDefault="007B3E97" w:rsidP="007B3E97">
      <w:pPr>
        <w:pStyle w:val="a7"/>
        <w:ind w:left="1260" w:firstLineChars="0" w:firstLine="0"/>
      </w:pPr>
      <w:r>
        <w:rPr>
          <w:rFonts w:hint="eastAsia"/>
        </w:rPr>
        <w:t>6.(</w:t>
      </w:r>
      <w:r>
        <w:rPr>
          <w:rFonts w:hint="eastAsia"/>
        </w:rPr>
        <w:t>重点</w:t>
      </w:r>
      <w:r>
        <w:rPr>
          <w:rFonts w:hint="eastAsia"/>
        </w:rPr>
        <w:t xml:space="preserve"> </w:t>
      </w:r>
      <w:r>
        <w:rPr>
          <w:rFonts w:hint="eastAsia"/>
        </w:rPr>
        <w:t>必须说</w:t>
      </w:r>
      <w:r>
        <w:rPr>
          <w:rFonts w:hint="eastAsia"/>
        </w:rPr>
        <w:t>)LIKE</w:t>
      </w:r>
      <w:r>
        <w:rPr>
          <w:rFonts w:hint="eastAsia"/>
        </w:rPr>
        <w:t>操作符</w:t>
      </w:r>
      <w:r>
        <w:rPr>
          <w:rFonts w:hint="eastAsia"/>
        </w:rPr>
        <w:t>(</w:t>
      </w:r>
      <w:r>
        <w:rPr>
          <w:rFonts w:hint="eastAsia"/>
        </w:rPr>
        <w:t>大数据的全文检索使用</w:t>
      </w:r>
      <w:proofErr w:type="spellStart"/>
      <w:r>
        <w:rPr>
          <w:rFonts w:hint="eastAsia"/>
        </w:rPr>
        <w:t>luncene</w:t>
      </w:r>
      <w:proofErr w:type="spellEnd"/>
      <w:r>
        <w:rPr>
          <w:rFonts w:hint="eastAsia"/>
        </w:rPr>
        <w:t>)(</w:t>
      </w:r>
      <w:proofErr w:type="spellStart"/>
      <w:r>
        <w:rPr>
          <w:rFonts w:hint="eastAsia"/>
        </w:rPr>
        <w:t>solr</w:t>
      </w:r>
      <w:proofErr w:type="spellEnd"/>
      <w:r>
        <w:rPr>
          <w:rFonts w:hint="eastAsia"/>
        </w:rPr>
        <w:t>)</w:t>
      </w:r>
    </w:p>
    <w:p w:rsidR="007B3E97" w:rsidRDefault="007B3E97" w:rsidP="007B3E97">
      <w:pPr>
        <w:pStyle w:val="a7"/>
        <w:ind w:left="1260" w:firstLineChars="0" w:firstLine="0"/>
      </w:pPr>
      <w:r>
        <w:rPr>
          <w:rFonts w:hint="eastAsia"/>
        </w:rPr>
        <w:t xml:space="preserve">    </w:t>
      </w:r>
      <w:r>
        <w:rPr>
          <w:rFonts w:hint="eastAsia"/>
        </w:rPr>
        <w:t>因为使用</w:t>
      </w:r>
      <w:r>
        <w:rPr>
          <w:rFonts w:hint="eastAsia"/>
        </w:rPr>
        <w:t>like</w:t>
      </w:r>
      <w:r>
        <w:rPr>
          <w:rFonts w:hint="eastAsia"/>
        </w:rPr>
        <w:t>不当，会导致性能问题，原因是</w:t>
      </w:r>
      <w:r>
        <w:rPr>
          <w:rFonts w:hint="eastAsia"/>
        </w:rPr>
        <w:t>like</w:t>
      </w:r>
      <w:r>
        <w:rPr>
          <w:rFonts w:hint="eastAsia"/>
        </w:rPr>
        <w:t>在左右两边都有</w:t>
      </w:r>
    </w:p>
    <w:p w:rsidR="007B3E97" w:rsidRDefault="007B3E97" w:rsidP="007B3E97">
      <w:pPr>
        <w:pStyle w:val="a7"/>
        <w:ind w:left="1260" w:firstLineChars="0" w:firstLine="0"/>
      </w:pPr>
      <w:r>
        <w:rPr>
          <w:rFonts w:hint="eastAsia"/>
        </w:rPr>
        <w:t xml:space="preserve">    %</w:t>
      </w:r>
      <w:r>
        <w:rPr>
          <w:rFonts w:hint="eastAsia"/>
        </w:rPr>
        <w:t>的时候，不会使用索引。</w:t>
      </w:r>
      <w:r>
        <w:rPr>
          <w:rFonts w:hint="eastAsia"/>
        </w:rPr>
        <w:t xml:space="preserve">       </w:t>
      </w:r>
    </w:p>
    <w:p w:rsidR="007B3E97" w:rsidRDefault="007B3E97" w:rsidP="007B3E97">
      <w:pPr>
        <w:pStyle w:val="a7"/>
        <w:ind w:left="1260" w:firstLineChars="0" w:firstLine="0"/>
      </w:pPr>
      <w:r>
        <w:rPr>
          <w:rFonts w:hint="eastAsia"/>
        </w:rPr>
        <w:t xml:space="preserve">    </w:t>
      </w:r>
      <w:r>
        <w:rPr>
          <w:rFonts w:hint="eastAsia"/>
        </w:rPr>
        <w:t>如</w:t>
      </w:r>
      <w:r>
        <w:rPr>
          <w:rFonts w:hint="eastAsia"/>
        </w:rPr>
        <w:t xml:space="preserve">LIKE '%5400%' </w:t>
      </w:r>
      <w:r>
        <w:rPr>
          <w:rFonts w:hint="eastAsia"/>
        </w:rPr>
        <w:t>这种查询不会引用索引，</w:t>
      </w:r>
    </w:p>
    <w:p w:rsidR="007B3E97" w:rsidRDefault="007B3E97" w:rsidP="007B3E97">
      <w:pPr>
        <w:pStyle w:val="a7"/>
        <w:ind w:left="1260" w:firstLineChars="0" w:firstLine="0"/>
      </w:pPr>
      <w:r>
        <w:rPr>
          <w:rFonts w:hint="eastAsia"/>
        </w:rPr>
        <w:t xml:space="preserve">    </w:t>
      </w:r>
      <w:r>
        <w:rPr>
          <w:rFonts w:hint="eastAsia"/>
        </w:rPr>
        <w:t>而</w:t>
      </w:r>
      <w:r>
        <w:rPr>
          <w:rFonts w:hint="eastAsia"/>
        </w:rPr>
        <w:t xml:space="preserve">LIKE 'X5400%' </w:t>
      </w:r>
      <w:r>
        <w:rPr>
          <w:rFonts w:hint="eastAsia"/>
        </w:rPr>
        <w:t>则会引用范围索引。</w:t>
      </w:r>
    </w:p>
    <w:p w:rsidR="007B3E97" w:rsidRDefault="007B3E97" w:rsidP="007B3E97">
      <w:pPr>
        <w:pStyle w:val="a7"/>
        <w:ind w:left="1260" w:firstLineChars="0" w:firstLine="0"/>
      </w:pPr>
      <w:r>
        <w:rPr>
          <w:rFonts w:hint="eastAsia"/>
        </w:rPr>
        <w:t xml:space="preserve">    </w:t>
      </w:r>
      <w:r>
        <w:rPr>
          <w:rFonts w:hint="eastAsia"/>
        </w:rPr>
        <w:t>一个实际例子：</w:t>
      </w:r>
    </w:p>
    <w:p w:rsidR="007B3E97" w:rsidRDefault="007B3E97" w:rsidP="007B3E97">
      <w:pPr>
        <w:pStyle w:val="a7"/>
        <w:ind w:left="1260" w:firstLineChars="0" w:firstLine="0"/>
      </w:pPr>
      <w:r>
        <w:rPr>
          <w:rFonts w:hint="eastAsia"/>
        </w:rPr>
        <w:t xml:space="preserve">    </w:t>
      </w:r>
      <w:r>
        <w:rPr>
          <w:rFonts w:hint="eastAsia"/>
        </w:rPr>
        <w:t>查询营业编号</w:t>
      </w:r>
      <w:r>
        <w:rPr>
          <w:rFonts w:hint="eastAsia"/>
        </w:rPr>
        <w:t xml:space="preserve"> YY_BH LIKE '%5400%' </w:t>
      </w:r>
      <w:r>
        <w:rPr>
          <w:rFonts w:hint="eastAsia"/>
        </w:rPr>
        <w:t>这个条件会产生全表扫描，</w:t>
      </w:r>
    </w:p>
    <w:p w:rsidR="007B3E97" w:rsidRDefault="007B3E97" w:rsidP="007B3E97">
      <w:pPr>
        <w:pStyle w:val="a7"/>
        <w:ind w:left="1260" w:firstLineChars="0" w:firstLine="0"/>
      </w:pPr>
      <w:r>
        <w:rPr>
          <w:rFonts w:hint="eastAsia"/>
        </w:rPr>
        <w:t xml:space="preserve">    </w:t>
      </w:r>
      <w:r>
        <w:rPr>
          <w:rFonts w:hint="eastAsia"/>
        </w:rPr>
        <w:t>如果改成</w:t>
      </w:r>
      <w:r>
        <w:rPr>
          <w:rFonts w:hint="eastAsia"/>
        </w:rPr>
        <w:t xml:space="preserve">         YY_BH LIKE 'X5400%' OR YY_BH LIKE 'B5400%' </w:t>
      </w:r>
    </w:p>
    <w:p w:rsidR="007B3E97" w:rsidRDefault="007B3E97" w:rsidP="007B3E97">
      <w:pPr>
        <w:pStyle w:val="a7"/>
        <w:ind w:left="1260" w:firstLineChars="0" w:firstLine="0"/>
      </w:pPr>
      <w:r>
        <w:rPr>
          <w:rFonts w:hint="eastAsia"/>
        </w:rPr>
        <w:t xml:space="preserve">    </w:t>
      </w:r>
      <w:r>
        <w:rPr>
          <w:rFonts w:hint="eastAsia"/>
        </w:rPr>
        <w:t>则会利用</w:t>
      </w:r>
      <w:r>
        <w:rPr>
          <w:rFonts w:hint="eastAsia"/>
        </w:rPr>
        <w:t xml:space="preserve">    YY_BH  </w:t>
      </w:r>
      <w:r>
        <w:rPr>
          <w:rFonts w:hint="eastAsia"/>
        </w:rPr>
        <w:t>的索引进行两个范围的查询，性能肯定大大提高。</w:t>
      </w:r>
    </w:p>
    <w:p w:rsidR="007B3E97" w:rsidRDefault="007B3E97" w:rsidP="007B3E97">
      <w:pPr>
        <w:pStyle w:val="a7"/>
        <w:ind w:left="1260" w:firstLineChars="0" w:firstLine="0"/>
      </w:pPr>
      <w:r>
        <w:rPr>
          <w:rFonts w:hint="eastAsia"/>
        </w:rPr>
        <w:t>7.(</w:t>
      </w:r>
      <w:r>
        <w:rPr>
          <w:rFonts w:hint="eastAsia"/>
        </w:rPr>
        <w:t>重点</w:t>
      </w:r>
      <w:r>
        <w:rPr>
          <w:rFonts w:hint="eastAsia"/>
        </w:rPr>
        <w:t>,</w:t>
      </w:r>
      <w:r>
        <w:rPr>
          <w:rFonts w:hint="eastAsia"/>
        </w:rPr>
        <w:t>必须说</w:t>
      </w:r>
      <w:r>
        <w:rPr>
          <w:rFonts w:hint="eastAsia"/>
        </w:rPr>
        <w:t>)</w:t>
      </w:r>
      <w:r>
        <w:rPr>
          <w:rFonts w:hint="eastAsia"/>
        </w:rPr>
        <w:t>避免在索引列上使用计算和函数</w:t>
      </w:r>
      <w:r>
        <w:rPr>
          <w:rFonts w:hint="eastAsia"/>
        </w:rPr>
        <w:t>,</w:t>
      </w:r>
      <w:r>
        <w:rPr>
          <w:rFonts w:hint="eastAsia"/>
        </w:rPr>
        <w:t>这样索引就不能使用</w:t>
      </w:r>
    </w:p>
    <w:p w:rsidR="007B3E97" w:rsidRDefault="007B3E97" w:rsidP="007B3E97">
      <w:pPr>
        <w:pStyle w:val="a7"/>
        <w:ind w:left="1260" w:firstLineChars="0" w:firstLine="0"/>
      </w:pPr>
      <w:r>
        <w:rPr>
          <w:rFonts w:hint="eastAsia"/>
        </w:rPr>
        <w:t xml:space="preserve">   </w:t>
      </w:r>
      <w:r>
        <w:rPr>
          <w:rFonts w:hint="eastAsia"/>
        </w:rPr>
        <w:t>举例</w:t>
      </w:r>
      <w:r>
        <w:rPr>
          <w:rFonts w:hint="eastAsia"/>
        </w:rPr>
        <w:t xml:space="preserve">: </w:t>
      </w:r>
    </w:p>
    <w:p w:rsidR="007B3E97" w:rsidRDefault="007B3E97" w:rsidP="007B3E97">
      <w:pPr>
        <w:pStyle w:val="a7"/>
        <w:ind w:left="1260" w:firstLineChars="0" w:firstLine="0"/>
      </w:pPr>
      <w:r>
        <w:rPr>
          <w:rFonts w:hint="eastAsia"/>
        </w:rPr>
        <w:tab/>
      </w:r>
      <w:r>
        <w:rPr>
          <w:rFonts w:hint="eastAsia"/>
        </w:rPr>
        <w:t>低效：</w:t>
      </w:r>
      <w:r>
        <w:rPr>
          <w:rFonts w:hint="eastAsia"/>
        </w:rPr>
        <w:t xml:space="preserve"> </w:t>
      </w:r>
    </w:p>
    <w:p w:rsidR="007B3E97" w:rsidRDefault="007B3E97" w:rsidP="007B3E97">
      <w:pPr>
        <w:pStyle w:val="a7"/>
        <w:ind w:left="1260" w:firstLineChars="0" w:firstLine="0"/>
      </w:pPr>
      <w:r>
        <w:tab/>
        <w:t xml:space="preserve">SELECT … FROM  DEPT  WHERE SAL * 12 &gt; 25000; </w:t>
      </w:r>
    </w:p>
    <w:p w:rsidR="007B3E97" w:rsidRDefault="007B3E97" w:rsidP="007B3E97">
      <w:pPr>
        <w:pStyle w:val="a7"/>
        <w:ind w:left="1260" w:firstLineChars="0" w:firstLine="0"/>
      </w:pPr>
      <w:r>
        <w:rPr>
          <w:rFonts w:hint="eastAsia"/>
        </w:rPr>
        <w:tab/>
      </w:r>
      <w:r>
        <w:rPr>
          <w:rFonts w:hint="eastAsia"/>
        </w:rPr>
        <w:t>高效</w:t>
      </w:r>
      <w:r>
        <w:rPr>
          <w:rFonts w:hint="eastAsia"/>
        </w:rPr>
        <w:t xml:space="preserve">: </w:t>
      </w:r>
    </w:p>
    <w:p w:rsidR="007B3E97" w:rsidRDefault="007B3E97" w:rsidP="007B3E97">
      <w:pPr>
        <w:pStyle w:val="a7"/>
        <w:ind w:left="1260" w:firstLineChars="0" w:firstLine="0"/>
      </w:pPr>
      <w:r>
        <w:tab/>
        <w:t>SELECT … FROM DEPT WHERE SAL &gt; 25000/12;</w:t>
      </w:r>
    </w:p>
    <w:p w:rsidR="007B3E97" w:rsidRDefault="007B3E97" w:rsidP="007B3E97">
      <w:pPr>
        <w:pStyle w:val="a7"/>
        <w:ind w:left="1260" w:firstLineChars="0" w:firstLine="0"/>
      </w:pPr>
      <w:r>
        <w:rPr>
          <w:rFonts w:hint="eastAsia"/>
        </w:rPr>
        <w:t>8.(</w:t>
      </w:r>
      <w:r>
        <w:rPr>
          <w:rFonts w:hint="eastAsia"/>
        </w:rPr>
        <w:t>重点</w:t>
      </w:r>
      <w:r>
        <w:rPr>
          <w:rFonts w:hint="eastAsia"/>
        </w:rPr>
        <w:t xml:space="preserve"> </w:t>
      </w:r>
      <w:r>
        <w:rPr>
          <w:rFonts w:hint="eastAsia"/>
        </w:rPr>
        <w:t>必须说</w:t>
      </w:r>
      <w:r>
        <w:rPr>
          <w:rFonts w:hint="eastAsia"/>
        </w:rPr>
        <w:t>)</w:t>
      </w:r>
      <w:r>
        <w:rPr>
          <w:rFonts w:hint="eastAsia"/>
        </w:rPr>
        <w:t>用</w:t>
      </w:r>
      <w:r>
        <w:rPr>
          <w:rFonts w:hint="eastAsia"/>
        </w:rPr>
        <w:t xml:space="preserve">UNION-ALL </w:t>
      </w:r>
      <w:r>
        <w:rPr>
          <w:rFonts w:hint="eastAsia"/>
        </w:rPr>
        <w:t>替换</w:t>
      </w:r>
      <w:r>
        <w:rPr>
          <w:rFonts w:hint="eastAsia"/>
        </w:rPr>
        <w:t>UNION</w:t>
      </w:r>
      <w:r>
        <w:rPr>
          <w:rFonts w:hint="eastAsia"/>
        </w:rPr>
        <w:t>，</w:t>
      </w:r>
    </w:p>
    <w:p w:rsidR="007B3E97" w:rsidRDefault="007B3E97" w:rsidP="007B3E97">
      <w:pPr>
        <w:pStyle w:val="a7"/>
        <w:ind w:left="1260" w:firstLineChars="0" w:firstLine="0"/>
      </w:pPr>
      <w:r>
        <w:rPr>
          <w:rFonts w:hint="eastAsia"/>
        </w:rPr>
        <w:t>因为</w:t>
      </w:r>
      <w:r>
        <w:rPr>
          <w:rFonts w:hint="eastAsia"/>
        </w:rPr>
        <w:t>UNION-ALL</w:t>
      </w:r>
      <w:r>
        <w:rPr>
          <w:rFonts w:hint="eastAsia"/>
        </w:rPr>
        <w:t>不会过滤重复数据而且不会自动排序，</w:t>
      </w:r>
    </w:p>
    <w:p w:rsidR="007B3E97" w:rsidRDefault="007B3E97" w:rsidP="007B3E97">
      <w:pPr>
        <w:pStyle w:val="a7"/>
        <w:ind w:left="1260" w:firstLineChars="0" w:firstLine="0"/>
      </w:pPr>
      <w:r>
        <w:rPr>
          <w:rFonts w:hint="eastAsia"/>
        </w:rPr>
        <w:t>所执行效率要快于</w:t>
      </w:r>
      <w:r>
        <w:rPr>
          <w:rFonts w:hint="eastAsia"/>
        </w:rPr>
        <w:t>UNION</w:t>
      </w:r>
      <w:r>
        <w:rPr>
          <w:rFonts w:hint="eastAsia"/>
        </w:rPr>
        <w:t>。</w:t>
      </w:r>
    </w:p>
    <w:p w:rsidR="007B3E97" w:rsidRDefault="007B3E97" w:rsidP="007B3E97">
      <w:pPr>
        <w:pStyle w:val="a7"/>
        <w:ind w:left="1260" w:firstLineChars="0" w:firstLine="0"/>
      </w:pPr>
      <w:r>
        <w:rPr>
          <w:rFonts w:hint="eastAsia"/>
        </w:rPr>
        <w:t xml:space="preserve">9. </w:t>
      </w:r>
      <w:r>
        <w:rPr>
          <w:rFonts w:hint="eastAsia"/>
        </w:rPr>
        <w:t>（优化</w:t>
      </w:r>
      <w:r>
        <w:rPr>
          <w:rFonts w:hint="eastAsia"/>
        </w:rPr>
        <w:t>,</w:t>
      </w:r>
      <w:r>
        <w:rPr>
          <w:rFonts w:hint="eastAsia"/>
        </w:rPr>
        <w:t>重点</w:t>
      </w:r>
      <w:r>
        <w:rPr>
          <w:rFonts w:hint="eastAsia"/>
        </w:rPr>
        <w:t>,3</w:t>
      </w:r>
      <w:r>
        <w:rPr>
          <w:rFonts w:hint="eastAsia"/>
        </w:rPr>
        <w:t>个方面</w:t>
      </w:r>
      <w:r>
        <w:rPr>
          <w:rFonts w:hint="eastAsia"/>
        </w:rPr>
        <w:t xml:space="preserve"> a.</w:t>
      </w:r>
      <w:r>
        <w:rPr>
          <w:rFonts w:hint="eastAsia"/>
        </w:rPr>
        <w:t>缓存</w:t>
      </w:r>
      <w:r>
        <w:rPr>
          <w:rFonts w:hint="eastAsia"/>
        </w:rPr>
        <w:t xml:space="preserve"> b.</w:t>
      </w:r>
      <w:r>
        <w:rPr>
          <w:rFonts w:hint="eastAsia"/>
        </w:rPr>
        <w:t>分段批量</w:t>
      </w:r>
      <w:r>
        <w:rPr>
          <w:rFonts w:hint="eastAsia"/>
        </w:rPr>
        <w:t xml:space="preserve"> c.</w:t>
      </w:r>
      <w:r>
        <w:rPr>
          <w:rFonts w:hint="eastAsia"/>
        </w:rPr>
        <w:t>存储过程）减少访问数据库的次数</w:t>
      </w:r>
    </w:p>
    <w:p w:rsidR="005452E6" w:rsidRDefault="007B3E97" w:rsidP="007B3E97">
      <w:pPr>
        <w:pStyle w:val="a7"/>
        <w:ind w:left="1260" w:firstLineChars="0" w:firstLine="0"/>
      </w:pPr>
      <w:r>
        <w:rPr>
          <w:rFonts w:hint="eastAsia"/>
        </w:rPr>
        <w:t>举例</w:t>
      </w:r>
      <w:r>
        <w:rPr>
          <w:rFonts w:hint="eastAsia"/>
        </w:rPr>
        <w:t>:</w:t>
      </w:r>
      <w:r>
        <w:rPr>
          <w:rFonts w:hint="eastAsia"/>
        </w:rPr>
        <w:t>如果批量删除多条数据，可以用</w:t>
      </w:r>
      <w:r>
        <w:rPr>
          <w:rFonts w:hint="eastAsia"/>
        </w:rPr>
        <w:t xml:space="preserve">  </w:t>
      </w:r>
    </w:p>
    <w:p w:rsidR="007B3E97" w:rsidRDefault="007B3E97" w:rsidP="007B3E97">
      <w:pPr>
        <w:pStyle w:val="a7"/>
        <w:ind w:left="1260" w:firstLineChars="0" w:firstLine="0"/>
      </w:pPr>
      <w:r>
        <w:rPr>
          <w:rFonts w:hint="eastAsia"/>
        </w:rPr>
        <w:t>d</w:t>
      </w:r>
      <w:r w:rsidR="005452E6">
        <w:rPr>
          <w:rFonts w:hint="eastAsia"/>
        </w:rPr>
        <w:t xml:space="preserve">elete  from </w:t>
      </w:r>
      <w:proofErr w:type="spellStart"/>
      <w:r w:rsidR="005452E6">
        <w:rPr>
          <w:rFonts w:hint="eastAsia"/>
        </w:rPr>
        <w:t>tableName</w:t>
      </w:r>
      <w:proofErr w:type="spellEnd"/>
      <w:r w:rsidR="005452E6">
        <w:rPr>
          <w:rFonts w:hint="eastAsia"/>
        </w:rPr>
        <w:t xml:space="preserve"> where id </w:t>
      </w:r>
      <w:r>
        <w:t>in (1,2,3)</w:t>
      </w:r>
    </w:p>
    <w:p w:rsidR="007B3E97" w:rsidRDefault="005452E6" w:rsidP="007B3E97">
      <w:pPr>
        <w:pStyle w:val="a7"/>
        <w:ind w:left="1260" w:firstLineChars="0" w:firstLine="0"/>
      </w:pPr>
      <w:r>
        <w:rPr>
          <w:rFonts w:hint="eastAsia"/>
        </w:rPr>
        <w:t xml:space="preserve"> </w:t>
      </w:r>
      <w:r w:rsidR="007B3E97">
        <w:rPr>
          <w:rFonts w:hint="eastAsia"/>
        </w:rPr>
        <w:t>而不要用多条</w:t>
      </w:r>
      <w:r w:rsidR="007B3E97">
        <w:rPr>
          <w:rFonts w:hint="eastAsia"/>
        </w:rPr>
        <w:t>delete</w:t>
      </w:r>
      <w:r w:rsidR="007B3E97">
        <w:rPr>
          <w:rFonts w:hint="eastAsia"/>
        </w:rPr>
        <w:t>语句进行删除</w:t>
      </w:r>
    </w:p>
    <w:p w:rsidR="007B3E97" w:rsidRDefault="007B3E97" w:rsidP="007B3E97">
      <w:pPr>
        <w:pStyle w:val="a7"/>
        <w:ind w:left="1260" w:firstLineChars="0" w:firstLine="0"/>
      </w:pPr>
      <w:r>
        <w:rPr>
          <w:rFonts w:hint="eastAsia"/>
        </w:rPr>
        <w:t>10.</w:t>
      </w:r>
      <w:r>
        <w:rPr>
          <w:rFonts w:hint="eastAsia"/>
        </w:rPr>
        <w:t>（重点</w:t>
      </w:r>
      <w:r>
        <w:rPr>
          <w:rFonts w:hint="eastAsia"/>
        </w:rPr>
        <w:t xml:space="preserve"> </w:t>
      </w:r>
      <w:r>
        <w:rPr>
          <w:rFonts w:hint="eastAsia"/>
        </w:rPr>
        <w:t>必须说）用</w:t>
      </w:r>
      <w:r>
        <w:rPr>
          <w:rFonts w:hint="eastAsia"/>
        </w:rPr>
        <w:t>TRUNCATE</w:t>
      </w:r>
      <w:r>
        <w:rPr>
          <w:rFonts w:hint="eastAsia"/>
        </w:rPr>
        <w:t>替代</w:t>
      </w:r>
      <w:r>
        <w:rPr>
          <w:rFonts w:hint="eastAsia"/>
        </w:rPr>
        <w:t>DELETE</w:t>
      </w:r>
    </w:p>
    <w:p w:rsidR="007B3E97" w:rsidRDefault="007B3E97" w:rsidP="007B3E97">
      <w:pPr>
        <w:pStyle w:val="a7"/>
        <w:ind w:left="1260" w:firstLineChars="0" w:firstLine="0"/>
      </w:pPr>
      <w:r>
        <w:rPr>
          <w:rFonts w:hint="eastAsia"/>
        </w:rPr>
        <w:t>TRUNCATE</w:t>
      </w:r>
      <w:r>
        <w:rPr>
          <w:rFonts w:hint="eastAsia"/>
        </w:rPr>
        <w:t>不记录日志，</w:t>
      </w:r>
      <w:r>
        <w:rPr>
          <w:rFonts w:hint="eastAsia"/>
        </w:rPr>
        <w:t>DELETE</w:t>
      </w:r>
      <w:r>
        <w:rPr>
          <w:rFonts w:hint="eastAsia"/>
        </w:rPr>
        <w:t>记录日志，所以</w:t>
      </w:r>
      <w:r>
        <w:rPr>
          <w:rFonts w:hint="eastAsia"/>
        </w:rPr>
        <w:t>TRUNCATE</w:t>
      </w:r>
      <w:r>
        <w:rPr>
          <w:rFonts w:hint="eastAsia"/>
        </w:rPr>
        <w:t>要快于</w:t>
      </w:r>
      <w:r>
        <w:rPr>
          <w:rFonts w:hint="eastAsia"/>
        </w:rPr>
        <w:t>DELETE</w:t>
      </w:r>
    </w:p>
    <w:p w:rsidR="007B3E97" w:rsidRDefault="007B3E97" w:rsidP="007B3E97">
      <w:pPr>
        <w:pStyle w:val="a7"/>
        <w:ind w:left="1260" w:firstLineChars="0" w:firstLine="0"/>
      </w:pPr>
      <w:r>
        <w:rPr>
          <w:rFonts w:hint="eastAsia"/>
        </w:rPr>
        <w:t>但是一旦用</w:t>
      </w:r>
      <w:r>
        <w:rPr>
          <w:rFonts w:hint="eastAsia"/>
        </w:rPr>
        <w:t>TRUNCATE</w:t>
      </w:r>
      <w:r>
        <w:rPr>
          <w:rFonts w:hint="eastAsia"/>
        </w:rPr>
        <w:t>进行删除就不能进行恢复</w:t>
      </w:r>
      <w:r>
        <w:rPr>
          <w:rFonts w:hint="eastAsia"/>
        </w:rPr>
        <w:t>,TRUNCATE</w:t>
      </w:r>
      <w:r>
        <w:rPr>
          <w:rFonts w:hint="eastAsia"/>
        </w:rPr>
        <w:t>是删除整张表的数据</w:t>
      </w:r>
    </w:p>
    <w:p w:rsidR="007B3E97" w:rsidRDefault="007B3E97" w:rsidP="007B3E97">
      <w:pPr>
        <w:pStyle w:val="a7"/>
        <w:ind w:left="1260" w:firstLineChars="0" w:firstLine="0"/>
      </w:pPr>
      <w:r>
        <w:rPr>
          <w:rFonts w:hint="eastAsia"/>
        </w:rPr>
        <w:t>不能加</w:t>
      </w:r>
      <w:r>
        <w:rPr>
          <w:rFonts w:hint="eastAsia"/>
        </w:rPr>
        <w:t>where</w:t>
      </w:r>
      <w:r>
        <w:rPr>
          <w:rFonts w:hint="eastAsia"/>
        </w:rPr>
        <w:t>条件。</w:t>
      </w:r>
    </w:p>
    <w:p w:rsidR="007B3E97" w:rsidRDefault="007B3E97" w:rsidP="007B3E97">
      <w:pPr>
        <w:pStyle w:val="a7"/>
        <w:ind w:left="1260" w:firstLineChars="0" w:firstLine="0"/>
      </w:pPr>
      <w:proofErr w:type="spellStart"/>
      <w:r>
        <w:rPr>
          <w:rFonts w:hint="eastAsia"/>
        </w:rPr>
        <w:t>mysql,sqlserver</w:t>
      </w:r>
      <w:proofErr w:type="spellEnd"/>
      <w:r>
        <w:rPr>
          <w:rFonts w:hint="eastAsia"/>
        </w:rPr>
        <w:t>中如果</w:t>
      </w:r>
    </w:p>
    <w:p w:rsidR="007B3E97" w:rsidRDefault="007B3E97" w:rsidP="007B3E97">
      <w:pPr>
        <w:pStyle w:val="a7"/>
        <w:ind w:left="1260" w:firstLineChars="0" w:firstLine="0"/>
      </w:pPr>
      <w:r>
        <w:rPr>
          <w:rFonts w:hint="eastAsia"/>
        </w:rPr>
        <w:t>id</w:t>
      </w:r>
      <w:r>
        <w:rPr>
          <w:rFonts w:hint="eastAsia"/>
        </w:rPr>
        <w:t>为自增类型，那么如果用</w:t>
      </w:r>
      <w:r>
        <w:rPr>
          <w:rFonts w:hint="eastAsia"/>
        </w:rPr>
        <w:t>TRUNCATE</w:t>
      </w:r>
      <w:r>
        <w:rPr>
          <w:rFonts w:hint="eastAsia"/>
        </w:rPr>
        <w:t>删除，则</w:t>
      </w:r>
      <w:r>
        <w:rPr>
          <w:rFonts w:hint="eastAsia"/>
        </w:rPr>
        <w:t>id</w:t>
      </w:r>
      <w:r>
        <w:rPr>
          <w:rFonts w:hint="eastAsia"/>
        </w:rPr>
        <w:t>字段再插入数据时从</w:t>
      </w:r>
      <w:r>
        <w:rPr>
          <w:rFonts w:hint="eastAsia"/>
        </w:rPr>
        <w:t>1</w:t>
      </w:r>
      <w:r>
        <w:rPr>
          <w:rFonts w:hint="eastAsia"/>
        </w:rPr>
        <w:t>开始，</w:t>
      </w:r>
    </w:p>
    <w:p w:rsidR="007B3E97" w:rsidRDefault="007B3E97" w:rsidP="00D1681D">
      <w:pPr>
        <w:pStyle w:val="a7"/>
        <w:ind w:left="1260" w:firstLineChars="0" w:firstLine="0"/>
        <w:rPr>
          <w:lang w:val="en-GB"/>
        </w:rPr>
      </w:pPr>
      <w:r>
        <w:rPr>
          <w:rFonts w:hint="eastAsia"/>
        </w:rPr>
        <w:lastRenderedPageBreak/>
        <w:t>如果</w:t>
      </w:r>
      <w:r>
        <w:rPr>
          <w:rFonts w:hint="eastAsia"/>
        </w:rPr>
        <w:t>delete</w:t>
      </w:r>
      <w:r>
        <w:rPr>
          <w:rFonts w:hint="eastAsia"/>
        </w:rPr>
        <w:t>删除的话，则从删除之前的</w:t>
      </w:r>
      <w:r>
        <w:rPr>
          <w:rFonts w:hint="eastAsia"/>
        </w:rPr>
        <w:t>id</w:t>
      </w:r>
      <w:r>
        <w:rPr>
          <w:rFonts w:hint="eastAsia"/>
        </w:rPr>
        <w:t>的值继续增长。</w:t>
      </w:r>
    </w:p>
    <w:p w:rsidR="009C52B4" w:rsidRPr="009C52B4" w:rsidRDefault="009C52B4" w:rsidP="00A40CCE">
      <w:pPr>
        <w:pStyle w:val="a7"/>
        <w:numPr>
          <w:ilvl w:val="0"/>
          <w:numId w:val="58"/>
        </w:numPr>
        <w:ind w:firstLineChars="0"/>
        <w:outlineLvl w:val="2"/>
      </w:pPr>
      <w:r w:rsidRPr="009C52B4">
        <w:rPr>
          <w:rFonts w:hint="eastAsia"/>
          <w:b/>
        </w:rPr>
        <w:t>数据库数据量过大，数据库接近崩溃的时候怎么办？</w:t>
      </w:r>
    </w:p>
    <w:p w:rsidR="009C52B4" w:rsidRDefault="009C52B4" w:rsidP="009C52B4">
      <w:pPr>
        <w:pStyle w:val="a7"/>
        <w:ind w:left="780" w:firstLineChars="0" w:firstLine="0"/>
      </w:pPr>
      <w:r>
        <w:t>1</w:t>
      </w:r>
      <w:r>
        <w:t>、索引优化和</w:t>
      </w:r>
      <w:r>
        <w:t>SQL</w:t>
      </w:r>
      <w:r>
        <w:t>语句优化是必须的，避免模糊查询和非索引查询，删改操作根据聚集索引进行，删改操作太频繁的话还是需要考虑分表</w:t>
      </w:r>
    </w:p>
    <w:p w:rsidR="009C52B4" w:rsidRPr="005F200C" w:rsidRDefault="009C52B4" w:rsidP="009C52B4">
      <w:pPr>
        <w:pStyle w:val="a7"/>
        <w:ind w:left="780" w:firstLineChars="0" w:firstLine="0"/>
      </w:pPr>
      <w:r>
        <w:t>2</w:t>
      </w:r>
      <w:r>
        <w:t>、看需求，如果需求不限制，那就分表</w:t>
      </w:r>
    </w:p>
    <w:p w:rsidR="009C52B4" w:rsidRDefault="009C52B4" w:rsidP="009C52B4">
      <w:pPr>
        <w:pStyle w:val="a7"/>
        <w:ind w:left="780" w:firstLineChars="0" w:firstLine="0"/>
      </w:pPr>
      <w:r>
        <w:t>3</w:t>
      </w:r>
      <w:r>
        <w:t>、一般都是把历史数据定期转存其他表（一样的表名后加年月例如</w:t>
      </w:r>
      <w:r>
        <w:t>TABLE201205</w:t>
      </w:r>
      <w:r>
        <w:t>）归档</w:t>
      </w:r>
      <w:r>
        <w:rPr>
          <w:rFonts w:hint="eastAsia"/>
        </w:rPr>
        <w:t>。这样该表本年度的查询的压力也小点（</w:t>
      </w:r>
      <w:r>
        <w:t>90%</w:t>
      </w:r>
      <w:r>
        <w:t>查询量集中在本年度）</w:t>
      </w:r>
      <w:r>
        <w:t>,</w:t>
      </w:r>
      <w:r>
        <w:t>即使查询历史数据也不影响性能，强力推荐！</w:t>
      </w:r>
    </w:p>
    <w:p w:rsidR="009C52B4" w:rsidRDefault="009C52B4" w:rsidP="009C52B4">
      <w:pPr>
        <w:pStyle w:val="a7"/>
        <w:ind w:left="780" w:firstLineChars="0" w:firstLine="0"/>
      </w:pPr>
      <w:r>
        <w:rPr>
          <w:rFonts w:hint="eastAsia"/>
        </w:rPr>
        <w:t>4</w:t>
      </w:r>
      <w:r>
        <w:t>结合你的业务去</w:t>
      </w:r>
      <w:r>
        <w:rPr>
          <w:rFonts w:hint="eastAsia"/>
        </w:rPr>
        <w:t>优化表</w:t>
      </w:r>
      <w:r>
        <w:t>结构。有时候可以考虑用空间去换时间。</w:t>
      </w:r>
    </w:p>
    <w:p w:rsidR="00976E15" w:rsidRPr="00976E15" w:rsidRDefault="00976E15" w:rsidP="00A40CCE">
      <w:pPr>
        <w:pStyle w:val="a7"/>
        <w:numPr>
          <w:ilvl w:val="0"/>
          <w:numId w:val="58"/>
        </w:numPr>
        <w:ind w:firstLineChars="0"/>
        <w:outlineLvl w:val="2"/>
      </w:pPr>
      <w:bookmarkStart w:id="57" w:name="_Toc462309097"/>
      <w:r w:rsidRPr="00976E15">
        <w:rPr>
          <w:rFonts w:hint="eastAsia"/>
          <w:b/>
        </w:rPr>
        <w:t>数据库大数据处理</w:t>
      </w:r>
      <w:bookmarkEnd w:id="57"/>
    </w:p>
    <w:p w:rsidR="00976E15" w:rsidRPr="00976E15" w:rsidRDefault="00976E15" w:rsidP="00976E15">
      <w:pPr>
        <w:pStyle w:val="a7"/>
        <w:ind w:left="780" w:firstLineChars="0" w:firstLine="0"/>
      </w:pPr>
      <w:r w:rsidRPr="00976E15">
        <w:rPr>
          <w:rFonts w:hint="eastAsia"/>
        </w:rPr>
        <w:t xml:space="preserve">1. </w:t>
      </w:r>
      <w:r w:rsidRPr="00976E15">
        <w:rPr>
          <w:rFonts w:hint="eastAsia"/>
        </w:rPr>
        <w:t>大数据可以采用分布式数据库和建立分区表</w:t>
      </w:r>
      <w:r w:rsidRPr="00976E15">
        <w:rPr>
          <w:rFonts w:hint="eastAsia"/>
        </w:rPr>
        <w:t>(PARTITION)</w:t>
      </w:r>
    </w:p>
    <w:p w:rsidR="00976E15" w:rsidRPr="00976E15" w:rsidRDefault="00976E15" w:rsidP="00976E15">
      <w:pPr>
        <w:pStyle w:val="a7"/>
        <w:ind w:left="780" w:firstLineChars="0" w:firstLine="0"/>
      </w:pPr>
      <w:r w:rsidRPr="00976E15">
        <w:rPr>
          <w:rFonts w:hint="eastAsia"/>
        </w:rPr>
        <w:t xml:space="preserve">2. </w:t>
      </w:r>
      <w:r w:rsidRPr="00976E15">
        <w:rPr>
          <w:rFonts w:hint="eastAsia"/>
        </w:rPr>
        <w:t>建立有效索引：主键索引、联合索引、倒序索引、函数索引</w:t>
      </w:r>
      <w:r w:rsidRPr="00976E15">
        <w:rPr>
          <w:rFonts w:hint="eastAsia"/>
        </w:rPr>
        <w:t>(INDEX)</w:t>
      </w:r>
    </w:p>
    <w:p w:rsidR="00976E15" w:rsidRPr="00976E15" w:rsidRDefault="00976E15" w:rsidP="00976E15">
      <w:pPr>
        <w:pStyle w:val="a7"/>
        <w:ind w:left="780" w:firstLineChars="0" w:firstLine="0"/>
      </w:pPr>
      <w:r w:rsidRPr="00976E15">
        <w:rPr>
          <w:rFonts w:hint="eastAsia"/>
        </w:rPr>
        <w:t xml:space="preserve">3. </w:t>
      </w:r>
      <w:r w:rsidRPr="00976E15">
        <w:rPr>
          <w:rFonts w:hint="eastAsia"/>
        </w:rPr>
        <w:t>使用物化视图</w:t>
      </w:r>
      <w:r w:rsidRPr="00976E15">
        <w:rPr>
          <w:rFonts w:hint="eastAsia"/>
        </w:rPr>
        <w:t>(MATERIALIZED VIEW)</w:t>
      </w:r>
    </w:p>
    <w:p w:rsidR="00976E15" w:rsidRPr="00976E15" w:rsidRDefault="00976E15" w:rsidP="00976E15">
      <w:pPr>
        <w:pStyle w:val="a7"/>
        <w:ind w:left="780" w:firstLineChars="0" w:firstLine="0"/>
      </w:pPr>
      <w:r w:rsidRPr="00976E15">
        <w:rPr>
          <w:rFonts w:hint="eastAsia"/>
        </w:rPr>
        <w:t xml:space="preserve">4. </w:t>
      </w:r>
      <w:r w:rsidRPr="00976E15">
        <w:rPr>
          <w:rFonts w:hint="eastAsia"/>
        </w:rPr>
        <w:t>使用存储过程</w:t>
      </w:r>
      <w:r w:rsidRPr="00976E15">
        <w:rPr>
          <w:rFonts w:hint="eastAsia"/>
        </w:rPr>
        <w:t>(PROCDUDER)</w:t>
      </w:r>
    </w:p>
    <w:p w:rsidR="00976E15" w:rsidRPr="00976E15" w:rsidRDefault="00976E15" w:rsidP="00976E15">
      <w:pPr>
        <w:pStyle w:val="a7"/>
        <w:ind w:left="780" w:firstLineChars="0" w:firstLine="0"/>
      </w:pPr>
      <w:r w:rsidRPr="00976E15">
        <w:rPr>
          <w:rFonts w:hint="eastAsia"/>
        </w:rPr>
        <w:t xml:space="preserve">5. </w:t>
      </w:r>
      <w:r w:rsidRPr="00976E15">
        <w:rPr>
          <w:rFonts w:hint="eastAsia"/>
        </w:rPr>
        <w:t>读写分离</w:t>
      </w:r>
    </w:p>
    <w:p w:rsidR="00976E15" w:rsidRPr="00976E15" w:rsidRDefault="00976E15" w:rsidP="00976E15">
      <w:pPr>
        <w:pStyle w:val="a7"/>
        <w:ind w:left="780" w:firstLineChars="0" w:firstLine="0"/>
      </w:pPr>
      <w:r w:rsidRPr="00976E15">
        <w:rPr>
          <w:rFonts w:hint="eastAsia"/>
        </w:rPr>
        <w:t xml:space="preserve">6. </w:t>
      </w:r>
      <w:r w:rsidRPr="00976E15">
        <w:rPr>
          <w:rFonts w:hint="eastAsia"/>
        </w:rPr>
        <w:t>归档旧数据</w:t>
      </w:r>
      <w:r w:rsidRPr="00976E15">
        <w:rPr>
          <w:rFonts w:hint="eastAsia"/>
        </w:rPr>
        <w:t>(</w:t>
      </w:r>
      <w:r w:rsidRPr="00976E15">
        <w:rPr>
          <w:rFonts w:hint="eastAsia"/>
        </w:rPr>
        <w:t>新旧数据查询，保证新数据的效率提高</w:t>
      </w:r>
      <w:r w:rsidRPr="00976E15">
        <w:rPr>
          <w:rFonts w:hint="eastAsia"/>
        </w:rPr>
        <w:t>)</w:t>
      </w:r>
      <w:r w:rsidRPr="00976E15">
        <w:rPr>
          <w:rFonts w:hint="eastAsia"/>
        </w:rPr>
        <w:t>，程序做调整，旧数据和新数据查询页面分离</w:t>
      </w:r>
    </w:p>
    <w:p w:rsidR="00010286" w:rsidRDefault="005D1D9C" w:rsidP="00A40CCE">
      <w:pPr>
        <w:pStyle w:val="a7"/>
        <w:numPr>
          <w:ilvl w:val="0"/>
          <w:numId w:val="58"/>
        </w:numPr>
        <w:ind w:firstLineChars="0"/>
        <w:outlineLvl w:val="2"/>
      </w:pPr>
      <w:r w:rsidRPr="005D1D9C">
        <w:rPr>
          <w:rFonts w:hint="eastAsia"/>
        </w:rPr>
        <w:t>如何提高</w:t>
      </w:r>
      <w:r w:rsidRPr="005D1D9C">
        <w:rPr>
          <w:rFonts w:hint="eastAsia"/>
        </w:rPr>
        <w:t xml:space="preserve"> MySQL </w:t>
      </w:r>
      <w:r w:rsidRPr="005D1D9C">
        <w:rPr>
          <w:rFonts w:hint="eastAsia"/>
        </w:rPr>
        <w:t>的安全性</w:t>
      </w:r>
    </w:p>
    <w:p w:rsidR="00A450B8" w:rsidRDefault="00A450B8" w:rsidP="00A450B8">
      <w:pPr>
        <w:pStyle w:val="a7"/>
        <w:ind w:left="780" w:firstLineChars="0" w:firstLine="0"/>
      </w:pPr>
      <w:r>
        <w:rPr>
          <w:rFonts w:hint="eastAsia"/>
        </w:rPr>
        <w:t>1.</w:t>
      </w:r>
      <w:r>
        <w:rPr>
          <w:rFonts w:hint="eastAsia"/>
        </w:rPr>
        <w:t>如果</w:t>
      </w:r>
      <w:r>
        <w:rPr>
          <w:rFonts w:hint="eastAsia"/>
        </w:rPr>
        <w:t xml:space="preserve"> MySQL </w:t>
      </w:r>
      <w:r>
        <w:rPr>
          <w:rFonts w:hint="eastAsia"/>
        </w:rPr>
        <w:t>客户端和服务器端的连接需要跨越并通过不可信任的网络，那么需要使用</w:t>
      </w:r>
      <w:r>
        <w:rPr>
          <w:rFonts w:hint="eastAsia"/>
        </w:rPr>
        <w:t xml:space="preserve"> </w:t>
      </w:r>
      <w:proofErr w:type="spellStart"/>
      <w:r>
        <w:rPr>
          <w:rFonts w:hint="eastAsia"/>
        </w:rPr>
        <w:t>ssh</w:t>
      </w:r>
      <w:proofErr w:type="spellEnd"/>
      <w:r>
        <w:rPr>
          <w:rFonts w:hint="eastAsia"/>
        </w:rPr>
        <w:t xml:space="preserve"> </w:t>
      </w:r>
      <w:r>
        <w:rPr>
          <w:rFonts w:hint="eastAsia"/>
        </w:rPr>
        <w:t>隧道来加密该连接的通信。</w:t>
      </w:r>
    </w:p>
    <w:p w:rsidR="00A450B8" w:rsidRDefault="00A450B8" w:rsidP="00A450B8">
      <w:pPr>
        <w:pStyle w:val="a7"/>
        <w:ind w:left="780" w:firstLineChars="0" w:firstLine="0"/>
      </w:pPr>
      <w:r>
        <w:rPr>
          <w:rFonts w:hint="eastAsia"/>
        </w:rPr>
        <w:t>2.</w:t>
      </w:r>
      <w:r>
        <w:rPr>
          <w:rFonts w:hint="eastAsia"/>
        </w:rPr>
        <w:t>使用</w:t>
      </w:r>
      <w:r>
        <w:rPr>
          <w:rFonts w:hint="eastAsia"/>
        </w:rPr>
        <w:t xml:space="preserve"> set password </w:t>
      </w:r>
      <w:r>
        <w:rPr>
          <w:rFonts w:hint="eastAsia"/>
        </w:rPr>
        <w:t>语句来修改用户的密码，先“</w:t>
      </w:r>
      <w:proofErr w:type="spellStart"/>
      <w:r>
        <w:rPr>
          <w:rFonts w:hint="eastAsia"/>
        </w:rPr>
        <w:t>mysql</w:t>
      </w:r>
      <w:proofErr w:type="spellEnd"/>
      <w:r>
        <w:rPr>
          <w:rFonts w:hint="eastAsia"/>
        </w:rPr>
        <w:t xml:space="preserve"> -u root</w:t>
      </w:r>
      <w:r>
        <w:rPr>
          <w:rFonts w:hint="eastAsia"/>
        </w:rPr>
        <w:t>”登陆数据库系统，然后“</w:t>
      </w:r>
      <w:proofErr w:type="spellStart"/>
      <w:r>
        <w:rPr>
          <w:rFonts w:hint="eastAsia"/>
        </w:rPr>
        <w:t>mysql</w:t>
      </w:r>
      <w:proofErr w:type="spellEnd"/>
      <w:r>
        <w:rPr>
          <w:rFonts w:hint="eastAsia"/>
        </w:rPr>
        <w:t xml:space="preserve">&gt; update </w:t>
      </w:r>
      <w:proofErr w:type="spellStart"/>
      <w:r>
        <w:rPr>
          <w:rFonts w:hint="eastAsia"/>
        </w:rPr>
        <w:t>mysql.user</w:t>
      </w:r>
      <w:proofErr w:type="spellEnd"/>
      <w:r>
        <w:rPr>
          <w:rFonts w:hint="eastAsia"/>
        </w:rPr>
        <w:t xml:space="preserve"> set password=password(</w:t>
      </w:r>
      <w:r>
        <w:rPr>
          <w:rFonts w:hint="eastAsia"/>
        </w:rPr>
        <w:t>’</w:t>
      </w:r>
      <w:proofErr w:type="spellStart"/>
      <w:r>
        <w:rPr>
          <w:rFonts w:hint="eastAsia"/>
        </w:rPr>
        <w:t>newpwd</w:t>
      </w:r>
      <w:proofErr w:type="spellEnd"/>
      <w:r>
        <w:rPr>
          <w:rFonts w:hint="eastAsia"/>
        </w:rPr>
        <w:t>’</w:t>
      </w:r>
      <w:r>
        <w:rPr>
          <w:rFonts w:hint="eastAsia"/>
        </w:rPr>
        <w:t>)</w:t>
      </w:r>
      <w:r>
        <w:rPr>
          <w:rFonts w:hint="eastAsia"/>
        </w:rPr>
        <w:t>”，最后执行“</w:t>
      </w:r>
      <w:r>
        <w:rPr>
          <w:rFonts w:hint="eastAsia"/>
        </w:rPr>
        <w:t>flush privileges</w:t>
      </w:r>
      <w:r>
        <w:rPr>
          <w:rFonts w:hint="eastAsia"/>
        </w:rPr>
        <w:t>”。</w:t>
      </w:r>
    </w:p>
    <w:p w:rsidR="00A450B8" w:rsidRDefault="00A450B8" w:rsidP="00A450B8">
      <w:pPr>
        <w:pStyle w:val="a7"/>
        <w:ind w:left="780" w:firstLineChars="0" w:firstLine="0"/>
      </w:pPr>
      <w:r>
        <w:rPr>
          <w:rFonts w:hint="eastAsia"/>
        </w:rPr>
        <w:t xml:space="preserve">3.MySQL </w:t>
      </w:r>
      <w:r>
        <w:rPr>
          <w:rFonts w:hint="eastAsia"/>
        </w:rPr>
        <w:t>需要提防的攻击有，防偷听、篡改、回放、拒绝服务等，不涉及可用性和容错方面。对所有的连接、查询、其他操作使用基于</w:t>
      </w:r>
      <w:r>
        <w:rPr>
          <w:rFonts w:hint="eastAsia"/>
        </w:rPr>
        <w:t xml:space="preserve"> ACL</w:t>
      </w:r>
      <w:r>
        <w:rPr>
          <w:rFonts w:hint="eastAsia"/>
        </w:rPr>
        <w:t>（</w:t>
      </w:r>
      <w:proofErr w:type="spellStart"/>
      <w:r>
        <w:rPr>
          <w:rFonts w:hint="eastAsia"/>
        </w:rPr>
        <w:t>ACL</w:t>
      </w:r>
      <w:proofErr w:type="spellEnd"/>
      <w:r>
        <w:rPr>
          <w:rFonts w:hint="eastAsia"/>
        </w:rPr>
        <w:t>（访问控制列表）是一种路由器配置和控制网络访问的一种有力的工具，它可控制路由器应该允许或拒绝数据包通过，可监控流量，可自上向下检查网络的安全性，可检查和过滤数据和限制不必要的路由更新，因此让网络资源节约成本的</w:t>
      </w:r>
      <w:r>
        <w:rPr>
          <w:rFonts w:hint="eastAsia"/>
        </w:rPr>
        <w:t xml:space="preserve"> ACL </w:t>
      </w:r>
      <w:r>
        <w:rPr>
          <w:rFonts w:hint="eastAsia"/>
        </w:rPr>
        <w:t>配置技术在生活中越来越广泛应用。）即访问控制列表的安全措施来完成。</w:t>
      </w:r>
    </w:p>
    <w:p w:rsidR="00A450B8" w:rsidRDefault="00A450B8" w:rsidP="00A450B8">
      <w:pPr>
        <w:pStyle w:val="a7"/>
        <w:ind w:left="780" w:firstLineChars="0" w:firstLine="0"/>
      </w:pPr>
      <w:r>
        <w:rPr>
          <w:rFonts w:hint="eastAsia"/>
        </w:rPr>
        <w:t>4.</w:t>
      </w:r>
      <w:r>
        <w:rPr>
          <w:rFonts w:hint="eastAsia"/>
        </w:rPr>
        <w:t>设置除了</w:t>
      </w:r>
      <w:r>
        <w:rPr>
          <w:rFonts w:hint="eastAsia"/>
        </w:rPr>
        <w:t xml:space="preserve"> root </w:t>
      </w:r>
      <w:r>
        <w:rPr>
          <w:rFonts w:hint="eastAsia"/>
        </w:rPr>
        <w:t>用户外的其他任何用户不允许访问</w:t>
      </w:r>
      <w:r>
        <w:rPr>
          <w:rFonts w:hint="eastAsia"/>
        </w:rPr>
        <w:t xml:space="preserve"> </w:t>
      </w:r>
      <w:proofErr w:type="spellStart"/>
      <w:r>
        <w:rPr>
          <w:rFonts w:hint="eastAsia"/>
        </w:rPr>
        <w:t>mysql</w:t>
      </w:r>
      <w:proofErr w:type="spellEnd"/>
      <w:r>
        <w:rPr>
          <w:rFonts w:hint="eastAsia"/>
        </w:rPr>
        <w:t xml:space="preserve"> </w:t>
      </w:r>
      <w:r>
        <w:rPr>
          <w:rFonts w:hint="eastAsia"/>
        </w:rPr>
        <w:t>主数据库中的</w:t>
      </w:r>
      <w:r>
        <w:rPr>
          <w:rFonts w:hint="eastAsia"/>
        </w:rPr>
        <w:t xml:space="preserve"> user </w:t>
      </w:r>
      <w:r>
        <w:rPr>
          <w:rFonts w:hint="eastAsia"/>
        </w:rPr>
        <w:t>表；</w:t>
      </w:r>
    </w:p>
    <w:p w:rsidR="00A450B8" w:rsidRDefault="00A450B8" w:rsidP="00A450B8">
      <w:pPr>
        <w:pStyle w:val="a7"/>
        <w:ind w:left="780" w:firstLineChars="0" w:firstLine="0"/>
      </w:pPr>
      <w:r>
        <w:rPr>
          <w:rFonts w:hint="eastAsia"/>
        </w:rPr>
        <w:t>5.</w:t>
      </w:r>
      <w:r>
        <w:rPr>
          <w:rFonts w:hint="eastAsia"/>
        </w:rPr>
        <w:t>使用</w:t>
      </w:r>
      <w:r>
        <w:rPr>
          <w:rFonts w:hint="eastAsia"/>
        </w:rPr>
        <w:t xml:space="preserve"> grant </w:t>
      </w:r>
      <w:r>
        <w:rPr>
          <w:rFonts w:hint="eastAsia"/>
        </w:rPr>
        <w:t>和</w:t>
      </w:r>
      <w:r>
        <w:rPr>
          <w:rFonts w:hint="eastAsia"/>
        </w:rPr>
        <w:t xml:space="preserve"> revoke </w:t>
      </w:r>
      <w:r>
        <w:rPr>
          <w:rFonts w:hint="eastAsia"/>
        </w:rPr>
        <w:t>语句来进行用户访问控制的工作</w:t>
      </w:r>
      <w:r>
        <w:rPr>
          <w:rFonts w:hint="eastAsia"/>
        </w:rPr>
        <w:t>;</w:t>
      </w:r>
    </w:p>
    <w:p w:rsidR="00CA5B93" w:rsidRDefault="00A450B8" w:rsidP="00A450B8">
      <w:pPr>
        <w:pStyle w:val="a7"/>
        <w:ind w:left="780" w:firstLineChars="0" w:firstLine="0"/>
      </w:pPr>
      <w:r>
        <w:rPr>
          <w:rFonts w:hint="eastAsia"/>
        </w:rPr>
        <w:t>6.</w:t>
      </w:r>
      <w:r>
        <w:rPr>
          <w:rFonts w:hint="eastAsia"/>
        </w:rPr>
        <w:t>不要使用明文密码，而是使用</w:t>
      </w:r>
      <w:r>
        <w:rPr>
          <w:rFonts w:hint="eastAsia"/>
        </w:rPr>
        <w:t xml:space="preserve"> md5()</w:t>
      </w:r>
      <w:r>
        <w:rPr>
          <w:rFonts w:hint="eastAsia"/>
        </w:rPr>
        <w:t>和</w:t>
      </w:r>
      <w:r>
        <w:rPr>
          <w:rFonts w:hint="eastAsia"/>
        </w:rPr>
        <w:t xml:space="preserve"> sha1()</w:t>
      </w:r>
      <w:r>
        <w:rPr>
          <w:rFonts w:hint="eastAsia"/>
        </w:rPr>
        <w:t>等单向的哈系函数来设置密码</w:t>
      </w:r>
      <w:r>
        <w:rPr>
          <w:rFonts w:hint="eastAsia"/>
        </w:rPr>
        <w:t>;</w:t>
      </w:r>
    </w:p>
    <w:p w:rsidR="00CA5B93" w:rsidRPr="008F10EF" w:rsidRDefault="007D7AE3" w:rsidP="00A40CCE">
      <w:pPr>
        <w:pStyle w:val="a7"/>
        <w:numPr>
          <w:ilvl w:val="0"/>
          <w:numId w:val="58"/>
        </w:numPr>
        <w:ind w:firstLineChars="0"/>
        <w:outlineLvl w:val="2"/>
        <w:rPr>
          <w:color w:val="FF0000"/>
        </w:rPr>
      </w:pPr>
      <w:r w:rsidRPr="008F10EF">
        <w:rPr>
          <w:rFonts w:hint="eastAsia"/>
          <w:color w:val="FF0000"/>
        </w:rPr>
        <w:t>在千万级的数据库查询中，如何提高效率</w:t>
      </w:r>
    </w:p>
    <w:p w:rsidR="004D78F9" w:rsidRPr="004D78F9" w:rsidRDefault="004D78F9" w:rsidP="004D78F9">
      <w:pPr>
        <w:pStyle w:val="a7"/>
        <w:ind w:left="1560" w:firstLine="422"/>
        <w:rPr>
          <w:b/>
        </w:rPr>
      </w:pPr>
      <w:r w:rsidRPr="004D78F9">
        <w:rPr>
          <w:rFonts w:hint="eastAsia"/>
          <w:b/>
        </w:rPr>
        <w:t>1</w:t>
      </w:r>
      <w:r w:rsidRPr="004D78F9">
        <w:rPr>
          <w:rFonts w:hint="eastAsia"/>
          <w:b/>
        </w:rPr>
        <w:t>）数据库设计方面</w:t>
      </w:r>
    </w:p>
    <w:p w:rsidR="004D78F9" w:rsidRDefault="003A0FE3" w:rsidP="004D78F9">
      <w:pPr>
        <w:pStyle w:val="a7"/>
        <w:ind w:left="1560"/>
      </w:pPr>
      <w:r>
        <w:rPr>
          <w:rFonts w:hint="eastAsia"/>
        </w:rPr>
        <w:t>a.</w:t>
      </w:r>
      <w:r w:rsidR="004D78F9">
        <w:rPr>
          <w:rFonts w:hint="eastAsia"/>
        </w:rPr>
        <w:t>对查询进行优化，应尽量避免全表扫描，首先应考虑在</w:t>
      </w:r>
      <w:r w:rsidR="004D78F9">
        <w:rPr>
          <w:rFonts w:hint="eastAsia"/>
        </w:rPr>
        <w:t xml:space="preserve"> where </w:t>
      </w:r>
      <w:r w:rsidR="004D78F9">
        <w:rPr>
          <w:rFonts w:hint="eastAsia"/>
        </w:rPr>
        <w:t>及</w:t>
      </w:r>
      <w:r w:rsidR="004D78F9">
        <w:rPr>
          <w:rFonts w:hint="eastAsia"/>
        </w:rPr>
        <w:t xml:space="preserve"> order by </w:t>
      </w:r>
      <w:r w:rsidR="004D78F9">
        <w:rPr>
          <w:rFonts w:hint="eastAsia"/>
        </w:rPr>
        <w:t>涉及的列上建立索引。</w:t>
      </w:r>
    </w:p>
    <w:p w:rsidR="007D7AE3" w:rsidRDefault="003A0FE3" w:rsidP="004D78F9">
      <w:pPr>
        <w:pStyle w:val="a7"/>
        <w:ind w:left="1560" w:firstLineChars="0" w:firstLine="0"/>
      </w:pPr>
      <w:r>
        <w:rPr>
          <w:rFonts w:hint="eastAsia"/>
        </w:rPr>
        <w:t xml:space="preserve">    b.</w:t>
      </w:r>
      <w:r w:rsidR="004D78F9">
        <w:rPr>
          <w:rFonts w:hint="eastAsia"/>
        </w:rPr>
        <w:t>应尽量避免在</w:t>
      </w:r>
      <w:r w:rsidR="004D78F9">
        <w:rPr>
          <w:rFonts w:hint="eastAsia"/>
        </w:rPr>
        <w:t xml:space="preserve"> where </w:t>
      </w:r>
      <w:r w:rsidR="004D78F9">
        <w:rPr>
          <w:rFonts w:hint="eastAsia"/>
        </w:rPr>
        <w:t>子句中对字段进行</w:t>
      </w:r>
      <w:r w:rsidR="004D78F9">
        <w:rPr>
          <w:rFonts w:hint="eastAsia"/>
        </w:rPr>
        <w:t xml:space="preserve"> null </w:t>
      </w:r>
      <w:r w:rsidR="004D78F9">
        <w:rPr>
          <w:rFonts w:hint="eastAsia"/>
        </w:rPr>
        <w:t>值判断，否则将导致引擎放弃使用索引而进行全表扫描，</w:t>
      </w:r>
    </w:p>
    <w:p w:rsidR="003A0FE3" w:rsidRDefault="004D78F9" w:rsidP="004D78F9">
      <w:pPr>
        <w:pStyle w:val="a7"/>
        <w:ind w:left="1560"/>
      </w:pPr>
      <w:r>
        <w:rPr>
          <w:rFonts w:hint="eastAsia"/>
        </w:rPr>
        <w:t>如：</w:t>
      </w:r>
      <w:r>
        <w:rPr>
          <w:rFonts w:hint="eastAsia"/>
        </w:rPr>
        <w:t xml:space="preserve"> select id from t where num is null </w:t>
      </w:r>
      <w:r>
        <w:rPr>
          <w:rFonts w:hint="eastAsia"/>
        </w:rPr>
        <w:t>可以在</w:t>
      </w:r>
      <w:r>
        <w:rPr>
          <w:rFonts w:hint="eastAsia"/>
        </w:rPr>
        <w:t xml:space="preserve"> num </w:t>
      </w:r>
      <w:r>
        <w:rPr>
          <w:rFonts w:hint="eastAsia"/>
        </w:rPr>
        <w:t>上设置默认值</w:t>
      </w:r>
      <w:r>
        <w:rPr>
          <w:rFonts w:hint="eastAsia"/>
        </w:rPr>
        <w:t xml:space="preserve"> 0</w:t>
      </w:r>
      <w:r>
        <w:rPr>
          <w:rFonts w:hint="eastAsia"/>
        </w:rPr>
        <w:t>，确保表中</w:t>
      </w:r>
      <w:r>
        <w:rPr>
          <w:rFonts w:hint="eastAsia"/>
        </w:rPr>
        <w:t xml:space="preserve"> num </w:t>
      </w:r>
      <w:r>
        <w:rPr>
          <w:rFonts w:hint="eastAsia"/>
        </w:rPr>
        <w:t>列没有</w:t>
      </w:r>
      <w:r>
        <w:rPr>
          <w:rFonts w:hint="eastAsia"/>
        </w:rPr>
        <w:t xml:space="preserve"> null </w:t>
      </w:r>
      <w:r>
        <w:rPr>
          <w:rFonts w:hint="eastAsia"/>
        </w:rPr>
        <w:t>值，然后这样查询</w:t>
      </w:r>
      <w:r>
        <w:rPr>
          <w:rFonts w:hint="eastAsia"/>
        </w:rPr>
        <w:t xml:space="preserve"> </w:t>
      </w:r>
      <w:r>
        <w:rPr>
          <w:rFonts w:hint="eastAsia"/>
        </w:rPr>
        <w:t>：</w:t>
      </w:r>
      <w:r w:rsidR="003A0FE3">
        <w:rPr>
          <w:rFonts w:hint="eastAsia"/>
        </w:rPr>
        <w:t xml:space="preserve"> select id from t where num=0</w:t>
      </w:r>
    </w:p>
    <w:p w:rsidR="004D78F9" w:rsidRDefault="003A0FE3" w:rsidP="004D78F9">
      <w:pPr>
        <w:pStyle w:val="a7"/>
        <w:ind w:left="1560"/>
      </w:pPr>
      <w:r>
        <w:rPr>
          <w:rFonts w:hint="eastAsia"/>
        </w:rPr>
        <w:t>c.</w:t>
      </w:r>
      <w:r w:rsidR="004D78F9">
        <w:rPr>
          <w:rFonts w:hint="eastAsia"/>
        </w:rPr>
        <w:t>并不是所有索引对查询都有效，</w:t>
      </w:r>
      <w:r w:rsidR="004D78F9">
        <w:rPr>
          <w:rFonts w:hint="eastAsia"/>
        </w:rPr>
        <w:t xml:space="preserve">SQL </w:t>
      </w:r>
      <w:r w:rsidR="004D78F9">
        <w:rPr>
          <w:rFonts w:hint="eastAsia"/>
        </w:rPr>
        <w:t>是根据表中数据来进行查询优化的，当索引列有大量数据重复时</w:t>
      </w:r>
      <w:r w:rsidR="004D78F9">
        <w:rPr>
          <w:rFonts w:hint="eastAsia"/>
        </w:rPr>
        <w:t>,</w:t>
      </w:r>
      <w:r w:rsidR="004D78F9">
        <w:rPr>
          <w:rFonts w:hint="eastAsia"/>
        </w:rPr>
        <w:t>查询可能不会去利用索引，如一表中有字段</w:t>
      </w:r>
      <w:r w:rsidR="004D78F9">
        <w:rPr>
          <w:rFonts w:hint="eastAsia"/>
        </w:rPr>
        <w:t xml:space="preserve"> sex</w:t>
      </w:r>
      <w:r w:rsidR="004D78F9">
        <w:rPr>
          <w:rFonts w:hint="eastAsia"/>
        </w:rPr>
        <w:t>，</w:t>
      </w:r>
      <w:r w:rsidR="004D78F9">
        <w:rPr>
          <w:rFonts w:hint="eastAsia"/>
        </w:rPr>
        <w:t>male</w:t>
      </w:r>
      <w:r w:rsidR="004D78F9">
        <w:rPr>
          <w:rFonts w:hint="eastAsia"/>
        </w:rPr>
        <w:t>、</w:t>
      </w:r>
      <w:r w:rsidR="004D78F9">
        <w:rPr>
          <w:rFonts w:hint="eastAsia"/>
        </w:rPr>
        <w:t xml:space="preserve">female </w:t>
      </w:r>
      <w:r w:rsidR="004D78F9">
        <w:rPr>
          <w:rFonts w:hint="eastAsia"/>
        </w:rPr>
        <w:t>几乎各一半，那么即使在</w:t>
      </w:r>
      <w:r w:rsidR="004D78F9">
        <w:rPr>
          <w:rFonts w:hint="eastAsia"/>
        </w:rPr>
        <w:t xml:space="preserve"> sex </w:t>
      </w:r>
      <w:r w:rsidR="004D78F9">
        <w:rPr>
          <w:rFonts w:hint="eastAsia"/>
        </w:rPr>
        <w:t>上建了索引也对查询效率起不了作用。</w:t>
      </w:r>
    </w:p>
    <w:p w:rsidR="004D78F9" w:rsidRDefault="003A0FE3" w:rsidP="004D78F9">
      <w:pPr>
        <w:pStyle w:val="a7"/>
        <w:ind w:left="1560"/>
      </w:pPr>
      <w:r>
        <w:rPr>
          <w:rFonts w:hint="eastAsia"/>
        </w:rPr>
        <w:t>d.</w:t>
      </w:r>
      <w:r w:rsidR="004D78F9">
        <w:rPr>
          <w:rFonts w:hint="eastAsia"/>
        </w:rPr>
        <w:t>索引并不是越多越好，索引固然可以提高相应的</w:t>
      </w:r>
      <w:r w:rsidR="004D78F9">
        <w:rPr>
          <w:rFonts w:hint="eastAsia"/>
        </w:rPr>
        <w:t xml:space="preserve"> select </w:t>
      </w:r>
      <w:r w:rsidR="004D78F9">
        <w:rPr>
          <w:rFonts w:hint="eastAsia"/>
        </w:rPr>
        <w:t>的效率，但同时也降低了</w:t>
      </w:r>
      <w:r w:rsidR="004D78F9">
        <w:rPr>
          <w:rFonts w:hint="eastAsia"/>
        </w:rPr>
        <w:t xml:space="preserve"> insert </w:t>
      </w:r>
      <w:r w:rsidR="004D78F9">
        <w:rPr>
          <w:rFonts w:hint="eastAsia"/>
        </w:rPr>
        <w:t>及</w:t>
      </w:r>
      <w:r w:rsidR="004D78F9">
        <w:rPr>
          <w:rFonts w:hint="eastAsia"/>
        </w:rPr>
        <w:t xml:space="preserve"> update </w:t>
      </w:r>
      <w:r w:rsidR="004D78F9">
        <w:rPr>
          <w:rFonts w:hint="eastAsia"/>
        </w:rPr>
        <w:t>的效率，因为</w:t>
      </w:r>
      <w:r w:rsidR="004D78F9">
        <w:rPr>
          <w:rFonts w:hint="eastAsia"/>
        </w:rPr>
        <w:t xml:space="preserve"> insert </w:t>
      </w:r>
      <w:r w:rsidR="004D78F9">
        <w:rPr>
          <w:rFonts w:hint="eastAsia"/>
        </w:rPr>
        <w:t>或</w:t>
      </w:r>
      <w:r w:rsidR="004D78F9">
        <w:rPr>
          <w:rFonts w:hint="eastAsia"/>
        </w:rPr>
        <w:t xml:space="preserve"> update </w:t>
      </w:r>
      <w:r w:rsidR="004D78F9">
        <w:rPr>
          <w:rFonts w:hint="eastAsia"/>
        </w:rPr>
        <w:t>时有可能会重建索引，所以怎样建索引需要慎重考虑，视具体情况而定。一个表的索引数最好不要超过</w:t>
      </w:r>
      <w:r w:rsidR="004D78F9">
        <w:rPr>
          <w:rFonts w:hint="eastAsia"/>
        </w:rPr>
        <w:t xml:space="preserve"> 6 </w:t>
      </w:r>
      <w:r w:rsidR="004D78F9">
        <w:rPr>
          <w:rFonts w:hint="eastAsia"/>
        </w:rPr>
        <w:t>个，若太多则应考虑一</w:t>
      </w:r>
      <w:r w:rsidR="004D78F9">
        <w:rPr>
          <w:rFonts w:hint="eastAsia"/>
        </w:rPr>
        <w:lastRenderedPageBreak/>
        <w:t>些不常使用到的列上建的索引是否有必要。</w:t>
      </w:r>
    </w:p>
    <w:p w:rsidR="004D78F9" w:rsidRDefault="003A0FE3" w:rsidP="004D78F9">
      <w:pPr>
        <w:pStyle w:val="a7"/>
        <w:ind w:left="1560"/>
      </w:pPr>
      <w:r>
        <w:rPr>
          <w:rFonts w:hint="eastAsia"/>
        </w:rPr>
        <w:t>e.</w:t>
      </w:r>
      <w:r w:rsidR="004D78F9">
        <w:rPr>
          <w:rFonts w:hint="eastAsia"/>
        </w:rPr>
        <w:t>应尽可能的避免更新索引数据列，因为索引数据列的顺序就是表记录的物理存储顺序，一旦该列值改变将导致整个表记录的顺序的调整，会耗费相当大的资源。若应用系统需要频繁更新索引数据列，那么需要考虑是否应将该索引建为索引。</w:t>
      </w:r>
    </w:p>
    <w:p w:rsidR="004D78F9" w:rsidRDefault="004D78F9" w:rsidP="004D78F9">
      <w:pPr>
        <w:pStyle w:val="a7"/>
        <w:ind w:left="1560"/>
      </w:pPr>
      <w:r>
        <w:rPr>
          <w:rFonts w:hint="eastAsia"/>
        </w:rPr>
        <w:t>f.</w:t>
      </w:r>
      <w:r>
        <w:rPr>
          <w:rFonts w:hint="eastAsia"/>
        </w:rPr>
        <w:tab/>
      </w:r>
      <w:r>
        <w:rPr>
          <w:rFonts w:hint="eastAsia"/>
        </w:rPr>
        <w:t>尽量使用数字型字段，若只含数值信息的字段尽量不要设计为字符型，这会降低查询和连接的性能，并会增加存储开销。这是因为引擎在处理查询和连接时会逐个比较字符串中每一个字符，而对于数字型而言只需要比较一次就够了。</w:t>
      </w:r>
    </w:p>
    <w:p w:rsidR="004D78F9" w:rsidRDefault="003A0FE3" w:rsidP="004D78F9">
      <w:pPr>
        <w:pStyle w:val="a7"/>
        <w:ind w:left="1560"/>
      </w:pPr>
      <w:r>
        <w:rPr>
          <w:rFonts w:hint="eastAsia"/>
        </w:rPr>
        <w:t>g.</w:t>
      </w:r>
      <w:r w:rsidR="004D78F9">
        <w:rPr>
          <w:rFonts w:hint="eastAsia"/>
        </w:rPr>
        <w:t>尽可能的使用</w:t>
      </w:r>
      <w:r w:rsidR="004D78F9">
        <w:rPr>
          <w:rFonts w:hint="eastAsia"/>
        </w:rPr>
        <w:t xml:space="preserve"> varchar/</w:t>
      </w:r>
      <w:proofErr w:type="spellStart"/>
      <w:r w:rsidR="004D78F9">
        <w:rPr>
          <w:rFonts w:hint="eastAsia"/>
        </w:rPr>
        <w:t>nvarchar</w:t>
      </w:r>
      <w:proofErr w:type="spellEnd"/>
      <w:r w:rsidR="004D78F9">
        <w:rPr>
          <w:rFonts w:hint="eastAsia"/>
        </w:rPr>
        <w:t xml:space="preserve"> </w:t>
      </w:r>
      <w:r w:rsidR="004D78F9">
        <w:rPr>
          <w:rFonts w:hint="eastAsia"/>
        </w:rPr>
        <w:t>代替</w:t>
      </w:r>
      <w:r w:rsidR="004D78F9">
        <w:rPr>
          <w:rFonts w:hint="eastAsia"/>
        </w:rPr>
        <w:t xml:space="preserve"> char/</w:t>
      </w:r>
      <w:proofErr w:type="spellStart"/>
      <w:r w:rsidR="004D78F9">
        <w:rPr>
          <w:rFonts w:hint="eastAsia"/>
        </w:rPr>
        <w:t>nchar</w:t>
      </w:r>
      <w:proofErr w:type="spellEnd"/>
      <w:r w:rsidR="004D78F9">
        <w:rPr>
          <w:rFonts w:hint="eastAsia"/>
        </w:rPr>
        <w:t xml:space="preserve"> </w:t>
      </w:r>
      <w:r w:rsidR="004D78F9">
        <w:rPr>
          <w:rFonts w:hint="eastAsia"/>
        </w:rPr>
        <w:t>，因为首先变长字段存储空间小，可以节省存储空间，</w:t>
      </w:r>
      <w:r w:rsidR="004D78F9">
        <w:rPr>
          <w:rFonts w:hint="eastAsia"/>
        </w:rPr>
        <w:t xml:space="preserve"> </w:t>
      </w:r>
      <w:r w:rsidR="004D78F9">
        <w:rPr>
          <w:rFonts w:hint="eastAsia"/>
        </w:rPr>
        <w:t>其次对于查询来说，在一个相对较小的字段内搜索效率显然要高些。</w:t>
      </w:r>
    </w:p>
    <w:p w:rsidR="004D78F9" w:rsidRDefault="003A0FE3" w:rsidP="004D78F9">
      <w:pPr>
        <w:pStyle w:val="a7"/>
        <w:ind w:left="1560"/>
      </w:pPr>
      <w:r>
        <w:rPr>
          <w:rFonts w:hint="eastAsia"/>
        </w:rPr>
        <w:t>h.</w:t>
      </w:r>
      <w:r w:rsidR="004D78F9">
        <w:rPr>
          <w:rFonts w:hint="eastAsia"/>
        </w:rPr>
        <w:t>尽量使用表变量来代替临时表。如果表变量包含大量数据，请注意索引非常有限（只有主键索引）。</w:t>
      </w:r>
    </w:p>
    <w:p w:rsidR="004D78F9" w:rsidRDefault="004D78F9" w:rsidP="004D78F9">
      <w:pPr>
        <w:pStyle w:val="a7"/>
        <w:ind w:left="1560"/>
      </w:pPr>
      <w:proofErr w:type="spellStart"/>
      <w:r>
        <w:rPr>
          <w:rFonts w:hint="eastAsia"/>
        </w:rPr>
        <w:t>i</w:t>
      </w:r>
      <w:proofErr w:type="spellEnd"/>
      <w:r>
        <w:rPr>
          <w:rFonts w:hint="eastAsia"/>
        </w:rPr>
        <w:t>.</w:t>
      </w:r>
      <w:r>
        <w:rPr>
          <w:rFonts w:hint="eastAsia"/>
        </w:rPr>
        <w:tab/>
      </w:r>
      <w:r>
        <w:rPr>
          <w:rFonts w:hint="eastAsia"/>
        </w:rPr>
        <w:t>避免频繁创建和删除临时表，以减少系统表资源的消耗。</w:t>
      </w:r>
    </w:p>
    <w:p w:rsidR="004D78F9" w:rsidRDefault="004D78F9" w:rsidP="004D78F9">
      <w:pPr>
        <w:pStyle w:val="a7"/>
        <w:ind w:left="1560"/>
      </w:pPr>
      <w:r>
        <w:rPr>
          <w:rFonts w:hint="eastAsia"/>
        </w:rPr>
        <w:t>j.</w:t>
      </w:r>
      <w:r>
        <w:rPr>
          <w:rFonts w:hint="eastAsia"/>
        </w:rPr>
        <w:tab/>
      </w:r>
      <w:r>
        <w:rPr>
          <w:rFonts w:hint="eastAsia"/>
        </w:rPr>
        <w:t>临时表并不是不可使用，适当地使用它们可以使某些例程更有效，例如，当需要重复引用大型表或常用表中的某个数据集时。但是，对于一次性事件，最好使用导出表。</w:t>
      </w:r>
    </w:p>
    <w:p w:rsidR="004D78F9" w:rsidRDefault="003A0FE3" w:rsidP="004D78F9">
      <w:pPr>
        <w:pStyle w:val="a7"/>
        <w:ind w:left="1560"/>
      </w:pPr>
      <w:r>
        <w:rPr>
          <w:rFonts w:hint="eastAsia"/>
        </w:rPr>
        <w:t>k.</w:t>
      </w:r>
      <w:r w:rsidR="004D78F9">
        <w:rPr>
          <w:rFonts w:hint="eastAsia"/>
        </w:rPr>
        <w:t>在新建临时表时，如果一次性插入数据量很大，那么可以使用</w:t>
      </w:r>
      <w:r w:rsidR="004D78F9">
        <w:rPr>
          <w:rFonts w:hint="eastAsia"/>
        </w:rPr>
        <w:t xml:space="preserve"> select into </w:t>
      </w:r>
      <w:r w:rsidR="004D78F9">
        <w:rPr>
          <w:rFonts w:hint="eastAsia"/>
        </w:rPr>
        <w:t>代替</w:t>
      </w:r>
      <w:r w:rsidR="004D78F9">
        <w:rPr>
          <w:rFonts w:hint="eastAsia"/>
        </w:rPr>
        <w:t xml:space="preserve"> create table</w:t>
      </w:r>
      <w:r w:rsidR="004D78F9">
        <w:rPr>
          <w:rFonts w:hint="eastAsia"/>
        </w:rPr>
        <w:t>，避免造成大量</w:t>
      </w:r>
      <w:r w:rsidR="004D78F9">
        <w:rPr>
          <w:rFonts w:hint="eastAsia"/>
        </w:rPr>
        <w:t xml:space="preserve"> log </w:t>
      </w:r>
      <w:r w:rsidR="004D78F9">
        <w:rPr>
          <w:rFonts w:hint="eastAsia"/>
        </w:rPr>
        <w:t>，以提高速度；如果数据量不大，为了缓和系统表的资源，应先</w:t>
      </w:r>
      <w:r w:rsidR="004D78F9">
        <w:rPr>
          <w:rFonts w:hint="eastAsia"/>
        </w:rPr>
        <w:t xml:space="preserve"> create table</w:t>
      </w:r>
      <w:r w:rsidR="004D78F9">
        <w:rPr>
          <w:rFonts w:hint="eastAsia"/>
        </w:rPr>
        <w:t>，然后</w:t>
      </w:r>
      <w:r w:rsidR="004D78F9">
        <w:rPr>
          <w:rFonts w:hint="eastAsia"/>
        </w:rPr>
        <w:t xml:space="preserve"> insert</w:t>
      </w:r>
      <w:r w:rsidR="004D78F9">
        <w:rPr>
          <w:rFonts w:hint="eastAsia"/>
        </w:rPr>
        <w:t>。</w:t>
      </w:r>
    </w:p>
    <w:p w:rsidR="004D78F9" w:rsidRDefault="004D78F9" w:rsidP="004D78F9">
      <w:pPr>
        <w:pStyle w:val="a7"/>
        <w:ind w:left="1560"/>
      </w:pPr>
      <w:r>
        <w:rPr>
          <w:rFonts w:hint="eastAsia"/>
        </w:rPr>
        <w:t>l.</w:t>
      </w:r>
      <w:r>
        <w:rPr>
          <w:rFonts w:hint="eastAsia"/>
        </w:rPr>
        <w:tab/>
      </w:r>
      <w:r>
        <w:rPr>
          <w:rFonts w:hint="eastAsia"/>
        </w:rPr>
        <w:t>如果使用到了临时表，在存储过程的最后务必将所有的临时表显式删除，先</w:t>
      </w:r>
      <w:r>
        <w:rPr>
          <w:rFonts w:hint="eastAsia"/>
        </w:rPr>
        <w:t xml:space="preserve"> truncate table </w:t>
      </w:r>
      <w:r>
        <w:rPr>
          <w:rFonts w:hint="eastAsia"/>
        </w:rPr>
        <w:t>，然后</w:t>
      </w:r>
      <w:r>
        <w:rPr>
          <w:rFonts w:hint="eastAsia"/>
        </w:rPr>
        <w:t xml:space="preserve"> drop table </w:t>
      </w:r>
      <w:r>
        <w:rPr>
          <w:rFonts w:hint="eastAsia"/>
        </w:rPr>
        <w:t>，这样可以避免系统表的较长时间锁定。</w:t>
      </w:r>
    </w:p>
    <w:p w:rsidR="004D78F9" w:rsidRPr="004D78F9" w:rsidRDefault="003A0FE3" w:rsidP="004D78F9">
      <w:pPr>
        <w:pStyle w:val="a7"/>
        <w:ind w:left="1560" w:firstLine="422"/>
        <w:rPr>
          <w:b/>
        </w:rPr>
      </w:pPr>
      <w:r>
        <w:rPr>
          <w:rFonts w:hint="eastAsia"/>
          <w:b/>
        </w:rPr>
        <w:t>2)</w:t>
      </w:r>
      <w:r w:rsidR="004D78F9" w:rsidRPr="004D78F9">
        <w:rPr>
          <w:rFonts w:hint="eastAsia"/>
          <w:b/>
        </w:rPr>
        <w:t xml:space="preserve">SQL </w:t>
      </w:r>
      <w:r w:rsidR="004D78F9" w:rsidRPr="004D78F9">
        <w:rPr>
          <w:rFonts w:hint="eastAsia"/>
          <w:b/>
        </w:rPr>
        <w:t>语句方面</w:t>
      </w:r>
    </w:p>
    <w:p w:rsidR="004D78F9" w:rsidRDefault="003A0FE3" w:rsidP="004D78F9">
      <w:pPr>
        <w:pStyle w:val="a7"/>
        <w:ind w:left="1560"/>
      </w:pPr>
      <w:r>
        <w:rPr>
          <w:rFonts w:hint="eastAsia"/>
        </w:rPr>
        <w:t>a.</w:t>
      </w:r>
      <w:r w:rsidR="004D78F9">
        <w:rPr>
          <w:rFonts w:hint="eastAsia"/>
        </w:rPr>
        <w:t>应尽量避免在</w:t>
      </w:r>
      <w:r w:rsidR="004D78F9">
        <w:rPr>
          <w:rFonts w:hint="eastAsia"/>
        </w:rPr>
        <w:t xml:space="preserve"> where </w:t>
      </w:r>
      <w:r w:rsidR="004D78F9">
        <w:rPr>
          <w:rFonts w:hint="eastAsia"/>
        </w:rPr>
        <w:t>子句中使用</w:t>
      </w:r>
      <w:r w:rsidR="004D78F9">
        <w:rPr>
          <w:rFonts w:hint="eastAsia"/>
        </w:rPr>
        <w:t>!=</w:t>
      </w:r>
      <w:r w:rsidR="004D78F9">
        <w:rPr>
          <w:rFonts w:hint="eastAsia"/>
        </w:rPr>
        <w:t>或</w:t>
      </w:r>
      <w:r w:rsidR="004D78F9">
        <w:rPr>
          <w:rFonts w:hint="eastAsia"/>
        </w:rPr>
        <w:t>&lt;&gt;</w:t>
      </w:r>
      <w:r w:rsidR="004D78F9">
        <w:rPr>
          <w:rFonts w:hint="eastAsia"/>
        </w:rPr>
        <w:t>操作符，否则将引擎放弃使用索引而进行全表扫描。</w:t>
      </w:r>
    </w:p>
    <w:p w:rsidR="004D78F9" w:rsidRDefault="003A0FE3" w:rsidP="004D78F9">
      <w:pPr>
        <w:pStyle w:val="a7"/>
        <w:ind w:left="1560"/>
      </w:pPr>
      <w:r>
        <w:rPr>
          <w:rFonts w:hint="eastAsia"/>
        </w:rPr>
        <w:t>b.</w:t>
      </w:r>
      <w:r w:rsidR="004D78F9">
        <w:rPr>
          <w:rFonts w:hint="eastAsia"/>
        </w:rPr>
        <w:t>应尽量避免在</w:t>
      </w:r>
      <w:r w:rsidR="004D78F9">
        <w:rPr>
          <w:rFonts w:hint="eastAsia"/>
        </w:rPr>
        <w:t xml:space="preserve"> where </w:t>
      </w:r>
      <w:r w:rsidR="004D78F9">
        <w:rPr>
          <w:rFonts w:hint="eastAsia"/>
        </w:rPr>
        <w:t>子句中使用</w:t>
      </w:r>
      <w:r w:rsidR="004D78F9">
        <w:rPr>
          <w:rFonts w:hint="eastAsia"/>
        </w:rPr>
        <w:t xml:space="preserve"> or </w:t>
      </w:r>
      <w:r w:rsidR="004D78F9">
        <w:rPr>
          <w:rFonts w:hint="eastAsia"/>
        </w:rPr>
        <w:t>来连接条件，否则将导致引擎放弃使用索引而进行全表扫描，如：</w:t>
      </w:r>
      <w:r w:rsidR="004D78F9">
        <w:rPr>
          <w:rFonts w:hint="eastAsia"/>
        </w:rPr>
        <w:t xml:space="preserve"> select id from t where num=10 or num=20 </w:t>
      </w:r>
      <w:r w:rsidR="004D78F9">
        <w:rPr>
          <w:rFonts w:hint="eastAsia"/>
        </w:rPr>
        <w:t>可</w:t>
      </w:r>
      <w:r w:rsidR="004D78F9">
        <w:rPr>
          <w:rFonts w:hint="eastAsia"/>
        </w:rPr>
        <w:t xml:space="preserve"> </w:t>
      </w:r>
      <w:r w:rsidR="004D78F9">
        <w:rPr>
          <w:rFonts w:hint="eastAsia"/>
        </w:rPr>
        <w:t>以</w:t>
      </w:r>
      <w:r w:rsidR="004D78F9">
        <w:rPr>
          <w:rFonts w:hint="eastAsia"/>
        </w:rPr>
        <w:t xml:space="preserve"> </w:t>
      </w:r>
      <w:r w:rsidR="004D78F9">
        <w:rPr>
          <w:rFonts w:hint="eastAsia"/>
        </w:rPr>
        <w:t>这</w:t>
      </w:r>
      <w:r w:rsidR="004D78F9">
        <w:rPr>
          <w:rFonts w:hint="eastAsia"/>
        </w:rPr>
        <w:t xml:space="preserve"> </w:t>
      </w:r>
      <w:r w:rsidR="004D78F9">
        <w:rPr>
          <w:rFonts w:hint="eastAsia"/>
        </w:rPr>
        <w:t>样</w:t>
      </w:r>
      <w:r w:rsidR="004D78F9">
        <w:rPr>
          <w:rFonts w:hint="eastAsia"/>
        </w:rPr>
        <w:t xml:space="preserve"> </w:t>
      </w:r>
      <w:r w:rsidR="004D78F9">
        <w:rPr>
          <w:rFonts w:hint="eastAsia"/>
        </w:rPr>
        <w:t>查</w:t>
      </w:r>
      <w:r w:rsidR="004D78F9">
        <w:rPr>
          <w:rFonts w:hint="eastAsia"/>
        </w:rPr>
        <w:t xml:space="preserve"> </w:t>
      </w:r>
      <w:r w:rsidR="004D78F9">
        <w:rPr>
          <w:rFonts w:hint="eastAsia"/>
        </w:rPr>
        <w:t>询</w:t>
      </w:r>
      <w:r w:rsidR="004D78F9">
        <w:rPr>
          <w:rFonts w:hint="eastAsia"/>
        </w:rPr>
        <w:t xml:space="preserve"> </w:t>
      </w:r>
      <w:r w:rsidR="004D78F9">
        <w:rPr>
          <w:rFonts w:hint="eastAsia"/>
        </w:rPr>
        <w:t>：</w:t>
      </w:r>
      <w:r w:rsidR="004D78F9">
        <w:rPr>
          <w:rFonts w:hint="eastAsia"/>
        </w:rPr>
        <w:t xml:space="preserve"> select id from t where num=10 union all select id from t where num=20</w:t>
      </w:r>
    </w:p>
    <w:p w:rsidR="004D78F9" w:rsidRDefault="003A0FE3" w:rsidP="004D78F9">
      <w:pPr>
        <w:pStyle w:val="a7"/>
        <w:ind w:left="1560"/>
      </w:pPr>
      <w:r>
        <w:rPr>
          <w:rFonts w:hint="eastAsia"/>
        </w:rPr>
        <w:t>c.</w:t>
      </w:r>
      <w:r w:rsidR="004D78F9">
        <w:rPr>
          <w:rFonts w:hint="eastAsia"/>
        </w:rPr>
        <w:t xml:space="preserve">in </w:t>
      </w:r>
      <w:r w:rsidR="004D78F9">
        <w:rPr>
          <w:rFonts w:hint="eastAsia"/>
        </w:rPr>
        <w:t>和</w:t>
      </w:r>
      <w:r w:rsidR="004D78F9">
        <w:rPr>
          <w:rFonts w:hint="eastAsia"/>
        </w:rPr>
        <w:t xml:space="preserve"> not in </w:t>
      </w:r>
      <w:r w:rsidR="004D78F9">
        <w:rPr>
          <w:rFonts w:hint="eastAsia"/>
        </w:rPr>
        <w:t>也要慎用，否则会导致全表扫描，如：</w:t>
      </w:r>
      <w:r w:rsidR="004D78F9">
        <w:rPr>
          <w:rFonts w:hint="eastAsia"/>
        </w:rPr>
        <w:t xml:space="preserve"> select id from t where num in(1,2,3) </w:t>
      </w:r>
      <w:r w:rsidR="004D78F9">
        <w:rPr>
          <w:rFonts w:hint="eastAsia"/>
        </w:rPr>
        <w:t>对于连续的数值，能用</w:t>
      </w:r>
      <w:r w:rsidR="004D78F9">
        <w:rPr>
          <w:rFonts w:hint="eastAsia"/>
        </w:rPr>
        <w:t xml:space="preserve"> between </w:t>
      </w:r>
      <w:r w:rsidR="004D78F9">
        <w:rPr>
          <w:rFonts w:hint="eastAsia"/>
        </w:rPr>
        <w:t>就不要用</w:t>
      </w:r>
      <w:r w:rsidR="004D78F9">
        <w:rPr>
          <w:rFonts w:hint="eastAsia"/>
        </w:rPr>
        <w:t xml:space="preserve"> in </w:t>
      </w:r>
      <w:r w:rsidR="004D78F9">
        <w:rPr>
          <w:rFonts w:hint="eastAsia"/>
        </w:rPr>
        <w:t>了：</w:t>
      </w:r>
      <w:r w:rsidR="004D78F9">
        <w:rPr>
          <w:rFonts w:hint="eastAsia"/>
        </w:rPr>
        <w:t xml:space="preserve"> select id from t where num between 1 and 3</w:t>
      </w:r>
    </w:p>
    <w:p w:rsidR="004D78F9" w:rsidRDefault="003A0FE3" w:rsidP="004D78F9">
      <w:pPr>
        <w:pStyle w:val="a7"/>
        <w:ind w:left="1560"/>
      </w:pPr>
      <w:r>
        <w:rPr>
          <w:rFonts w:hint="eastAsia"/>
        </w:rPr>
        <w:t>d.</w:t>
      </w:r>
      <w:r w:rsidR="004D78F9">
        <w:rPr>
          <w:rFonts w:hint="eastAsia"/>
        </w:rPr>
        <w:t>下面的查询也将导致全表扫描：</w:t>
      </w:r>
      <w:r w:rsidR="004D78F9">
        <w:rPr>
          <w:rFonts w:hint="eastAsia"/>
        </w:rPr>
        <w:t xml:space="preserve"> select id from t where name like </w:t>
      </w:r>
      <w:r w:rsidR="004D78F9">
        <w:rPr>
          <w:rFonts w:hint="eastAsia"/>
        </w:rPr>
        <w:t>‘</w:t>
      </w:r>
      <w:r w:rsidR="004D78F9">
        <w:rPr>
          <w:rFonts w:hint="eastAsia"/>
        </w:rPr>
        <w:t>%</w:t>
      </w:r>
      <w:proofErr w:type="spellStart"/>
      <w:r w:rsidR="004D78F9">
        <w:rPr>
          <w:rFonts w:hint="eastAsia"/>
        </w:rPr>
        <w:t>abc</w:t>
      </w:r>
      <w:proofErr w:type="spellEnd"/>
      <w:r w:rsidR="004D78F9">
        <w:rPr>
          <w:rFonts w:hint="eastAsia"/>
        </w:rPr>
        <w:t>%</w:t>
      </w:r>
      <w:r w:rsidR="004D78F9">
        <w:rPr>
          <w:rFonts w:hint="eastAsia"/>
        </w:rPr>
        <w:t>’</w:t>
      </w:r>
    </w:p>
    <w:p w:rsidR="004D78F9" w:rsidRDefault="003A0FE3" w:rsidP="004D78F9">
      <w:pPr>
        <w:pStyle w:val="a7"/>
        <w:ind w:left="1560"/>
      </w:pPr>
      <w:r>
        <w:rPr>
          <w:rFonts w:hint="eastAsia"/>
        </w:rPr>
        <w:t>e.</w:t>
      </w:r>
      <w:r w:rsidR="004D78F9">
        <w:rPr>
          <w:rFonts w:hint="eastAsia"/>
        </w:rPr>
        <w:t>如果在</w:t>
      </w:r>
      <w:r w:rsidR="004D78F9">
        <w:rPr>
          <w:rFonts w:hint="eastAsia"/>
        </w:rPr>
        <w:t xml:space="preserve"> where </w:t>
      </w:r>
      <w:r w:rsidR="004D78F9">
        <w:rPr>
          <w:rFonts w:hint="eastAsia"/>
        </w:rPr>
        <w:t>子句中使用参数，也会导致全表扫描。因为</w:t>
      </w:r>
      <w:r w:rsidR="004D78F9">
        <w:rPr>
          <w:rFonts w:hint="eastAsia"/>
        </w:rPr>
        <w:t xml:space="preserve"> SQL </w:t>
      </w:r>
      <w:r w:rsidR="004D78F9">
        <w:rPr>
          <w:rFonts w:hint="eastAsia"/>
        </w:rPr>
        <w:t>只有在运行时才会解析局部变量，但优化程序不能将访问计划的选择推迟到运行时；它必须在编译时进行选择。然而，如果在编译时建立访问计划，变量的值还是未知的，因而无法作为索引选择的输入项。如下面语句将进行全表扫描：</w:t>
      </w:r>
      <w:r w:rsidR="004D78F9">
        <w:rPr>
          <w:rFonts w:hint="eastAsia"/>
        </w:rPr>
        <w:t xml:space="preserve"> select id from t where</w:t>
      </w:r>
    </w:p>
    <w:p w:rsidR="004D78F9" w:rsidRDefault="004D78F9" w:rsidP="004D78F9">
      <w:pPr>
        <w:pStyle w:val="a7"/>
        <w:ind w:left="1560"/>
      </w:pPr>
      <w:r>
        <w:rPr>
          <w:rFonts w:hint="eastAsia"/>
        </w:rPr>
        <w:t xml:space="preserve">num=@num </w:t>
      </w:r>
      <w:r>
        <w:rPr>
          <w:rFonts w:hint="eastAsia"/>
        </w:rPr>
        <w:t>可以改为强制查询使用索引：</w:t>
      </w:r>
      <w:r>
        <w:rPr>
          <w:rFonts w:hint="eastAsia"/>
        </w:rPr>
        <w:t xml:space="preserve"> select id from t with(index(</w:t>
      </w:r>
      <w:r>
        <w:rPr>
          <w:rFonts w:hint="eastAsia"/>
        </w:rPr>
        <w:t>索引名</w:t>
      </w:r>
      <w:r>
        <w:rPr>
          <w:rFonts w:hint="eastAsia"/>
        </w:rPr>
        <w:t>)) where num=@num</w:t>
      </w:r>
    </w:p>
    <w:p w:rsidR="004D78F9" w:rsidRDefault="004D78F9" w:rsidP="004D78F9">
      <w:pPr>
        <w:pStyle w:val="a7"/>
        <w:ind w:left="1560"/>
      </w:pPr>
      <w:r>
        <w:rPr>
          <w:rFonts w:hint="eastAsia"/>
        </w:rPr>
        <w:t>f.</w:t>
      </w:r>
      <w:r>
        <w:rPr>
          <w:rFonts w:hint="eastAsia"/>
        </w:rPr>
        <w:tab/>
      </w:r>
      <w:r>
        <w:rPr>
          <w:rFonts w:hint="eastAsia"/>
        </w:rPr>
        <w:t>应尽量避免在</w:t>
      </w:r>
      <w:r>
        <w:rPr>
          <w:rFonts w:hint="eastAsia"/>
        </w:rPr>
        <w:t xml:space="preserve"> where </w:t>
      </w:r>
      <w:r>
        <w:rPr>
          <w:rFonts w:hint="eastAsia"/>
        </w:rPr>
        <w:t>子句中对字段进行表达式操作，这将导致引擎放弃使用索引而进行全表扫描。如：</w:t>
      </w:r>
    </w:p>
    <w:p w:rsidR="004D78F9" w:rsidRDefault="004D78F9" w:rsidP="004D78F9">
      <w:pPr>
        <w:pStyle w:val="a7"/>
        <w:ind w:left="1560" w:firstLineChars="0" w:firstLine="0"/>
      </w:pPr>
      <w:r>
        <w:rPr>
          <w:rFonts w:hint="eastAsia"/>
        </w:rPr>
        <w:t xml:space="preserve">select id from t where num/2=100 </w:t>
      </w:r>
      <w:r>
        <w:rPr>
          <w:rFonts w:hint="eastAsia"/>
        </w:rPr>
        <w:t>应改为</w:t>
      </w:r>
      <w:r>
        <w:rPr>
          <w:rFonts w:hint="eastAsia"/>
        </w:rPr>
        <w:t>: select id from t where num=100*2</w:t>
      </w:r>
    </w:p>
    <w:p w:rsidR="004D78F9" w:rsidRPr="004D78F9" w:rsidRDefault="004D78F9" w:rsidP="004D78F9">
      <w:pPr>
        <w:pStyle w:val="a7"/>
        <w:ind w:left="1560" w:firstLine="422"/>
        <w:rPr>
          <w:b/>
        </w:rPr>
      </w:pPr>
      <w:r w:rsidRPr="004D78F9">
        <w:rPr>
          <w:rFonts w:hint="eastAsia"/>
          <w:b/>
        </w:rPr>
        <w:t>3</w:t>
      </w:r>
      <w:r w:rsidR="003A0FE3">
        <w:rPr>
          <w:rFonts w:hint="eastAsia"/>
          <w:b/>
        </w:rPr>
        <w:t xml:space="preserve">)  </w:t>
      </w:r>
      <w:r w:rsidRPr="004D78F9">
        <w:rPr>
          <w:rFonts w:hint="eastAsia"/>
          <w:b/>
        </w:rPr>
        <w:t xml:space="preserve">java </w:t>
      </w:r>
      <w:r>
        <w:rPr>
          <w:rFonts w:hint="eastAsia"/>
          <w:b/>
        </w:rPr>
        <w:t>方面</w:t>
      </w:r>
      <w:r w:rsidRPr="004D78F9">
        <w:rPr>
          <w:rFonts w:hint="eastAsia"/>
          <w:b/>
        </w:rPr>
        <w:t xml:space="preserve"> </w:t>
      </w:r>
    </w:p>
    <w:p w:rsidR="004D78F9" w:rsidRDefault="004D78F9" w:rsidP="004D78F9">
      <w:pPr>
        <w:pStyle w:val="a7"/>
        <w:ind w:left="1560"/>
      </w:pPr>
      <w:r>
        <w:rPr>
          <w:rFonts w:hint="eastAsia"/>
        </w:rPr>
        <w:t>a.</w:t>
      </w:r>
      <w:r>
        <w:rPr>
          <w:rFonts w:hint="eastAsia"/>
        </w:rPr>
        <w:t>尽可能的少造对象。</w:t>
      </w:r>
    </w:p>
    <w:p w:rsidR="004D78F9" w:rsidRDefault="004D78F9" w:rsidP="004D78F9">
      <w:pPr>
        <w:pStyle w:val="a7"/>
        <w:ind w:left="1560"/>
      </w:pPr>
      <w:r>
        <w:rPr>
          <w:rFonts w:hint="eastAsia"/>
        </w:rPr>
        <w:t>b.</w:t>
      </w:r>
      <w:r>
        <w:rPr>
          <w:rFonts w:hint="eastAsia"/>
        </w:rPr>
        <w:t>合理摆正系统设计的位置。大量数据操作，和少量数据操作一定是</w:t>
      </w:r>
      <w:r w:rsidR="003A0FE3">
        <w:rPr>
          <w:rFonts w:hint="eastAsia"/>
        </w:rPr>
        <w:tab/>
      </w:r>
      <w:r w:rsidR="003A0FE3">
        <w:rPr>
          <w:rFonts w:hint="eastAsia"/>
        </w:rPr>
        <w:tab/>
      </w:r>
      <w:r>
        <w:rPr>
          <w:rFonts w:hint="eastAsia"/>
        </w:rPr>
        <w:t>分开的。大量的数据操作，肯定不是</w:t>
      </w:r>
      <w:r>
        <w:rPr>
          <w:rFonts w:hint="eastAsia"/>
        </w:rPr>
        <w:t xml:space="preserve"> ORM</w:t>
      </w:r>
    </w:p>
    <w:p w:rsidR="004D78F9" w:rsidRDefault="004D78F9" w:rsidP="004D78F9">
      <w:pPr>
        <w:pStyle w:val="a7"/>
        <w:ind w:left="1560"/>
      </w:pPr>
      <w:r>
        <w:rPr>
          <w:rFonts w:hint="eastAsia"/>
        </w:rPr>
        <w:t>框架搞定的。，</w:t>
      </w:r>
    </w:p>
    <w:p w:rsidR="004D78F9" w:rsidRDefault="004D78F9" w:rsidP="004D78F9">
      <w:pPr>
        <w:pStyle w:val="a7"/>
        <w:ind w:left="1560"/>
      </w:pPr>
      <w:r>
        <w:rPr>
          <w:rFonts w:hint="eastAsia"/>
        </w:rPr>
        <w:t>c.</w:t>
      </w:r>
      <w:r>
        <w:rPr>
          <w:rFonts w:hint="eastAsia"/>
        </w:rPr>
        <w:t>使用</w:t>
      </w:r>
      <w:r>
        <w:rPr>
          <w:rFonts w:hint="eastAsia"/>
        </w:rPr>
        <w:t xml:space="preserve"> </w:t>
      </w:r>
      <w:proofErr w:type="spellStart"/>
      <w:r>
        <w:rPr>
          <w:rFonts w:hint="eastAsia"/>
        </w:rPr>
        <w:t>jDBC</w:t>
      </w:r>
      <w:proofErr w:type="spellEnd"/>
      <w:r>
        <w:rPr>
          <w:rFonts w:hint="eastAsia"/>
        </w:rPr>
        <w:t xml:space="preserve"> </w:t>
      </w:r>
      <w:r>
        <w:rPr>
          <w:rFonts w:hint="eastAsia"/>
        </w:rPr>
        <w:t>链接数据库操作数据</w:t>
      </w:r>
    </w:p>
    <w:p w:rsidR="004D78F9" w:rsidRDefault="004D78F9" w:rsidP="004D78F9">
      <w:pPr>
        <w:pStyle w:val="a7"/>
        <w:ind w:left="1560"/>
      </w:pPr>
      <w:r>
        <w:rPr>
          <w:rFonts w:hint="eastAsia"/>
        </w:rPr>
        <w:lastRenderedPageBreak/>
        <w:t>d.</w:t>
      </w:r>
      <w:r>
        <w:rPr>
          <w:rFonts w:hint="eastAsia"/>
        </w:rPr>
        <w:t>控制好内存，让数据流起来，而不是全部读到内存再处理，而是边</w:t>
      </w:r>
      <w:r w:rsidR="003A0FE3">
        <w:rPr>
          <w:rFonts w:hint="eastAsia"/>
        </w:rPr>
        <w:tab/>
      </w:r>
      <w:r w:rsidR="003A0FE3">
        <w:rPr>
          <w:rFonts w:hint="eastAsia"/>
        </w:rPr>
        <w:tab/>
      </w:r>
      <w:r>
        <w:rPr>
          <w:rFonts w:hint="eastAsia"/>
        </w:rPr>
        <w:t>读取边处理；</w:t>
      </w:r>
    </w:p>
    <w:p w:rsidR="004D78F9" w:rsidRDefault="00470A22" w:rsidP="004D78F9">
      <w:pPr>
        <w:pStyle w:val="a7"/>
        <w:ind w:left="1560" w:firstLineChars="0" w:firstLine="0"/>
      </w:pPr>
      <w:r>
        <w:rPr>
          <w:rFonts w:hint="eastAsia"/>
        </w:rPr>
        <w:tab/>
        <w:t xml:space="preserve">   </w:t>
      </w:r>
      <w:r w:rsidR="004D78F9">
        <w:rPr>
          <w:rFonts w:hint="eastAsia"/>
        </w:rPr>
        <w:t>e.</w:t>
      </w:r>
      <w:r w:rsidR="004D78F9">
        <w:rPr>
          <w:rFonts w:hint="eastAsia"/>
        </w:rPr>
        <w:t>合理利用内存，有的数据要缓存</w:t>
      </w:r>
    </w:p>
    <w:p w:rsidR="000A1CA0" w:rsidRPr="008E552F" w:rsidRDefault="000A1CA0" w:rsidP="00A40CCE">
      <w:pPr>
        <w:pStyle w:val="a7"/>
        <w:numPr>
          <w:ilvl w:val="0"/>
          <w:numId w:val="54"/>
        </w:numPr>
        <w:ind w:firstLineChars="0"/>
        <w:outlineLvl w:val="1"/>
        <w:rPr>
          <w:b/>
        </w:rPr>
      </w:pPr>
      <w:r w:rsidRPr="008E552F">
        <w:rPr>
          <w:rFonts w:hint="eastAsia"/>
          <w:b/>
        </w:rPr>
        <w:t>练习</w:t>
      </w:r>
    </w:p>
    <w:p w:rsidR="00054BF0" w:rsidRPr="00B52427" w:rsidRDefault="00054BF0" w:rsidP="00A40CCE">
      <w:pPr>
        <w:pStyle w:val="a7"/>
        <w:numPr>
          <w:ilvl w:val="0"/>
          <w:numId w:val="59"/>
        </w:numPr>
        <w:ind w:firstLineChars="0"/>
        <w:outlineLvl w:val="2"/>
        <w:rPr>
          <w:b/>
          <w:color w:val="FF0000"/>
        </w:rPr>
      </w:pPr>
      <w:r w:rsidRPr="00B52427">
        <w:rPr>
          <w:rFonts w:hint="eastAsia"/>
          <w:b/>
          <w:color w:val="FF0000"/>
        </w:rPr>
        <w:t>行列转换</w:t>
      </w:r>
    </w:p>
    <w:p w:rsidR="00054BF0" w:rsidRPr="00D6203D" w:rsidRDefault="00054BF0" w:rsidP="00054BF0">
      <w:pPr>
        <w:pStyle w:val="a7"/>
        <w:ind w:left="1260" w:firstLineChars="0" w:firstLine="0"/>
      </w:pPr>
      <w:r w:rsidRPr="00D6203D">
        <w:t>CREATE TABLE Scores(</w:t>
      </w:r>
    </w:p>
    <w:p w:rsidR="00054BF0" w:rsidRPr="00D6203D" w:rsidRDefault="00054BF0" w:rsidP="00054BF0">
      <w:pPr>
        <w:pStyle w:val="a7"/>
        <w:ind w:left="1260" w:firstLineChars="0" w:firstLine="0"/>
      </w:pPr>
      <w:r w:rsidRPr="00D6203D">
        <w:t>ID INT,</w:t>
      </w:r>
    </w:p>
    <w:p w:rsidR="00054BF0" w:rsidRPr="00D6203D" w:rsidRDefault="00054BF0" w:rsidP="00054BF0">
      <w:pPr>
        <w:pStyle w:val="a7"/>
        <w:ind w:left="1260" w:firstLineChars="0" w:firstLine="0"/>
      </w:pPr>
      <w:r w:rsidRPr="00D6203D">
        <w:t>Student varchar(10),</w:t>
      </w:r>
    </w:p>
    <w:p w:rsidR="00054BF0" w:rsidRPr="00D6203D" w:rsidRDefault="00054BF0" w:rsidP="00054BF0">
      <w:pPr>
        <w:pStyle w:val="a7"/>
        <w:ind w:left="1260" w:firstLineChars="0" w:firstLine="0"/>
      </w:pPr>
      <w:r w:rsidRPr="00D6203D">
        <w:t>Subject varchar(10),</w:t>
      </w:r>
    </w:p>
    <w:p w:rsidR="00054BF0" w:rsidRPr="00D6203D" w:rsidRDefault="00054BF0" w:rsidP="00054BF0">
      <w:pPr>
        <w:pStyle w:val="a7"/>
        <w:ind w:left="1260" w:firstLineChars="0" w:firstLine="0"/>
      </w:pPr>
      <w:r w:rsidRPr="00D6203D">
        <w:t>Score INT</w:t>
      </w:r>
    </w:p>
    <w:p w:rsidR="00054BF0" w:rsidRPr="00D6203D" w:rsidRDefault="00054BF0" w:rsidP="00054BF0">
      <w:pPr>
        <w:pStyle w:val="a7"/>
        <w:ind w:left="1260" w:firstLineChars="0" w:firstLine="0"/>
      </w:pPr>
      <w:r w:rsidRPr="00D6203D">
        <w:t>);</w:t>
      </w:r>
    </w:p>
    <w:p w:rsidR="00054BF0" w:rsidRPr="00D6203D" w:rsidRDefault="00054BF0" w:rsidP="00054BF0">
      <w:pPr>
        <w:pStyle w:val="a7"/>
        <w:ind w:left="1260" w:firstLineChars="0" w:firstLine="0"/>
      </w:pPr>
    </w:p>
    <w:p w:rsidR="00054BF0" w:rsidRPr="00D6203D" w:rsidRDefault="00054BF0" w:rsidP="00054BF0">
      <w:pPr>
        <w:pStyle w:val="a7"/>
        <w:ind w:left="1260" w:firstLineChars="0" w:firstLine="0"/>
      </w:pPr>
      <w:r w:rsidRPr="00D6203D">
        <w:t>INSERT INTO Scores VALUES(2, '</w:t>
      </w:r>
      <w:r w:rsidRPr="00D6203D">
        <w:t>张三</w:t>
      </w:r>
      <w:r w:rsidRPr="00D6203D">
        <w:t>', '</w:t>
      </w:r>
      <w:r w:rsidRPr="00D6203D">
        <w:t>语文</w:t>
      </w:r>
      <w:r w:rsidRPr="00D6203D">
        <w:t>', 93);</w:t>
      </w:r>
    </w:p>
    <w:p w:rsidR="00054BF0" w:rsidRPr="00D6203D" w:rsidRDefault="00054BF0" w:rsidP="00054BF0">
      <w:pPr>
        <w:pStyle w:val="a7"/>
        <w:ind w:left="1260" w:firstLineChars="0" w:firstLine="0"/>
      </w:pPr>
      <w:r w:rsidRPr="00D6203D">
        <w:t>INSERT INTO Scores VALUES(3, '</w:t>
      </w:r>
      <w:r w:rsidRPr="00D6203D">
        <w:t>张三</w:t>
      </w:r>
      <w:r w:rsidRPr="00D6203D">
        <w:t>', '</w:t>
      </w:r>
      <w:r w:rsidRPr="00D6203D">
        <w:t>英语</w:t>
      </w:r>
      <w:r w:rsidRPr="00D6203D">
        <w:t>', 90);</w:t>
      </w:r>
    </w:p>
    <w:p w:rsidR="00054BF0" w:rsidRPr="00D6203D" w:rsidRDefault="00054BF0" w:rsidP="00054BF0">
      <w:pPr>
        <w:pStyle w:val="a7"/>
        <w:ind w:left="1260" w:firstLineChars="0" w:firstLine="0"/>
      </w:pPr>
      <w:r w:rsidRPr="00D6203D">
        <w:t>INSERT INTO Scores VALUES(5, '</w:t>
      </w:r>
      <w:r w:rsidRPr="00D6203D">
        <w:t>李四</w:t>
      </w:r>
      <w:r w:rsidRPr="00D6203D">
        <w:t>', '</w:t>
      </w:r>
      <w:r w:rsidRPr="00D6203D">
        <w:t>语文</w:t>
      </w:r>
      <w:r w:rsidRPr="00D6203D">
        <w:t>', 88);</w:t>
      </w:r>
    </w:p>
    <w:p w:rsidR="00054BF0" w:rsidRPr="00D6203D" w:rsidRDefault="00054BF0" w:rsidP="00054BF0">
      <w:pPr>
        <w:pStyle w:val="a7"/>
        <w:ind w:left="1260" w:firstLineChars="0" w:firstLine="0"/>
      </w:pPr>
      <w:r w:rsidRPr="00D6203D">
        <w:t>INSERT INTO Scores VALUES(7, '</w:t>
      </w:r>
      <w:r w:rsidRPr="00D6203D">
        <w:t>李四</w:t>
      </w:r>
      <w:r w:rsidRPr="00D6203D">
        <w:t>', '</w:t>
      </w:r>
      <w:r w:rsidRPr="00D6203D">
        <w:t>英语</w:t>
      </w:r>
      <w:r w:rsidRPr="00D6203D">
        <w:t>', 78);</w:t>
      </w:r>
    </w:p>
    <w:p w:rsidR="00054BF0" w:rsidRPr="00D6203D" w:rsidRDefault="00054BF0" w:rsidP="00054BF0">
      <w:pPr>
        <w:pStyle w:val="a7"/>
        <w:ind w:left="1260" w:firstLineChars="0" w:firstLine="0"/>
      </w:pPr>
      <w:r w:rsidRPr="00D6203D">
        <w:t>INSERT INTO Scores VALUES(8, '</w:t>
      </w:r>
      <w:r w:rsidRPr="00D6203D">
        <w:t>王五</w:t>
      </w:r>
      <w:r w:rsidRPr="00D6203D">
        <w:t>', '</w:t>
      </w:r>
      <w:r w:rsidRPr="00D6203D">
        <w:t>语文</w:t>
      </w:r>
      <w:r w:rsidRPr="00D6203D">
        <w:t>', 98);</w:t>
      </w:r>
    </w:p>
    <w:p w:rsidR="00054BF0" w:rsidRDefault="00054BF0" w:rsidP="00054BF0">
      <w:pPr>
        <w:pStyle w:val="a7"/>
        <w:ind w:left="1260" w:firstLineChars="0" w:firstLine="0"/>
      </w:pPr>
      <w:r w:rsidRPr="00D6203D">
        <w:t>INSERT INTO Scores VALUES(9, '</w:t>
      </w:r>
      <w:r w:rsidRPr="00D6203D">
        <w:t>王五</w:t>
      </w:r>
      <w:r w:rsidRPr="00D6203D">
        <w:t>', '</w:t>
      </w:r>
      <w:r w:rsidRPr="00D6203D">
        <w:t>英语</w:t>
      </w:r>
      <w:r w:rsidRPr="00D6203D">
        <w:t>', 86);</w:t>
      </w:r>
    </w:p>
    <w:p w:rsidR="00054BF0" w:rsidRDefault="00054BF0" w:rsidP="00054BF0">
      <w:pPr>
        <w:pStyle w:val="a7"/>
        <w:ind w:left="1260" w:firstLineChars="0" w:firstLine="0"/>
      </w:pPr>
      <w:r>
        <w:rPr>
          <w:noProof/>
        </w:rPr>
        <w:drawing>
          <wp:inline distT="0" distB="0" distL="0" distR="0" wp14:anchorId="49A78DD0" wp14:editId="3BF83350">
            <wp:extent cx="2369867" cy="1460791"/>
            <wp:effectExtent l="0" t="0" r="0" b="635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374765" cy="1463810"/>
                    </a:xfrm>
                    <a:prstGeom prst="rect">
                      <a:avLst/>
                    </a:prstGeom>
                  </pic:spPr>
                </pic:pic>
              </a:graphicData>
            </a:graphic>
          </wp:inline>
        </w:drawing>
      </w:r>
    </w:p>
    <w:p w:rsidR="00054BF0" w:rsidRDefault="00054BF0" w:rsidP="00054BF0">
      <w:pPr>
        <w:pStyle w:val="a7"/>
        <w:ind w:left="1260"/>
      </w:pPr>
      <w:r>
        <w:rPr>
          <w:rFonts w:hint="eastAsia"/>
        </w:rPr>
        <w:t>SELECT student, max(</w:t>
      </w:r>
      <w:proofErr w:type="spellStart"/>
      <w:r>
        <w:rPr>
          <w:rFonts w:hint="eastAsia"/>
        </w:rPr>
        <w:t>yw</w:t>
      </w:r>
      <w:proofErr w:type="spellEnd"/>
      <w:r>
        <w:rPr>
          <w:rFonts w:hint="eastAsia"/>
        </w:rPr>
        <w:t>) as '</w:t>
      </w:r>
      <w:r>
        <w:rPr>
          <w:rFonts w:hint="eastAsia"/>
        </w:rPr>
        <w:t>语文</w:t>
      </w:r>
      <w:r>
        <w:rPr>
          <w:rFonts w:hint="eastAsia"/>
        </w:rPr>
        <w:t>', max(</w:t>
      </w:r>
      <w:proofErr w:type="spellStart"/>
      <w:r>
        <w:rPr>
          <w:rFonts w:hint="eastAsia"/>
        </w:rPr>
        <w:t>yu</w:t>
      </w:r>
      <w:proofErr w:type="spellEnd"/>
      <w:r>
        <w:rPr>
          <w:rFonts w:hint="eastAsia"/>
        </w:rPr>
        <w:t>) as '</w:t>
      </w:r>
      <w:r>
        <w:rPr>
          <w:rFonts w:hint="eastAsia"/>
        </w:rPr>
        <w:t>英语</w:t>
      </w:r>
      <w:r>
        <w:rPr>
          <w:rFonts w:hint="eastAsia"/>
        </w:rPr>
        <w:t>'</w:t>
      </w:r>
    </w:p>
    <w:p w:rsidR="00054BF0" w:rsidRDefault="00054BF0" w:rsidP="00054BF0">
      <w:pPr>
        <w:pStyle w:val="a7"/>
        <w:ind w:left="1260"/>
      </w:pPr>
      <w:r>
        <w:t>FROM(</w:t>
      </w:r>
    </w:p>
    <w:p w:rsidR="00054BF0" w:rsidRDefault="00054BF0" w:rsidP="00054BF0">
      <w:pPr>
        <w:pStyle w:val="a7"/>
        <w:ind w:left="1260"/>
      </w:pPr>
      <w:r>
        <w:t>SELECT student,</w:t>
      </w:r>
    </w:p>
    <w:p w:rsidR="00054BF0" w:rsidRDefault="00054BF0" w:rsidP="00054BF0">
      <w:pPr>
        <w:pStyle w:val="a7"/>
        <w:ind w:left="1260"/>
      </w:pPr>
      <w:r>
        <w:rPr>
          <w:rFonts w:hint="eastAsia"/>
        </w:rPr>
        <w:t>CASE subject WHEN '</w:t>
      </w:r>
      <w:r>
        <w:rPr>
          <w:rFonts w:hint="eastAsia"/>
        </w:rPr>
        <w:t>语文</w:t>
      </w:r>
      <w:r>
        <w:rPr>
          <w:rFonts w:hint="eastAsia"/>
        </w:rPr>
        <w:t xml:space="preserve">' THEN score ELSE 0 END as </w:t>
      </w:r>
      <w:proofErr w:type="spellStart"/>
      <w:r>
        <w:rPr>
          <w:rFonts w:hint="eastAsia"/>
        </w:rPr>
        <w:t>yw</w:t>
      </w:r>
      <w:proofErr w:type="spellEnd"/>
      <w:r>
        <w:rPr>
          <w:rFonts w:hint="eastAsia"/>
        </w:rPr>
        <w:t>,</w:t>
      </w:r>
    </w:p>
    <w:p w:rsidR="00054BF0" w:rsidRDefault="00054BF0" w:rsidP="00054BF0">
      <w:pPr>
        <w:pStyle w:val="a7"/>
        <w:ind w:left="1260"/>
      </w:pPr>
      <w:r>
        <w:rPr>
          <w:rFonts w:hint="eastAsia"/>
        </w:rPr>
        <w:t>CASE subject WHEN '</w:t>
      </w:r>
      <w:r>
        <w:rPr>
          <w:rFonts w:hint="eastAsia"/>
        </w:rPr>
        <w:t>英语</w:t>
      </w:r>
      <w:r>
        <w:rPr>
          <w:rFonts w:hint="eastAsia"/>
        </w:rPr>
        <w:t xml:space="preserve">' THEN score ELSE 0 END as </w:t>
      </w:r>
      <w:proofErr w:type="spellStart"/>
      <w:r>
        <w:rPr>
          <w:rFonts w:hint="eastAsia"/>
        </w:rPr>
        <w:t>yu</w:t>
      </w:r>
      <w:proofErr w:type="spellEnd"/>
    </w:p>
    <w:p w:rsidR="00054BF0" w:rsidRDefault="00054BF0" w:rsidP="00054BF0">
      <w:pPr>
        <w:pStyle w:val="a7"/>
        <w:ind w:left="1260"/>
      </w:pPr>
      <w:r>
        <w:t>FROM Scores</w:t>
      </w:r>
    </w:p>
    <w:p w:rsidR="00054BF0" w:rsidRDefault="00054BF0" w:rsidP="009762BA">
      <w:pPr>
        <w:pStyle w:val="a7"/>
        <w:tabs>
          <w:tab w:val="left" w:pos="2400"/>
        </w:tabs>
        <w:ind w:left="1260"/>
      </w:pPr>
      <w:r>
        <w:t>) A</w:t>
      </w:r>
      <w:r w:rsidR="009762BA">
        <w:tab/>
      </w:r>
    </w:p>
    <w:p w:rsidR="00054BF0" w:rsidRDefault="009762BA" w:rsidP="00054BF0">
      <w:pPr>
        <w:pStyle w:val="a7"/>
        <w:ind w:left="1260" w:firstLineChars="0" w:firstLine="0"/>
      </w:pPr>
      <w:r>
        <w:rPr>
          <w:rFonts w:hint="eastAsia"/>
        </w:rPr>
        <w:tab/>
      </w:r>
      <w:r w:rsidR="00054BF0">
        <w:t>GROUP BY student</w:t>
      </w:r>
    </w:p>
    <w:p w:rsidR="00054BF0" w:rsidRDefault="00054BF0" w:rsidP="00054BF0">
      <w:pPr>
        <w:pStyle w:val="a7"/>
        <w:ind w:left="1260" w:firstLineChars="0" w:firstLine="0"/>
      </w:pPr>
      <w:r>
        <w:rPr>
          <w:noProof/>
        </w:rPr>
        <w:drawing>
          <wp:inline distT="0" distB="0" distL="0" distR="0" wp14:anchorId="6FCB6F73" wp14:editId="6A7F79B3">
            <wp:extent cx="1762748" cy="1043391"/>
            <wp:effectExtent l="0" t="0" r="9525" b="4445"/>
            <wp:docPr id="6146" name="图片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764598" cy="1044486"/>
                    </a:xfrm>
                    <a:prstGeom prst="rect">
                      <a:avLst/>
                    </a:prstGeom>
                  </pic:spPr>
                </pic:pic>
              </a:graphicData>
            </a:graphic>
          </wp:inline>
        </w:drawing>
      </w:r>
    </w:p>
    <w:p w:rsidR="00414AFD" w:rsidRPr="00B52427" w:rsidRDefault="00414AFD" w:rsidP="00A40CCE">
      <w:pPr>
        <w:pStyle w:val="a7"/>
        <w:numPr>
          <w:ilvl w:val="0"/>
          <w:numId w:val="59"/>
        </w:numPr>
        <w:ind w:firstLineChars="0"/>
        <w:outlineLvl w:val="2"/>
        <w:rPr>
          <w:color w:val="FF0000"/>
        </w:rPr>
      </w:pPr>
      <w:r w:rsidRPr="00B52427">
        <w:rPr>
          <w:rFonts w:hint="eastAsia"/>
          <w:b/>
          <w:color w:val="FF0000"/>
        </w:rPr>
        <w:t>删除重复数据</w:t>
      </w:r>
    </w:p>
    <w:p w:rsidR="00414AFD" w:rsidRDefault="00414AFD" w:rsidP="005242FA">
      <w:pPr>
        <w:pStyle w:val="a7"/>
        <w:ind w:left="1260" w:firstLineChars="0" w:firstLine="0"/>
      </w:pPr>
      <w:r>
        <w:rPr>
          <w:noProof/>
        </w:rPr>
        <w:lastRenderedPageBreak/>
        <w:drawing>
          <wp:inline distT="0" distB="0" distL="0" distR="0" wp14:anchorId="5F4DE263" wp14:editId="49F2E3F4">
            <wp:extent cx="3218213" cy="896651"/>
            <wp:effectExtent l="0" t="0" r="1270" b="0"/>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221376" cy="897532"/>
                    </a:xfrm>
                    <a:prstGeom prst="rect">
                      <a:avLst/>
                    </a:prstGeom>
                  </pic:spPr>
                </pic:pic>
              </a:graphicData>
            </a:graphic>
          </wp:inline>
        </w:drawing>
      </w:r>
    </w:p>
    <w:p w:rsidR="00414AFD" w:rsidRDefault="00414AFD" w:rsidP="00414AFD">
      <w:pPr>
        <w:pStyle w:val="a7"/>
        <w:ind w:left="720" w:firstLineChars="0" w:firstLine="0"/>
      </w:pPr>
      <w:r>
        <w:rPr>
          <w:rFonts w:hint="eastAsia"/>
        </w:rPr>
        <w:tab/>
      </w:r>
      <w:r>
        <w:rPr>
          <w:rFonts w:hint="eastAsia"/>
        </w:rPr>
        <w:tab/>
      </w:r>
      <w:r>
        <w:t xml:space="preserve">DELETE FROM person WHERE </w:t>
      </w:r>
      <w:proofErr w:type="spellStart"/>
      <w:r>
        <w:t>id</w:t>
      </w:r>
      <w:proofErr w:type="spellEnd"/>
      <w:r>
        <w:t xml:space="preserve"> NOT IN (SELECT tab.id FROM </w:t>
      </w:r>
    </w:p>
    <w:p w:rsidR="00414AFD" w:rsidRDefault="00414AFD" w:rsidP="00414AFD">
      <w:pPr>
        <w:pStyle w:val="a7"/>
        <w:ind w:left="720" w:firstLineChars="0" w:firstLine="0"/>
      </w:pPr>
      <w:r>
        <w:rPr>
          <w:rFonts w:hint="eastAsia"/>
        </w:rPr>
        <w:tab/>
      </w:r>
      <w:r>
        <w:rPr>
          <w:rFonts w:hint="eastAsia"/>
        </w:rPr>
        <w:tab/>
      </w:r>
      <w:r>
        <w:t>(SELECT  MAX(id) AS id FROM person GROUP BY NAME ,PASSWORD</w:t>
      </w:r>
    </w:p>
    <w:p w:rsidR="00414AFD" w:rsidRDefault="00414AFD" w:rsidP="00414AFD">
      <w:pPr>
        <w:pStyle w:val="a7"/>
        <w:ind w:left="720" w:firstLineChars="0" w:firstLine="0"/>
      </w:pPr>
      <w:r>
        <w:rPr>
          <w:rFonts w:hint="eastAsia"/>
        </w:rPr>
        <w:tab/>
      </w:r>
      <w:r>
        <w:rPr>
          <w:rFonts w:hint="eastAsia"/>
        </w:rPr>
        <w:tab/>
      </w:r>
      <w:r>
        <w:t>) AS tab )</w:t>
      </w:r>
    </w:p>
    <w:p w:rsidR="00414AFD" w:rsidRPr="00D13E6E" w:rsidRDefault="00414AFD" w:rsidP="00414AFD">
      <w:pPr>
        <w:pStyle w:val="a7"/>
        <w:ind w:left="720" w:firstLineChars="0" w:firstLine="0"/>
      </w:pPr>
      <w:r>
        <w:rPr>
          <w:rFonts w:hint="eastAsia"/>
        </w:rPr>
        <w:tab/>
      </w:r>
      <w:r>
        <w:rPr>
          <w:rFonts w:hint="eastAsia"/>
        </w:rPr>
        <w:tab/>
      </w:r>
      <w:r>
        <w:rPr>
          <w:rFonts w:hint="eastAsia"/>
        </w:rPr>
        <w:t>这里面的第一个关键点是如何确定哪些数据是重复的呢？这里通过</w:t>
      </w:r>
      <w:r>
        <w:rPr>
          <w:rFonts w:hint="eastAsia"/>
        </w:rPr>
        <w:t xml:space="preserve"> group by </w:t>
      </w:r>
      <w:r>
        <w:rPr>
          <w:rFonts w:hint="eastAsia"/>
        </w:rPr>
        <w:tab/>
      </w:r>
      <w:r>
        <w:rPr>
          <w:rFonts w:hint="eastAsia"/>
        </w:rPr>
        <w:tab/>
      </w:r>
      <w:proofErr w:type="spellStart"/>
      <w:r>
        <w:rPr>
          <w:rFonts w:hint="eastAsia"/>
        </w:rPr>
        <w:t>name,password</w:t>
      </w:r>
      <w:proofErr w:type="spellEnd"/>
      <w:r>
        <w:rPr>
          <w:rFonts w:hint="eastAsia"/>
        </w:rPr>
        <w:t>来确定。只要同时满足这两个条件，就可以归为相同一组数据</w:t>
      </w:r>
    </w:p>
    <w:p w:rsidR="00414AFD" w:rsidRDefault="00414AFD" w:rsidP="00414AFD">
      <w:pPr>
        <w:pStyle w:val="a7"/>
        <w:ind w:left="720" w:firstLineChars="0" w:firstLine="0"/>
      </w:pPr>
      <w:r>
        <w:rPr>
          <w:rFonts w:hint="eastAsia"/>
        </w:rPr>
        <w:tab/>
      </w:r>
      <w:r>
        <w:rPr>
          <w:rFonts w:hint="eastAsia"/>
        </w:rPr>
        <w:tab/>
      </w:r>
      <w:r>
        <w:rPr>
          <w:rFonts w:hint="eastAsia"/>
        </w:rPr>
        <w:t>第二个关键点是通过</w:t>
      </w:r>
      <w:r>
        <w:rPr>
          <w:rFonts w:hint="eastAsia"/>
        </w:rPr>
        <w:t xml:space="preserve">max(id) </w:t>
      </w:r>
      <w:r>
        <w:rPr>
          <w:rFonts w:hint="eastAsia"/>
        </w:rPr>
        <w:t>确定保留下的数据是</w:t>
      </w:r>
      <w:r>
        <w:rPr>
          <w:rFonts w:hint="eastAsia"/>
        </w:rPr>
        <w:t>id</w:t>
      </w:r>
      <w:r>
        <w:rPr>
          <w:rFonts w:hint="eastAsia"/>
        </w:rPr>
        <w:t>最大的。</w:t>
      </w:r>
    </w:p>
    <w:p w:rsidR="00414AFD" w:rsidRDefault="00414AFD" w:rsidP="00414AFD">
      <w:pPr>
        <w:pStyle w:val="a7"/>
        <w:ind w:left="720" w:firstLineChars="0" w:firstLine="0"/>
      </w:pPr>
      <w:r>
        <w:rPr>
          <w:rFonts w:hint="eastAsia"/>
        </w:rPr>
        <w:tab/>
      </w:r>
      <w:r>
        <w:rPr>
          <w:rFonts w:hint="eastAsia"/>
        </w:rPr>
        <w:tab/>
      </w:r>
      <w:r>
        <w:rPr>
          <w:rFonts w:hint="eastAsia"/>
        </w:rPr>
        <w:t>第三点是</w:t>
      </w:r>
      <w:r>
        <w:rPr>
          <w:rFonts w:hint="eastAsia"/>
        </w:rPr>
        <w:t xml:space="preserve"> </w:t>
      </w:r>
      <w:r>
        <w:rPr>
          <w:rFonts w:hint="eastAsia"/>
        </w:rPr>
        <w:t>最内层的</w:t>
      </w:r>
      <w:r>
        <w:rPr>
          <w:rFonts w:hint="eastAsia"/>
        </w:rPr>
        <w:t>select</w:t>
      </w:r>
      <w:r>
        <w:rPr>
          <w:rFonts w:hint="eastAsia"/>
        </w:rPr>
        <w:t>语句的查询结果需要重启起名称为</w:t>
      </w:r>
      <w:r>
        <w:rPr>
          <w:rFonts w:hint="eastAsia"/>
        </w:rPr>
        <w:t xml:space="preserve">tab </w:t>
      </w:r>
      <w:r>
        <w:rPr>
          <w:rFonts w:hint="eastAsia"/>
        </w:rPr>
        <w:t>，再从</w:t>
      </w:r>
      <w:r>
        <w:rPr>
          <w:rFonts w:hint="eastAsia"/>
        </w:rPr>
        <w:t>tab</w:t>
      </w:r>
      <w:r>
        <w:rPr>
          <w:rFonts w:hint="eastAsia"/>
        </w:rPr>
        <w:tab/>
      </w:r>
      <w:r>
        <w:rPr>
          <w:rFonts w:hint="eastAsia"/>
        </w:rPr>
        <w:tab/>
      </w:r>
      <w:r>
        <w:rPr>
          <w:rFonts w:hint="eastAsia"/>
        </w:rPr>
        <w:tab/>
      </w:r>
      <w:r>
        <w:rPr>
          <w:rFonts w:hint="eastAsia"/>
        </w:rPr>
        <w:t>中查出</w:t>
      </w:r>
      <w:r>
        <w:rPr>
          <w:rFonts w:hint="eastAsia"/>
        </w:rPr>
        <w:t>id .</w:t>
      </w:r>
      <w:r>
        <w:rPr>
          <w:rFonts w:hint="eastAsia"/>
        </w:rPr>
        <w:t>如果缺少这一步，语句会报错。</w:t>
      </w:r>
    </w:p>
    <w:p w:rsidR="00414AFD" w:rsidRDefault="00414AFD" w:rsidP="00414AFD">
      <w:pPr>
        <w:pStyle w:val="a7"/>
        <w:ind w:left="720" w:firstLineChars="0" w:firstLine="0"/>
      </w:pPr>
      <w:r>
        <w:rPr>
          <w:rFonts w:hint="eastAsia"/>
        </w:rPr>
        <w:tab/>
      </w:r>
      <w:r>
        <w:rPr>
          <w:rFonts w:hint="eastAsia"/>
        </w:rPr>
        <w:tab/>
      </w:r>
      <w:r>
        <w:rPr>
          <w:rFonts w:hint="eastAsia"/>
        </w:rPr>
        <w:t>第四步是根据</w:t>
      </w:r>
      <w:r>
        <w:rPr>
          <w:rFonts w:hint="eastAsia"/>
        </w:rPr>
        <w:t xml:space="preserve"> id not in </w:t>
      </w:r>
      <w:r>
        <w:rPr>
          <w:rFonts w:hint="eastAsia"/>
        </w:rPr>
        <w:t>删除除最大</w:t>
      </w:r>
      <w:r>
        <w:rPr>
          <w:rFonts w:hint="eastAsia"/>
        </w:rPr>
        <w:t>id</w:t>
      </w:r>
      <w:r>
        <w:rPr>
          <w:rFonts w:hint="eastAsia"/>
        </w:rPr>
        <w:t>外的所有数据</w:t>
      </w:r>
    </w:p>
    <w:p w:rsidR="0029409A" w:rsidRPr="00B52427" w:rsidRDefault="0029409A" w:rsidP="00A40CCE">
      <w:pPr>
        <w:pStyle w:val="a7"/>
        <w:numPr>
          <w:ilvl w:val="0"/>
          <w:numId w:val="59"/>
        </w:numPr>
        <w:ind w:firstLineChars="0"/>
        <w:outlineLvl w:val="2"/>
        <w:rPr>
          <w:b/>
          <w:color w:val="FF0000"/>
        </w:rPr>
      </w:pPr>
      <w:r w:rsidRPr="00B52427">
        <w:rPr>
          <w:rFonts w:hint="eastAsia"/>
          <w:b/>
          <w:color w:val="FF0000"/>
        </w:rPr>
        <w:t>省市县三级联动数据库是怎么设计的</w:t>
      </w:r>
    </w:p>
    <w:p w:rsidR="0029409A" w:rsidRDefault="0029409A" w:rsidP="0029409A">
      <w:pPr>
        <w:pStyle w:val="a7"/>
        <w:ind w:left="1260"/>
      </w:pPr>
      <w:r>
        <w:rPr>
          <w:rFonts w:hint="eastAsia"/>
        </w:rPr>
        <w:t xml:space="preserve"> </w:t>
      </w:r>
      <w:r>
        <w:t>CREATE TABLE</w:t>
      </w:r>
      <w:r>
        <w:rPr>
          <w:rFonts w:hint="eastAsia"/>
        </w:rPr>
        <w:t xml:space="preserve"> </w:t>
      </w:r>
      <w:proofErr w:type="spellStart"/>
      <w:r>
        <w:rPr>
          <w:rFonts w:hint="eastAsia"/>
        </w:rPr>
        <w:t>t_</w:t>
      </w:r>
      <w:r>
        <w:t>area</w:t>
      </w:r>
      <w:proofErr w:type="spellEnd"/>
      <w:r>
        <w:t xml:space="preserve"> (</w:t>
      </w:r>
    </w:p>
    <w:p w:rsidR="0029409A" w:rsidRDefault="0029409A" w:rsidP="0029409A">
      <w:pPr>
        <w:pStyle w:val="a7"/>
        <w:ind w:left="1260"/>
      </w:pPr>
      <w:r>
        <w:t xml:space="preserve">  id int(11) NOT NULL </w:t>
      </w:r>
      <w:proofErr w:type="spellStart"/>
      <w:r>
        <w:t>auto_increment</w:t>
      </w:r>
      <w:proofErr w:type="spellEnd"/>
      <w:r>
        <w:t>,</w:t>
      </w:r>
    </w:p>
    <w:p w:rsidR="0029409A" w:rsidRDefault="0029409A" w:rsidP="0029409A">
      <w:pPr>
        <w:pStyle w:val="a7"/>
        <w:ind w:left="1260"/>
      </w:pPr>
      <w:r>
        <w:t xml:space="preserve">  </w:t>
      </w:r>
      <w:proofErr w:type="spellStart"/>
      <w:r>
        <w:rPr>
          <w:rFonts w:hint="eastAsia"/>
        </w:rPr>
        <w:t>area_id</w:t>
      </w:r>
      <w:proofErr w:type="spellEnd"/>
      <w:r>
        <w:t xml:space="preserve"> varchar(50) default NULL,</w:t>
      </w:r>
    </w:p>
    <w:p w:rsidR="0029409A" w:rsidRDefault="0029409A" w:rsidP="0029409A">
      <w:pPr>
        <w:pStyle w:val="a7"/>
        <w:ind w:left="1260"/>
      </w:pPr>
      <w:r>
        <w:t xml:space="preserve">  </w:t>
      </w:r>
      <w:proofErr w:type="spellStart"/>
      <w:r>
        <w:t>area</w:t>
      </w:r>
      <w:r>
        <w:rPr>
          <w:rFonts w:hint="eastAsia"/>
        </w:rPr>
        <w:t>_name</w:t>
      </w:r>
      <w:proofErr w:type="spellEnd"/>
      <w:r>
        <w:t xml:space="preserve"> varchar(60) default NULL,</w:t>
      </w:r>
    </w:p>
    <w:p w:rsidR="0029409A" w:rsidRDefault="0029409A" w:rsidP="0029409A">
      <w:pPr>
        <w:pStyle w:val="a7"/>
        <w:ind w:left="1260"/>
      </w:pPr>
      <w:r>
        <w:t xml:space="preserve">  </w:t>
      </w:r>
      <w:proofErr w:type="spellStart"/>
      <w:r>
        <w:rPr>
          <w:rFonts w:hint="eastAsia"/>
        </w:rPr>
        <w:t>area_parentId</w:t>
      </w:r>
      <w:proofErr w:type="spellEnd"/>
      <w:r>
        <w:t xml:space="preserve"> varchar(6) default NULL,</w:t>
      </w:r>
    </w:p>
    <w:p w:rsidR="0029409A" w:rsidRDefault="0029409A" w:rsidP="0029409A">
      <w:pPr>
        <w:pStyle w:val="a7"/>
        <w:ind w:left="1260"/>
      </w:pPr>
      <w:r>
        <w:t xml:space="preserve">  primary key(</w:t>
      </w:r>
      <w:r>
        <w:rPr>
          <w:rFonts w:hint="eastAsia"/>
        </w:rPr>
        <w:t>id</w:t>
      </w:r>
      <w:r>
        <w:t>)</w:t>
      </w:r>
    </w:p>
    <w:p w:rsidR="0029409A" w:rsidRDefault="0029409A" w:rsidP="0029409A">
      <w:pPr>
        <w:pStyle w:val="a7"/>
        <w:ind w:left="1260"/>
      </w:pPr>
      <w:r>
        <w:t>) ENGINE=</w:t>
      </w:r>
      <w:proofErr w:type="spellStart"/>
      <w:r>
        <w:t>MyISAM</w:t>
      </w:r>
      <w:proofErr w:type="spellEnd"/>
      <w:r>
        <w:t xml:space="preserve"> AUTO_INCREMENT=3145 DEFAULT CHARSET=utf8;</w:t>
      </w:r>
    </w:p>
    <w:p w:rsidR="0029409A" w:rsidRPr="00882563" w:rsidRDefault="0029409A" w:rsidP="0029409A">
      <w:pPr>
        <w:pStyle w:val="a7"/>
        <w:ind w:left="1260"/>
      </w:pPr>
      <w:r>
        <w:rPr>
          <w:rFonts w:hint="eastAsia"/>
        </w:rPr>
        <w:t xml:space="preserve">INSERT INTO </w:t>
      </w:r>
      <w:proofErr w:type="spellStart"/>
      <w:r>
        <w:rPr>
          <w:rFonts w:hint="eastAsia"/>
        </w:rPr>
        <w:t>t_area</w:t>
      </w:r>
      <w:proofErr w:type="spellEnd"/>
      <w:r>
        <w:rPr>
          <w:rFonts w:hint="eastAsia"/>
        </w:rPr>
        <w:t xml:space="preserve"> VALUES (1,'100','</w:t>
      </w:r>
      <w:r>
        <w:rPr>
          <w:rFonts w:hint="eastAsia"/>
        </w:rPr>
        <w:t>河北省</w:t>
      </w:r>
      <w:r>
        <w:rPr>
          <w:rFonts w:hint="eastAsia"/>
        </w:rPr>
        <w:t>','0');</w:t>
      </w:r>
    </w:p>
    <w:p w:rsidR="00054BF0" w:rsidRDefault="0029409A" w:rsidP="0089747B">
      <w:pPr>
        <w:pStyle w:val="a7"/>
        <w:ind w:left="1260"/>
      </w:pPr>
      <w:r>
        <w:rPr>
          <w:rFonts w:hint="eastAsia"/>
        </w:rPr>
        <w:t xml:space="preserve">INSERT INTO </w:t>
      </w:r>
      <w:proofErr w:type="spellStart"/>
      <w:r>
        <w:rPr>
          <w:rFonts w:hint="eastAsia"/>
        </w:rPr>
        <w:t>t_area</w:t>
      </w:r>
      <w:proofErr w:type="spellEnd"/>
      <w:r>
        <w:rPr>
          <w:rFonts w:hint="eastAsia"/>
        </w:rPr>
        <w:t xml:space="preserve"> VALUES (2,'220999','</w:t>
      </w:r>
      <w:r>
        <w:rPr>
          <w:rFonts w:hint="eastAsia"/>
        </w:rPr>
        <w:t>石家庄市</w:t>
      </w:r>
      <w:r>
        <w:rPr>
          <w:rFonts w:hint="eastAsia"/>
        </w:rPr>
        <w:t>','100');</w:t>
      </w:r>
    </w:p>
    <w:p w:rsidR="00BE4C55" w:rsidRPr="00BE4C55" w:rsidRDefault="00BE4C55" w:rsidP="00A40CCE">
      <w:pPr>
        <w:pStyle w:val="a7"/>
        <w:numPr>
          <w:ilvl w:val="0"/>
          <w:numId w:val="59"/>
        </w:numPr>
        <w:ind w:firstLineChars="0"/>
        <w:outlineLvl w:val="2"/>
        <w:rPr>
          <w:b/>
        </w:rPr>
      </w:pPr>
      <w:bookmarkStart w:id="58" w:name="t131"/>
      <w:bookmarkStart w:id="59" w:name="t132"/>
      <w:bookmarkStart w:id="60" w:name="_Toc462309083"/>
      <w:bookmarkEnd w:id="58"/>
      <w:bookmarkEnd w:id="59"/>
      <w:r w:rsidRPr="00BE4C55">
        <w:rPr>
          <w:b/>
        </w:rPr>
        <w:t>用一条</w:t>
      </w:r>
      <w:r w:rsidRPr="00BE4C55">
        <w:rPr>
          <w:b/>
        </w:rPr>
        <w:t>SQL</w:t>
      </w:r>
      <w:r w:rsidRPr="00BE4C55">
        <w:rPr>
          <w:b/>
        </w:rPr>
        <w:t>语句查询出每门课都大于</w:t>
      </w:r>
      <w:r w:rsidRPr="00BE4C55">
        <w:rPr>
          <w:b/>
        </w:rPr>
        <w:t>80</w:t>
      </w:r>
      <w:r w:rsidRPr="00BE4C55">
        <w:rPr>
          <w:b/>
        </w:rPr>
        <w:t>分的学生姓名</w:t>
      </w:r>
      <w:bookmarkEnd w:id="60"/>
      <w:r w:rsidRPr="00BE4C55">
        <w:rPr>
          <w:b/>
        </w:rPr>
        <w:t xml:space="preserve"> </w:t>
      </w:r>
    </w:p>
    <w:p w:rsidR="00BE4C55" w:rsidRPr="00FC149E" w:rsidRDefault="00BE4C55" w:rsidP="00FC149E">
      <w:pPr>
        <w:pStyle w:val="a7"/>
        <w:ind w:left="1260"/>
      </w:pPr>
      <w:r w:rsidRPr="00FC149E">
        <w:t xml:space="preserve">name   </w:t>
      </w:r>
      <w:proofErr w:type="spellStart"/>
      <w:r w:rsidRPr="00FC149E">
        <w:t>kecheng</w:t>
      </w:r>
      <w:proofErr w:type="spellEnd"/>
      <w:r w:rsidRPr="00FC149E">
        <w:t xml:space="preserve">   </w:t>
      </w:r>
      <w:proofErr w:type="spellStart"/>
      <w:r w:rsidRPr="00FC149E">
        <w:t>fenshu</w:t>
      </w:r>
      <w:proofErr w:type="spellEnd"/>
      <w:r w:rsidRPr="00FC149E">
        <w:t xml:space="preserve"> </w:t>
      </w:r>
    </w:p>
    <w:p w:rsidR="00BE4C55" w:rsidRPr="00FC149E" w:rsidRDefault="00BE4C55" w:rsidP="00FC149E">
      <w:pPr>
        <w:pStyle w:val="a7"/>
        <w:ind w:left="1260"/>
      </w:pPr>
      <w:r w:rsidRPr="00FC149E">
        <w:t>张三</w:t>
      </w:r>
      <w:r w:rsidRPr="00FC149E">
        <w:t xml:space="preserve">    </w:t>
      </w:r>
      <w:r w:rsidRPr="00FC149E">
        <w:t>语文</w:t>
      </w:r>
      <w:r w:rsidRPr="00FC149E">
        <w:t xml:space="preserve">      81</w:t>
      </w:r>
    </w:p>
    <w:p w:rsidR="00BE4C55" w:rsidRPr="00FC149E" w:rsidRDefault="00BE4C55" w:rsidP="00FC149E">
      <w:pPr>
        <w:pStyle w:val="a7"/>
        <w:ind w:left="1260"/>
      </w:pPr>
      <w:r w:rsidRPr="00FC149E">
        <w:t>张三</w:t>
      </w:r>
      <w:r w:rsidRPr="00FC149E">
        <w:t xml:space="preserve">    </w:t>
      </w:r>
      <w:r w:rsidRPr="00FC149E">
        <w:t>数学</w:t>
      </w:r>
      <w:r w:rsidRPr="00FC149E">
        <w:t xml:space="preserve">      75</w:t>
      </w:r>
    </w:p>
    <w:p w:rsidR="00BE4C55" w:rsidRPr="00FC149E" w:rsidRDefault="00BE4C55" w:rsidP="00FC149E">
      <w:pPr>
        <w:pStyle w:val="a7"/>
        <w:ind w:left="1260"/>
      </w:pPr>
      <w:r w:rsidRPr="00FC149E">
        <w:t>李四</w:t>
      </w:r>
      <w:r w:rsidRPr="00FC149E">
        <w:t xml:space="preserve">    </w:t>
      </w:r>
      <w:r w:rsidRPr="00FC149E">
        <w:t>语文</w:t>
      </w:r>
      <w:r w:rsidRPr="00FC149E">
        <w:t xml:space="preserve">      76</w:t>
      </w:r>
    </w:p>
    <w:p w:rsidR="00BE4C55" w:rsidRPr="00FC149E" w:rsidRDefault="00BE4C55" w:rsidP="00FC149E">
      <w:pPr>
        <w:pStyle w:val="a7"/>
        <w:ind w:left="1260"/>
      </w:pPr>
      <w:r w:rsidRPr="00FC149E">
        <w:t>李四</w:t>
      </w:r>
      <w:r w:rsidRPr="00FC149E">
        <w:t xml:space="preserve">    </w:t>
      </w:r>
      <w:r w:rsidRPr="00FC149E">
        <w:t>数学</w:t>
      </w:r>
      <w:r w:rsidRPr="00FC149E">
        <w:t xml:space="preserve">      90</w:t>
      </w:r>
    </w:p>
    <w:p w:rsidR="00BE4C55" w:rsidRPr="00FC149E" w:rsidRDefault="00BE4C55" w:rsidP="00FC149E">
      <w:pPr>
        <w:pStyle w:val="a7"/>
        <w:ind w:left="1260"/>
      </w:pPr>
      <w:r w:rsidRPr="00FC149E">
        <w:t>王五</w:t>
      </w:r>
      <w:r w:rsidRPr="00FC149E">
        <w:t xml:space="preserve">    </w:t>
      </w:r>
      <w:r w:rsidRPr="00FC149E">
        <w:t>语文</w:t>
      </w:r>
      <w:r w:rsidRPr="00FC149E">
        <w:t xml:space="preserve">      81</w:t>
      </w:r>
    </w:p>
    <w:p w:rsidR="00BE4C55" w:rsidRPr="00FC149E" w:rsidRDefault="00BE4C55" w:rsidP="00FC149E">
      <w:pPr>
        <w:pStyle w:val="a7"/>
        <w:ind w:left="1260"/>
      </w:pPr>
      <w:r w:rsidRPr="00FC149E">
        <w:t>王五</w:t>
      </w:r>
      <w:r w:rsidRPr="00FC149E">
        <w:t xml:space="preserve">    </w:t>
      </w:r>
      <w:r w:rsidRPr="00FC149E">
        <w:t>数学</w:t>
      </w:r>
      <w:r w:rsidRPr="00FC149E">
        <w:t xml:space="preserve">      100</w:t>
      </w:r>
    </w:p>
    <w:p w:rsidR="00BE4C55" w:rsidRPr="00FC149E" w:rsidRDefault="00BE4C55" w:rsidP="00FC149E">
      <w:pPr>
        <w:pStyle w:val="a7"/>
        <w:ind w:left="1260"/>
      </w:pPr>
      <w:r w:rsidRPr="00FC149E">
        <w:t>王五</w:t>
      </w:r>
      <w:r w:rsidRPr="00FC149E">
        <w:t xml:space="preserve">    </w:t>
      </w:r>
      <w:r w:rsidRPr="00FC149E">
        <w:t>英语</w:t>
      </w:r>
      <w:r w:rsidRPr="00FC149E">
        <w:t xml:space="preserve">      90</w:t>
      </w:r>
    </w:p>
    <w:p w:rsidR="00BE4C55" w:rsidRPr="00FC149E" w:rsidRDefault="00BE4C55" w:rsidP="00FC149E">
      <w:pPr>
        <w:pStyle w:val="a7"/>
        <w:ind w:left="1260"/>
      </w:pPr>
      <w:r w:rsidRPr="00FC149E">
        <w:t>答案：</w:t>
      </w:r>
    </w:p>
    <w:p w:rsidR="00BE4C55" w:rsidRPr="00FC149E" w:rsidRDefault="00BE4C55" w:rsidP="00FC149E">
      <w:pPr>
        <w:pStyle w:val="a7"/>
        <w:ind w:left="1260"/>
      </w:pPr>
      <w:r w:rsidRPr="00FC149E">
        <w:t>A</w:t>
      </w:r>
      <w:r w:rsidRPr="00FC149E">
        <w:rPr>
          <w:rFonts w:hint="eastAsia"/>
        </w:rPr>
        <w:t>：</w:t>
      </w:r>
      <w:r w:rsidRPr="00FC149E">
        <w:t>select distinct name from score where name not in (select</w:t>
      </w:r>
      <w:r w:rsidRPr="00FC149E">
        <w:rPr>
          <w:rFonts w:hint="eastAsia"/>
        </w:rPr>
        <w:t xml:space="preserve"> </w:t>
      </w:r>
      <w:r w:rsidRPr="00FC149E">
        <w:t xml:space="preserve">distinct name </w:t>
      </w:r>
      <w:r w:rsidR="00B607CE">
        <w:rPr>
          <w:rFonts w:hint="eastAsia"/>
        </w:rPr>
        <w:tab/>
      </w:r>
      <w:r w:rsidRPr="00FC149E">
        <w:t xml:space="preserve">from score where </w:t>
      </w:r>
      <w:proofErr w:type="spellStart"/>
      <w:r w:rsidRPr="00FC149E">
        <w:t>fenshu</w:t>
      </w:r>
      <w:proofErr w:type="spellEnd"/>
      <w:r w:rsidRPr="00FC149E">
        <w:t xml:space="preserve"> &lt;=80)</w:t>
      </w:r>
    </w:p>
    <w:p w:rsidR="00BE4C55" w:rsidRPr="00FC149E" w:rsidRDefault="00BE4C55" w:rsidP="00FC149E">
      <w:pPr>
        <w:pStyle w:val="a7"/>
        <w:ind w:left="1260"/>
      </w:pPr>
      <w:r w:rsidRPr="00FC149E">
        <w:t>B</w:t>
      </w:r>
      <w:r w:rsidRPr="00FC149E">
        <w:rPr>
          <w:rFonts w:hint="eastAsia"/>
        </w:rPr>
        <w:t>：</w:t>
      </w:r>
      <w:r w:rsidRPr="00FC149E">
        <w:t>select distinct name t1 from score where 80&lt; all (select</w:t>
      </w:r>
      <w:r w:rsidRPr="00FC149E">
        <w:rPr>
          <w:rFonts w:hint="eastAsia"/>
        </w:rPr>
        <w:t xml:space="preserve"> </w:t>
      </w:r>
      <w:proofErr w:type="spellStart"/>
      <w:r w:rsidRPr="00FC149E">
        <w:t>fenshu</w:t>
      </w:r>
      <w:proofErr w:type="spellEnd"/>
      <w:r w:rsidRPr="00FC149E">
        <w:t xml:space="preserve"> fro</w:t>
      </w:r>
      <w:r w:rsidR="00FC149E">
        <w:t xml:space="preserve">m score </w:t>
      </w:r>
      <w:r w:rsidR="00B607CE">
        <w:rPr>
          <w:rFonts w:hint="eastAsia"/>
        </w:rPr>
        <w:tab/>
      </w:r>
      <w:r w:rsidR="00FC149E">
        <w:t>where name=t1);</w:t>
      </w:r>
    </w:p>
    <w:p w:rsidR="0089747B" w:rsidRPr="00B52427" w:rsidRDefault="0089747B" w:rsidP="00A40CCE">
      <w:pPr>
        <w:pStyle w:val="a7"/>
        <w:numPr>
          <w:ilvl w:val="0"/>
          <w:numId w:val="59"/>
        </w:numPr>
        <w:ind w:left="993" w:firstLineChars="0"/>
        <w:outlineLvl w:val="2"/>
        <w:rPr>
          <w:b/>
          <w:color w:val="FF0000"/>
        </w:rPr>
      </w:pPr>
      <w:r w:rsidRPr="00B52427">
        <w:rPr>
          <w:rFonts w:hint="eastAsia"/>
          <w:b/>
          <w:color w:val="FF0000"/>
        </w:rPr>
        <w:t>练习</w:t>
      </w:r>
      <w:r w:rsidRPr="00B52427">
        <w:rPr>
          <w:rFonts w:hint="eastAsia"/>
          <w:b/>
          <w:color w:val="FF0000"/>
        </w:rPr>
        <w:t>1</w:t>
      </w:r>
    </w:p>
    <w:p w:rsidR="00380E52" w:rsidRDefault="00380E52" w:rsidP="00380E52">
      <w:pPr>
        <w:pStyle w:val="a7"/>
        <w:ind w:left="720"/>
      </w:pPr>
      <w:r>
        <w:rPr>
          <w:rFonts w:hint="eastAsia"/>
        </w:rPr>
        <w:t>表结构</w:t>
      </w:r>
    </w:p>
    <w:p w:rsidR="00380E52" w:rsidRDefault="00380E52" w:rsidP="00380E52">
      <w:pPr>
        <w:pStyle w:val="a7"/>
        <w:ind w:left="720"/>
      </w:pPr>
      <w:r>
        <w:rPr>
          <w:rFonts w:hint="eastAsia"/>
        </w:rPr>
        <w:t>Student(S#,</w:t>
      </w:r>
      <w:proofErr w:type="spellStart"/>
      <w:r>
        <w:rPr>
          <w:rFonts w:hint="eastAsia"/>
        </w:rPr>
        <w:t>Sname,Sage,Ssex</w:t>
      </w:r>
      <w:proofErr w:type="spellEnd"/>
      <w:r>
        <w:rPr>
          <w:rFonts w:hint="eastAsia"/>
        </w:rPr>
        <w:t xml:space="preserve">) </w:t>
      </w:r>
      <w:r>
        <w:rPr>
          <w:rFonts w:hint="eastAsia"/>
        </w:rPr>
        <w:t>学生表</w:t>
      </w:r>
      <w:r>
        <w:rPr>
          <w:rFonts w:hint="eastAsia"/>
        </w:rPr>
        <w:t xml:space="preserve"> </w:t>
      </w:r>
    </w:p>
    <w:p w:rsidR="00380E52" w:rsidRDefault="00380E52" w:rsidP="00380E52">
      <w:pPr>
        <w:pStyle w:val="a7"/>
        <w:ind w:left="720"/>
      </w:pPr>
      <w:r>
        <w:rPr>
          <w:rFonts w:hint="eastAsia"/>
        </w:rPr>
        <w:t>Course(C#,</w:t>
      </w:r>
      <w:proofErr w:type="spellStart"/>
      <w:r>
        <w:rPr>
          <w:rFonts w:hint="eastAsia"/>
        </w:rPr>
        <w:t>Cname,T</w:t>
      </w:r>
      <w:proofErr w:type="spellEnd"/>
      <w:r>
        <w:rPr>
          <w:rFonts w:hint="eastAsia"/>
        </w:rPr>
        <w:t xml:space="preserve">#) </w:t>
      </w:r>
      <w:r>
        <w:rPr>
          <w:rFonts w:hint="eastAsia"/>
        </w:rPr>
        <w:t>课程表</w:t>
      </w:r>
      <w:r>
        <w:rPr>
          <w:rFonts w:hint="eastAsia"/>
        </w:rPr>
        <w:t xml:space="preserve"> </w:t>
      </w:r>
    </w:p>
    <w:p w:rsidR="00380E52" w:rsidRDefault="00380E52" w:rsidP="00380E52">
      <w:pPr>
        <w:pStyle w:val="a7"/>
        <w:ind w:left="720"/>
      </w:pPr>
      <w:r>
        <w:rPr>
          <w:rFonts w:hint="eastAsia"/>
        </w:rPr>
        <w:t>SC(</w:t>
      </w:r>
      <w:proofErr w:type="spellStart"/>
      <w:r>
        <w:rPr>
          <w:rFonts w:hint="eastAsia"/>
        </w:rPr>
        <w:t>S#,C#,score</w:t>
      </w:r>
      <w:proofErr w:type="spellEnd"/>
      <w:r>
        <w:rPr>
          <w:rFonts w:hint="eastAsia"/>
        </w:rPr>
        <w:t xml:space="preserve">) </w:t>
      </w:r>
      <w:r>
        <w:rPr>
          <w:rFonts w:hint="eastAsia"/>
        </w:rPr>
        <w:t>成绩表</w:t>
      </w:r>
      <w:r>
        <w:rPr>
          <w:rFonts w:hint="eastAsia"/>
        </w:rPr>
        <w:t xml:space="preserve"> </w:t>
      </w:r>
    </w:p>
    <w:p w:rsidR="0089747B" w:rsidRDefault="00956370" w:rsidP="00380E52">
      <w:pPr>
        <w:pStyle w:val="a7"/>
        <w:ind w:left="720" w:firstLineChars="0" w:firstLine="0"/>
      </w:pPr>
      <w:r>
        <w:rPr>
          <w:rFonts w:hint="eastAsia"/>
        </w:rPr>
        <w:tab/>
        <w:t xml:space="preserve">   </w:t>
      </w:r>
      <w:r w:rsidR="00380E52">
        <w:rPr>
          <w:rFonts w:hint="eastAsia"/>
        </w:rPr>
        <w:t>Teacher(T#,</w:t>
      </w:r>
      <w:proofErr w:type="spellStart"/>
      <w:r w:rsidR="00380E52">
        <w:rPr>
          <w:rFonts w:hint="eastAsia"/>
        </w:rPr>
        <w:t>Tname</w:t>
      </w:r>
      <w:proofErr w:type="spellEnd"/>
      <w:r w:rsidR="00380E52">
        <w:rPr>
          <w:rFonts w:hint="eastAsia"/>
        </w:rPr>
        <w:t xml:space="preserve">) </w:t>
      </w:r>
      <w:r w:rsidR="00380E52">
        <w:rPr>
          <w:rFonts w:hint="eastAsia"/>
        </w:rPr>
        <w:t>教师表</w:t>
      </w:r>
    </w:p>
    <w:p w:rsidR="0015486B" w:rsidRPr="0015486B" w:rsidRDefault="0015486B" w:rsidP="00907AD5">
      <w:pPr>
        <w:pStyle w:val="a7"/>
        <w:ind w:left="720" w:firstLineChars="0" w:firstLine="0"/>
      </w:pPr>
      <w:r w:rsidRPr="0015486B">
        <w:lastRenderedPageBreak/>
        <w:t>建表语句</w:t>
      </w:r>
      <w:r w:rsidRPr="0015486B">
        <w:t> </w:t>
      </w:r>
    </w:p>
    <w:tbl>
      <w:tblPr>
        <w:tblW w:w="852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5486B" w:rsidRPr="0068252A" w:rsidTr="00402702">
        <w:tc>
          <w:tcPr>
            <w:tcW w:w="8522" w:type="dxa"/>
          </w:tcPr>
          <w:p w:rsidR="0068252A" w:rsidRPr="0068252A" w:rsidRDefault="0015486B" w:rsidP="0068252A">
            <w:pPr>
              <w:autoSpaceDE w:val="0"/>
              <w:autoSpaceDN w:val="0"/>
              <w:adjustRightInd w:val="0"/>
              <w:jc w:val="left"/>
              <w:rPr>
                <w:rFonts w:ascii="Consolas" w:hAnsi="Consolas" w:cs="Consolas"/>
                <w:kern w:val="0"/>
                <w:sz w:val="24"/>
                <w:szCs w:val="32"/>
              </w:rPr>
            </w:pPr>
            <w:r w:rsidRPr="0068252A">
              <w:rPr>
                <w:rFonts w:ascii="Consolas" w:hAnsi="Consolas" w:cs="Consolas" w:hint="eastAsia"/>
                <w:color w:val="000000"/>
                <w:kern w:val="0"/>
                <w:sz w:val="24"/>
                <w:szCs w:val="36"/>
              </w:rPr>
              <w:t xml:space="preserve">  </w:t>
            </w:r>
            <w:r w:rsidR="0068252A" w:rsidRPr="0068252A">
              <w:rPr>
                <w:rFonts w:ascii="Consolas" w:hAnsi="Consolas" w:cs="Consolas"/>
                <w:color w:val="000000"/>
                <w:kern w:val="0"/>
                <w:sz w:val="24"/>
                <w:szCs w:val="32"/>
              </w:rPr>
              <w:t xml:space="preserve">CREATE TABLE student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s#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sname</w:t>
            </w:r>
            <w:proofErr w:type="spellEnd"/>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nvarchar</w:t>
            </w:r>
            <w:proofErr w:type="spellEnd"/>
            <w:r w:rsidRPr="0068252A">
              <w:rPr>
                <w:rFonts w:ascii="Consolas" w:hAnsi="Consolas" w:cs="Consolas"/>
                <w:color w:val="000000"/>
                <w:kern w:val="0"/>
                <w:sz w:val="24"/>
                <w:szCs w:val="32"/>
              </w:rPr>
              <w:t xml:space="preserve">(32),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sage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ssex</w:t>
            </w:r>
            <w:proofErr w:type="spellEnd"/>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nvarchar</w:t>
            </w:r>
            <w:proofErr w:type="spellEnd"/>
            <w:r w:rsidRPr="0068252A">
              <w:rPr>
                <w:rFonts w:ascii="Consolas" w:hAnsi="Consolas" w:cs="Consolas"/>
                <w:color w:val="000000"/>
                <w:kern w:val="0"/>
                <w:sz w:val="24"/>
                <w:szCs w:val="32"/>
              </w:rPr>
              <w:t xml:space="preserve">(8)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CREATE TABLE course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c#</w:t>
            </w:r>
            <w:proofErr w:type="spellEnd"/>
            <w:r w:rsidRPr="0068252A">
              <w:rPr>
                <w:rFonts w:ascii="Consolas" w:hAnsi="Consolas" w:cs="Consolas"/>
                <w:color w:val="000000"/>
                <w:kern w:val="0"/>
                <w:sz w:val="24"/>
                <w:szCs w:val="32"/>
              </w:rPr>
              <w:t xml:space="preserve">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cname</w:t>
            </w:r>
            <w:proofErr w:type="spellEnd"/>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nvarchar</w:t>
            </w:r>
            <w:proofErr w:type="spellEnd"/>
            <w:r w:rsidRPr="0068252A">
              <w:rPr>
                <w:rFonts w:ascii="Consolas" w:hAnsi="Consolas" w:cs="Consolas"/>
                <w:color w:val="000000"/>
                <w:kern w:val="0"/>
                <w:sz w:val="24"/>
                <w:szCs w:val="32"/>
              </w:rPr>
              <w:t xml:space="preserve">(32),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t#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CREATE TABLE </w:t>
            </w:r>
            <w:proofErr w:type="spellStart"/>
            <w:r w:rsidRPr="0068252A">
              <w:rPr>
                <w:rFonts w:ascii="Consolas" w:hAnsi="Consolas" w:cs="Consolas"/>
                <w:color w:val="000000"/>
                <w:kern w:val="0"/>
                <w:sz w:val="24"/>
                <w:szCs w:val="32"/>
              </w:rPr>
              <w:t>sc</w:t>
            </w:r>
            <w:proofErr w:type="spellEnd"/>
            <w:r w:rsidRPr="0068252A">
              <w:rPr>
                <w:rFonts w:ascii="Consolas" w:hAnsi="Consolas" w:cs="Consolas"/>
                <w:color w:val="000000"/>
                <w:kern w:val="0"/>
                <w:sz w:val="24"/>
                <w:szCs w:val="32"/>
              </w:rPr>
              <w:t xml:space="preserve">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s#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c#</w:t>
            </w:r>
            <w:proofErr w:type="spellEnd"/>
            <w:r w:rsidRPr="0068252A">
              <w:rPr>
                <w:rFonts w:ascii="Consolas" w:hAnsi="Consolas" w:cs="Consolas"/>
                <w:color w:val="000000"/>
                <w:kern w:val="0"/>
                <w:sz w:val="24"/>
                <w:szCs w:val="32"/>
              </w:rPr>
              <w:t xml:space="preserve">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score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CREATE TABLE teacher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t#    INT, </w:t>
            </w:r>
          </w:p>
          <w:p w:rsidR="0068252A" w:rsidRPr="0068252A" w:rsidRDefault="0068252A" w:rsidP="0068252A">
            <w:pPr>
              <w:autoSpaceDE w:val="0"/>
              <w:autoSpaceDN w:val="0"/>
              <w:adjustRightInd w:val="0"/>
              <w:jc w:val="left"/>
              <w:rPr>
                <w:rFonts w:ascii="Consolas" w:hAnsi="Consolas" w:cs="Consolas"/>
                <w:kern w:val="0"/>
                <w:sz w:val="24"/>
                <w:szCs w:val="32"/>
              </w:rPr>
            </w:pPr>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tname</w:t>
            </w:r>
            <w:proofErr w:type="spellEnd"/>
            <w:r w:rsidRPr="0068252A">
              <w:rPr>
                <w:rFonts w:ascii="Consolas" w:hAnsi="Consolas" w:cs="Consolas"/>
                <w:color w:val="000000"/>
                <w:kern w:val="0"/>
                <w:sz w:val="24"/>
                <w:szCs w:val="32"/>
              </w:rPr>
              <w:t xml:space="preserve"> </w:t>
            </w:r>
            <w:proofErr w:type="spellStart"/>
            <w:r w:rsidRPr="0068252A">
              <w:rPr>
                <w:rFonts w:ascii="Consolas" w:hAnsi="Consolas" w:cs="Consolas"/>
                <w:color w:val="000000"/>
                <w:kern w:val="0"/>
                <w:sz w:val="24"/>
                <w:szCs w:val="32"/>
              </w:rPr>
              <w:t>nvarchar</w:t>
            </w:r>
            <w:proofErr w:type="spellEnd"/>
            <w:r w:rsidRPr="0068252A">
              <w:rPr>
                <w:rFonts w:ascii="Consolas" w:hAnsi="Consolas" w:cs="Consolas"/>
                <w:color w:val="000000"/>
                <w:kern w:val="0"/>
                <w:sz w:val="24"/>
                <w:szCs w:val="32"/>
              </w:rPr>
              <w:t xml:space="preserve">(16) </w:t>
            </w:r>
          </w:p>
          <w:p w:rsidR="0015486B" w:rsidRPr="0068252A" w:rsidRDefault="0068252A" w:rsidP="0068252A">
            <w:pPr>
              <w:autoSpaceDE w:val="0"/>
              <w:autoSpaceDN w:val="0"/>
              <w:adjustRightInd w:val="0"/>
              <w:ind w:leftChars="-124" w:left="-260"/>
              <w:jc w:val="left"/>
              <w:rPr>
                <w:rFonts w:ascii="Consolas" w:hAnsi="Consolas" w:cs="Consolas"/>
                <w:kern w:val="0"/>
                <w:sz w:val="24"/>
                <w:szCs w:val="36"/>
              </w:rPr>
            </w:pPr>
            <w:r w:rsidRPr="0068252A">
              <w:rPr>
                <w:rFonts w:ascii="Consolas" w:hAnsi="Consolas" w:cs="Consolas"/>
                <w:color w:val="000000"/>
                <w:kern w:val="0"/>
                <w:sz w:val="24"/>
                <w:szCs w:val="32"/>
              </w:rPr>
              <w:t xml:space="preserve">  )</w:t>
            </w:r>
          </w:p>
        </w:tc>
      </w:tr>
    </w:tbl>
    <w:p w:rsidR="0015486B" w:rsidRPr="00907AD5" w:rsidRDefault="00907AD5" w:rsidP="00907AD5">
      <w:pPr>
        <w:pStyle w:val="a7"/>
        <w:ind w:left="720" w:firstLineChars="0" w:firstLine="0"/>
      </w:pPr>
      <w:r w:rsidRPr="00907AD5">
        <w:t>插入测试数据语句</w:t>
      </w:r>
    </w:p>
    <w:tbl>
      <w:tblPr>
        <w:tblW w:w="852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907AD5" w:rsidRPr="002132E1" w:rsidTr="00402702">
        <w:tc>
          <w:tcPr>
            <w:tcW w:w="8522" w:type="dxa"/>
          </w:tcPr>
          <w:p w:rsidR="002132E1" w:rsidRPr="002132E1" w:rsidRDefault="00907AD5" w:rsidP="002132E1">
            <w:pPr>
              <w:autoSpaceDE w:val="0"/>
              <w:autoSpaceDN w:val="0"/>
              <w:adjustRightInd w:val="0"/>
              <w:jc w:val="left"/>
              <w:rPr>
                <w:rFonts w:ascii="Consolas" w:hAnsi="Consolas" w:cs="Consolas"/>
                <w:kern w:val="0"/>
                <w:sz w:val="24"/>
                <w:szCs w:val="32"/>
              </w:rPr>
            </w:pPr>
            <w:r w:rsidRPr="002132E1">
              <w:rPr>
                <w:rFonts w:ascii="Consolas" w:hAnsi="Consolas" w:cs="Consolas" w:hint="eastAsia"/>
                <w:color w:val="000000"/>
                <w:kern w:val="0"/>
                <w:sz w:val="24"/>
                <w:szCs w:val="36"/>
              </w:rPr>
              <w:t xml:space="preserve"> </w:t>
            </w:r>
            <w:r w:rsidR="002132E1" w:rsidRPr="002132E1">
              <w:rPr>
                <w:rFonts w:ascii="Consolas" w:hAnsi="Consolas" w:cs="Consolas"/>
                <w:color w:val="000000"/>
                <w:kern w:val="0"/>
                <w:sz w:val="24"/>
                <w:szCs w:val="32"/>
              </w:rPr>
              <w:t>insert into Student select 1,N</w:t>
            </w:r>
            <w:r w:rsidR="002132E1" w:rsidRPr="002132E1">
              <w:rPr>
                <w:rFonts w:ascii="Consolas" w:hAnsi="Consolas" w:cs="Consolas"/>
                <w:color w:val="2A00FF"/>
                <w:kern w:val="0"/>
                <w:sz w:val="24"/>
                <w:szCs w:val="32"/>
              </w:rPr>
              <w:t>'</w:t>
            </w:r>
            <w:r w:rsidR="002132E1" w:rsidRPr="002132E1">
              <w:rPr>
                <w:rFonts w:ascii="Consolas" w:hAnsi="Consolas" w:cs="Consolas"/>
                <w:color w:val="2A00FF"/>
                <w:kern w:val="0"/>
                <w:sz w:val="24"/>
                <w:szCs w:val="32"/>
              </w:rPr>
              <w:t>刘一</w:t>
            </w:r>
            <w:r w:rsidR="002132E1" w:rsidRPr="002132E1">
              <w:rPr>
                <w:rFonts w:ascii="Consolas" w:hAnsi="Consolas" w:cs="Consolas"/>
                <w:color w:val="2A00FF"/>
                <w:kern w:val="0"/>
                <w:sz w:val="24"/>
                <w:szCs w:val="32"/>
              </w:rPr>
              <w:t>'</w:t>
            </w:r>
            <w:r w:rsidR="002132E1" w:rsidRPr="002132E1">
              <w:rPr>
                <w:rFonts w:ascii="Consolas" w:hAnsi="Consolas" w:cs="Consolas"/>
                <w:color w:val="000000"/>
                <w:kern w:val="0"/>
                <w:sz w:val="24"/>
                <w:szCs w:val="32"/>
              </w:rPr>
              <w:t>,18,N</w:t>
            </w:r>
            <w:r w:rsidR="002132E1" w:rsidRPr="002132E1">
              <w:rPr>
                <w:rFonts w:ascii="Consolas" w:hAnsi="Consolas" w:cs="Consolas"/>
                <w:color w:val="2A00FF"/>
                <w:kern w:val="0"/>
                <w:sz w:val="24"/>
                <w:szCs w:val="32"/>
              </w:rPr>
              <w:t>'</w:t>
            </w:r>
            <w:r w:rsidR="002132E1" w:rsidRPr="002132E1">
              <w:rPr>
                <w:rFonts w:ascii="Consolas" w:hAnsi="Consolas" w:cs="Consolas"/>
                <w:color w:val="2A00FF"/>
                <w:kern w:val="0"/>
                <w:sz w:val="24"/>
                <w:szCs w:val="32"/>
              </w:rPr>
              <w:t>男</w:t>
            </w:r>
            <w:r w:rsidR="002132E1" w:rsidRPr="002132E1">
              <w:rPr>
                <w:rFonts w:ascii="Consolas" w:hAnsi="Consolas" w:cs="Consolas"/>
                <w:color w:val="2A00FF"/>
                <w:kern w:val="0"/>
                <w:sz w:val="24"/>
                <w:szCs w:val="32"/>
              </w:rPr>
              <w:t>'</w:t>
            </w:r>
            <w:r w:rsidR="002132E1"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钱二</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,19,N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女</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张三</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,17,N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男</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4,N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李四</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,18,N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女</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5,N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王五</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,17,N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男</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6,N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赵六</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,19,N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女</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insert into Teacher select 1,N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叶平</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贺高</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杨艳</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 xml:space="preserve">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4,N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周磊</w:t>
            </w:r>
            <w:r w:rsidRPr="002132E1">
              <w:rPr>
                <w:rFonts w:ascii="Consolas" w:hAnsi="Consolas" w:cs="Consolas"/>
                <w:color w:val="2A00FF"/>
                <w:kern w:val="0"/>
                <w:sz w:val="24"/>
                <w:szCs w:val="32"/>
              </w:rPr>
              <w:t>'</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insert into Course select 1,N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语文</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,1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数学</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,2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英语</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,3 union all</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lastRenderedPageBreak/>
              <w:t xml:space="preserve"> select 4,N</w:t>
            </w:r>
            <w:r w:rsidRPr="002132E1">
              <w:rPr>
                <w:rFonts w:ascii="Consolas" w:hAnsi="Consolas" w:cs="Consolas"/>
                <w:color w:val="2A00FF"/>
                <w:kern w:val="0"/>
                <w:sz w:val="24"/>
                <w:szCs w:val="32"/>
              </w:rPr>
              <w:t>'</w:t>
            </w:r>
            <w:r w:rsidRPr="002132E1">
              <w:rPr>
                <w:rFonts w:ascii="Consolas" w:hAnsi="Consolas" w:cs="Consolas"/>
                <w:color w:val="2A00FF"/>
                <w:kern w:val="0"/>
                <w:sz w:val="24"/>
                <w:szCs w:val="32"/>
              </w:rPr>
              <w:t>物理</w:t>
            </w:r>
            <w:r w:rsidRPr="002132E1">
              <w:rPr>
                <w:rFonts w:ascii="Consolas" w:hAnsi="Consolas" w:cs="Consolas"/>
                <w:color w:val="2A00FF"/>
                <w:kern w:val="0"/>
                <w:sz w:val="24"/>
                <w:szCs w:val="32"/>
              </w:rPr>
              <w:t>'</w:t>
            </w:r>
            <w:r w:rsidRPr="002132E1">
              <w:rPr>
                <w:rFonts w:ascii="Consolas" w:hAnsi="Consolas" w:cs="Consolas"/>
                <w:color w:val="000000"/>
                <w:kern w:val="0"/>
                <w:sz w:val="24"/>
                <w:szCs w:val="32"/>
              </w:rPr>
              <w:t>,4</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insert into SC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1,1,56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1,2,78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1,3,67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1,4,58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2,1,79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2,2,81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2,3,92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2,4,68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3,1,91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3,2,47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3,3,88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3,4,56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4,2,88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4,3,90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4,4,93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5,1,46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5,3,78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5,4,53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6,1,35 union all </w:t>
            </w:r>
          </w:p>
          <w:p w:rsidR="002132E1" w:rsidRPr="002132E1" w:rsidRDefault="002132E1" w:rsidP="002132E1">
            <w:pPr>
              <w:autoSpaceDE w:val="0"/>
              <w:autoSpaceDN w:val="0"/>
              <w:adjustRightInd w:val="0"/>
              <w:jc w:val="left"/>
              <w:rPr>
                <w:rFonts w:ascii="Consolas" w:hAnsi="Consolas" w:cs="Consolas"/>
                <w:kern w:val="0"/>
                <w:sz w:val="24"/>
                <w:szCs w:val="32"/>
              </w:rPr>
            </w:pPr>
            <w:r w:rsidRPr="002132E1">
              <w:rPr>
                <w:rFonts w:ascii="Consolas" w:hAnsi="Consolas" w:cs="Consolas"/>
                <w:color w:val="000000"/>
                <w:kern w:val="0"/>
                <w:sz w:val="24"/>
                <w:szCs w:val="32"/>
              </w:rPr>
              <w:t xml:space="preserve"> select 6,2,68 union all </w:t>
            </w:r>
          </w:p>
          <w:p w:rsidR="00907AD5" w:rsidRPr="002132E1" w:rsidRDefault="002132E1" w:rsidP="002132E1">
            <w:pPr>
              <w:autoSpaceDE w:val="0"/>
              <w:autoSpaceDN w:val="0"/>
              <w:adjustRightInd w:val="0"/>
              <w:ind w:leftChars="-124" w:left="-260"/>
              <w:jc w:val="left"/>
              <w:rPr>
                <w:rFonts w:ascii="Consolas" w:hAnsi="Consolas" w:cs="Consolas"/>
                <w:kern w:val="0"/>
                <w:sz w:val="24"/>
                <w:szCs w:val="36"/>
              </w:rPr>
            </w:pPr>
            <w:r w:rsidRPr="002132E1">
              <w:rPr>
                <w:rFonts w:ascii="Consolas" w:hAnsi="Consolas" w:cs="Consolas"/>
                <w:color w:val="000000"/>
                <w:kern w:val="0"/>
                <w:sz w:val="24"/>
                <w:szCs w:val="32"/>
              </w:rPr>
              <w:t xml:space="preserve"> </w:t>
            </w:r>
            <w:r w:rsidRPr="002132E1">
              <w:rPr>
                <w:rFonts w:ascii="Consolas" w:hAnsi="Consolas" w:cs="Consolas" w:hint="eastAsia"/>
                <w:color w:val="000000"/>
                <w:kern w:val="0"/>
                <w:sz w:val="24"/>
                <w:szCs w:val="32"/>
              </w:rPr>
              <w:t xml:space="preserve"> </w:t>
            </w:r>
            <w:r w:rsidR="007027BE">
              <w:rPr>
                <w:rFonts w:ascii="Consolas" w:hAnsi="Consolas" w:cs="Consolas" w:hint="eastAsia"/>
                <w:color w:val="000000"/>
                <w:kern w:val="0"/>
                <w:sz w:val="24"/>
                <w:szCs w:val="32"/>
              </w:rPr>
              <w:t xml:space="preserve"> </w:t>
            </w:r>
            <w:r w:rsidRPr="002132E1">
              <w:rPr>
                <w:rFonts w:ascii="Consolas" w:hAnsi="Consolas" w:cs="Consolas"/>
                <w:color w:val="000000"/>
                <w:kern w:val="0"/>
                <w:sz w:val="24"/>
                <w:szCs w:val="32"/>
              </w:rPr>
              <w:t>select 6,4,71</w:t>
            </w:r>
          </w:p>
        </w:tc>
      </w:tr>
    </w:tbl>
    <w:p w:rsidR="0089747B" w:rsidRDefault="0089747B" w:rsidP="0089747B">
      <w:pPr>
        <w:rPr>
          <w:color w:val="000000"/>
        </w:rPr>
      </w:pPr>
      <w:r>
        <w:rPr>
          <w:b/>
          <w:bCs/>
          <w:color w:val="800000"/>
        </w:rPr>
        <w:lastRenderedPageBreak/>
        <w:t>1</w:t>
      </w:r>
      <w:r>
        <w:rPr>
          <w:color w:val="000000"/>
        </w:rPr>
        <w:t>、查询</w:t>
      </w:r>
      <w:r>
        <w:rPr>
          <w:color w:val="000000"/>
        </w:rPr>
        <w:t>“</w:t>
      </w:r>
      <w:r>
        <w:rPr>
          <w:b/>
          <w:bCs/>
          <w:color w:val="800000"/>
        </w:rPr>
        <w:t>001</w:t>
      </w:r>
      <w:r>
        <w:rPr>
          <w:color w:val="000000"/>
        </w:rPr>
        <w:t>”</w:t>
      </w:r>
      <w:r>
        <w:rPr>
          <w:color w:val="000000"/>
        </w:rPr>
        <w:t>课程比</w:t>
      </w:r>
      <w:r>
        <w:rPr>
          <w:color w:val="000000"/>
        </w:rPr>
        <w:t>“</w:t>
      </w:r>
      <w:r>
        <w:rPr>
          <w:b/>
          <w:bCs/>
          <w:color w:val="800000"/>
        </w:rPr>
        <w:t>002</w:t>
      </w:r>
      <w:r>
        <w:rPr>
          <w:color w:val="000000"/>
        </w:rPr>
        <w:t>”</w:t>
      </w:r>
      <w:r>
        <w:rPr>
          <w:color w:val="000000"/>
        </w:rPr>
        <w:t>课程成绩高的所有学生的学号；</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a.S</w:t>
      </w:r>
      <w:proofErr w:type="spellEnd"/>
      <w:r>
        <w:rPr>
          <w:color w:val="000000"/>
        </w:rPr>
        <w:t xml:space="preserve"># </w:t>
      </w:r>
      <w:r>
        <w:rPr>
          <w:color w:val="0000FF"/>
        </w:rPr>
        <w:t>from</w:t>
      </w:r>
      <w:r>
        <w:rPr>
          <w:color w:val="000000"/>
        </w:rPr>
        <w:t xml:space="preserve"> (</w:t>
      </w:r>
      <w:r>
        <w:rPr>
          <w:color w:val="0000FF"/>
        </w:rPr>
        <w:t>select</w:t>
      </w:r>
      <w:r>
        <w:rPr>
          <w:color w:val="000000"/>
        </w:rPr>
        <w:t xml:space="preserve"> </w:t>
      </w:r>
      <w:proofErr w:type="spellStart"/>
      <w:r>
        <w:rPr>
          <w:color w:val="000000"/>
        </w:rPr>
        <w:t>s#,score</w:t>
      </w:r>
      <w:proofErr w:type="spellEnd"/>
      <w:r>
        <w:rPr>
          <w:color w:val="000000"/>
        </w:rPr>
        <w:t xml:space="preserve"> </w:t>
      </w:r>
      <w:r>
        <w:rPr>
          <w:color w:val="0000FF"/>
        </w:rPr>
        <w:t>from</w:t>
      </w:r>
      <w:r>
        <w:rPr>
          <w:color w:val="000000"/>
        </w:rPr>
        <w:t xml:space="preserve"> SC </w:t>
      </w:r>
      <w:r>
        <w:rPr>
          <w:color w:val="0000FF"/>
        </w:rPr>
        <w:t>where</w:t>
      </w:r>
      <w:r>
        <w:rPr>
          <w:color w:val="000000"/>
        </w:rPr>
        <w:t xml:space="preserve"> C#</w:t>
      </w:r>
      <w:r>
        <w:rPr>
          <w:color w:val="808080"/>
        </w:rPr>
        <w:t>=</w:t>
      </w:r>
      <w:r>
        <w:rPr>
          <w:color w:val="FF0000"/>
        </w:rPr>
        <w:t>'001'</w:t>
      </w:r>
      <w:r>
        <w:rPr>
          <w:color w:val="000000"/>
        </w:rPr>
        <w:t>) a,(</w:t>
      </w:r>
      <w:r>
        <w:rPr>
          <w:color w:val="0000FF"/>
        </w:rPr>
        <w:t>select</w:t>
      </w:r>
      <w:r>
        <w:rPr>
          <w:color w:val="000000"/>
        </w:rPr>
        <w:t xml:space="preserve"> </w:t>
      </w:r>
      <w:proofErr w:type="spellStart"/>
      <w:r>
        <w:rPr>
          <w:color w:val="000000"/>
        </w:rPr>
        <w:t>s#,score</w:t>
      </w:r>
      <w:proofErr w:type="spellEnd"/>
      <w:r>
        <w:rPr>
          <w:color w:val="000000"/>
        </w:rPr>
        <w:t xml:space="preserve"> </w:t>
      </w:r>
      <w:r>
        <w:rPr>
          <w:color w:val="000000"/>
        </w:rPr>
        <w:br/>
        <w:t xml:space="preserve">  </w:t>
      </w:r>
      <w:r>
        <w:rPr>
          <w:color w:val="0000FF"/>
        </w:rPr>
        <w:t>from</w:t>
      </w:r>
      <w:r>
        <w:rPr>
          <w:color w:val="000000"/>
        </w:rPr>
        <w:t xml:space="preserve"> SC </w:t>
      </w:r>
      <w:r>
        <w:rPr>
          <w:color w:val="0000FF"/>
        </w:rPr>
        <w:t>where</w:t>
      </w:r>
      <w:r>
        <w:rPr>
          <w:color w:val="000000"/>
        </w:rPr>
        <w:t xml:space="preserve"> C#</w:t>
      </w:r>
      <w:r>
        <w:rPr>
          <w:color w:val="808080"/>
        </w:rPr>
        <w:t>=</w:t>
      </w:r>
      <w:r>
        <w:rPr>
          <w:color w:val="FF0000"/>
        </w:rPr>
        <w:t>'002'</w:t>
      </w:r>
      <w:r>
        <w:rPr>
          <w:color w:val="000000"/>
        </w:rPr>
        <w:t xml:space="preserve">) b </w:t>
      </w:r>
      <w:r>
        <w:rPr>
          <w:color w:val="000000"/>
        </w:rPr>
        <w:br/>
        <w:t xml:space="preserve">  </w:t>
      </w:r>
      <w:r>
        <w:rPr>
          <w:color w:val="0000FF"/>
        </w:rPr>
        <w:t>where</w:t>
      </w:r>
      <w:r>
        <w:rPr>
          <w:color w:val="000000"/>
        </w:rPr>
        <w:t xml:space="preserve"> </w:t>
      </w:r>
      <w:proofErr w:type="spellStart"/>
      <w:r>
        <w:rPr>
          <w:color w:val="000000"/>
        </w:rPr>
        <w:t>a.score</w:t>
      </w:r>
      <w:proofErr w:type="spellEnd"/>
      <w:r>
        <w:rPr>
          <w:color w:val="808080"/>
        </w:rPr>
        <w:t>&gt;</w:t>
      </w:r>
      <w:proofErr w:type="spellStart"/>
      <w:r>
        <w:rPr>
          <w:color w:val="000000"/>
        </w:rPr>
        <w:t>b.score</w:t>
      </w:r>
      <w:proofErr w:type="spellEnd"/>
      <w:r>
        <w:rPr>
          <w:color w:val="000000"/>
        </w:rPr>
        <w:t xml:space="preserve"> </w:t>
      </w:r>
      <w:r>
        <w:rPr>
          <w:color w:val="808080"/>
        </w:rPr>
        <w:t>and</w:t>
      </w:r>
      <w:r>
        <w:rPr>
          <w:color w:val="000000"/>
        </w:rPr>
        <w:t xml:space="preserve"> </w:t>
      </w:r>
      <w:proofErr w:type="spellStart"/>
      <w:r>
        <w:rPr>
          <w:color w:val="000000"/>
        </w:rPr>
        <w:t>a.s</w:t>
      </w:r>
      <w:proofErr w:type="spellEnd"/>
      <w:r>
        <w:rPr>
          <w:color w:val="000000"/>
        </w:rPr>
        <w:t>#</w:t>
      </w:r>
      <w:r>
        <w:rPr>
          <w:color w:val="808080"/>
        </w:rPr>
        <w:t>=</w:t>
      </w:r>
      <w:proofErr w:type="spellStart"/>
      <w:r>
        <w:rPr>
          <w:color w:val="000000"/>
        </w:rPr>
        <w:t>b.s</w:t>
      </w:r>
      <w:proofErr w:type="spellEnd"/>
      <w:r>
        <w:rPr>
          <w:color w:val="000000"/>
        </w:rPr>
        <w:t xml:space="preserve">#; </w:t>
      </w:r>
      <w:r>
        <w:rPr>
          <w:color w:val="000000"/>
        </w:rPr>
        <w:br/>
      </w:r>
      <w:r>
        <w:rPr>
          <w:b/>
          <w:bCs/>
          <w:color w:val="800000"/>
        </w:rPr>
        <w:t>2</w:t>
      </w:r>
      <w:r>
        <w:rPr>
          <w:color w:val="000000"/>
        </w:rPr>
        <w:t>、查询平均成绩大于</w:t>
      </w:r>
      <w:r>
        <w:rPr>
          <w:color w:val="000000"/>
        </w:rPr>
        <w:t>60</w:t>
      </w:r>
      <w:r>
        <w:rPr>
          <w:color w:val="000000"/>
        </w:rPr>
        <w:t>分的同学的学号和平均成绩；</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w:t>
      </w:r>
      <w:r>
        <w:rPr>
          <w:color w:val="FF00FF"/>
        </w:rPr>
        <w:t>avg</w:t>
      </w:r>
      <w:proofErr w:type="spellEnd"/>
      <w:r>
        <w:rPr>
          <w:color w:val="000000"/>
        </w:rPr>
        <w:t xml:space="preserve">(score) </w:t>
      </w:r>
      <w:r>
        <w:rPr>
          <w:color w:val="000000"/>
        </w:rPr>
        <w:b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00"/>
        </w:rPr>
        <w:br/>
        <w:t xml:space="preserve">    </w:t>
      </w:r>
      <w:r>
        <w:rPr>
          <w:color w:val="0000FF"/>
        </w:rPr>
        <w:t>group</w:t>
      </w:r>
      <w:r>
        <w:rPr>
          <w:color w:val="000000"/>
        </w:rPr>
        <w:t xml:space="preserve"> </w:t>
      </w:r>
      <w:r>
        <w:rPr>
          <w:color w:val="0000FF"/>
        </w:rPr>
        <w:t>by</w:t>
      </w:r>
      <w:r>
        <w:rPr>
          <w:color w:val="000000"/>
        </w:rPr>
        <w:t xml:space="preserve"> S# </w:t>
      </w:r>
      <w:r>
        <w:rPr>
          <w:color w:val="0000FF"/>
        </w:rPr>
        <w:t>having</w:t>
      </w:r>
      <w:r>
        <w:rPr>
          <w:color w:val="000000"/>
        </w:rPr>
        <w:t xml:space="preserve"> </w:t>
      </w:r>
      <w:r>
        <w:rPr>
          <w:color w:val="FF00FF"/>
        </w:rPr>
        <w:t>avg</w:t>
      </w:r>
      <w:r>
        <w:rPr>
          <w:color w:val="000000"/>
        </w:rPr>
        <w:t xml:space="preserve">(score) </w:t>
      </w:r>
      <w:r>
        <w:rPr>
          <w:color w:val="808080"/>
        </w:rPr>
        <w:t>&gt;</w:t>
      </w:r>
      <w:r>
        <w:rPr>
          <w:b/>
          <w:bCs/>
          <w:color w:val="800000"/>
        </w:rPr>
        <w:t>60</w:t>
      </w:r>
      <w:r>
        <w:rPr>
          <w:color w:val="000000"/>
        </w:rPr>
        <w:t xml:space="preserve">; </w:t>
      </w:r>
      <w:r>
        <w:rPr>
          <w:color w:val="000000"/>
        </w:rPr>
        <w:br/>
      </w:r>
      <w:r>
        <w:rPr>
          <w:b/>
          <w:bCs/>
          <w:color w:val="800000"/>
        </w:rPr>
        <w:t>3</w:t>
      </w:r>
      <w:r>
        <w:rPr>
          <w:color w:val="000000"/>
        </w:rPr>
        <w:t>、查询所有同学的学号、姓名、选课数、总成绩；</w:t>
      </w:r>
      <w:r>
        <w:rPr>
          <w:color w:val="000000"/>
        </w:rPr>
        <w:t xml:space="preserve"> </w:t>
      </w:r>
      <w:r>
        <w:rPr>
          <w:color w:val="000000"/>
        </w:rPr>
        <w:br/>
        <w:t xml:space="preserve">  </w:t>
      </w:r>
      <w:r>
        <w:rPr>
          <w:color w:val="0000FF"/>
        </w:rPr>
        <w:t>select</w:t>
      </w:r>
      <w:r>
        <w:rPr>
          <w:color w:val="000000"/>
        </w:rPr>
        <w:t xml:space="preserve"> Student.S#,</w:t>
      </w:r>
      <w:proofErr w:type="spellStart"/>
      <w:r>
        <w:rPr>
          <w:color w:val="000000"/>
        </w:rPr>
        <w:t>Student.Sname,</w:t>
      </w:r>
      <w:r>
        <w:rPr>
          <w:color w:val="FF00FF"/>
        </w:rPr>
        <w:t>count</w:t>
      </w:r>
      <w:proofErr w:type="spellEnd"/>
      <w:r>
        <w:rPr>
          <w:color w:val="000000"/>
        </w:rPr>
        <w:t>(SC.C#),</w:t>
      </w:r>
      <w:r>
        <w:rPr>
          <w:color w:val="FF00FF"/>
        </w:rPr>
        <w:t>sum</w:t>
      </w:r>
      <w:r>
        <w:rPr>
          <w:color w:val="000000"/>
        </w:rPr>
        <w:t xml:space="preserve">(score) </w:t>
      </w:r>
      <w:r>
        <w:rPr>
          <w:color w:val="000000"/>
        </w:rPr>
        <w:br/>
        <w:t xml:space="preserve">  </w:t>
      </w:r>
      <w:r>
        <w:rPr>
          <w:color w:val="0000FF"/>
        </w:rPr>
        <w:t>from</w:t>
      </w:r>
      <w:r>
        <w:rPr>
          <w:color w:val="000000"/>
        </w:rPr>
        <w:t xml:space="preserve"> Student </w:t>
      </w:r>
      <w:r>
        <w:rPr>
          <w:color w:val="808080"/>
        </w:rPr>
        <w:t>left</w:t>
      </w:r>
      <w:r>
        <w:rPr>
          <w:color w:val="000000"/>
        </w:rPr>
        <w:t xml:space="preserve"> </w:t>
      </w:r>
      <w:r>
        <w:rPr>
          <w:color w:val="808080"/>
        </w:rPr>
        <w:t>Outer</w:t>
      </w:r>
      <w:r>
        <w:rPr>
          <w:color w:val="000000"/>
        </w:rPr>
        <w:t xml:space="preserve"> </w:t>
      </w:r>
      <w:r>
        <w:rPr>
          <w:color w:val="808080"/>
        </w:rPr>
        <w:t>join</w:t>
      </w:r>
      <w:r>
        <w:rPr>
          <w:color w:val="000000"/>
        </w:rPr>
        <w:t xml:space="preserve"> SC </w:t>
      </w:r>
      <w:r>
        <w:rPr>
          <w:color w:val="0000FF"/>
        </w:rPr>
        <w:t>on</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000000"/>
        </w:rPr>
        <w:br/>
        <w:t xml:space="preserve">  </w:t>
      </w:r>
      <w:r>
        <w:rPr>
          <w:color w:val="0000FF"/>
        </w:rPr>
        <w:t>group</w:t>
      </w:r>
      <w:r>
        <w:rPr>
          <w:color w:val="000000"/>
        </w:rPr>
        <w:t xml:space="preserve"> </w:t>
      </w:r>
      <w:r>
        <w:rPr>
          <w:color w:val="0000FF"/>
        </w:rPr>
        <w:t>by</w:t>
      </w:r>
      <w:r>
        <w:rPr>
          <w:color w:val="000000"/>
        </w:rPr>
        <w:t xml:space="preserve"> Student.S#,</w:t>
      </w:r>
      <w:proofErr w:type="spellStart"/>
      <w:r>
        <w:rPr>
          <w:color w:val="000000"/>
        </w:rPr>
        <w:t>Sname</w:t>
      </w:r>
      <w:proofErr w:type="spellEnd"/>
      <w:r>
        <w:rPr>
          <w:color w:val="000000"/>
        </w:rPr>
        <w:t xml:space="preserve"> </w:t>
      </w:r>
      <w:r>
        <w:rPr>
          <w:color w:val="000000"/>
        </w:rPr>
        <w:br/>
      </w:r>
      <w:r>
        <w:rPr>
          <w:b/>
          <w:bCs/>
          <w:color w:val="800000"/>
        </w:rPr>
        <w:t>4</w:t>
      </w:r>
      <w:r>
        <w:rPr>
          <w:color w:val="000000"/>
        </w:rPr>
        <w:t>、查询姓</w:t>
      </w:r>
      <w:r>
        <w:rPr>
          <w:color w:val="000000"/>
        </w:rPr>
        <w:t>“</w:t>
      </w:r>
      <w:r>
        <w:rPr>
          <w:color w:val="000000"/>
        </w:rPr>
        <w:t>李</w:t>
      </w:r>
      <w:r>
        <w:rPr>
          <w:color w:val="000000"/>
        </w:rPr>
        <w:t>”</w:t>
      </w:r>
      <w:r>
        <w:rPr>
          <w:color w:val="000000"/>
        </w:rPr>
        <w:t>的老师的个数；</w:t>
      </w:r>
      <w:r>
        <w:rPr>
          <w:color w:val="000000"/>
        </w:rPr>
        <w:t xml:space="preserve"> </w:t>
      </w:r>
      <w:r>
        <w:rPr>
          <w:color w:val="000000"/>
        </w:rPr>
        <w:br/>
        <w:t xml:space="preserve">  </w:t>
      </w:r>
      <w:r>
        <w:rPr>
          <w:color w:val="0000FF"/>
        </w:rPr>
        <w:t>select</w:t>
      </w:r>
      <w:r>
        <w:rPr>
          <w:color w:val="000000"/>
        </w:rPr>
        <w:t xml:space="preserve"> </w:t>
      </w:r>
      <w:r>
        <w:rPr>
          <w:color w:val="FF00FF"/>
        </w:rPr>
        <w:t>count</w:t>
      </w:r>
      <w:r>
        <w:rPr>
          <w:color w:val="000000"/>
        </w:rPr>
        <w:t>(</w:t>
      </w:r>
      <w:r>
        <w:rPr>
          <w:color w:val="0000FF"/>
        </w:rPr>
        <w:t>distinct</w:t>
      </w:r>
      <w:r>
        <w:rPr>
          <w:color w:val="000000"/>
        </w:rPr>
        <w:t>(</w:t>
      </w:r>
      <w:proofErr w:type="spellStart"/>
      <w:r>
        <w:rPr>
          <w:color w:val="000000"/>
        </w:rPr>
        <w:t>Tname</w:t>
      </w:r>
      <w:proofErr w:type="spellEnd"/>
      <w:r>
        <w:rPr>
          <w:color w:val="000000"/>
        </w:rPr>
        <w:t xml:space="preserve">)) </w:t>
      </w:r>
      <w:r>
        <w:rPr>
          <w:color w:val="000000"/>
        </w:rPr>
        <w:br/>
        <w:t xml:space="preserve">  </w:t>
      </w:r>
      <w:r>
        <w:rPr>
          <w:color w:val="0000FF"/>
        </w:rPr>
        <w:t>from</w:t>
      </w:r>
      <w:r>
        <w:rPr>
          <w:color w:val="000000"/>
        </w:rPr>
        <w:t xml:space="preserve"> Teacher </w:t>
      </w:r>
      <w:r>
        <w:rPr>
          <w:color w:val="000000"/>
        </w:rPr>
        <w:br/>
        <w:t xml:space="preserve">  </w:t>
      </w:r>
      <w:r>
        <w:rPr>
          <w:color w:val="0000FF"/>
        </w:rPr>
        <w:t>where</w:t>
      </w:r>
      <w:r>
        <w:rPr>
          <w:color w:val="000000"/>
        </w:rPr>
        <w:t xml:space="preserve"> </w:t>
      </w:r>
      <w:proofErr w:type="spellStart"/>
      <w:r>
        <w:rPr>
          <w:color w:val="000000"/>
        </w:rPr>
        <w:t>Tname</w:t>
      </w:r>
      <w:proofErr w:type="spellEnd"/>
      <w:r>
        <w:rPr>
          <w:color w:val="000000"/>
        </w:rPr>
        <w:t xml:space="preserve"> </w:t>
      </w:r>
      <w:r>
        <w:rPr>
          <w:color w:val="808080"/>
        </w:rPr>
        <w:t>like</w:t>
      </w:r>
      <w:r>
        <w:rPr>
          <w:color w:val="000000"/>
        </w:rPr>
        <w:t xml:space="preserve"> </w:t>
      </w:r>
      <w:r>
        <w:rPr>
          <w:color w:val="FF0000"/>
        </w:rPr>
        <w:t>'</w:t>
      </w:r>
      <w:r>
        <w:rPr>
          <w:color w:val="FF0000"/>
        </w:rPr>
        <w:t>李</w:t>
      </w:r>
      <w:r>
        <w:rPr>
          <w:color w:val="FF0000"/>
        </w:rPr>
        <w:t>%'</w:t>
      </w:r>
      <w:r>
        <w:rPr>
          <w:color w:val="000000"/>
        </w:rPr>
        <w:t xml:space="preserve">; </w:t>
      </w:r>
      <w:r>
        <w:rPr>
          <w:color w:val="000000"/>
        </w:rPr>
        <w:br/>
      </w:r>
      <w:r>
        <w:rPr>
          <w:b/>
          <w:bCs/>
          <w:color w:val="800000"/>
        </w:rPr>
        <w:t>5</w:t>
      </w:r>
      <w:r>
        <w:rPr>
          <w:color w:val="000000"/>
        </w:rPr>
        <w:t>、查询没学过</w:t>
      </w:r>
      <w:r>
        <w:rPr>
          <w:color w:val="000000"/>
        </w:rPr>
        <w:t>“</w:t>
      </w:r>
      <w:r>
        <w:rPr>
          <w:color w:val="000000"/>
        </w:rPr>
        <w:t>叶平</w:t>
      </w:r>
      <w:r>
        <w:rPr>
          <w:color w:val="000000"/>
        </w:rPr>
        <w:t>”</w:t>
      </w:r>
      <w:r>
        <w:rPr>
          <w:color w:val="000000"/>
        </w:rPr>
        <w:t>老师课的同学的学号、姓名；</w:t>
      </w:r>
    </w:p>
    <w:p w:rsidR="0089747B" w:rsidRDefault="0089747B" w:rsidP="0089747B">
      <w:pPr>
        <w:rPr>
          <w:color w:val="0000FF"/>
        </w:rPr>
      </w:pPr>
      <w:r>
        <w:rPr>
          <w:color w:val="000000"/>
        </w:rPr>
        <w:t>Student.S#,</w:t>
      </w:r>
      <w:proofErr w:type="spellStart"/>
      <w:r>
        <w:rPr>
          <w:color w:val="000000"/>
        </w:rPr>
        <w:t>Student.Sname</w:t>
      </w:r>
      <w:proofErr w:type="spellEnd"/>
      <w:r>
        <w:rPr>
          <w:color w:val="000000"/>
        </w:rPr>
        <w:t xml:space="preserve"> </w:t>
      </w:r>
      <w:r>
        <w:rPr>
          <w:color w:val="000000"/>
        </w:rPr>
        <w:br/>
        <w:t xml:space="preserve">    </w:t>
      </w:r>
      <w:r>
        <w:rPr>
          <w:color w:val="0000FF"/>
        </w:rPr>
        <w:t>from</w:t>
      </w:r>
      <w:r>
        <w:rPr>
          <w:color w:val="000000"/>
        </w:rPr>
        <w:t xml:space="preserve"> Student  </w:t>
      </w:r>
      <w:r>
        <w:rPr>
          <w:color w:val="000000"/>
        </w:rPr>
        <w:br/>
        <w:t xml:space="preserve">    </w:t>
      </w:r>
      <w:r>
        <w:rPr>
          <w:color w:val="0000FF"/>
        </w:rPr>
        <w:t>where</w:t>
      </w:r>
      <w:r>
        <w:rPr>
          <w:color w:val="000000"/>
        </w:rPr>
        <w:t xml:space="preserve"> S# </w:t>
      </w:r>
      <w:r>
        <w:rPr>
          <w:color w:val="808080"/>
        </w:rPr>
        <w:t>not</w:t>
      </w:r>
      <w:r>
        <w:rPr>
          <w:color w:val="000000"/>
        </w:rPr>
        <w:t xml:space="preserve"> </w:t>
      </w:r>
      <w:r>
        <w:rPr>
          <w:color w:val="808080"/>
        </w:rPr>
        <w:t>in</w:t>
      </w:r>
      <w:r>
        <w:rPr>
          <w:color w:val="000000"/>
        </w:rPr>
        <w:t xml:space="preserve"> (</w:t>
      </w:r>
      <w:r>
        <w:rPr>
          <w:color w:val="0000FF"/>
        </w:rPr>
        <w:t>select</w:t>
      </w:r>
      <w:r>
        <w:rPr>
          <w:color w:val="000000"/>
        </w:rPr>
        <w:t xml:space="preserve"> </w:t>
      </w:r>
      <w:r>
        <w:rPr>
          <w:color w:val="0000FF"/>
        </w:rPr>
        <w:t>distinct</w:t>
      </w:r>
      <w:r>
        <w:rPr>
          <w:color w:val="000000"/>
        </w:rPr>
        <w:t xml:space="preserve">( SC.S#) </w:t>
      </w:r>
      <w:r>
        <w:rPr>
          <w:color w:val="0000FF"/>
        </w:rPr>
        <w:t>from</w:t>
      </w:r>
      <w:r>
        <w:rPr>
          <w:color w:val="000000"/>
        </w:rPr>
        <w:t xml:space="preserve"> </w:t>
      </w:r>
      <w:proofErr w:type="spellStart"/>
      <w:r>
        <w:rPr>
          <w:color w:val="000000"/>
        </w:rPr>
        <w:t>SC,Course,Teacher</w:t>
      </w:r>
      <w:proofErr w:type="spellEnd"/>
      <w:r>
        <w:rPr>
          <w:color w:val="000000"/>
        </w:rPr>
        <w:t xml:space="preserve"> </w:t>
      </w:r>
      <w:r>
        <w:rPr>
          <w:color w:val="0000FF"/>
        </w:rPr>
        <w:t>where</w:t>
      </w:r>
      <w:r>
        <w:rPr>
          <w:color w:val="000000"/>
        </w:rPr>
        <w:t>  SC.C#</w:t>
      </w:r>
      <w:r>
        <w:rPr>
          <w:color w:val="808080"/>
        </w:rPr>
        <w:t>=</w:t>
      </w:r>
      <w:proofErr w:type="spellStart"/>
      <w:r>
        <w:rPr>
          <w:color w:val="000000"/>
        </w:rPr>
        <w:t>Course.C</w:t>
      </w:r>
      <w:proofErr w:type="spellEnd"/>
      <w:r>
        <w:rPr>
          <w:color w:val="000000"/>
        </w:rPr>
        <w:t xml:space="preserve"># </w:t>
      </w:r>
      <w:r>
        <w:rPr>
          <w:color w:val="808080"/>
        </w:rPr>
        <w:t>and</w:t>
      </w:r>
      <w:r>
        <w:rPr>
          <w:color w:val="000000"/>
        </w:rPr>
        <w:t xml:space="preserve"> </w:t>
      </w:r>
      <w:proofErr w:type="spellStart"/>
      <w:r>
        <w:rPr>
          <w:color w:val="000000"/>
        </w:rPr>
        <w:lastRenderedPageBreak/>
        <w:t>Teacher.T</w:t>
      </w:r>
      <w:proofErr w:type="spellEnd"/>
      <w:r>
        <w:rPr>
          <w:color w:val="000000"/>
        </w:rPr>
        <w:t>#</w:t>
      </w:r>
      <w:r>
        <w:rPr>
          <w:color w:val="808080"/>
        </w:rPr>
        <w:t>=</w:t>
      </w:r>
      <w:proofErr w:type="spellStart"/>
      <w:r>
        <w:rPr>
          <w:color w:val="000000"/>
        </w:rPr>
        <w:t>Course.T</w:t>
      </w:r>
      <w:proofErr w:type="spellEnd"/>
      <w:r>
        <w:rPr>
          <w:color w:val="000000"/>
        </w:rPr>
        <w:t xml:space="preserve"># </w:t>
      </w:r>
      <w:r>
        <w:rPr>
          <w:color w:val="808080"/>
        </w:rPr>
        <w:t>and</w:t>
      </w:r>
      <w:r>
        <w:rPr>
          <w:color w:val="000000"/>
        </w:rPr>
        <w:t xml:space="preserve"> </w:t>
      </w:r>
      <w:proofErr w:type="spellStart"/>
      <w:r>
        <w:rPr>
          <w:color w:val="000000"/>
        </w:rPr>
        <w:t>Teacher.Tname</w:t>
      </w:r>
      <w:proofErr w:type="spellEnd"/>
      <w:r>
        <w:rPr>
          <w:color w:val="808080"/>
        </w:rPr>
        <w:t>=</w:t>
      </w:r>
      <w:r>
        <w:rPr>
          <w:color w:val="FF0000"/>
        </w:rPr>
        <w:t>'</w:t>
      </w:r>
      <w:r>
        <w:rPr>
          <w:color w:val="FF0000"/>
        </w:rPr>
        <w:t>叶平</w:t>
      </w:r>
      <w:r>
        <w:rPr>
          <w:color w:val="FF0000"/>
        </w:rPr>
        <w:t>'</w:t>
      </w:r>
      <w:r>
        <w:rPr>
          <w:color w:val="000000"/>
        </w:rPr>
        <w:t xml:space="preserve">); </w:t>
      </w:r>
      <w:r>
        <w:rPr>
          <w:color w:val="000000"/>
        </w:rPr>
        <w:br/>
      </w:r>
      <w:r>
        <w:rPr>
          <w:b/>
          <w:bCs/>
          <w:color w:val="800000"/>
        </w:rPr>
        <w:t>6</w:t>
      </w:r>
      <w:r>
        <w:rPr>
          <w:color w:val="000000"/>
        </w:rPr>
        <w:t>、查询学过</w:t>
      </w:r>
      <w:r>
        <w:rPr>
          <w:color w:val="000000"/>
        </w:rPr>
        <w:t>“</w:t>
      </w:r>
      <w:r>
        <w:rPr>
          <w:b/>
          <w:bCs/>
          <w:color w:val="800000"/>
        </w:rPr>
        <w:t>001</w:t>
      </w:r>
      <w:r>
        <w:rPr>
          <w:color w:val="000000"/>
        </w:rPr>
        <w:t>”</w:t>
      </w:r>
      <w:r>
        <w:rPr>
          <w:color w:val="000000"/>
        </w:rPr>
        <w:t>并且也学过编号</w:t>
      </w:r>
      <w:r>
        <w:rPr>
          <w:color w:val="000000"/>
        </w:rPr>
        <w:t>“</w:t>
      </w:r>
      <w:r>
        <w:rPr>
          <w:b/>
          <w:bCs/>
          <w:color w:val="800000"/>
        </w:rPr>
        <w:t>002</w:t>
      </w:r>
      <w:r>
        <w:rPr>
          <w:color w:val="000000"/>
        </w:rPr>
        <w:t>”</w:t>
      </w:r>
      <w:r>
        <w:rPr>
          <w:color w:val="000000"/>
        </w:rPr>
        <w:t>课程的同学的学号、姓名；</w:t>
      </w:r>
      <w:r>
        <w:rPr>
          <w:color w:val="000000"/>
        </w:rPr>
        <w:t xml:space="preserve"> </w:t>
      </w:r>
      <w:r>
        <w:rPr>
          <w:color w:val="000000"/>
        </w:rPr>
        <w:br/>
        <w:t xml:space="preserve">  </w:t>
      </w:r>
      <w:r>
        <w:rPr>
          <w:color w:val="0000FF"/>
        </w:rPr>
        <w:t>select</w:t>
      </w:r>
      <w:r>
        <w:rPr>
          <w:color w:val="000000"/>
        </w:rPr>
        <w:t xml:space="preserve"> Student.S#,</w:t>
      </w:r>
      <w:proofErr w:type="spellStart"/>
      <w:r>
        <w:rPr>
          <w:color w:val="000000"/>
        </w:rPr>
        <w:t>Student.Sname</w:t>
      </w:r>
      <w:proofErr w:type="spellEnd"/>
      <w:r>
        <w:rPr>
          <w:color w:val="000000"/>
        </w:rP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SC.C#</w:t>
      </w:r>
      <w:r>
        <w:rPr>
          <w:color w:val="808080"/>
        </w:rPr>
        <w:t>=</w:t>
      </w:r>
      <w:r>
        <w:rPr>
          <w:color w:val="FF0000"/>
        </w:rPr>
        <w:t>'001'</w:t>
      </w:r>
      <w:r>
        <w:rPr>
          <w:color w:val="808080"/>
        </w:rPr>
        <w:t>and</w:t>
      </w:r>
      <w:r>
        <w:rPr>
          <w:color w:val="000000"/>
        </w:rPr>
        <w:t xml:space="preserve"> </w:t>
      </w:r>
      <w:r>
        <w:rPr>
          <w:color w:val="808080"/>
        </w:rPr>
        <w:t>exists</w:t>
      </w:r>
      <w:r>
        <w:rPr>
          <w:color w:val="000000"/>
        </w:rPr>
        <w:t xml:space="preserve">( </w:t>
      </w: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SC </w:t>
      </w:r>
      <w:r>
        <w:rPr>
          <w:color w:val="0000FF"/>
        </w:rPr>
        <w:t>as</w:t>
      </w:r>
      <w:r>
        <w:rPr>
          <w:color w:val="000000"/>
        </w:rPr>
        <w:t xml:space="preserve"> SC_2 </w:t>
      </w:r>
      <w:r>
        <w:rPr>
          <w:color w:val="0000FF"/>
        </w:rPr>
        <w:t>where</w:t>
      </w:r>
      <w:r>
        <w:rPr>
          <w:color w:val="000000"/>
        </w:rPr>
        <w:t xml:space="preserve"> SC_2.S#</w:t>
      </w:r>
      <w:r>
        <w:rPr>
          <w:color w:val="808080"/>
        </w:rPr>
        <w:t>=</w:t>
      </w:r>
      <w:r>
        <w:rPr>
          <w:color w:val="000000"/>
        </w:rPr>
        <w:t xml:space="preserve">SC.S# </w:t>
      </w:r>
      <w:r>
        <w:rPr>
          <w:color w:val="808080"/>
        </w:rPr>
        <w:t>and</w:t>
      </w:r>
      <w:r>
        <w:rPr>
          <w:color w:val="000000"/>
        </w:rPr>
        <w:t xml:space="preserve"> SC_2.C#</w:t>
      </w:r>
      <w:r>
        <w:rPr>
          <w:color w:val="808080"/>
        </w:rPr>
        <w:t>=</w:t>
      </w:r>
      <w:r>
        <w:rPr>
          <w:color w:val="FF0000"/>
        </w:rPr>
        <w:t>'002'</w:t>
      </w:r>
      <w:r>
        <w:rPr>
          <w:color w:val="000000"/>
        </w:rPr>
        <w:t xml:space="preserve">); </w:t>
      </w:r>
      <w:r>
        <w:rPr>
          <w:color w:val="000000"/>
        </w:rPr>
        <w:br/>
      </w:r>
      <w:r>
        <w:rPr>
          <w:b/>
          <w:bCs/>
          <w:color w:val="800000"/>
        </w:rPr>
        <w:t>7</w:t>
      </w:r>
      <w:r>
        <w:rPr>
          <w:color w:val="000000"/>
        </w:rPr>
        <w:t>、查询学过</w:t>
      </w:r>
      <w:r>
        <w:rPr>
          <w:color w:val="000000"/>
        </w:rPr>
        <w:t>“</w:t>
      </w:r>
      <w:r>
        <w:rPr>
          <w:color w:val="000000"/>
        </w:rPr>
        <w:t>叶平</w:t>
      </w:r>
      <w:r>
        <w:rPr>
          <w:color w:val="000000"/>
        </w:rPr>
        <w:t>”</w:t>
      </w:r>
      <w:r>
        <w:rPr>
          <w:color w:val="000000"/>
        </w:rPr>
        <w:t>老师所教的所有课的同学的学号、姓名；</w:t>
      </w:r>
      <w:r>
        <w:rPr>
          <w:color w:val="000000"/>
        </w:rPr>
        <w:t xml:space="preserve"> </w:t>
      </w:r>
      <w:r>
        <w:rPr>
          <w:color w:val="000000"/>
        </w:rPr>
        <w:br/>
        <w:t xml:space="preserve">  </w:t>
      </w:r>
      <w:r>
        <w:rPr>
          <w:color w:val="0000FF"/>
        </w:rPr>
        <w:t>select</w:t>
      </w:r>
      <w:r>
        <w:rPr>
          <w:color w:val="000000"/>
        </w:rPr>
        <w:t xml:space="preserve"> S#,</w:t>
      </w:r>
      <w:proofErr w:type="spellStart"/>
      <w:r>
        <w:rPr>
          <w:color w:val="000000"/>
        </w:rPr>
        <w:t>Sname</w:t>
      </w:r>
      <w:proofErr w:type="spellEnd"/>
      <w:r>
        <w:rPr>
          <w:color w:val="000000"/>
        </w:rPr>
        <w:t xml:space="preserve"> </w:t>
      </w:r>
      <w:r>
        <w:rPr>
          <w:color w:val="000000"/>
        </w:rPr>
        <w:br/>
        <w:t xml:space="preserve">  </w:t>
      </w:r>
      <w:r>
        <w:rPr>
          <w:color w:val="0000FF"/>
        </w:rPr>
        <w:t>from</w:t>
      </w:r>
      <w:r>
        <w:rPr>
          <w:color w:val="000000"/>
        </w:rPr>
        <w:t xml:space="preserve"> Student </w:t>
      </w:r>
      <w:r>
        <w:rPr>
          <w:color w:val="000000"/>
        </w:rPr>
        <w:br/>
        <w:t xml:space="preserve">  </w:t>
      </w:r>
      <w:r>
        <w:rPr>
          <w:color w:val="0000FF"/>
        </w:rPr>
        <w:t>where</w:t>
      </w:r>
      <w:r>
        <w:rPr>
          <w:color w:val="000000"/>
        </w:rPr>
        <w:t xml:space="preserve"> S# </w:t>
      </w:r>
      <w:r>
        <w:rPr>
          <w:color w:val="808080"/>
        </w:rPr>
        <w:t>in</w:t>
      </w:r>
      <w:r>
        <w:rPr>
          <w:color w:val="000000"/>
        </w:rPr>
        <w:t xml:space="preserve"> (</w:t>
      </w:r>
      <w:r>
        <w:rPr>
          <w:color w:val="0000FF"/>
        </w:rPr>
        <w:t>select</w:t>
      </w:r>
      <w:r>
        <w:rPr>
          <w:color w:val="000000"/>
        </w:rPr>
        <w:t xml:space="preserve"> S# </w:t>
      </w:r>
      <w:r>
        <w:rPr>
          <w:color w:val="0000FF"/>
        </w:rPr>
        <w:t>from</w:t>
      </w:r>
      <w:r>
        <w:rPr>
          <w:color w:val="000000"/>
        </w:rPr>
        <w:t xml:space="preserve"> SC ,Course ,Teacher </w:t>
      </w:r>
      <w:r>
        <w:rPr>
          <w:color w:val="0000FF"/>
        </w:rPr>
        <w:t>where</w:t>
      </w:r>
      <w:r>
        <w:rPr>
          <w:color w:val="000000"/>
        </w:rPr>
        <w:t xml:space="preserve"> SC.C#</w:t>
      </w:r>
      <w:r>
        <w:rPr>
          <w:color w:val="808080"/>
        </w:rPr>
        <w:t>=</w:t>
      </w:r>
      <w:proofErr w:type="spellStart"/>
      <w:r>
        <w:rPr>
          <w:color w:val="000000"/>
        </w:rPr>
        <w:t>Course.C</w:t>
      </w:r>
      <w:proofErr w:type="spellEnd"/>
      <w:r>
        <w:rPr>
          <w:color w:val="000000"/>
        </w:rPr>
        <w:t xml:space="preserve"># </w:t>
      </w:r>
      <w:r>
        <w:rPr>
          <w:color w:val="808080"/>
        </w:rPr>
        <w:t>and</w:t>
      </w:r>
      <w:r>
        <w:rPr>
          <w:color w:val="000000"/>
        </w:rPr>
        <w:t xml:space="preserve"> </w:t>
      </w:r>
      <w:proofErr w:type="spellStart"/>
      <w:r>
        <w:rPr>
          <w:color w:val="000000"/>
        </w:rPr>
        <w:t>Teacher.T</w:t>
      </w:r>
      <w:proofErr w:type="spellEnd"/>
      <w:r>
        <w:rPr>
          <w:color w:val="000000"/>
        </w:rPr>
        <w:t>#</w:t>
      </w:r>
      <w:r>
        <w:rPr>
          <w:color w:val="808080"/>
        </w:rPr>
        <w:t>=</w:t>
      </w:r>
      <w:proofErr w:type="spellStart"/>
      <w:r>
        <w:rPr>
          <w:color w:val="000000"/>
        </w:rPr>
        <w:t>Course.T</w:t>
      </w:r>
      <w:proofErr w:type="spellEnd"/>
      <w:r>
        <w:rPr>
          <w:color w:val="000000"/>
        </w:rPr>
        <w:t xml:space="preserve"># </w:t>
      </w:r>
      <w:r>
        <w:rPr>
          <w:color w:val="808080"/>
        </w:rPr>
        <w:t>and</w:t>
      </w:r>
      <w:r>
        <w:rPr>
          <w:color w:val="000000"/>
        </w:rPr>
        <w:t xml:space="preserve"> </w:t>
      </w:r>
      <w:proofErr w:type="spellStart"/>
      <w:r>
        <w:rPr>
          <w:color w:val="000000"/>
        </w:rPr>
        <w:t>Teacher.Tname</w:t>
      </w:r>
      <w:proofErr w:type="spellEnd"/>
      <w:r>
        <w:rPr>
          <w:color w:val="808080"/>
        </w:rPr>
        <w:t>=</w:t>
      </w:r>
      <w:r>
        <w:rPr>
          <w:color w:val="FF0000"/>
        </w:rPr>
        <w:t>'</w:t>
      </w:r>
      <w:r>
        <w:rPr>
          <w:color w:val="FF0000"/>
        </w:rPr>
        <w:t>叶平</w:t>
      </w:r>
      <w:r>
        <w:rPr>
          <w:color w:val="FF0000"/>
        </w:rPr>
        <w:t>'</w:t>
      </w:r>
      <w:r>
        <w:rPr>
          <w:color w:val="000000"/>
        </w:rPr>
        <w:t xml:space="preserve"> </w:t>
      </w:r>
      <w:r>
        <w:rPr>
          <w:color w:val="0000FF"/>
        </w:rPr>
        <w:t>group</w:t>
      </w:r>
      <w:r>
        <w:rPr>
          <w:color w:val="000000"/>
        </w:rPr>
        <w:t xml:space="preserve"> </w:t>
      </w:r>
      <w:r>
        <w:rPr>
          <w:color w:val="0000FF"/>
        </w:rPr>
        <w:t>by</w:t>
      </w:r>
      <w:r>
        <w:rPr>
          <w:color w:val="000000"/>
        </w:rPr>
        <w:t xml:space="preserve"> S# </w:t>
      </w:r>
      <w:r>
        <w:rPr>
          <w:color w:val="0000FF"/>
        </w:rPr>
        <w:t>having</w:t>
      </w:r>
      <w:r>
        <w:rPr>
          <w:color w:val="000000"/>
        </w:rPr>
        <w:t xml:space="preserve"> </w:t>
      </w:r>
      <w:r>
        <w:rPr>
          <w:color w:val="FF00FF"/>
        </w:rPr>
        <w:t>count</w:t>
      </w:r>
      <w:r>
        <w:rPr>
          <w:color w:val="000000"/>
        </w:rPr>
        <w:t>(SC.C#)</w:t>
      </w:r>
      <w:r>
        <w:rPr>
          <w:color w:val="808080"/>
        </w:rPr>
        <w:t>=</w:t>
      </w:r>
      <w:r>
        <w:rPr>
          <w:color w:val="000000"/>
        </w:rPr>
        <w:t>(</w:t>
      </w:r>
      <w:r>
        <w:rPr>
          <w:color w:val="0000FF"/>
        </w:rPr>
        <w:t>select</w:t>
      </w:r>
      <w:r>
        <w:rPr>
          <w:color w:val="000000"/>
        </w:rPr>
        <w:t xml:space="preserve"> </w:t>
      </w:r>
      <w:r>
        <w:rPr>
          <w:color w:val="FF00FF"/>
        </w:rPr>
        <w:t>count</w:t>
      </w:r>
      <w:r>
        <w:rPr>
          <w:color w:val="000000"/>
        </w:rPr>
        <w:t xml:space="preserve">(C#) </w:t>
      </w:r>
      <w:r>
        <w:rPr>
          <w:color w:val="0000FF"/>
        </w:rPr>
        <w:t>from</w:t>
      </w:r>
    </w:p>
    <w:p w:rsidR="0089747B" w:rsidRDefault="0089747B" w:rsidP="0089747B">
      <w:pPr>
        <w:rPr>
          <w:color w:val="000000"/>
        </w:rPr>
      </w:pPr>
      <w:proofErr w:type="spellStart"/>
      <w:r>
        <w:rPr>
          <w:color w:val="000000"/>
        </w:rPr>
        <w:t>Course,Teacher</w:t>
      </w:r>
      <w:proofErr w:type="spellEnd"/>
      <w:r>
        <w:rPr>
          <w:color w:val="000000"/>
        </w:rPr>
        <w:t xml:space="preserve">  </w:t>
      </w:r>
      <w:r>
        <w:rPr>
          <w:color w:val="0000FF"/>
        </w:rPr>
        <w:t>where</w:t>
      </w:r>
      <w:r>
        <w:rPr>
          <w:color w:val="000000"/>
        </w:rPr>
        <w:t xml:space="preserve"> </w:t>
      </w:r>
      <w:proofErr w:type="spellStart"/>
      <w:r>
        <w:rPr>
          <w:color w:val="000000"/>
        </w:rPr>
        <w:t>Teacher.T</w:t>
      </w:r>
      <w:proofErr w:type="spellEnd"/>
      <w:r>
        <w:rPr>
          <w:color w:val="000000"/>
        </w:rPr>
        <w:t>#</w:t>
      </w:r>
      <w:r>
        <w:rPr>
          <w:color w:val="808080"/>
        </w:rPr>
        <w:t>=</w:t>
      </w:r>
      <w:proofErr w:type="spellStart"/>
      <w:r>
        <w:rPr>
          <w:color w:val="000000"/>
        </w:rPr>
        <w:t>Course.T</w:t>
      </w:r>
      <w:proofErr w:type="spellEnd"/>
      <w:r>
        <w:rPr>
          <w:color w:val="000000"/>
        </w:rPr>
        <w:t xml:space="preserve"># </w:t>
      </w:r>
      <w:r>
        <w:rPr>
          <w:color w:val="808080"/>
        </w:rPr>
        <w:t>and</w:t>
      </w:r>
      <w:r>
        <w:rPr>
          <w:color w:val="000000"/>
        </w:rPr>
        <w:t xml:space="preserve"> </w:t>
      </w:r>
      <w:proofErr w:type="spellStart"/>
      <w:r>
        <w:rPr>
          <w:color w:val="000000"/>
        </w:rPr>
        <w:t>Tname</w:t>
      </w:r>
      <w:proofErr w:type="spellEnd"/>
      <w:r>
        <w:rPr>
          <w:color w:val="808080"/>
        </w:rPr>
        <w:t>=</w:t>
      </w:r>
      <w:r>
        <w:rPr>
          <w:color w:val="FF0000"/>
        </w:rPr>
        <w:t>'</w:t>
      </w:r>
      <w:r>
        <w:rPr>
          <w:color w:val="FF0000"/>
        </w:rPr>
        <w:t>叶平</w:t>
      </w:r>
      <w:r>
        <w:rPr>
          <w:color w:val="FF0000"/>
        </w:rPr>
        <w:t>'</w:t>
      </w:r>
      <w:r>
        <w:rPr>
          <w:color w:val="000000"/>
        </w:rPr>
        <w:t xml:space="preserve">)); </w:t>
      </w:r>
      <w:r>
        <w:rPr>
          <w:color w:val="000000"/>
        </w:rPr>
        <w:br/>
      </w:r>
      <w:r>
        <w:rPr>
          <w:b/>
          <w:bCs/>
          <w:color w:val="800000"/>
        </w:rPr>
        <w:t>8</w:t>
      </w:r>
      <w:r>
        <w:rPr>
          <w:color w:val="000000"/>
        </w:rPr>
        <w:t>、查询课程编号</w:t>
      </w:r>
      <w:r>
        <w:rPr>
          <w:color w:val="000000"/>
        </w:rPr>
        <w:t>“</w:t>
      </w:r>
      <w:r>
        <w:rPr>
          <w:b/>
          <w:bCs/>
          <w:color w:val="800000"/>
        </w:rPr>
        <w:t>002</w:t>
      </w:r>
      <w:r>
        <w:rPr>
          <w:color w:val="000000"/>
        </w:rPr>
        <w:t>”</w:t>
      </w:r>
      <w:r>
        <w:rPr>
          <w:color w:val="000000"/>
        </w:rPr>
        <w:t>的成绩比课程编号</w:t>
      </w:r>
      <w:r>
        <w:rPr>
          <w:color w:val="000000"/>
        </w:rPr>
        <w:t>“</w:t>
      </w:r>
      <w:r>
        <w:rPr>
          <w:b/>
          <w:bCs/>
          <w:color w:val="800000"/>
        </w:rPr>
        <w:t>001</w:t>
      </w:r>
      <w:r>
        <w:rPr>
          <w:color w:val="000000"/>
        </w:rPr>
        <w:t>”</w:t>
      </w:r>
      <w:r>
        <w:rPr>
          <w:color w:val="000000"/>
        </w:rPr>
        <w:t>课程低的所有同学的学号、姓名；</w:t>
      </w:r>
      <w:r>
        <w:rPr>
          <w:color w:val="000000"/>
        </w:rPr>
        <w:t xml:space="preserve"> </w:t>
      </w:r>
      <w:r>
        <w:rPr>
          <w:color w:val="000000"/>
        </w:rPr>
        <w:br/>
        <w:t xml:space="preserve">  </w:t>
      </w:r>
      <w:r>
        <w:rPr>
          <w:color w:val="0000FF"/>
        </w:rPr>
        <w:t>Select</w:t>
      </w:r>
      <w:r>
        <w:rPr>
          <w:color w:val="000000"/>
        </w:rPr>
        <w:t xml:space="preserve"> S#,</w:t>
      </w:r>
      <w:proofErr w:type="spellStart"/>
      <w:r>
        <w:rPr>
          <w:color w:val="000000"/>
        </w:rPr>
        <w:t>Sname</w:t>
      </w:r>
      <w:proofErr w:type="spellEnd"/>
      <w:r>
        <w:rPr>
          <w:color w:val="000000"/>
        </w:rPr>
        <w:t xml:space="preserve"> </w:t>
      </w:r>
      <w:r>
        <w:rPr>
          <w:color w:val="0000FF"/>
        </w:rPr>
        <w:t>from</w:t>
      </w:r>
      <w:r>
        <w:rPr>
          <w:color w:val="000000"/>
        </w:rPr>
        <w:t xml:space="preserve"> (</w:t>
      </w:r>
      <w:r>
        <w:rPr>
          <w:color w:val="0000FF"/>
        </w:rPr>
        <w:t>select</w:t>
      </w:r>
      <w:r>
        <w:rPr>
          <w:color w:val="000000"/>
        </w:rPr>
        <w:t xml:space="preserve"> Student.S#,</w:t>
      </w:r>
      <w:proofErr w:type="spellStart"/>
      <w:r>
        <w:rPr>
          <w:color w:val="000000"/>
        </w:rPr>
        <w:t>Student.Sname,score</w:t>
      </w:r>
      <w:proofErr w:type="spellEnd"/>
      <w:r>
        <w:rPr>
          <w:color w:val="000000"/>
        </w:rPr>
        <w:t xml:space="preserve"> ,(</w:t>
      </w:r>
      <w:r>
        <w:rPr>
          <w:color w:val="0000FF"/>
        </w:rPr>
        <w:t>select</w:t>
      </w:r>
      <w:r>
        <w:rPr>
          <w:color w:val="000000"/>
        </w:rPr>
        <w:t xml:space="preserve"> score </w:t>
      </w:r>
      <w:r>
        <w:rPr>
          <w:color w:val="0000FF"/>
        </w:rPr>
        <w:t>from</w:t>
      </w:r>
      <w:r>
        <w:rPr>
          <w:color w:val="000000"/>
        </w:rPr>
        <w:t xml:space="preserve"> SC SC_2 </w:t>
      </w:r>
      <w:r>
        <w:rPr>
          <w:color w:val="0000FF"/>
        </w:rPr>
        <w:t>where</w:t>
      </w:r>
      <w:r>
        <w:rPr>
          <w:color w:val="000000"/>
        </w:rPr>
        <w:t xml:space="preserve"> SC_2.S#</w:t>
      </w:r>
      <w:r>
        <w:rPr>
          <w:color w:val="808080"/>
        </w:rPr>
        <w:t>=</w:t>
      </w:r>
      <w:proofErr w:type="spellStart"/>
      <w:r>
        <w:rPr>
          <w:color w:val="000000"/>
        </w:rPr>
        <w:t>Student.S</w:t>
      </w:r>
      <w:proofErr w:type="spellEnd"/>
      <w:r>
        <w:rPr>
          <w:color w:val="000000"/>
        </w:rPr>
        <w:t xml:space="preserve"># </w:t>
      </w:r>
      <w:r>
        <w:rPr>
          <w:color w:val="808080"/>
        </w:rPr>
        <w:t>and</w:t>
      </w:r>
      <w:r>
        <w:rPr>
          <w:color w:val="000000"/>
        </w:rPr>
        <w:t xml:space="preserve"> SC_2.C#</w:t>
      </w:r>
      <w:r>
        <w:rPr>
          <w:color w:val="808080"/>
        </w:rPr>
        <w:t>=</w:t>
      </w:r>
      <w:r>
        <w:rPr>
          <w:color w:val="FF0000"/>
        </w:rPr>
        <w:t>'002'</w:t>
      </w:r>
      <w:r>
        <w:rPr>
          <w:color w:val="000000"/>
        </w:rPr>
        <w:t xml:space="preserve">) score2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C#</w:t>
      </w:r>
      <w:r>
        <w:rPr>
          <w:color w:val="808080"/>
        </w:rPr>
        <w:t>=</w:t>
      </w:r>
      <w:r>
        <w:rPr>
          <w:color w:val="FF0000"/>
        </w:rPr>
        <w:t>'001'</w:t>
      </w:r>
      <w:r>
        <w:rPr>
          <w:color w:val="000000"/>
        </w:rPr>
        <w:t xml:space="preserve">) S_2 </w:t>
      </w:r>
      <w:r>
        <w:rPr>
          <w:color w:val="0000FF"/>
        </w:rPr>
        <w:t>where</w:t>
      </w:r>
      <w:r>
        <w:rPr>
          <w:color w:val="000000"/>
        </w:rPr>
        <w:t xml:space="preserve"> score2 </w:t>
      </w:r>
      <w:r>
        <w:rPr>
          <w:color w:val="808080"/>
        </w:rPr>
        <w:t>&lt;</w:t>
      </w:r>
      <w:r>
        <w:rPr>
          <w:color w:val="000000"/>
        </w:rPr>
        <w:t xml:space="preserve">score; </w:t>
      </w:r>
      <w:r>
        <w:rPr>
          <w:color w:val="000000"/>
        </w:rPr>
        <w:br/>
      </w:r>
      <w:r>
        <w:rPr>
          <w:b/>
          <w:bCs/>
          <w:color w:val="800000"/>
        </w:rPr>
        <w:t>9</w:t>
      </w:r>
      <w:r>
        <w:rPr>
          <w:color w:val="000000"/>
        </w:rPr>
        <w:t>、查询所有课程成绩小于</w:t>
      </w:r>
      <w:r>
        <w:rPr>
          <w:color w:val="000000"/>
        </w:rPr>
        <w:t>60</w:t>
      </w:r>
      <w:r>
        <w:rPr>
          <w:color w:val="000000"/>
        </w:rPr>
        <w:t>分的同学的学号、姓名；</w:t>
      </w:r>
      <w:r>
        <w:rPr>
          <w:color w:val="000000"/>
        </w:rPr>
        <w:t xml:space="preserve"> </w:t>
      </w:r>
      <w:r>
        <w:rPr>
          <w:color w:val="000000"/>
        </w:rPr>
        <w:br/>
        <w:t xml:space="preserve">  </w:t>
      </w:r>
      <w:r>
        <w:rPr>
          <w:color w:val="0000FF"/>
        </w:rPr>
        <w:t>select</w:t>
      </w:r>
      <w:r>
        <w:rPr>
          <w:color w:val="000000"/>
        </w:rPr>
        <w:t xml:space="preserve"> S#,</w:t>
      </w:r>
      <w:proofErr w:type="spellStart"/>
      <w:r>
        <w:rPr>
          <w:color w:val="000000"/>
        </w:rPr>
        <w:t>Sname</w:t>
      </w:r>
      <w:proofErr w:type="spellEnd"/>
      <w:r>
        <w:rPr>
          <w:color w:val="000000"/>
        </w:rPr>
        <w:t xml:space="preserve"> </w:t>
      </w:r>
      <w:r>
        <w:rPr>
          <w:color w:val="000000"/>
        </w:rPr>
        <w:br/>
        <w:t xml:space="preserve">  </w:t>
      </w:r>
      <w:r>
        <w:rPr>
          <w:color w:val="0000FF"/>
        </w:rPr>
        <w:t>from</w:t>
      </w:r>
      <w:r>
        <w:rPr>
          <w:color w:val="000000"/>
        </w:rPr>
        <w:t xml:space="preserve"> Student </w:t>
      </w:r>
      <w:r>
        <w:rPr>
          <w:color w:val="000000"/>
        </w:rPr>
        <w:br/>
        <w:t xml:space="preserve">  </w:t>
      </w:r>
      <w:r>
        <w:rPr>
          <w:color w:val="0000FF"/>
        </w:rPr>
        <w:t>where</w:t>
      </w:r>
      <w:r>
        <w:rPr>
          <w:color w:val="000000"/>
        </w:rPr>
        <w:t xml:space="preserve"> S# </w:t>
      </w:r>
      <w:r>
        <w:rPr>
          <w:color w:val="808080"/>
        </w:rPr>
        <w:t>not</w:t>
      </w:r>
      <w:r>
        <w:rPr>
          <w:color w:val="000000"/>
        </w:rPr>
        <w:t xml:space="preserve"> </w:t>
      </w:r>
      <w:r>
        <w:rPr>
          <w:color w:val="808080"/>
        </w:rPr>
        <w:t>in</w:t>
      </w:r>
      <w:r>
        <w:rPr>
          <w:color w:val="000000"/>
        </w:rPr>
        <w:t xml:space="preserve"> (</w:t>
      </w:r>
      <w:r>
        <w:rPr>
          <w:color w:val="0000FF"/>
        </w:rPr>
        <w:t>select</w:t>
      </w:r>
      <w:r>
        <w:rPr>
          <w:color w:val="000000"/>
        </w:rPr>
        <w:t xml:space="preserve"> </w:t>
      </w:r>
      <w:proofErr w:type="spellStart"/>
      <w:r>
        <w:rPr>
          <w:color w:val="000000"/>
        </w:rPr>
        <w:t>Student.S</w:t>
      </w:r>
      <w:proofErr w:type="spellEnd"/>
      <w:r>
        <w:rPr>
          <w:color w:val="000000"/>
        </w:rP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FF"/>
        </w:rPr>
        <w:t>where</w:t>
      </w:r>
      <w:r>
        <w:rPr>
          <w:color w:val="000000"/>
        </w:rPr>
        <w:t xml:space="preserve"> S.S#</w:t>
      </w:r>
      <w:r>
        <w:rPr>
          <w:color w:val="808080"/>
        </w:rPr>
        <w:t>=</w:t>
      </w:r>
      <w:r>
        <w:rPr>
          <w:color w:val="000000"/>
        </w:rPr>
        <w:t xml:space="preserve">SC.S# </w:t>
      </w:r>
      <w:r>
        <w:rPr>
          <w:color w:val="808080"/>
        </w:rPr>
        <w:t>and</w:t>
      </w:r>
      <w:r>
        <w:rPr>
          <w:color w:val="000000"/>
        </w:rPr>
        <w:t xml:space="preserve"> score</w:t>
      </w:r>
      <w:r>
        <w:rPr>
          <w:color w:val="808080"/>
        </w:rPr>
        <w:t>&gt;</w:t>
      </w:r>
      <w:r>
        <w:rPr>
          <w:b/>
          <w:bCs/>
          <w:color w:val="800000"/>
        </w:rPr>
        <w:t>60</w:t>
      </w:r>
      <w:r>
        <w:rPr>
          <w:color w:val="000000"/>
        </w:rPr>
        <w:t xml:space="preserve">); </w:t>
      </w:r>
      <w:r>
        <w:rPr>
          <w:color w:val="000000"/>
        </w:rPr>
        <w:br/>
      </w:r>
      <w:r>
        <w:rPr>
          <w:b/>
          <w:bCs/>
          <w:color w:val="800000"/>
        </w:rPr>
        <w:t>10</w:t>
      </w:r>
      <w:r>
        <w:rPr>
          <w:color w:val="000000"/>
        </w:rPr>
        <w:t>、查询没有学全所有课的同学的学号、姓名；</w:t>
      </w:r>
      <w:r>
        <w:rPr>
          <w:color w:val="000000"/>
        </w:rPr>
        <w:t xml:space="preserve"> </w:t>
      </w:r>
      <w:r>
        <w:rPr>
          <w:color w:val="000000"/>
        </w:rPr>
        <w:br/>
        <w:t xml:space="preserve">    </w:t>
      </w:r>
      <w:r>
        <w:rPr>
          <w:color w:val="0000FF"/>
        </w:rPr>
        <w:t>select</w:t>
      </w:r>
      <w:r>
        <w:rPr>
          <w:color w:val="000000"/>
        </w:rPr>
        <w:t xml:space="preserve"> Student.S#,</w:t>
      </w:r>
      <w:proofErr w:type="spellStart"/>
      <w:r>
        <w:rPr>
          <w:color w:val="000000"/>
        </w:rPr>
        <w:t>Student.Sname</w:t>
      </w:r>
      <w:proofErr w:type="spellEnd"/>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0000FF"/>
        </w:rPr>
        <w:t>group</w:t>
      </w:r>
      <w:r>
        <w:rPr>
          <w:color w:val="000000"/>
        </w:rPr>
        <w:t xml:space="preserve"> </w:t>
      </w:r>
      <w:r>
        <w:rPr>
          <w:color w:val="0000FF"/>
        </w:rPr>
        <w:t>by</w:t>
      </w:r>
      <w:r>
        <w:rPr>
          <w:color w:val="000000"/>
        </w:rPr>
        <w:t>  Student.S#,</w:t>
      </w:r>
      <w:proofErr w:type="spellStart"/>
      <w:r>
        <w:rPr>
          <w:color w:val="000000"/>
        </w:rPr>
        <w:t>Student.Sname</w:t>
      </w:r>
      <w:proofErr w:type="spellEnd"/>
      <w:r>
        <w:rPr>
          <w:color w:val="000000"/>
        </w:rPr>
        <w:t xml:space="preserve"> </w:t>
      </w:r>
      <w:r>
        <w:rPr>
          <w:color w:val="0000FF"/>
        </w:rPr>
        <w:t>having</w:t>
      </w:r>
      <w:r>
        <w:rPr>
          <w:color w:val="000000"/>
        </w:rPr>
        <w:t xml:space="preserve"> </w:t>
      </w:r>
      <w:r>
        <w:rPr>
          <w:color w:val="FF00FF"/>
        </w:rPr>
        <w:t>count</w:t>
      </w:r>
      <w:r>
        <w:rPr>
          <w:color w:val="000000"/>
        </w:rPr>
        <w:t xml:space="preserve">(C#) </w:t>
      </w:r>
      <w:r>
        <w:rPr>
          <w:color w:val="808080"/>
        </w:rPr>
        <w:t>&lt;</w:t>
      </w:r>
      <w:r>
        <w:rPr>
          <w:color w:val="000000"/>
        </w:rPr>
        <w:t>(</w:t>
      </w:r>
      <w:r>
        <w:rPr>
          <w:color w:val="0000FF"/>
        </w:rPr>
        <w:t>select</w:t>
      </w:r>
      <w:r>
        <w:rPr>
          <w:color w:val="000000"/>
        </w:rPr>
        <w:t xml:space="preserve"> </w:t>
      </w:r>
      <w:r>
        <w:rPr>
          <w:color w:val="FF00FF"/>
        </w:rPr>
        <w:t>count</w:t>
      </w:r>
      <w:r>
        <w:rPr>
          <w:color w:val="000000"/>
        </w:rPr>
        <w:t xml:space="preserve">(C#) </w:t>
      </w:r>
      <w:r>
        <w:rPr>
          <w:color w:val="0000FF"/>
        </w:rPr>
        <w:t>from</w:t>
      </w:r>
      <w:r>
        <w:rPr>
          <w:color w:val="000000"/>
        </w:rPr>
        <w:t xml:space="preserve"> Course); </w:t>
      </w:r>
      <w:r>
        <w:rPr>
          <w:color w:val="000000"/>
        </w:rPr>
        <w:br/>
      </w:r>
      <w:r>
        <w:rPr>
          <w:b/>
          <w:bCs/>
          <w:color w:val="800000"/>
        </w:rPr>
        <w:t>11</w:t>
      </w:r>
      <w:r>
        <w:rPr>
          <w:color w:val="000000"/>
        </w:rPr>
        <w:t>、查询至少有一门课与学号为</w:t>
      </w:r>
      <w:r>
        <w:rPr>
          <w:color w:val="000000"/>
        </w:rPr>
        <w:t>“</w:t>
      </w:r>
      <w:r>
        <w:rPr>
          <w:b/>
          <w:bCs/>
          <w:color w:val="800000"/>
        </w:rPr>
        <w:t>1001</w:t>
      </w:r>
      <w:r>
        <w:rPr>
          <w:color w:val="000000"/>
        </w:rPr>
        <w:t>”</w:t>
      </w:r>
      <w:r>
        <w:rPr>
          <w:color w:val="000000"/>
        </w:rPr>
        <w:t>的同学所学相同的同学的学号和姓名；</w:t>
      </w:r>
    </w:p>
    <w:p w:rsidR="0004120C" w:rsidRPr="0004120C" w:rsidRDefault="0089747B" w:rsidP="0004120C">
      <w:pPr>
        <w:rPr>
          <w:color w:val="000000"/>
        </w:rPr>
      </w:pPr>
      <w:r>
        <w:rPr>
          <w:color w:val="0000FF"/>
        </w:rPr>
        <w:t>select</w:t>
      </w:r>
      <w:r>
        <w:rPr>
          <w:color w:val="000000"/>
        </w:rPr>
        <w:t xml:space="preserve"> S#,</w:t>
      </w:r>
      <w:proofErr w:type="spellStart"/>
      <w:r>
        <w:rPr>
          <w:color w:val="000000"/>
        </w:rPr>
        <w:t>Sname</w:t>
      </w:r>
      <w:proofErr w:type="spellEnd"/>
      <w:r>
        <w:rPr>
          <w:color w:val="000000"/>
        </w:rP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C# </w:t>
      </w:r>
      <w:r>
        <w:rPr>
          <w:color w:val="808080"/>
        </w:rPr>
        <w:t>in</w:t>
      </w:r>
      <w:r>
        <w:rPr>
          <w:color w:val="000000"/>
        </w:rPr>
        <w:t xml:space="preserve"> </w:t>
      </w:r>
      <w:r>
        <w:rPr>
          <w:color w:val="0000FF"/>
        </w:rPr>
        <w:t>select</w:t>
      </w:r>
      <w:r>
        <w:rPr>
          <w:color w:val="000000"/>
        </w:rPr>
        <w:t xml:space="preserve"> C# </w:t>
      </w:r>
      <w:r>
        <w:rPr>
          <w:color w:val="0000FF"/>
        </w:rPr>
        <w:t>from</w:t>
      </w:r>
      <w:r>
        <w:rPr>
          <w:color w:val="000000"/>
        </w:rPr>
        <w:t xml:space="preserve"> SC </w:t>
      </w:r>
      <w:r>
        <w:rPr>
          <w:color w:val="0000FF"/>
        </w:rPr>
        <w:t>where</w:t>
      </w:r>
      <w:r>
        <w:rPr>
          <w:color w:val="000000"/>
        </w:rPr>
        <w:t xml:space="preserve"> S#</w:t>
      </w:r>
      <w:r>
        <w:rPr>
          <w:color w:val="808080"/>
        </w:rPr>
        <w:t>=</w:t>
      </w:r>
      <w:r>
        <w:rPr>
          <w:color w:val="FF0000"/>
        </w:rPr>
        <w:t>'1001'</w:t>
      </w:r>
      <w:r>
        <w:rPr>
          <w:color w:val="000000"/>
        </w:rPr>
        <w:t xml:space="preserve">; </w:t>
      </w:r>
      <w:r>
        <w:rPr>
          <w:color w:val="000000"/>
        </w:rPr>
        <w:br/>
      </w:r>
      <w:r>
        <w:rPr>
          <w:b/>
          <w:bCs/>
          <w:color w:val="800000"/>
        </w:rPr>
        <w:t>12</w:t>
      </w:r>
      <w:r>
        <w:rPr>
          <w:color w:val="000000"/>
        </w:rPr>
        <w:t>、查询至少学过学号为</w:t>
      </w:r>
      <w:r>
        <w:rPr>
          <w:color w:val="000000"/>
        </w:rPr>
        <w:t>“</w:t>
      </w:r>
      <w:r>
        <w:rPr>
          <w:b/>
          <w:bCs/>
          <w:color w:val="800000"/>
        </w:rPr>
        <w:t>001</w:t>
      </w:r>
      <w:r>
        <w:rPr>
          <w:color w:val="000000"/>
        </w:rPr>
        <w:t>”</w:t>
      </w:r>
      <w:r>
        <w:rPr>
          <w:color w:val="000000"/>
        </w:rPr>
        <w:t>同学所有一门课的其他同学学号和姓名；</w:t>
      </w:r>
      <w:r>
        <w:rPr>
          <w:color w:val="000000"/>
        </w:rPr>
        <w:t xml:space="preserve"> </w:t>
      </w:r>
      <w:r>
        <w:rPr>
          <w:color w:val="000000"/>
        </w:rPr>
        <w:br/>
        <w:t xml:space="preserve">    </w:t>
      </w:r>
      <w:r>
        <w:rPr>
          <w:color w:val="0000FF"/>
        </w:rPr>
        <w:t>select</w:t>
      </w:r>
      <w:r>
        <w:rPr>
          <w:color w:val="000000"/>
        </w:rPr>
        <w:t xml:space="preserve"> </w:t>
      </w:r>
      <w:r>
        <w:rPr>
          <w:color w:val="0000FF"/>
        </w:rPr>
        <w:t>distinct</w:t>
      </w:r>
      <w:r>
        <w:rPr>
          <w:color w:val="000000"/>
        </w:rPr>
        <w:t xml:space="preserve"> SC.S#,</w:t>
      </w:r>
      <w:proofErr w:type="spellStart"/>
      <w:r>
        <w:rPr>
          <w:color w:val="000000"/>
        </w:rPr>
        <w:t>Sname</w:t>
      </w:r>
      <w:proofErr w:type="spellEnd"/>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C# </w:t>
      </w:r>
      <w:r>
        <w:rPr>
          <w:color w:val="808080"/>
        </w:rPr>
        <w:t>in</w:t>
      </w:r>
      <w:r>
        <w:rPr>
          <w:color w:val="000000"/>
        </w:rPr>
        <w:t xml:space="preserve"> (</w:t>
      </w:r>
      <w:r>
        <w:rPr>
          <w:color w:val="0000FF"/>
        </w:rPr>
        <w:t>select</w:t>
      </w:r>
      <w:r>
        <w:rPr>
          <w:color w:val="000000"/>
        </w:rPr>
        <w:t xml:space="preserve"> C# </w:t>
      </w:r>
      <w:r>
        <w:rPr>
          <w:color w:val="0000FF"/>
        </w:rPr>
        <w:t>from</w:t>
      </w:r>
      <w:r>
        <w:rPr>
          <w:color w:val="000000"/>
        </w:rPr>
        <w:t xml:space="preserve"> SC </w:t>
      </w:r>
      <w:r>
        <w:rPr>
          <w:color w:val="0000FF"/>
        </w:rPr>
        <w:t>where</w:t>
      </w:r>
      <w:r>
        <w:rPr>
          <w:color w:val="000000"/>
        </w:rPr>
        <w:t xml:space="preserve"> S#</w:t>
      </w:r>
      <w:r>
        <w:rPr>
          <w:color w:val="808080"/>
        </w:rPr>
        <w:t>=</w:t>
      </w:r>
      <w:r>
        <w:rPr>
          <w:color w:val="FF0000"/>
        </w:rPr>
        <w:t>'001'</w:t>
      </w:r>
      <w:r>
        <w:rPr>
          <w:color w:val="000000"/>
        </w:rPr>
        <w:t xml:space="preserve">); </w:t>
      </w:r>
      <w:r>
        <w:rPr>
          <w:color w:val="000000"/>
        </w:rPr>
        <w:br/>
      </w:r>
      <w:r>
        <w:rPr>
          <w:b/>
          <w:bCs/>
          <w:color w:val="800000"/>
        </w:rPr>
        <w:t>13</w:t>
      </w:r>
      <w:r>
        <w:rPr>
          <w:color w:val="000000"/>
        </w:rPr>
        <w:t>、把</w:t>
      </w:r>
      <w:r>
        <w:rPr>
          <w:color w:val="000000"/>
        </w:rPr>
        <w:t>“SC”</w:t>
      </w:r>
      <w:r>
        <w:rPr>
          <w:color w:val="000000"/>
        </w:rPr>
        <w:t>表中</w:t>
      </w:r>
      <w:r>
        <w:rPr>
          <w:color w:val="000000"/>
        </w:rPr>
        <w:t>“</w:t>
      </w:r>
      <w:r>
        <w:rPr>
          <w:color w:val="000000"/>
        </w:rPr>
        <w:t>叶平</w:t>
      </w:r>
      <w:r>
        <w:rPr>
          <w:color w:val="000000"/>
        </w:rPr>
        <w:t>”</w:t>
      </w:r>
      <w:r>
        <w:rPr>
          <w:color w:val="000000"/>
        </w:rPr>
        <w:t>老师教的课的成绩都更改为此课程的平均成绩；</w:t>
      </w:r>
      <w:r>
        <w:rPr>
          <w:color w:val="000000"/>
        </w:rPr>
        <w:t xml:space="preserve"> </w:t>
      </w:r>
      <w:r>
        <w:rPr>
          <w:color w:val="000000"/>
        </w:rPr>
        <w:br/>
        <w:t xml:space="preserve">    </w:t>
      </w:r>
      <w:r>
        <w:rPr>
          <w:color w:val="0000FF"/>
        </w:rPr>
        <w:t>update</w:t>
      </w:r>
      <w:r>
        <w:rPr>
          <w:color w:val="000000"/>
        </w:rPr>
        <w:t xml:space="preserve"> SC </w:t>
      </w:r>
      <w:r>
        <w:rPr>
          <w:color w:val="0000FF"/>
        </w:rPr>
        <w:t>set</w:t>
      </w:r>
      <w:r>
        <w:rPr>
          <w:color w:val="000000"/>
        </w:rPr>
        <w:t xml:space="preserve"> score</w:t>
      </w:r>
      <w:r>
        <w:rPr>
          <w:color w:val="808080"/>
        </w:rPr>
        <w:t>=</w:t>
      </w:r>
      <w:r>
        <w:rPr>
          <w:color w:val="000000"/>
        </w:rPr>
        <w:t>(</w:t>
      </w:r>
      <w:r>
        <w:rPr>
          <w:color w:val="0000FF"/>
        </w:rPr>
        <w:t>select</w:t>
      </w:r>
      <w:r>
        <w:rPr>
          <w:color w:val="000000"/>
        </w:rPr>
        <w:t xml:space="preserve"> </w:t>
      </w:r>
      <w:r>
        <w:rPr>
          <w:color w:val="FF00FF"/>
        </w:rPr>
        <w:t>avg</w:t>
      </w:r>
      <w:r>
        <w:rPr>
          <w:color w:val="000000"/>
        </w:rPr>
        <w:t xml:space="preserve">(SC_2.score) </w:t>
      </w:r>
      <w:r>
        <w:rPr>
          <w:color w:val="000000"/>
        </w:rPr>
        <w:br/>
        <w:t xml:space="preserve">    </w:t>
      </w:r>
      <w:r>
        <w:rPr>
          <w:color w:val="0000FF"/>
        </w:rPr>
        <w:t>from</w:t>
      </w:r>
      <w:r>
        <w:rPr>
          <w:color w:val="000000"/>
        </w:rPr>
        <w:t xml:space="preserve"> SC SC_2 </w:t>
      </w:r>
      <w:r>
        <w:rPr>
          <w:color w:val="000000"/>
        </w:rPr>
        <w:br/>
        <w:t xml:space="preserve">    </w:t>
      </w:r>
      <w:r>
        <w:rPr>
          <w:color w:val="0000FF"/>
        </w:rPr>
        <w:t>where</w:t>
      </w:r>
      <w:r>
        <w:rPr>
          <w:color w:val="000000"/>
        </w:rPr>
        <w:t xml:space="preserve"> SC_2.C#</w:t>
      </w:r>
      <w:r>
        <w:rPr>
          <w:color w:val="808080"/>
        </w:rPr>
        <w:t>=</w:t>
      </w:r>
      <w:r>
        <w:rPr>
          <w:color w:val="000000"/>
        </w:rPr>
        <w:t xml:space="preserve">SC.C# ) </w:t>
      </w:r>
      <w:r>
        <w:rPr>
          <w:color w:val="0000FF"/>
        </w:rPr>
        <w:t>from</w:t>
      </w:r>
      <w:r>
        <w:rPr>
          <w:color w:val="000000"/>
        </w:rPr>
        <w:t xml:space="preserve"> </w:t>
      </w:r>
      <w:proofErr w:type="spellStart"/>
      <w:r>
        <w:rPr>
          <w:color w:val="000000"/>
        </w:rPr>
        <w:t>Course,Teacher</w:t>
      </w:r>
      <w:proofErr w:type="spellEnd"/>
      <w:r>
        <w:rPr>
          <w:color w:val="000000"/>
        </w:rPr>
        <w:t xml:space="preserve"> </w:t>
      </w:r>
      <w:r>
        <w:rPr>
          <w:color w:val="0000FF"/>
        </w:rPr>
        <w:t>where</w:t>
      </w:r>
      <w:r>
        <w:rPr>
          <w:color w:val="000000"/>
        </w:rPr>
        <w:t xml:space="preserve"> </w:t>
      </w:r>
      <w:proofErr w:type="spellStart"/>
      <w:r>
        <w:rPr>
          <w:color w:val="000000"/>
        </w:rPr>
        <w:t>Course.C</w:t>
      </w:r>
      <w:proofErr w:type="spellEnd"/>
      <w:r>
        <w:rPr>
          <w:color w:val="000000"/>
        </w:rPr>
        <w:t>#</w:t>
      </w:r>
      <w:r>
        <w:rPr>
          <w:color w:val="808080"/>
        </w:rPr>
        <w:t>=</w:t>
      </w:r>
      <w:r>
        <w:rPr>
          <w:color w:val="000000"/>
        </w:rPr>
        <w:t xml:space="preserve">SC.C# </w:t>
      </w:r>
      <w:r>
        <w:rPr>
          <w:color w:val="808080"/>
        </w:rPr>
        <w:t>and</w:t>
      </w:r>
      <w:r>
        <w:rPr>
          <w:color w:val="000000"/>
        </w:rPr>
        <w:t xml:space="preserve"> </w:t>
      </w:r>
      <w:proofErr w:type="spellStart"/>
      <w:r>
        <w:rPr>
          <w:color w:val="000000"/>
        </w:rPr>
        <w:t>Course.T</w:t>
      </w:r>
      <w:proofErr w:type="spellEnd"/>
      <w:r>
        <w:rPr>
          <w:color w:val="000000"/>
        </w:rPr>
        <w:t>#</w:t>
      </w:r>
      <w:r>
        <w:rPr>
          <w:color w:val="808080"/>
        </w:rPr>
        <w:t>=</w:t>
      </w:r>
      <w:proofErr w:type="spellStart"/>
      <w:r>
        <w:rPr>
          <w:color w:val="000000"/>
        </w:rPr>
        <w:t>Teacher.T</w:t>
      </w:r>
      <w:proofErr w:type="spellEnd"/>
      <w:r>
        <w:rPr>
          <w:color w:val="000000"/>
        </w:rPr>
        <w:t xml:space="preserve"># </w:t>
      </w:r>
      <w:r>
        <w:rPr>
          <w:color w:val="808080"/>
        </w:rPr>
        <w:t>and</w:t>
      </w:r>
      <w:r>
        <w:rPr>
          <w:color w:val="000000"/>
        </w:rPr>
        <w:t xml:space="preserve"> </w:t>
      </w:r>
      <w:proofErr w:type="spellStart"/>
      <w:r>
        <w:rPr>
          <w:color w:val="000000"/>
        </w:rPr>
        <w:t>Teacher.Tname</w:t>
      </w:r>
      <w:proofErr w:type="spellEnd"/>
      <w:r>
        <w:rPr>
          <w:color w:val="808080"/>
        </w:rPr>
        <w:t>=</w:t>
      </w:r>
      <w:r>
        <w:rPr>
          <w:color w:val="FF0000"/>
        </w:rPr>
        <w:t>'</w:t>
      </w:r>
      <w:r>
        <w:rPr>
          <w:color w:val="FF0000"/>
        </w:rPr>
        <w:t>叶平</w:t>
      </w:r>
      <w:r>
        <w:rPr>
          <w:color w:val="FF0000"/>
        </w:rPr>
        <w:t>'</w:t>
      </w:r>
      <w:r>
        <w:rPr>
          <w:color w:val="000000"/>
        </w:rPr>
        <w:t xml:space="preserve">); </w:t>
      </w:r>
      <w:r>
        <w:rPr>
          <w:color w:val="000000"/>
        </w:rPr>
        <w:br/>
      </w:r>
      <w:r>
        <w:rPr>
          <w:b/>
          <w:bCs/>
          <w:color w:val="800000"/>
        </w:rPr>
        <w:t>14</w:t>
      </w:r>
      <w:r>
        <w:rPr>
          <w:color w:val="000000"/>
        </w:rPr>
        <w:t>、查询和</w:t>
      </w:r>
      <w:r>
        <w:rPr>
          <w:color w:val="000000"/>
        </w:rPr>
        <w:t>“</w:t>
      </w:r>
      <w:r>
        <w:rPr>
          <w:b/>
          <w:bCs/>
          <w:color w:val="800000"/>
        </w:rPr>
        <w:t>1002</w:t>
      </w:r>
      <w:r>
        <w:rPr>
          <w:color w:val="000000"/>
        </w:rPr>
        <w:t>”</w:t>
      </w:r>
      <w:r>
        <w:rPr>
          <w:color w:val="000000"/>
        </w:rPr>
        <w:t>号的同学学习的课程完全相同的其他同学学号和姓名；</w:t>
      </w:r>
      <w:r>
        <w:rPr>
          <w:color w:val="000000"/>
        </w:rPr>
        <w:t xml:space="preserve"> </w:t>
      </w:r>
      <w:r>
        <w:rPr>
          <w:color w:val="000000"/>
        </w:rPr>
        <w:br/>
        <w:t>   </w:t>
      </w:r>
      <w:r w:rsidR="0004120C" w:rsidRPr="0004120C">
        <w:rPr>
          <w:color w:val="000000"/>
        </w:rPr>
        <w:t xml:space="preserve">select </w:t>
      </w:r>
      <w:proofErr w:type="spellStart"/>
      <w:r w:rsidR="0004120C" w:rsidRPr="0004120C">
        <w:rPr>
          <w:color w:val="000000"/>
        </w:rPr>
        <w:t>student.s</w:t>
      </w:r>
      <w:proofErr w:type="spellEnd"/>
      <w:r w:rsidR="0004120C" w:rsidRPr="0004120C">
        <w:rPr>
          <w:color w:val="000000"/>
        </w:rPr>
        <w:t xml:space="preserve">#, </w:t>
      </w:r>
      <w:proofErr w:type="spellStart"/>
      <w:r w:rsidR="0004120C" w:rsidRPr="0004120C">
        <w:rPr>
          <w:color w:val="000000"/>
        </w:rPr>
        <w:t>student.sname</w:t>
      </w:r>
      <w:proofErr w:type="spellEnd"/>
    </w:p>
    <w:p w:rsidR="0004120C" w:rsidRPr="0004120C" w:rsidRDefault="0004120C" w:rsidP="0004120C">
      <w:pPr>
        <w:rPr>
          <w:color w:val="000000"/>
        </w:rPr>
      </w:pPr>
      <w:r w:rsidRPr="0004120C">
        <w:rPr>
          <w:color w:val="000000"/>
        </w:rPr>
        <w:t xml:space="preserve">from </w:t>
      </w:r>
      <w:proofErr w:type="spellStart"/>
      <w:r w:rsidRPr="0004120C">
        <w:rPr>
          <w:color w:val="000000"/>
        </w:rPr>
        <w:t>sc,student</w:t>
      </w:r>
      <w:proofErr w:type="spellEnd"/>
      <w:r w:rsidRPr="0004120C">
        <w:rPr>
          <w:color w:val="000000"/>
        </w:rPr>
        <w:t xml:space="preserve"> </w:t>
      </w:r>
    </w:p>
    <w:p w:rsidR="0004120C" w:rsidRPr="0004120C" w:rsidRDefault="0004120C" w:rsidP="0004120C">
      <w:pPr>
        <w:rPr>
          <w:color w:val="000000"/>
        </w:rPr>
      </w:pPr>
      <w:r w:rsidRPr="0004120C">
        <w:rPr>
          <w:color w:val="000000"/>
        </w:rPr>
        <w:t xml:space="preserve">where </w:t>
      </w:r>
      <w:proofErr w:type="spellStart"/>
      <w:r w:rsidRPr="0004120C">
        <w:rPr>
          <w:color w:val="000000"/>
        </w:rPr>
        <w:t>sc.c</w:t>
      </w:r>
      <w:proofErr w:type="spellEnd"/>
      <w:r w:rsidRPr="0004120C">
        <w:rPr>
          <w:color w:val="000000"/>
        </w:rPr>
        <w:t xml:space="preserve"># in (select </w:t>
      </w:r>
      <w:proofErr w:type="spellStart"/>
      <w:r w:rsidRPr="0004120C">
        <w:rPr>
          <w:color w:val="000000"/>
        </w:rPr>
        <w:t>sc.c</w:t>
      </w:r>
      <w:proofErr w:type="spellEnd"/>
      <w:r w:rsidRPr="0004120C">
        <w:rPr>
          <w:color w:val="000000"/>
        </w:rPr>
        <w:t xml:space="preserve"># from </w:t>
      </w:r>
      <w:proofErr w:type="spellStart"/>
      <w:r w:rsidRPr="0004120C">
        <w:rPr>
          <w:color w:val="000000"/>
        </w:rPr>
        <w:t>sc</w:t>
      </w:r>
      <w:proofErr w:type="spellEnd"/>
      <w:r w:rsidRPr="0004120C">
        <w:rPr>
          <w:color w:val="000000"/>
        </w:rPr>
        <w:t xml:space="preserve"> where </w:t>
      </w:r>
      <w:proofErr w:type="spellStart"/>
      <w:r w:rsidRPr="0004120C">
        <w:rPr>
          <w:color w:val="000000"/>
        </w:rPr>
        <w:t>sc.s</w:t>
      </w:r>
      <w:proofErr w:type="spellEnd"/>
      <w:r w:rsidRPr="0004120C">
        <w:rPr>
          <w:color w:val="000000"/>
        </w:rPr>
        <w:t>#='</w:t>
      </w:r>
      <w:r w:rsidR="00691860">
        <w:rPr>
          <w:rFonts w:hint="eastAsia"/>
          <w:color w:val="000000"/>
        </w:rPr>
        <w:t>1</w:t>
      </w:r>
      <w:r w:rsidRPr="0004120C">
        <w:rPr>
          <w:color w:val="000000"/>
        </w:rPr>
        <w:t xml:space="preserve">002') and </w:t>
      </w:r>
      <w:proofErr w:type="spellStart"/>
      <w:r w:rsidRPr="0004120C">
        <w:rPr>
          <w:color w:val="000000"/>
        </w:rPr>
        <w:t>sc.s</w:t>
      </w:r>
      <w:proofErr w:type="spellEnd"/>
      <w:r w:rsidRPr="0004120C">
        <w:rPr>
          <w:color w:val="000000"/>
        </w:rPr>
        <w:t xml:space="preserve"># = </w:t>
      </w:r>
      <w:proofErr w:type="spellStart"/>
      <w:r w:rsidRPr="0004120C">
        <w:rPr>
          <w:color w:val="000000"/>
        </w:rPr>
        <w:t>student.s</w:t>
      </w:r>
      <w:proofErr w:type="spellEnd"/>
      <w:r w:rsidRPr="0004120C">
        <w:rPr>
          <w:color w:val="000000"/>
        </w:rPr>
        <w:t xml:space="preserve"># and </w:t>
      </w:r>
      <w:proofErr w:type="spellStart"/>
      <w:r w:rsidRPr="0004120C">
        <w:rPr>
          <w:color w:val="000000"/>
        </w:rPr>
        <w:t>sc.s</w:t>
      </w:r>
      <w:proofErr w:type="spellEnd"/>
      <w:r w:rsidRPr="0004120C">
        <w:rPr>
          <w:color w:val="000000"/>
        </w:rPr>
        <w:t># != '</w:t>
      </w:r>
      <w:r w:rsidR="00691860">
        <w:rPr>
          <w:rFonts w:hint="eastAsia"/>
          <w:color w:val="000000"/>
        </w:rPr>
        <w:t>1</w:t>
      </w:r>
      <w:r w:rsidRPr="0004120C">
        <w:rPr>
          <w:color w:val="000000"/>
        </w:rPr>
        <w:t>002'</w:t>
      </w:r>
    </w:p>
    <w:p w:rsidR="0004120C" w:rsidRPr="0004120C" w:rsidRDefault="0004120C" w:rsidP="0004120C">
      <w:pPr>
        <w:rPr>
          <w:color w:val="000000"/>
        </w:rPr>
      </w:pPr>
      <w:r w:rsidRPr="0004120C">
        <w:rPr>
          <w:color w:val="000000"/>
        </w:rPr>
        <w:t xml:space="preserve">group by </w:t>
      </w:r>
      <w:proofErr w:type="spellStart"/>
      <w:r w:rsidRPr="0004120C">
        <w:rPr>
          <w:color w:val="000000"/>
        </w:rPr>
        <w:t>student.s</w:t>
      </w:r>
      <w:proofErr w:type="spellEnd"/>
      <w:r w:rsidRPr="0004120C">
        <w:rPr>
          <w:color w:val="000000"/>
        </w:rPr>
        <w:t xml:space="preserve">#, </w:t>
      </w:r>
      <w:proofErr w:type="spellStart"/>
      <w:r w:rsidRPr="0004120C">
        <w:rPr>
          <w:color w:val="000000"/>
        </w:rPr>
        <w:t>student.sname</w:t>
      </w:r>
      <w:proofErr w:type="spellEnd"/>
    </w:p>
    <w:p w:rsidR="0004120C" w:rsidRDefault="0004120C" w:rsidP="0004120C">
      <w:pPr>
        <w:rPr>
          <w:color w:val="000000"/>
        </w:rPr>
      </w:pPr>
      <w:r w:rsidRPr="0004120C">
        <w:rPr>
          <w:color w:val="000000"/>
        </w:rPr>
        <w:t xml:space="preserve">having count(*)=(select count(*) from </w:t>
      </w:r>
      <w:proofErr w:type="spellStart"/>
      <w:r w:rsidRPr="0004120C">
        <w:rPr>
          <w:color w:val="000000"/>
        </w:rPr>
        <w:t>sc</w:t>
      </w:r>
      <w:proofErr w:type="spellEnd"/>
      <w:r w:rsidRPr="0004120C">
        <w:rPr>
          <w:color w:val="000000"/>
        </w:rPr>
        <w:t xml:space="preserve"> where </w:t>
      </w:r>
      <w:proofErr w:type="spellStart"/>
      <w:r w:rsidRPr="0004120C">
        <w:rPr>
          <w:color w:val="000000"/>
        </w:rPr>
        <w:t>sc.s</w:t>
      </w:r>
      <w:proofErr w:type="spellEnd"/>
      <w:r w:rsidRPr="0004120C">
        <w:rPr>
          <w:color w:val="000000"/>
        </w:rPr>
        <w:t>#='</w:t>
      </w:r>
      <w:r w:rsidR="00691860">
        <w:rPr>
          <w:rFonts w:hint="eastAsia"/>
          <w:color w:val="000000"/>
        </w:rPr>
        <w:t>1</w:t>
      </w:r>
      <w:r w:rsidRPr="0004120C">
        <w:rPr>
          <w:color w:val="000000"/>
        </w:rPr>
        <w:t>002');</w:t>
      </w:r>
    </w:p>
    <w:p w:rsidR="0089747B" w:rsidRDefault="0089747B" w:rsidP="0004120C">
      <w:pPr>
        <w:rPr>
          <w:color w:val="000000"/>
        </w:rPr>
      </w:pPr>
      <w:r>
        <w:rPr>
          <w:b/>
          <w:bCs/>
          <w:color w:val="800000"/>
        </w:rPr>
        <w:t>15</w:t>
      </w:r>
      <w:r>
        <w:rPr>
          <w:color w:val="000000"/>
        </w:rPr>
        <w:t>、删除学习</w:t>
      </w:r>
      <w:r>
        <w:rPr>
          <w:color w:val="000000"/>
        </w:rPr>
        <w:t>“</w:t>
      </w:r>
      <w:r>
        <w:rPr>
          <w:color w:val="000000"/>
        </w:rPr>
        <w:t>叶平</w:t>
      </w:r>
      <w:r>
        <w:rPr>
          <w:color w:val="000000"/>
        </w:rPr>
        <w:t>”</w:t>
      </w:r>
      <w:r>
        <w:rPr>
          <w:color w:val="000000"/>
        </w:rPr>
        <w:t>老师课的</w:t>
      </w:r>
      <w:r>
        <w:rPr>
          <w:color w:val="000000"/>
        </w:rPr>
        <w:t>SC</w:t>
      </w:r>
      <w:r>
        <w:rPr>
          <w:color w:val="000000"/>
        </w:rPr>
        <w:t>表记录；</w:t>
      </w:r>
      <w:r>
        <w:rPr>
          <w:color w:val="000000"/>
        </w:rPr>
        <w:t xml:space="preserve"> </w:t>
      </w:r>
      <w:r>
        <w:rPr>
          <w:color w:val="000000"/>
        </w:rPr>
        <w:br/>
        <w:t xml:space="preserve">    </w:t>
      </w:r>
      <w:proofErr w:type="spellStart"/>
      <w:r>
        <w:rPr>
          <w:color w:val="000000"/>
        </w:rPr>
        <w:t>Delect</w:t>
      </w:r>
      <w:proofErr w:type="spellEnd"/>
      <w:r>
        <w:rPr>
          <w:color w:val="000000"/>
        </w:rPr>
        <w:t xml:space="preserve"> SC </w:t>
      </w:r>
      <w:r>
        <w:rPr>
          <w:color w:val="000000"/>
        </w:rPr>
        <w:br/>
        <w:t xml:space="preserve">    </w:t>
      </w:r>
      <w:r>
        <w:rPr>
          <w:color w:val="0000FF"/>
        </w:rPr>
        <w:t>from</w:t>
      </w:r>
      <w:r>
        <w:rPr>
          <w:color w:val="000000"/>
        </w:rPr>
        <w:t xml:space="preserve"> course ,Teacher  </w:t>
      </w:r>
      <w:r>
        <w:rPr>
          <w:color w:val="000000"/>
        </w:rPr>
        <w:br/>
        <w:t xml:space="preserve">    </w:t>
      </w:r>
      <w:r>
        <w:rPr>
          <w:color w:val="0000FF"/>
        </w:rPr>
        <w:t>where</w:t>
      </w:r>
      <w:r>
        <w:rPr>
          <w:color w:val="000000"/>
        </w:rPr>
        <w:t xml:space="preserve"> </w:t>
      </w:r>
      <w:proofErr w:type="spellStart"/>
      <w:r>
        <w:rPr>
          <w:color w:val="000000"/>
        </w:rPr>
        <w:t>Course.C</w:t>
      </w:r>
      <w:proofErr w:type="spellEnd"/>
      <w:r>
        <w:rPr>
          <w:color w:val="000000"/>
        </w:rPr>
        <w:t>#</w:t>
      </w:r>
      <w:r>
        <w:rPr>
          <w:color w:val="808080"/>
        </w:rPr>
        <w:t>=</w:t>
      </w:r>
      <w:r>
        <w:rPr>
          <w:color w:val="000000"/>
        </w:rPr>
        <w:t xml:space="preserve">SC.C# </w:t>
      </w:r>
      <w:r>
        <w:rPr>
          <w:color w:val="808080"/>
        </w:rPr>
        <w:t>and</w:t>
      </w:r>
      <w:r>
        <w:rPr>
          <w:color w:val="000000"/>
        </w:rPr>
        <w:t xml:space="preserve"> </w:t>
      </w:r>
      <w:proofErr w:type="spellStart"/>
      <w:r>
        <w:rPr>
          <w:color w:val="000000"/>
        </w:rPr>
        <w:t>Course.T</w:t>
      </w:r>
      <w:proofErr w:type="spellEnd"/>
      <w:r>
        <w:rPr>
          <w:color w:val="000000"/>
        </w:rPr>
        <w:t>#</w:t>
      </w:r>
      <w:r>
        <w:rPr>
          <w:color w:val="808080"/>
        </w:rPr>
        <w:t>=</w:t>
      </w:r>
      <w:r>
        <w:rPr>
          <w:color w:val="000000"/>
        </w:rPr>
        <w:t xml:space="preserve"> </w:t>
      </w:r>
      <w:proofErr w:type="spellStart"/>
      <w:r>
        <w:rPr>
          <w:color w:val="000000"/>
        </w:rPr>
        <w:t>Teacher.T</w:t>
      </w:r>
      <w:proofErr w:type="spellEnd"/>
      <w:r>
        <w:rPr>
          <w:color w:val="000000"/>
        </w:rPr>
        <w:t xml:space="preserve"># </w:t>
      </w:r>
      <w:r>
        <w:rPr>
          <w:color w:val="808080"/>
        </w:rPr>
        <w:t>and</w:t>
      </w:r>
      <w:r>
        <w:rPr>
          <w:color w:val="000000"/>
        </w:rPr>
        <w:t xml:space="preserve"> </w:t>
      </w:r>
      <w:proofErr w:type="spellStart"/>
      <w:r>
        <w:rPr>
          <w:color w:val="000000"/>
        </w:rPr>
        <w:t>Tname</w:t>
      </w:r>
      <w:proofErr w:type="spellEnd"/>
      <w:r>
        <w:rPr>
          <w:color w:val="808080"/>
        </w:rPr>
        <w:t>=</w:t>
      </w:r>
      <w:r>
        <w:rPr>
          <w:color w:val="FF0000"/>
        </w:rPr>
        <w:t>'</w:t>
      </w:r>
      <w:r>
        <w:rPr>
          <w:color w:val="FF0000"/>
        </w:rPr>
        <w:t>叶平</w:t>
      </w:r>
      <w:r>
        <w:rPr>
          <w:color w:val="FF0000"/>
        </w:rPr>
        <w:t>'</w:t>
      </w:r>
      <w:r>
        <w:rPr>
          <w:color w:val="000000"/>
        </w:rPr>
        <w:t xml:space="preserve">; </w:t>
      </w:r>
      <w:r>
        <w:rPr>
          <w:color w:val="000000"/>
        </w:rPr>
        <w:br/>
      </w:r>
      <w:r>
        <w:rPr>
          <w:b/>
          <w:bCs/>
          <w:color w:val="800000"/>
        </w:rPr>
        <w:lastRenderedPageBreak/>
        <w:t>16</w:t>
      </w:r>
      <w:r>
        <w:rPr>
          <w:color w:val="000000"/>
        </w:rPr>
        <w:t>、向</w:t>
      </w:r>
      <w:r>
        <w:rPr>
          <w:color w:val="000000"/>
        </w:rPr>
        <w:t>SC</w:t>
      </w:r>
      <w:r>
        <w:rPr>
          <w:color w:val="000000"/>
        </w:rPr>
        <w:t>表中插入一些记录，这些记录要求符合以下条件：没有上过编号</w:t>
      </w:r>
      <w:r>
        <w:rPr>
          <w:color w:val="000000"/>
        </w:rPr>
        <w:t>“</w:t>
      </w:r>
      <w:r>
        <w:rPr>
          <w:b/>
          <w:bCs/>
          <w:color w:val="800000"/>
        </w:rPr>
        <w:t>003</w:t>
      </w:r>
      <w:r>
        <w:rPr>
          <w:color w:val="000000"/>
        </w:rPr>
        <w:t>”</w:t>
      </w:r>
      <w:r>
        <w:rPr>
          <w:color w:val="000000"/>
        </w:rPr>
        <w:t>课程的同学学号、</w:t>
      </w:r>
      <w:r>
        <w:rPr>
          <w:b/>
          <w:bCs/>
          <w:color w:val="800000"/>
        </w:rPr>
        <w:t>2</w:t>
      </w:r>
      <w:r>
        <w:rPr>
          <w:color w:val="000000"/>
        </w:rPr>
        <w:t>、</w:t>
      </w:r>
      <w:r>
        <w:rPr>
          <w:color w:val="000000"/>
        </w:rPr>
        <w:t xml:space="preserve"> </w:t>
      </w:r>
      <w:r>
        <w:rPr>
          <w:color w:val="000000"/>
        </w:rPr>
        <w:br/>
        <w:t xml:space="preserve">    </w:t>
      </w:r>
      <w:r>
        <w:rPr>
          <w:color w:val="000000"/>
        </w:rPr>
        <w:t>号课的平均成绩；</w:t>
      </w:r>
      <w:r>
        <w:rPr>
          <w:color w:val="000000"/>
        </w:rPr>
        <w:t xml:space="preserve"> </w:t>
      </w:r>
      <w:r>
        <w:rPr>
          <w:color w:val="000000"/>
        </w:rPr>
        <w:br/>
        <w:t xml:space="preserve">    </w:t>
      </w:r>
      <w:r>
        <w:rPr>
          <w:color w:val="0000FF"/>
        </w:rPr>
        <w:t>Insert</w:t>
      </w:r>
      <w:r>
        <w:rPr>
          <w:color w:val="000000"/>
        </w:rPr>
        <w:t xml:space="preserve"> SC </w:t>
      </w:r>
      <w:r>
        <w:rPr>
          <w:color w:val="0000FF"/>
        </w:rPr>
        <w:t>select</w:t>
      </w:r>
      <w:r>
        <w:rPr>
          <w:color w:val="000000"/>
        </w:rPr>
        <w:t xml:space="preserve"> S#,</w:t>
      </w:r>
      <w:r>
        <w:rPr>
          <w:color w:val="FF0000"/>
        </w:rPr>
        <w:t>'002'</w:t>
      </w:r>
      <w:r>
        <w:rPr>
          <w:color w:val="000000"/>
        </w:rPr>
        <w:t>,(</w:t>
      </w:r>
      <w:r>
        <w:rPr>
          <w:color w:val="0000FF"/>
        </w:rPr>
        <w:t>Select</w:t>
      </w:r>
      <w:r>
        <w:rPr>
          <w:color w:val="000000"/>
        </w:rPr>
        <w:t xml:space="preserve"> </w:t>
      </w:r>
      <w:r>
        <w:rPr>
          <w:color w:val="FF00FF"/>
        </w:rPr>
        <w:t>avg</w:t>
      </w:r>
      <w:r>
        <w:rPr>
          <w:color w:val="000000"/>
        </w:rPr>
        <w:t xml:space="preserve">(score) </w:t>
      </w:r>
      <w:r>
        <w:rPr>
          <w:color w:val="000000"/>
        </w:rPr>
        <w:br/>
        <w:t xml:space="preserve">    </w:t>
      </w:r>
      <w:r>
        <w:rPr>
          <w:color w:val="0000FF"/>
        </w:rPr>
        <w:t>from</w:t>
      </w:r>
      <w:r>
        <w:rPr>
          <w:color w:val="000000"/>
        </w:rPr>
        <w:t xml:space="preserve"> SC </w:t>
      </w:r>
      <w:r>
        <w:rPr>
          <w:color w:val="0000FF"/>
        </w:rPr>
        <w:t>where</w:t>
      </w:r>
      <w:r>
        <w:rPr>
          <w:color w:val="000000"/>
        </w:rPr>
        <w:t xml:space="preserve"> C#</w:t>
      </w:r>
      <w:r>
        <w:rPr>
          <w:color w:val="808080"/>
        </w:rPr>
        <w:t>=</w:t>
      </w:r>
      <w:r>
        <w:rPr>
          <w:color w:val="FF0000"/>
        </w:rPr>
        <w:t>'002'</w:t>
      </w:r>
      <w:r>
        <w:rPr>
          <w:color w:val="000000"/>
        </w:rPr>
        <w:t xml:space="preserve">) </w:t>
      </w:r>
      <w:r>
        <w:rPr>
          <w:color w:val="0000FF"/>
        </w:rPr>
        <w:t>from</w:t>
      </w:r>
      <w:r>
        <w:rPr>
          <w:color w:val="000000"/>
        </w:rPr>
        <w:t xml:space="preserve"> Student </w:t>
      </w:r>
      <w:r>
        <w:rPr>
          <w:color w:val="0000FF"/>
        </w:rPr>
        <w:t>where</w:t>
      </w:r>
      <w:r>
        <w:rPr>
          <w:color w:val="000000"/>
        </w:rPr>
        <w:t xml:space="preserve"> S# </w:t>
      </w:r>
      <w:r>
        <w:rPr>
          <w:color w:val="808080"/>
        </w:rPr>
        <w:t>not</w:t>
      </w:r>
      <w:r>
        <w:rPr>
          <w:color w:val="000000"/>
        </w:rPr>
        <w:t xml:space="preserve"> </w:t>
      </w:r>
      <w:r>
        <w:rPr>
          <w:color w:val="808080"/>
        </w:rPr>
        <w:t>in</w:t>
      </w:r>
      <w:r>
        <w:rPr>
          <w:color w:val="000000"/>
        </w:rPr>
        <w:t xml:space="preserve"> (</w:t>
      </w:r>
      <w:r>
        <w:rPr>
          <w:color w:val="0000FF"/>
        </w:rPr>
        <w:t>Select</w:t>
      </w:r>
      <w:r>
        <w:rPr>
          <w:color w:val="000000"/>
        </w:rPr>
        <w:t xml:space="preserve"> S# </w:t>
      </w:r>
      <w:r>
        <w:rPr>
          <w:color w:val="0000FF"/>
        </w:rPr>
        <w:t>from</w:t>
      </w:r>
      <w:r>
        <w:rPr>
          <w:color w:val="000000"/>
        </w:rPr>
        <w:t xml:space="preserve"> SC </w:t>
      </w:r>
      <w:r>
        <w:rPr>
          <w:color w:val="0000FF"/>
        </w:rPr>
        <w:t>where</w:t>
      </w:r>
      <w:r>
        <w:rPr>
          <w:color w:val="000000"/>
        </w:rPr>
        <w:t xml:space="preserve"> C#</w:t>
      </w:r>
      <w:r>
        <w:rPr>
          <w:color w:val="808080"/>
        </w:rPr>
        <w:t>=</w:t>
      </w:r>
      <w:r>
        <w:rPr>
          <w:color w:val="FF0000"/>
        </w:rPr>
        <w:t>'002'</w:t>
      </w:r>
      <w:r>
        <w:rPr>
          <w:color w:val="000000"/>
        </w:rPr>
        <w:t xml:space="preserve">); </w:t>
      </w:r>
      <w:r>
        <w:rPr>
          <w:color w:val="000000"/>
        </w:rPr>
        <w:br/>
      </w:r>
      <w:r>
        <w:rPr>
          <w:b/>
          <w:bCs/>
          <w:color w:val="800000"/>
        </w:rPr>
        <w:t>17</w:t>
      </w:r>
      <w:r>
        <w:rPr>
          <w:color w:val="000000"/>
        </w:rPr>
        <w:t>、按平均成绩从高到低显示所有学生的</w:t>
      </w:r>
      <w:r>
        <w:rPr>
          <w:color w:val="000000"/>
        </w:rPr>
        <w:t>“</w:t>
      </w:r>
      <w:r>
        <w:rPr>
          <w:color w:val="000000"/>
        </w:rPr>
        <w:t>数据库</w:t>
      </w:r>
      <w:r>
        <w:rPr>
          <w:color w:val="000000"/>
        </w:rPr>
        <w:t>”</w:t>
      </w:r>
      <w:r>
        <w:rPr>
          <w:color w:val="000000"/>
        </w:rPr>
        <w:t>、</w:t>
      </w:r>
      <w:r>
        <w:rPr>
          <w:color w:val="000000"/>
        </w:rPr>
        <w:t>“</w:t>
      </w:r>
      <w:r>
        <w:rPr>
          <w:color w:val="000000"/>
        </w:rPr>
        <w:t>企业管理</w:t>
      </w:r>
      <w:r>
        <w:rPr>
          <w:color w:val="000000"/>
        </w:rPr>
        <w:t>”</w:t>
      </w:r>
      <w:r>
        <w:rPr>
          <w:color w:val="000000"/>
        </w:rPr>
        <w:t>、</w:t>
      </w:r>
      <w:r>
        <w:rPr>
          <w:color w:val="000000"/>
        </w:rPr>
        <w:t>“</w:t>
      </w:r>
      <w:r>
        <w:rPr>
          <w:color w:val="000000"/>
        </w:rPr>
        <w:t>英语</w:t>
      </w:r>
      <w:r>
        <w:rPr>
          <w:color w:val="000000"/>
        </w:rPr>
        <w:t>”</w:t>
      </w:r>
      <w:r>
        <w:rPr>
          <w:color w:val="000000"/>
        </w:rPr>
        <w:t>三门的课程成绩，按如下形式显示：</w:t>
      </w:r>
      <w:r>
        <w:rPr>
          <w:color w:val="000000"/>
        </w:rPr>
        <w:t xml:space="preserve"> </w:t>
      </w:r>
      <w:r>
        <w:rPr>
          <w:color w:val="000000"/>
        </w:rPr>
        <w:t>学生</w:t>
      </w:r>
      <w:r>
        <w:rPr>
          <w:color w:val="000000"/>
        </w:rPr>
        <w:t>ID,,</w:t>
      </w:r>
      <w:r>
        <w:rPr>
          <w:color w:val="000000"/>
        </w:rPr>
        <w:t>数据库</w:t>
      </w:r>
      <w:r>
        <w:rPr>
          <w:color w:val="000000"/>
        </w:rPr>
        <w:t>,</w:t>
      </w:r>
      <w:r>
        <w:rPr>
          <w:color w:val="000000"/>
        </w:rPr>
        <w:t>企业管理</w:t>
      </w:r>
      <w:r>
        <w:rPr>
          <w:color w:val="000000"/>
        </w:rPr>
        <w:t>,</w:t>
      </w:r>
      <w:r>
        <w:rPr>
          <w:color w:val="000000"/>
        </w:rPr>
        <w:t>英语</w:t>
      </w:r>
      <w:r>
        <w:rPr>
          <w:color w:val="000000"/>
        </w:rPr>
        <w:t>,</w:t>
      </w:r>
      <w:r>
        <w:rPr>
          <w:color w:val="000000"/>
        </w:rPr>
        <w:t>有效课程数</w:t>
      </w:r>
      <w:r>
        <w:rPr>
          <w:color w:val="000000"/>
        </w:rPr>
        <w:t>,</w:t>
      </w:r>
      <w:r>
        <w:rPr>
          <w:color w:val="000000"/>
        </w:rPr>
        <w:t>有效平均分</w:t>
      </w:r>
      <w:r>
        <w:rPr>
          <w:color w:val="000000"/>
        </w:rPr>
        <w:t xml:space="preserve"> </w:t>
      </w:r>
      <w:r>
        <w:rPr>
          <w:color w:val="000000"/>
        </w:rPr>
        <w:br/>
        <w:t xml:space="preserve">    </w:t>
      </w:r>
      <w:r>
        <w:rPr>
          <w:color w:val="0000FF"/>
        </w:rPr>
        <w:t>SELECT</w:t>
      </w:r>
      <w:r>
        <w:rPr>
          <w:color w:val="000000"/>
        </w:rPr>
        <w:t xml:space="preserve"> S# </w:t>
      </w:r>
      <w:r>
        <w:rPr>
          <w:color w:val="0000FF"/>
        </w:rPr>
        <w:t>as</w:t>
      </w:r>
      <w:r>
        <w:rPr>
          <w:color w:val="000000"/>
        </w:rPr>
        <w:t xml:space="preserve"> </w:t>
      </w:r>
      <w:r>
        <w:rPr>
          <w:color w:val="000000"/>
        </w:rPr>
        <w:t>学生</w:t>
      </w:r>
      <w:r>
        <w:rPr>
          <w:color w:val="000000"/>
        </w:rPr>
        <w:t xml:space="preserve">ID </w:t>
      </w:r>
      <w:r>
        <w:rPr>
          <w:color w:val="000000"/>
        </w:rPr>
        <w:br/>
        <w:t>        ,(</w:t>
      </w:r>
      <w:r>
        <w:rPr>
          <w:color w:val="0000FF"/>
        </w:rPr>
        <w:t>SELECT</w:t>
      </w:r>
      <w:r>
        <w:rPr>
          <w:color w:val="000000"/>
        </w:rPr>
        <w:t xml:space="preserve"> score </w:t>
      </w:r>
      <w:r>
        <w:rPr>
          <w:color w:val="0000FF"/>
        </w:rPr>
        <w:t>FROM</w:t>
      </w:r>
      <w:r>
        <w:rPr>
          <w:color w:val="000000"/>
        </w:rPr>
        <w:t xml:space="preserve"> SC </w:t>
      </w:r>
      <w:r>
        <w:rPr>
          <w:color w:val="0000FF"/>
        </w:rPr>
        <w:t>WHERE</w:t>
      </w:r>
      <w:r>
        <w:rPr>
          <w:color w:val="000000"/>
        </w:rPr>
        <w:t xml:space="preserve"> SC.S#</w:t>
      </w:r>
      <w:r>
        <w:rPr>
          <w:color w:val="808080"/>
        </w:rPr>
        <w:t>=</w:t>
      </w:r>
      <w:proofErr w:type="spellStart"/>
      <w:r>
        <w:rPr>
          <w:color w:val="000000"/>
        </w:rPr>
        <w:t>t.S</w:t>
      </w:r>
      <w:proofErr w:type="spellEnd"/>
      <w:r>
        <w:rPr>
          <w:color w:val="000000"/>
        </w:rPr>
        <w:t xml:space="preserve"># </w:t>
      </w:r>
      <w:r>
        <w:rPr>
          <w:color w:val="808080"/>
        </w:rPr>
        <w:t>AND</w:t>
      </w:r>
      <w:r>
        <w:rPr>
          <w:color w:val="000000"/>
        </w:rPr>
        <w:t xml:space="preserve"> C#</w:t>
      </w:r>
      <w:r>
        <w:rPr>
          <w:color w:val="808080"/>
        </w:rPr>
        <w:t>=</w:t>
      </w:r>
      <w:r>
        <w:rPr>
          <w:color w:val="FF0000"/>
        </w:rPr>
        <w:t>'004'</w:t>
      </w:r>
      <w:r>
        <w:rPr>
          <w:color w:val="000000"/>
        </w:rPr>
        <w:t xml:space="preserve">) </w:t>
      </w:r>
      <w:r>
        <w:rPr>
          <w:color w:val="0000FF"/>
        </w:rPr>
        <w:t>AS</w:t>
      </w:r>
      <w:r>
        <w:rPr>
          <w:color w:val="000000"/>
        </w:rPr>
        <w:t xml:space="preserve"> </w:t>
      </w:r>
      <w:r>
        <w:rPr>
          <w:color w:val="000000"/>
        </w:rPr>
        <w:t>数据库</w:t>
      </w:r>
    </w:p>
    <w:p w:rsidR="0089747B" w:rsidRDefault="0089747B" w:rsidP="0089747B">
      <w:pPr>
        <w:rPr>
          <w:color w:val="000000"/>
        </w:rPr>
      </w:pPr>
      <w:r>
        <w:t>,(</w:t>
      </w:r>
      <w:r>
        <w:rPr>
          <w:color w:val="0000FF"/>
        </w:rPr>
        <w:t>SELECT</w:t>
      </w:r>
      <w:r>
        <w:rPr>
          <w:color w:val="000000"/>
        </w:rPr>
        <w:t xml:space="preserve"> score </w:t>
      </w:r>
      <w:r>
        <w:rPr>
          <w:color w:val="0000FF"/>
        </w:rPr>
        <w:t>FROM</w:t>
      </w:r>
      <w:r>
        <w:rPr>
          <w:color w:val="000000"/>
        </w:rPr>
        <w:t xml:space="preserve"> SC </w:t>
      </w:r>
      <w:r>
        <w:rPr>
          <w:color w:val="0000FF"/>
        </w:rPr>
        <w:t>WHERE</w:t>
      </w:r>
      <w:r>
        <w:rPr>
          <w:color w:val="000000"/>
        </w:rPr>
        <w:t xml:space="preserve"> SC.S#</w:t>
      </w:r>
      <w:r>
        <w:rPr>
          <w:color w:val="808080"/>
        </w:rPr>
        <w:t>=</w:t>
      </w:r>
      <w:proofErr w:type="spellStart"/>
      <w:r>
        <w:rPr>
          <w:color w:val="000000"/>
        </w:rPr>
        <w:t>t.S</w:t>
      </w:r>
      <w:proofErr w:type="spellEnd"/>
      <w:r>
        <w:rPr>
          <w:color w:val="000000"/>
        </w:rPr>
        <w:t xml:space="preserve"># </w:t>
      </w:r>
      <w:r>
        <w:rPr>
          <w:color w:val="808080"/>
        </w:rPr>
        <w:t>AND</w:t>
      </w:r>
      <w:r>
        <w:rPr>
          <w:color w:val="000000"/>
        </w:rPr>
        <w:t xml:space="preserve"> C#</w:t>
      </w:r>
      <w:r>
        <w:rPr>
          <w:color w:val="808080"/>
        </w:rPr>
        <w:t>=</w:t>
      </w:r>
      <w:r>
        <w:rPr>
          <w:color w:val="FF0000"/>
        </w:rPr>
        <w:t>'001'</w:t>
      </w:r>
      <w:r>
        <w:rPr>
          <w:color w:val="000000"/>
        </w:rPr>
        <w:t xml:space="preserve">) </w:t>
      </w:r>
      <w:r>
        <w:rPr>
          <w:color w:val="0000FF"/>
        </w:rPr>
        <w:t>AS</w:t>
      </w:r>
      <w:r>
        <w:rPr>
          <w:color w:val="000000"/>
        </w:rPr>
        <w:t xml:space="preserve"> </w:t>
      </w:r>
      <w:r>
        <w:rPr>
          <w:color w:val="000000"/>
        </w:rPr>
        <w:t>企业管理</w:t>
      </w:r>
      <w:r>
        <w:rPr>
          <w:color w:val="000000"/>
        </w:rPr>
        <w:t xml:space="preserve"> </w:t>
      </w:r>
      <w:r>
        <w:rPr>
          <w:color w:val="000000"/>
        </w:rPr>
        <w:br/>
        <w:t>        ,(</w:t>
      </w:r>
      <w:r>
        <w:rPr>
          <w:color w:val="0000FF"/>
        </w:rPr>
        <w:t>SELECT</w:t>
      </w:r>
      <w:r>
        <w:rPr>
          <w:color w:val="000000"/>
        </w:rPr>
        <w:t xml:space="preserve"> score </w:t>
      </w:r>
      <w:r>
        <w:rPr>
          <w:color w:val="0000FF"/>
        </w:rPr>
        <w:t>FROM</w:t>
      </w:r>
      <w:r>
        <w:rPr>
          <w:color w:val="000000"/>
        </w:rPr>
        <w:t xml:space="preserve"> SC </w:t>
      </w:r>
      <w:r>
        <w:rPr>
          <w:color w:val="0000FF"/>
        </w:rPr>
        <w:t>WHERE</w:t>
      </w:r>
      <w:r>
        <w:rPr>
          <w:color w:val="000000"/>
        </w:rPr>
        <w:t xml:space="preserve"> SC.S#</w:t>
      </w:r>
      <w:r>
        <w:rPr>
          <w:color w:val="808080"/>
        </w:rPr>
        <w:t>=</w:t>
      </w:r>
      <w:proofErr w:type="spellStart"/>
      <w:r>
        <w:rPr>
          <w:color w:val="000000"/>
        </w:rPr>
        <w:t>t.S</w:t>
      </w:r>
      <w:proofErr w:type="spellEnd"/>
      <w:r>
        <w:rPr>
          <w:color w:val="000000"/>
        </w:rPr>
        <w:t xml:space="preserve"># </w:t>
      </w:r>
      <w:r>
        <w:rPr>
          <w:color w:val="808080"/>
        </w:rPr>
        <w:t>AND</w:t>
      </w:r>
      <w:r>
        <w:rPr>
          <w:color w:val="000000"/>
        </w:rPr>
        <w:t xml:space="preserve"> C#</w:t>
      </w:r>
      <w:r>
        <w:rPr>
          <w:color w:val="808080"/>
        </w:rPr>
        <w:t>=</w:t>
      </w:r>
      <w:r>
        <w:rPr>
          <w:color w:val="FF0000"/>
        </w:rPr>
        <w:t>'006'</w:t>
      </w:r>
      <w:r>
        <w:rPr>
          <w:color w:val="000000"/>
        </w:rPr>
        <w:t xml:space="preserve">) </w:t>
      </w:r>
      <w:r>
        <w:rPr>
          <w:color w:val="0000FF"/>
        </w:rPr>
        <w:t>AS</w:t>
      </w:r>
      <w:r>
        <w:rPr>
          <w:color w:val="000000"/>
        </w:rPr>
        <w:t xml:space="preserve"> </w:t>
      </w:r>
      <w:r>
        <w:rPr>
          <w:color w:val="000000"/>
        </w:rPr>
        <w:t>英语</w:t>
      </w:r>
      <w:r>
        <w:rPr>
          <w:color w:val="000000"/>
        </w:rPr>
        <w:t xml:space="preserve"> </w:t>
      </w:r>
      <w:r>
        <w:rPr>
          <w:color w:val="000000"/>
        </w:rPr>
        <w:br/>
        <w:t>        ,</w:t>
      </w:r>
      <w:r>
        <w:rPr>
          <w:color w:val="FF00FF"/>
        </w:rPr>
        <w:t>COUNT</w:t>
      </w:r>
      <w:r>
        <w:rPr>
          <w:color w:val="000000"/>
        </w:rPr>
        <w:t>(</w:t>
      </w:r>
      <w:r>
        <w:rPr>
          <w:color w:val="808080"/>
        </w:rPr>
        <w:t>*</w:t>
      </w:r>
      <w:r>
        <w:rPr>
          <w:color w:val="000000"/>
        </w:rPr>
        <w:t xml:space="preserve">) </w:t>
      </w:r>
      <w:r>
        <w:rPr>
          <w:color w:val="0000FF"/>
        </w:rPr>
        <w:t>AS</w:t>
      </w:r>
      <w:r>
        <w:rPr>
          <w:color w:val="000000"/>
        </w:rPr>
        <w:t xml:space="preserve"> </w:t>
      </w:r>
      <w:r>
        <w:rPr>
          <w:color w:val="000000"/>
        </w:rPr>
        <w:t>有效课程数</w:t>
      </w:r>
      <w:r>
        <w:rPr>
          <w:color w:val="000000"/>
        </w:rPr>
        <w:t xml:space="preserve">, </w:t>
      </w:r>
      <w:r>
        <w:rPr>
          <w:color w:val="FF00FF"/>
        </w:rPr>
        <w:t>AVG</w:t>
      </w:r>
      <w:r>
        <w:rPr>
          <w:color w:val="000000"/>
        </w:rPr>
        <w:t>(</w:t>
      </w:r>
      <w:proofErr w:type="spellStart"/>
      <w:r>
        <w:rPr>
          <w:color w:val="000000"/>
        </w:rPr>
        <w:t>t.score</w:t>
      </w:r>
      <w:proofErr w:type="spellEnd"/>
      <w:r>
        <w:rPr>
          <w:color w:val="000000"/>
        </w:rPr>
        <w:t xml:space="preserve">) </w:t>
      </w:r>
      <w:r>
        <w:rPr>
          <w:color w:val="0000FF"/>
        </w:rPr>
        <w:t>AS</w:t>
      </w:r>
      <w:r>
        <w:rPr>
          <w:color w:val="000000"/>
        </w:rPr>
        <w:t xml:space="preserve"> </w:t>
      </w:r>
      <w:r>
        <w:rPr>
          <w:color w:val="000000"/>
        </w:rPr>
        <w:t>平均成绩</w:t>
      </w:r>
      <w:r>
        <w:rPr>
          <w:color w:val="000000"/>
        </w:rPr>
        <w:t xml:space="preserve"> </w:t>
      </w:r>
      <w:r>
        <w:rPr>
          <w:color w:val="000000"/>
        </w:rPr>
        <w:br/>
        <w:t xml:space="preserve">    </w:t>
      </w:r>
      <w:r>
        <w:rPr>
          <w:color w:val="0000FF"/>
        </w:rPr>
        <w:t>FROM</w:t>
      </w:r>
      <w:r>
        <w:rPr>
          <w:color w:val="000000"/>
        </w:rPr>
        <w:t xml:space="preserve"> SC </w:t>
      </w:r>
      <w:r>
        <w:rPr>
          <w:color w:val="0000FF"/>
        </w:rPr>
        <w:t>AS</w:t>
      </w:r>
      <w:r>
        <w:rPr>
          <w:color w:val="000000"/>
        </w:rPr>
        <w:t xml:space="preserve"> t </w:t>
      </w:r>
      <w:r>
        <w:rPr>
          <w:color w:val="000000"/>
        </w:rPr>
        <w:br/>
        <w:t xml:space="preserve">    </w:t>
      </w:r>
      <w:r>
        <w:rPr>
          <w:color w:val="0000FF"/>
        </w:rPr>
        <w:t>GROUP</w:t>
      </w:r>
      <w:r>
        <w:rPr>
          <w:color w:val="000000"/>
        </w:rPr>
        <w:t xml:space="preserve"> </w:t>
      </w:r>
      <w:r>
        <w:rPr>
          <w:color w:val="0000FF"/>
        </w:rPr>
        <w:t>BY</w:t>
      </w:r>
      <w:r>
        <w:rPr>
          <w:color w:val="000000"/>
        </w:rPr>
        <w:t xml:space="preserve"> S# </w:t>
      </w:r>
      <w:r>
        <w:rPr>
          <w:color w:val="000000"/>
        </w:rPr>
        <w:br/>
        <w:t xml:space="preserve">    </w:t>
      </w:r>
      <w:r>
        <w:rPr>
          <w:color w:val="0000FF"/>
        </w:rPr>
        <w:t>ORDER</w:t>
      </w:r>
      <w:r>
        <w:rPr>
          <w:color w:val="000000"/>
        </w:rPr>
        <w:t xml:space="preserve"> </w:t>
      </w:r>
      <w:r>
        <w:rPr>
          <w:color w:val="0000FF"/>
        </w:rPr>
        <w:t>BY</w:t>
      </w:r>
      <w:r>
        <w:rPr>
          <w:color w:val="000000"/>
        </w:rPr>
        <w:t xml:space="preserve"> </w:t>
      </w:r>
      <w:r>
        <w:rPr>
          <w:color w:val="FF00FF"/>
        </w:rPr>
        <w:t>avg</w:t>
      </w:r>
      <w:r>
        <w:rPr>
          <w:color w:val="000000"/>
        </w:rPr>
        <w:t>(</w:t>
      </w:r>
      <w:proofErr w:type="spellStart"/>
      <w:r>
        <w:rPr>
          <w:color w:val="000000"/>
        </w:rPr>
        <w:t>t.score</w:t>
      </w:r>
      <w:proofErr w:type="spellEnd"/>
      <w:r>
        <w:rPr>
          <w:color w:val="000000"/>
        </w:rPr>
        <w:t xml:space="preserve">)  </w:t>
      </w:r>
      <w:r>
        <w:rPr>
          <w:color w:val="000000"/>
        </w:rPr>
        <w:br/>
      </w:r>
      <w:r>
        <w:rPr>
          <w:b/>
          <w:bCs/>
          <w:color w:val="800000"/>
        </w:rPr>
        <w:t>18</w:t>
      </w:r>
      <w:r>
        <w:rPr>
          <w:color w:val="000000"/>
        </w:rPr>
        <w:t>、查询各科成绩最高和最低的分：以如下形式显示：课程</w:t>
      </w:r>
      <w:r>
        <w:rPr>
          <w:color w:val="000000"/>
        </w:rPr>
        <w:t>ID</w:t>
      </w:r>
      <w:r>
        <w:rPr>
          <w:color w:val="000000"/>
        </w:rPr>
        <w:t>，最高分，最低分</w:t>
      </w:r>
      <w:r>
        <w:rPr>
          <w:color w:val="000000"/>
        </w:rPr>
        <w:t xml:space="preserve"> </w:t>
      </w:r>
      <w:r>
        <w:rPr>
          <w:color w:val="000000"/>
        </w:rPr>
        <w:br/>
        <w:t xml:space="preserve">    </w:t>
      </w:r>
      <w:r>
        <w:rPr>
          <w:color w:val="0000FF"/>
        </w:rPr>
        <w:t>SELECT</w:t>
      </w:r>
      <w:r>
        <w:rPr>
          <w:color w:val="000000"/>
        </w:rPr>
        <w:t xml:space="preserve"> L.C# </w:t>
      </w:r>
      <w:r>
        <w:rPr>
          <w:color w:val="0000FF"/>
        </w:rPr>
        <w:t>As</w:t>
      </w:r>
      <w:r>
        <w:rPr>
          <w:color w:val="000000"/>
        </w:rPr>
        <w:t xml:space="preserve"> </w:t>
      </w:r>
      <w:r>
        <w:rPr>
          <w:color w:val="000000"/>
        </w:rPr>
        <w:t>课程</w:t>
      </w:r>
      <w:proofErr w:type="spellStart"/>
      <w:r>
        <w:rPr>
          <w:color w:val="000000"/>
        </w:rPr>
        <w:t>ID,L.score</w:t>
      </w:r>
      <w:proofErr w:type="spellEnd"/>
      <w:r>
        <w:rPr>
          <w:color w:val="000000"/>
        </w:rPr>
        <w:t xml:space="preserve"> </w:t>
      </w:r>
      <w:r>
        <w:rPr>
          <w:color w:val="0000FF"/>
        </w:rPr>
        <w:t>AS</w:t>
      </w:r>
      <w:r>
        <w:rPr>
          <w:color w:val="000000"/>
        </w:rPr>
        <w:t xml:space="preserve"> </w:t>
      </w:r>
      <w:r>
        <w:rPr>
          <w:color w:val="000000"/>
        </w:rPr>
        <w:t>最高分</w:t>
      </w:r>
      <w:r>
        <w:rPr>
          <w:color w:val="000000"/>
        </w:rPr>
        <w:t>,</w:t>
      </w:r>
      <w:proofErr w:type="spellStart"/>
      <w:r>
        <w:rPr>
          <w:color w:val="000000"/>
        </w:rPr>
        <w:t>R.score</w:t>
      </w:r>
      <w:proofErr w:type="spellEnd"/>
      <w:r>
        <w:rPr>
          <w:color w:val="000000"/>
        </w:rPr>
        <w:t xml:space="preserve"> </w:t>
      </w:r>
      <w:r>
        <w:rPr>
          <w:color w:val="0000FF"/>
        </w:rPr>
        <w:t>AS</w:t>
      </w:r>
      <w:r>
        <w:rPr>
          <w:color w:val="000000"/>
        </w:rPr>
        <w:t xml:space="preserve"> </w:t>
      </w:r>
      <w:r>
        <w:rPr>
          <w:color w:val="000000"/>
        </w:rPr>
        <w:t>最低分</w:t>
      </w:r>
      <w:r>
        <w:rPr>
          <w:color w:val="000000"/>
        </w:rPr>
        <w:t xml:space="preserve"> </w:t>
      </w:r>
      <w:r>
        <w:rPr>
          <w:color w:val="000000"/>
        </w:rPr>
        <w:br/>
        <w:t xml:space="preserve">    </w:t>
      </w:r>
      <w:r>
        <w:rPr>
          <w:color w:val="0000FF"/>
        </w:rPr>
        <w:t>FROM</w:t>
      </w:r>
      <w:r>
        <w:rPr>
          <w:color w:val="000000"/>
        </w:rPr>
        <w:t xml:space="preserve"> SC L ,SC </w:t>
      </w:r>
      <w:r>
        <w:rPr>
          <w:color w:val="0000FF"/>
        </w:rPr>
        <w:t>AS</w:t>
      </w:r>
      <w:r>
        <w:rPr>
          <w:color w:val="000000"/>
        </w:rPr>
        <w:t xml:space="preserve"> R </w:t>
      </w:r>
      <w:r>
        <w:rPr>
          <w:color w:val="000000"/>
        </w:rPr>
        <w:br/>
        <w:t xml:space="preserve">    </w:t>
      </w:r>
      <w:r>
        <w:rPr>
          <w:color w:val="0000FF"/>
        </w:rPr>
        <w:t>WHERE</w:t>
      </w:r>
      <w:r>
        <w:rPr>
          <w:color w:val="000000"/>
        </w:rPr>
        <w:t xml:space="preserve"> L.C# </w:t>
      </w:r>
      <w:r>
        <w:rPr>
          <w:color w:val="808080"/>
        </w:rPr>
        <w:t>=</w:t>
      </w:r>
      <w:r>
        <w:rPr>
          <w:color w:val="000000"/>
        </w:rPr>
        <w:t xml:space="preserve"> R.C# </w:t>
      </w:r>
      <w:r>
        <w:rPr>
          <w:color w:val="808080"/>
        </w:rPr>
        <w:t>and</w:t>
      </w:r>
      <w:r>
        <w:rPr>
          <w:color w:val="000000"/>
        </w:rPr>
        <w:t xml:space="preserve"> </w:t>
      </w:r>
      <w:r>
        <w:rPr>
          <w:color w:val="000000"/>
        </w:rPr>
        <w:br/>
        <w:t xml:space="preserve">        </w:t>
      </w:r>
      <w:proofErr w:type="spellStart"/>
      <w:r>
        <w:rPr>
          <w:color w:val="000000"/>
        </w:rPr>
        <w:t>L.score</w:t>
      </w:r>
      <w:proofErr w:type="spellEnd"/>
      <w:r>
        <w:rPr>
          <w:color w:val="000000"/>
        </w:rPr>
        <w:t xml:space="preserve"> </w:t>
      </w:r>
      <w:r>
        <w:rPr>
          <w:color w:val="808080"/>
        </w:rPr>
        <w:t>=</w:t>
      </w:r>
      <w:r>
        <w:rPr>
          <w:color w:val="000000"/>
        </w:rPr>
        <w:t xml:space="preserve"> (</w:t>
      </w:r>
      <w:r>
        <w:rPr>
          <w:color w:val="0000FF"/>
        </w:rPr>
        <w:t>SELECT</w:t>
      </w:r>
      <w:r>
        <w:rPr>
          <w:color w:val="000000"/>
        </w:rPr>
        <w:t xml:space="preserve"> </w:t>
      </w:r>
      <w:r>
        <w:rPr>
          <w:color w:val="FF00FF"/>
        </w:rPr>
        <w:t>MAX</w:t>
      </w:r>
      <w:r>
        <w:rPr>
          <w:color w:val="000000"/>
        </w:rPr>
        <w:t>(</w:t>
      </w:r>
      <w:proofErr w:type="spellStart"/>
      <w:r>
        <w:rPr>
          <w:color w:val="000000"/>
        </w:rPr>
        <w:t>IL.score</w:t>
      </w:r>
      <w:proofErr w:type="spellEnd"/>
      <w:r>
        <w:rPr>
          <w:color w:val="000000"/>
        </w:rPr>
        <w:t xml:space="preserve">) </w:t>
      </w:r>
      <w:r>
        <w:rPr>
          <w:color w:val="000000"/>
        </w:rPr>
        <w:br/>
        <w:t xml:space="preserve">                      </w:t>
      </w:r>
      <w:r>
        <w:rPr>
          <w:color w:val="0000FF"/>
        </w:rPr>
        <w:t>FROM</w:t>
      </w:r>
      <w:r>
        <w:rPr>
          <w:color w:val="000000"/>
        </w:rPr>
        <w:t xml:space="preserve"> SC </w:t>
      </w:r>
      <w:r>
        <w:rPr>
          <w:color w:val="0000FF"/>
        </w:rPr>
        <w:t>AS</w:t>
      </w:r>
      <w:r>
        <w:rPr>
          <w:color w:val="000000"/>
        </w:rPr>
        <w:t xml:space="preserve"> </w:t>
      </w:r>
      <w:proofErr w:type="spellStart"/>
      <w:r>
        <w:rPr>
          <w:color w:val="000000"/>
        </w:rPr>
        <w:t>IL,Student</w:t>
      </w:r>
      <w:proofErr w:type="spellEnd"/>
      <w:r>
        <w:rPr>
          <w:color w:val="000000"/>
        </w:rPr>
        <w:t xml:space="preserve"> </w:t>
      </w:r>
      <w:r>
        <w:rPr>
          <w:color w:val="0000FF"/>
        </w:rPr>
        <w:t>AS</w:t>
      </w:r>
      <w:r>
        <w:rPr>
          <w:color w:val="000000"/>
        </w:rPr>
        <w:t xml:space="preserve"> IM </w:t>
      </w:r>
      <w:r>
        <w:rPr>
          <w:color w:val="000000"/>
        </w:rPr>
        <w:br/>
        <w:t xml:space="preserve">                      </w:t>
      </w:r>
      <w:r>
        <w:rPr>
          <w:color w:val="0000FF"/>
        </w:rPr>
        <w:t>WHERE</w:t>
      </w:r>
      <w:r>
        <w:rPr>
          <w:color w:val="000000"/>
        </w:rPr>
        <w:t xml:space="preserve"> L.C# </w:t>
      </w:r>
      <w:r>
        <w:rPr>
          <w:color w:val="808080"/>
        </w:rPr>
        <w:t>=</w:t>
      </w:r>
      <w:r>
        <w:rPr>
          <w:color w:val="000000"/>
        </w:rPr>
        <w:t xml:space="preserve"> IL.C# </w:t>
      </w:r>
      <w:r>
        <w:rPr>
          <w:color w:val="808080"/>
        </w:rPr>
        <w:t>and</w:t>
      </w:r>
      <w:r>
        <w:rPr>
          <w:color w:val="000000"/>
        </w:rPr>
        <w:t xml:space="preserve"> IM.S#</w:t>
      </w:r>
      <w:r>
        <w:rPr>
          <w:color w:val="808080"/>
        </w:rPr>
        <w:t>=</w:t>
      </w:r>
      <w:r>
        <w:rPr>
          <w:color w:val="000000"/>
        </w:rPr>
        <w:t xml:space="preserve">IL.S# </w:t>
      </w:r>
      <w:r>
        <w:rPr>
          <w:color w:val="000000"/>
        </w:rPr>
        <w:br/>
        <w:t xml:space="preserve">                      </w:t>
      </w:r>
      <w:r>
        <w:rPr>
          <w:color w:val="0000FF"/>
        </w:rPr>
        <w:t>GROUP</w:t>
      </w:r>
      <w:r>
        <w:rPr>
          <w:color w:val="000000"/>
        </w:rPr>
        <w:t xml:space="preserve"> </w:t>
      </w:r>
      <w:r>
        <w:rPr>
          <w:color w:val="0000FF"/>
        </w:rPr>
        <w:t>BY</w:t>
      </w:r>
      <w:r>
        <w:rPr>
          <w:color w:val="000000"/>
        </w:rPr>
        <w:t xml:space="preserve"> IL.C#) </w:t>
      </w:r>
      <w:r>
        <w:rPr>
          <w:color w:val="000000"/>
        </w:rPr>
        <w:br/>
        <w:t xml:space="preserve">        </w:t>
      </w:r>
      <w:r>
        <w:rPr>
          <w:color w:val="808080"/>
        </w:rPr>
        <w:t>AND</w:t>
      </w:r>
      <w:r>
        <w:rPr>
          <w:color w:val="000000"/>
        </w:rPr>
        <w:t xml:space="preserve"> </w:t>
      </w:r>
      <w:r>
        <w:rPr>
          <w:color w:val="000000"/>
        </w:rPr>
        <w:br/>
        <w:t xml:space="preserve">        </w:t>
      </w:r>
      <w:proofErr w:type="spellStart"/>
      <w:r>
        <w:rPr>
          <w:color w:val="000000"/>
        </w:rPr>
        <w:t>R.Score</w:t>
      </w:r>
      <w:proofErr w:type="spellEnd"/>
    </w:p>
    <w:p w:rsidR="0089747B" w:rsidRDefault="0089747B" w:rsidP="0089747B">
      <w:pPr>
        <w:rPr>
          <w:color w:val="0000FF"/>
        </w:rPr>
      </w:pPr>
      <w:r>
        <w:rPr>
          <w:color w:val="808080"/>
        </w:rPr>
        <w:t>=</w:t>
      </w:r>
      <w:r>
        <w:rPr>
          <w:color w:val="000000"/>
        </w:rPr>
        <w:t xml:space="preserve"> (</w:t>
      </w:r>
      <w:r>
        <w:rPr>
          <w:color w:val="0000FF"/>
        </w:rPr>
        <w:t>SELECT</w:t>
      </w:r>
      <w:r>
        <w:rPr>
          <w:color w:val="000000"/>
        </w:rPr>
        <w:t xml:space="preserve"> </w:t>
      </w:r>
      <w:r>
        <w:rPr>
          <w:color w:val="FF00FF"/>
        </w:rPr>
        <w:t>MIN</w:t>
      </w:r>
      <w:r>
        <w:rPr>
          <w:color w:val="000000"/>
        </w:rPr>
        <w:t>(</w:t>
      </w:r>
      <w:proofErr w:type="spellStart"/>
      <w:r>
        <w:rPr>
          <w:color w:val="000000"/>
        </w:rPr>
        <w:t>IR.score</w:t>
      </w:r>
      <w:proofErr w:type="spellEnd"/>
      <w:r>
        <w:rPr>
          <w:color w:val="000000"/>
        </w:rPr>
        <w:t xml:space="preserve">) </w:t>
      </w:r>
      <w:r>
        <w:rPr>
          <w:color w:val="000000"/>
        </w:rPr>
        <w:br/>
        <w:t xml:space="preserve">                      </w:t>
      </w:r>
      <w:r>
        <w:rPr>
          <w:color w:val="0000FF"/>
        </w:rPr>
        <w:t>FROM</w:t>
      </w:r>
      <w:r>
        <w:rPr>
          <w:color w:val="000000"/>
        </w:rPr>
        <w:t xml:space="preserve"> SC </w:t>
      </w:r>
      <w:r>
        <w:rPr>
          <w:color w:val="0000FF"/>
        </w:rPr>
        <w:t>AS</w:t>
      </w:r>
      <w:r>
        <w:rPr>
          <w:color w:val="000000"/>
        </w:rPr>
        <w:t xml:space="preserve"> IR </w:t>
      </w:r>
      <w:r>
        <w:rPr>
          <w:color w:val="000000"/>
        </w:rPr>
        <w:br/>
        <w:t xml:space="preserve">                      </w:t>
      </w:r>
      <w:r>
        <w:rPr>
          <w:color w:val="0000FF"/>
        </w:rPr>
        <w:t>WHERE</w:t>
      </w:r>
      <w:r>
        <w:rPr>
          <w:color w:val="000000"/>
        </w:rPr>
        <w:t xml:space="preserve"> R.C# </w:t>
      </w:r>
      <w:r>
        <w:rPr>
          <w:color w:val="808080"/>
        </w:rPr>
        <w:t>=</w:t>
      </w:r>
      <w:r>
        <w:rPr>
          <w:color w:val="000000"/>
        </w:rPr>
        <w:t xml:space="preserve"> IR.C# </w:t>
      </w:r>
      <w:r>
        <w:rPr>
          <w:color w:val="000000"/>
        </w:rPr>
        <w:br/>
        <w:t xml:space="preserve">                  </w:t>
      </w:r>
      <w:r>
        <w:rPr>
          <w:color w:val="0000FF"/>
        </w:rPr>
        <w:t>GROUP</w:t>
      </w:r>
      <w:r>
        <w:rPr>
          <w:color w:val="000000"/>
        </w:rPr>
        <w:t xml:space="preserve"> </w:t>
      </w:r>
      <w:r>
        <w:rPr>
          <w:color w:val="0000FF"/>
        </w:rPr>
        <w:t>BY</w:t>
      </w:r>
      <w:r>
        <w:rPr>
          <w:color w:val="000000"/>
        </w:rPr>
        <w:t xml:space="preserve"> IR.C# </w:t>
      </w:r>
      <w:r>
        <w:rPr>
          <w:color w:val="000000"/>
        </w:rPr>
        <w:br/>
        <w:t xml:space="preserve">                    ); </w:t>
      </w:r>
      <w:r>
        <w:rPr>
          <w:color w:val="000000"/>
        </w:rPr>
        <w:br/>
      </w:r>
      <w:r>
        <w:rPr>
          <w:b/>
          <w:bCs/>
          <w:color w:val="800000"/>
        </w:rPr>
        <w:t>19</w:t>
      </w:r>
      <w:r>
        <w:rPr>
          <w:color w:val="000000"/>
        </w:rPr>
        <w:t>、按各科平均成绩从低到高和及格率的百分数从高到低顺序</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t.C</w:t>
      </w:r>
      <w:proofErr w:type="spellEnd"/>
      <w:r>
        <w:rPr>
          <w:color w:val="000000"/>
        </w:rPr>
        <w:t xml:space="preserve"># </w:t>
      </w:r>
      <w:r>
        <w:rPr>
          <w:color w:val="0000FF"/>
        </w:rPr>
        <w:t>AS</w:t>
      </w:r>
      <w:r>
        <w:rPr>
          <w:color w:val="000000"/>
        </w:rPr>
        <w:t xml:space="preserve"> </w:t>
      </w:r>
      <w:r>
        <w:rPr>
          <w:color w:val="000000"/>
        </w:rPr>
        <w:t>课程号</w:t>
      </w:r>
      <w:r>
        <w:rPr>
          <w:color w:val="000000"/>
        </w:rPr>
        <w:t>,</w:t>
      </w:r>
      <w:r>
        <w:rPr>
          <w:color w:val="FF00FF"/>
        </w:rPr>
        <w:t>max</w:t>
      </w:r>
      <w:r>
        <w:rPr>
          <w:color w:val="000000"/>
        </w:rPr>
        <w:t>(</w:t>
      </w:r>
      <w:proofErr w:type="spellStart"/>
      <w:r>
        <w:rPr>
          <w:color w:val="000000"/>
        </w:rPr>
        <w:t>course.Cname</w:t>
      </w:r>
      <w:proofErr w:type="spellEnd"/>
      <w:r>
        <w:rPr>
          <w:color w:val="000000"/>
        </w:rPr>
        <w:t>)</w:t>
      </w:r>
      <w:r>
        <w:rPr>
          <w:color w:val="0000FF"/>
        </w:rPr>
        <w:t>AS</w:t>
      </w:r>
      <w:r>
        <w:rPr>
          <w:color w:val="000000"/>
        </w:rPr>
        <w:t xml:space="preserve"> </w:t>
      </w:r>
      <w:r>
        <w:rPr>
          <w:color w:val="000000"/>
        </w:rPr>
        <w:t>课程名</w:t>
      </w:r>
      <w:r>
        <w:rPr>
          <w:color w:val="000000"/>
        </w:rPr>
        <w:t>,</w:t>
      </w:r>
      <w:proofErr w:type="spellStart"/>
      <w:r>
        <w:rPr>
          <w:color w:val="FF00FF"/>
        </w:rPr>
        <w:t>isnull</w:t>
      </w:r>
      <w:proofErr w:type="spellEnd"/>
      <w:r>
        <w:rPr>
          <w:color w:val="000000"/>
        </w:rPr>
        <w:t>(</w:t>
      </w:r>
      <w:r>
        <w:rPr>
          <w:color w:val="FF00FF"/>
        </w:rPr>
        <w:t>AVG</w:t>
      </w:r>
      <w:r>
        <w:rPr>
          <w:color w:val="000000"/>
        </w:rPr>
        <w:t>(score),</w:t>
      </w:r>
      <w:r>
        <w:rPr>
          <w:b/>
          <w:bCs/>
          <w:color w:val="800000"/>
        </w:rPr>
        <w:t>0</w:t>
      </w:r>
      <w:r>
        <w:rPr>
          <w:color w:val="000000"/>
        </w:rPr>
        <w:t xml:space="preserve">) </w:t>
      </w:r>
      <w:r>
        <w:rPr>
          <w:color w:val="0000FF"/>
        </w:rPr>
        <w:t>AS</w:t>
      </w:r>
      <w:r>
        <w:rPr>
          <w:color w:val="000000"/>
        </w:rPr>
        <w:t xml:space="preserve"> </w:t>
      </w:r>
      <w:r>
        <w:rPr>
          <w:color w:val="000000"/>
        </w:rPr>
        <w:t>平均成绩</w:t>
      </w:r>
      <w:r>
        <w:rPr>
          <w:color w:val="000000"/>
        </w:rPr>
        <w:t xml:space="preserve"> </w:t>
      </w:r>
      <w:r>
        <w:rPr>
          <w:color w:val="000000"/>
        </w:rPr>
        <w:br/>
        <w:t>        ,</w:t>
      </w:r>
      <w:r>
        <w:rPr>
          <w:b/>
          <w:bCs/>
          <w:color w:val="800000"/>
        </w:rPr>
        <w:t>100</w:t>
      </w:r>
      <w:r>
        <w:rPr>
          <w:color w:val="000000"/>
        </w:rPr>
        <w:t xml:space="preserve"> </w:t>
      </w: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w:t>
      </w:r>
      <w:proofErr w:type="spellStart"/>
      <w:r>
        <w:rPr>
          <w:color w:val="FF00FF"/>
        </w:rPr>
        <w:t>isnull</w:t>
      </w:r>
      <w:proofErr w:type="spellEnd"/>
      <w:r>
        <w:rPr>
          <w:color w:val="000000"/>
        </w:rPr>
        <w:t>(score,</w:t>
      </w:r>
      <w:r>
        <w:rPr>
          <w:b/>
          <w:bCs/>
          <w:color w:val="800000"/>
        </w:rPr>
        <w:t>0</w:t>
      </w:r>
      <w:r>
        <w:rPr>
          <w:color w:val="000000"/>
        </w:rPr>
        <w:t>)</w:t>
      </w:r>
      <w:r>
        <w:rPr>
          <w:color w:val="808080"/>
        </w:rPr>
        <w:t>&gt;=</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COUNT</w:t>
      </w:r>
      <w:r>
        <w:rPr>
          <w:color w:val="000000"/>
        </w:rPr>
        <w:t>(</w:t>
      </w:r>
      <w:r>
        <w:rPr>
          <w:color w:val="808080"/>
        </w:rPr>
        <w:t>*</w:t>
      </w:r>
      <w:r>
        <w:rPr>
          <w:color w:val="000000"/>
        </w:rPr>
        <w:t xml:space="preserve">) </w:t>
      </w:r>
      <w:r>
        <w:rPr>
          <w:color w:val="0000FF"/>
        </w:rPr>
        <w:t>AS</w:t>
      </w:r>
      <w:r>
        <w:rPr>
          <w:color w:val="000000"/>
        </w:rPr>
        <w:t xml:space="preserve"> </w:t>
      </w:r>
      <w:r>
        <w:rPr>
          <w:color w:val="000000"/>
        </w:rPr>
        <w:t>及格百分数</w:t>
      </w:r>
      <w:r>
        <w:rPr>
          <w:color w:val="000000"/>
        </w:rPr>
        <w:t xml:space="preserve"> </w:t>
      </w:r>
      <w:r>
        <w:rPr>
          <w:color w:val="000000"/>
        </w:rPr>
        <w:br/>
        <w:t xml:space="preserve">    </w:t>
      </w:r>
      <w:r>
        <w:rPr>
          <w:color w:val="0000FF"/>
        </w:rPr>
        <w:t>FROM</w:t>
      </w:r>
      <w:r>
        <w:rPr>
          <w:color w:val="000000"/>
        </w:rPr>
        <w:t xml:space="preserve"> SC </w:t>
      </w:r>
      <w:proofErr w:type="spellStart"/>
      <w:r>
        <w:rPr>
          <w:color w:val="000000"/>
        </w:rPr>
        <w:t>T,Course</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t.C</w:t>
      </w:r>
      <w:proofErr w:type="spellEnd"/>
      <w:r>
        <w:rPr>
          <w:color w:val="000000"/>
        </w:rPr>
        <w:t>#</w:t>
      </w:r>
      <w:r>
        <w:rPr>
          <w:color w:val="808080"/>
        </w:rPr>
        <w:t>=</w:t>
      </w:r>
      <w:proofErr w:type="spellStart"/>
      <w:r>
        <w:rPr>
          <w:color w:val="000000"/>
        </w:rPr>
        <w:t>course.C</w:t>
      </w:r>
      <w:proofErr w:type="spellEnd"/>
      <w:r>
        <w:rPr>
          <w:color w:val="000000"/>
        </w:rPr>
        <w:t xml:space="preserve"># </w:t>
      </w:r>
      <w:r>
        <w:rPr>
          <w:color w:val="000000"/>
        </w:rPr>
        <w:br/>
        <w:t xml:space="preserve">    </w:t>
      </w:r>
      <w:r>
        <w:rPr>
          <w:color w:val="0000FF"/>
        </w:rPr>
        <w:t>GROUP</w:t>
      </w:r>
      <w:r>
        <w:rPr>
          <w:color w:val="000000"/>
        </w:rPr>
        <w:t xml:space="preserve"> </w:t>
      </w:r>
      <w:r>
        <w:rPr>
          <w:color w:val="0000FF"/>
        </w:rPr>
        <w:t>BY</w:t>
      </w:r>
      <w:r>
        <w:rPr>
          <w:color w:val="000000"/>
        </w:rPr>
        <w:t xml:space="preserve"> </w:t>
      </w:r>
      <w:proofErr w:type="spellStart"/>
      <w:r>
        <w:rPr>
          <w:color w:val="000000"/>
        </w:rPr>
        <w:t>t.C</w:t>
      </w:r>
      <w:proofErr w:type="spellEnd"/>
      <w:r>
        <w:rPr>
          <w:color w:val="000000"/>
        </w:rPr>
        <w:t xml:space="preserve"># </w:t>
      </w:r>
      <w:r>
        <w:rPr>
          <w:color w:val="000000"/>
        </w:rPr>
        <w:br/>
        <w:t xml:space="preserve">    </w:t>
      </w:r>
      <w:r>
        <w:rPr>
          <w:color w:val="0000FF"/>
        </w:rPr>
        <w:t>ORDER</w:t>
      </w:r>
      <w:r>
        <w:rPr>
          <w:color w:val="000000"/>
        </w:rPr>
        <w:t xml:space="preserve"> </w:t>
      </w:r>
      <w:r>
        <w:rPr>
          <w:color w:val="0000FF"/>
        </w:rPr>
        <w:t>BY</w:t>
      </w:r>
      <w:r>
        <w:rPr>
          <w:color w:val="000000"/>
        </w:rPr>
        <w:t xml:space="preserve"> </w:t>
      </w:r>
      <w:r>
        <w:rPr>
          <w:b/>
          <w:bCs/>
          <w:color w:val="800000"/>
        </w:rPr>
        <w:t>100</w:t>
      </w:r>
      <w:r>
        <w:rPr>
          <w:color w:val="000000"/>
        </w:rPr>
        <w:t xml:space="preserve"> </w:t>
      </w: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w:t>
      </w:r>
      <w:proofErr w:type="spellStart"/>
      <w:r>
        <w:rPr>
          <w:color w:val="FF00FF"/>
        </w:rPr>
        <w:t>isnull</w:t>
      </w:r>
      <w:proofErr w:type="spellEnd"/>
      <w:r>
        <w:rPr>
          <w:color w:val="000000"/>
        </w:rPr>
        <w:t>(score,</w:t>
      </w:r>
      <w:r>
        <w:rPr>
          <w:b/>
          <w:bCs/>
          <w:color w:val="800000"/>
        </w:rPr>
        <w:t>0</w:t>
      </w:r>
      <w:r>
        <w:rPr>
          <w:color w:val="000000"/>
        </w:rPr>
        <w:t>)</w:t>
      </w:r>
      <w:r>
        <w:rPr>
          <w:color w:val="808080"/>
        </w:rPr>
        <w:t>&gt;=</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p>
    <w:p w:rsidR="0089747B" w:rsidRDefault="0089747B" w:rsidP="0089747B">
      <w:pPr>
        <w:rPr>
          <w:rFonts w:ascii="宋体" w:hAnsi="宋体" w:cs="宋体"/>
          <w:sz w:val="24"/>
        </w:rPr>
      </w:pPr>
      <w:r>
        <w:rPr>
          <w:b/>
          <w:bCs/>
          <w:color w:val="800000"/>
        </w:rPr>
        <w:t>0</w:t>
      </w:r>
      <w:r>
        <w:rPr>
          <w:color w:val="000000"/>
        </w:rPr>
        <w:t xml:space="preserve"> </w:t>
      </w:r>
      <w:r>
        <w:rPr>
          <w:color w:val="0000FF"/>
        </w:rPr>
        <w:t>END</w:t>
      </w:r>
      <w:r>
        <w:rPr>
          <w:color w:val="000000"/>
        </w:rPr>
        <w:t>)</w:t>
      </w:r>
      <w:r>
        <w:rPr>
          <w:color w:val="808080"/>
        </w:rPr>
        <w:t>/</w:t>
      </w:r>
      <w:r>
        <w:rPr>
          <w:color w:val="FF00FF"/>
        </w:rPr>
        <w:t>COUNT</w:t>
      </w:r>
      <w:r>
        <w:rPr>
          <w:color w:val="000000"/>
        </w:rPr>
        <w:t>(</w:t>
      </w:r>
      <w:r>
        <w:rPr>
          <w:color w:val="808080"/>
        </w:rPr>
        <w:t>*</w:t>
      </w:r>
      <w:r>
        <w:rPr>
          <w:color w:val="000000"/>
        </w:rPr>
        <w:t xml:space="preserve">) </w:t>
      </w:r>
      <w:r>
        <w:rPr>
          <w:color w:val="0000FF"/>
        </w:rPr>
        <w:t>DESC</w:t>
      </w:r>
      <w:r>
        <w:rPr>
          <w:color w:val="000000"/>
        </w:rPr>
        <w:t xml:space="preserve"> </w:t>
      </w:r>
      <w:r>
        <w:rPr>
          <w:color w:val="000000"/>
        </w:rPr>
        <w:br/>
      </w:r>
      <w:r>
        <w:rPr>
          <w:b/>
          <w:bCs/>
          <w:color w:val="800000"/>
        </w:rPr>
        <w:t>20</w:t>
      </w:r>
      <w:r>
        <w:rPr>
          <w:color w:val="000000"/>
        </w:rPr>
        <w:t>、查询如下课程平均成绩和及格率的百分数</w:t>
      </w:r>
      <w:r>
        <w:rPr>
          <w:color w:val="000000"/>
        </w:rPr>
        <w:t>(</w:t>
      </w:r>
      <w:r>
        <w:rPr>
          <w:color w:val="000000"/>
        </w:rPr>
        <w:t>用</w:t>
      </w:r>
      <w:r>
        <w:rPr>
          <w:color w:val="000000"/>
        </w:rPr>
        <w:t>"1</w:t>
      </w:r>
      <w:r>
        <w:rPr>
          <w:color w:val="000000"/>
        </w:rPr>
        <w:t>行</w:t>
      </w:r>
      <w:r>
        <w:rPr>
          <w:color w:val="000000"/>
        </w:rPr>
        <w:t>"</w:t>
      </w:r>
      <w:r>
        <w:rPr>
          <w:color w:val="000000"/>
        </w:rPr>
        <w:t>显示</w:t>
      </w:r>
      <w:r>
        <w:rPr>
          <w:color w:val="000000"/>
        </w:rPr>
        <w:t xml:space="preserve">): </w:t>
      </w:r>
      <w:r>
        <w:rPr>
          <w:color w:val="000000"/>
        </w:rPr>
        <w:t>企业管理（</w:t>
      </w:r>
      <w:r>
        <w:rPr>
          <w:b/>
          <w:bCs/>
          <w:color w:val="800000"/>
        </w:rPr>
        <w:t>001</w:t>
      </w:r>
      <w:r>
        <w:rPr>
          <w:color w:val="000000"/>
        </w:rPr>
        <w:t>），马克思（</w:t>
      </w:r>
      <w:r>
        <w:rPr>
          <w:b/>
          <w:bCs/>
          <w:color w:val="800000"/>
        </w:rPr>
        <w:t>002</w:t>
      </w:r>
      <w:r>
        <w:rPr>
          <w:color w:val="000000"/>
        </w:rPr>
        <w:t>），</w:t>
      </w:r>
      <w:r>
        <w:rPr>
          <w:color w:val="000000"/>
        </w:rPr>
        <w:t>OO</w:t>
      </w:r>
      <w:r>
        <w:rPr>
          <w:color w:val="808080"/>
        </w:rPr>
        <w:t>&amp;</w:t>
      </w:r>
      <w:r>
        <w:rPr>
          <w:color w:val="000000"/>
        </w:rPr>
        <w:t xml:space="preserve">UML </w:t>
      </w:r>
      <w:r>
        <w:rPr>
          <w:color w:val="000000"/>
        </w:rPr>
        <w:t>（</w:t>
      </w:r>
      <w:r>
        <w:rPr>
          <w:b/>
          <w:bCs/>
          <w:color w:val="800000"/>
        </w:rPr>
        <w:t>003</w:t>
      </w:r>
      <w:r>
        <w:rPr>
          <w:color w:val="000000"/>
        </w:rPr>
        <w:t>），数据库（</w:t>
      </w:r>
      <w:r>
        <w:rPr>
          <w:b/>
          <w:bCs/>
          <w:color w:val="800000"/>
        </w:rPr>
        <w:t>004</w:t>
      </w:r>
      <w:r>
        <w:rPr>
          <w:color w:val="000000"/>
        </w:rPr>
        <w:t>）</w:t>
      </w:r>
      <w:r>
        <w:rPr>
          <w:color w:val="000000"/>
        </w:rPr>
        <w:t xml:space="preserve"> </w:t>
      </w:r>
      <w:r>
        <w:rPr>
          <w:color w:val="000000"/>
        </w:rPr>
        <w:br/>
        <w:t xml:space="preserve">    </w:t>
      </w:r>
      <w:r>
        <w:rPr>
          <w:color w:val="0000FF"/>
        </w:rPr>
        <w:t>SELECT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FF0000"/>
        </w:rPr>
        <w:t>'001'</w:t>
      </w:r>
      <w:r>
        <w:rPr>
          <w:color w:val="000000"/>
        </w:rPr>
        <w:t xml:space="preserve"> </w:t>
      </w:r>
      <w:r>
        <w:rPr>
          <w:color w:val="0000FF"/>
        </w:rPr>
        <w:t>THEN</w:t>
      </w:r>
      <w:r>
        <w:rPr>
          <w:color w:val="000000"/>
        </w:rPr>
        <w:t xml:space="preserve"> score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C# </w:t>
      </w:r>
      <w:r>
        <w:rPr>
          <w:color w:val="0000FF"/>
        </w:rPr>
        <w:t>WHEN</w:t>
      </w:r>
      <w:r>
        <w:rPr>
          <w:color w:val="000000"/>
        </w:rPr>
        <w:t xml:space="preserve"> </w:t>
      </w:r>
      <w:r>
        <w:rPr>
          <w:color w:val="FF0000"/>
        </w:rPr>
        <w:t>'001'</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000000"/>
        </w:rPr>
        <w:t>企业管理平均分</w:t>
      </w:r>
      <w:r>
        <w:rPr>
          <w:color w:val="000000"/>
        </w:rPr>
        <w:t xml:space="preserve"> </w:t>
      </w:r>
      <w:r>
        <w:rPr>
          <w:color w:val="000000"/>
        </w:rPr>
        <w:br/>
        <w:t>        ,</w:t>
      </w:r>
      <w:r>
        <w:rPr>
          <w:b/>
          <w:bCs/>
          <w:color w:val="800000"/>
        </w:rPr>
        <w:t>100</w:t>
      </w:r>
      <w:r>
        <w:rPr>
          <w:color w:val="000000"/>
        </w:rPr>
        <w:t xml:space="preserve"> </w:t>
      </w: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'001'</w:t>
      </w:r>
      <w:r>
        <w:rPr>
          <w:color w:val="000000"/>
        </w:rPr>
        <w:t xml:space="preserve"> </w:t>
      </w:r>
      <w:r>
        <w:rPr>
          <w:color w:val="808080"/>
        </w:rPr>
        <w:t>AND</w:t>
      </w:r>
      <w:r>
        <w:rPr>
          <w:color w:val="000000"/>
        </w:rPr>
        <w:t xml:space="preserve"> score </w:t>
      </w:r>
      <w:r>
        <w:rPr>
          <w:color w:val="808080"/>
        </w:rPr>
        <w:t>&gt;=</w:t>
      </w:r>
      <w:r>
        <w:rPr>
          <w:color w:val="000000"/>
        </w:rPr>
        <w:t xml:space="preserve"> </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'001'</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p>
    <w:p w:rsidR="0089747B" w:rsidRDefault="0089747B" w:rsidP="0089747B">
      <w:pPr>
        <w:rPr>
          <w:rFonts w:ascii="宋体" w:hAnsi="宋体" w:cs="宋体"/>
          <w:sz w:val="24"/>
        </w:rPr>
      </w:pPr>
      <w:r>
        <w:rPr>
          <w:color w:val="000000"/>
        </w:rPr>
        <w:t xml:space="preserve">) </w:t>
      </w:r>
      <w:r>
        <w:rPr>
          <w:color w:val="0000FF"/>
        </w:rPr>
        <w:t>AS</w:t>
      </w:r>
      <w:r>
        <w:rPr>
          <w:color w:val="000000"/>
        </w:rPr>
        <w:t xml:space="preserve"> </w:t>
      </w:r>
      <w:r>
        <w:rPr>
          <w:color w:val="000000"/>
        </w:rPr>
        <w:t>企业管理及格百分数</w:t>
      </w:r>
      <w:r>
        <w:rPr>
          <w:color w:val="000000"/>
        </w:rPr>
        <w:t xml:space="preserve"> </w:t>
      </w:r>
      <w:r>
        <w:rPr>
          <w:color w:val="000000"/>
        </w:rPr>
        <w:br/>
      </w:r>
      <w:r>
        <w:rPr>
          <w:color w:val="000000"/>
        </w:rPr>
        <w:lastRenderedPageBreak/>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'002'</w:t>
      </w:r>
      <w:r>
        <w:rPr>
          <w:color w:val="000000"/>
        </w:rPr>
        <w:t xml:space="preserve"> </w:t>
      </w:r>
      <w:r>
        <w:rPr>
          <w:color w:val="0000FF"/>
        </w:rPr>
        <w:t>THEN</w:t>
      </w:r>
      <w:r>
        <w:rPr>
          <w:color w:val="000000"/>
        </w:rPr>
        <w:t xml:space="preserve"> score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C# </w:t>
      </w:r>
      <w:r>
        <w:rPr>
          <w:color w:val="0000FF"/>
        </w:rPr>
        <w:t>WHEN</w:t>
      </w:r>
      <w:r>
        <w:rPr>
          <w:color w:val="000000"/>
        </w:rPr>
        <w:t xml:space="preserve"> </w:t>
      </w:r>
      <w:r>
        <w:rPr>
          <w:color w:val="FF0000"/>
        </w:rPr>
        <w:t>'002'</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000000"/>
        </w:rPr>
        <w:t>马克思平均分</w:t>
      </w:r>
      <w:r>
        <w:rPr>
          <w:color w:val="000000"/>
        </w:rPr>
        <w:t xml:space="preserve"> </w:t>
      </w:r>
      <w:r>
        <w:rPr>
          <w:color w:val="000000"/>
        </w:rPr>
        <w:br/>
        <w:t>        ,</w:t>
      </w:r>
      <w:r>
        <w:rPr>
          <w:b/>
          <w:bCs/>
          <w:color w:val="800000"/>
        </w:rPr>
        <w:t>100</w:t>
      </w:r>
      <w:r>
        <w:rPr>
          <w:color w:val="000000"/>
        </w:rPr>
        <w:t xml:space="preserve"> </w:t>
      </w: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'002'</w:t>
      </w:r>
      <w:r>
        <w:rPr>
          <w:color w:val="000000"/>
        </w:rPr>
        <w:t xml:space="preserve"> </w:t>
      </w:r>
      <w:r>
        <w:rPr>
          <w:color w:val="808080"/>
        </w:rPr>
        <w:t>AND</w:t>
      </w:r>
      <w:r>
        <w:rPr>
          <w:color w:val="000000"/>
        </w:rPr>
        <w:t xml:space="preserve"> score </w:t>
      </w:r>
      <w:r>
        <w:rPr>
          <w:color w:val="808080"/>
        </w:rPr>
        <w:t>&gt;=</w:t>
      </w:r>
      <w:r>
        <w:rPr>
          <w:color w:val="000000"/>
        </w:rPr>
        <w:t xml:space="preserve"> </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'002'</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000000"/>
        </w:rPr>
        <w:t>马克思及格百分数</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'003'</w:t>
      </w:r>
      <w:r>
        <w:rPr>
          <w:color w:val="000000"/>
        </w:rPr>
        <w:t xml:space="preserve"> </w:t>
      </w:r>
      <w:r>
        <w:rPr>
          <w:color w:val="0000FF"/>
        </w:rPr>
        <w:t>THEN</w:t>
      </w:r>
      <w:r>
        <w:rPr>
          <w:color w:val="000000"/>
        </w:rPr>
        <w:t xml:space="preserve"> score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p>
    <w:p w:rsidR="0089747B" w:rsidRDefault="0089747B" w:rsidP="0089747B">
      <w:pPr>
        <w:rPr>
          <w:rFonts w:ascii="宋体" w:hAnsi="宋体" w:cs="宋体"/>
          <w:sz w:val="24"/>
        </w:rPr>
      </w:pPr>
      <w:r>
        <w:rPr>
          <w:color w:val="FF00FF"/>
        </w:rPr>
        <w:t>SUM</w:t>
      </w:r>
      <w:r>
        <w:rPr>
          <w:color w:val="000000"/>
        </w:rPr>
        <w:t>(</w:t>
      </w:r>
      <w:r>
        <w:rPr>
          <w:color w:val="FF00FF"/>
        </w:rPr>
        <w:t>CASE</w:t>
      </w:r>
      <w:r>
        <w:rPr>
          <w:color w:val="000000"/>
        </w:rPr>
        <w:t xml:space="preserve"> C# </w:t>
      </w:r>
      <w:r>
        <w:rPr>
          <w:color w:val="0000FF"/>
        </w:rPr>
        <w:t>WHEN</w:t>
      </w:r>
      <w:r>
        <w:rPr>
          <w:color w:val="000000"/>
        </w:rPr>
        <w:t xml:space="preserve"> </w:t>
      </w:r>
      <w:r>
        <w:rPr>
          <w:color w:val="FF0000"/>
        </w:rPr>
        <w:t>'003'</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UML</w:t>
      </w:r>
      <w:r>
        <w:rPr>
          <w:color w:val="000000"/>
        </w:rPr>
        <w:t>平均分</w:t>
      </w:r>
      <w:r>
        <w:rPr>
          <w:color w:val="000000"/>
        </w:rPr>
        <w:t xml:space="preserve"> </w:t>
      </w:r>
      <w:r>
        <w:rPr>
          <w:color w:val="000000"/>
        </w:rPr>
        <w:br/>
        <w:t>        ,</w:t>
      </w:r>
      <w:r>
        <w:rPr>
          <w:b/>
          <w:bCs/>
          <w:color w:val="800000"/>
        </w:rPr>
        <w:t>100</w:t>
      </w:r>
      <w:r>
        <w:rPr>
          <w:color w:val="000000"/>
        </w:rPr>
        <w:t xml:space="preserve"> </w:t>
      </w: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'003'</w:t>
      </w:r>
      <w:r>
        <w:rPr>
          <w:color w:val="000000"/>
        </w:rPr>
        <w:t xml:space="preserve"> </w:t>
      </w:r>
      <w:r>
        <w:rPr>
          <w:color w:val="808080"/>
        </w:rPr>
        <w:t>AND</w:t>
      </w:r>
      <w:r>
        <w:rPr>
          <w:color w:val="000000"/>
        </w:rPr>
        <w:t xml:space="preserve"> score </w:t>
      </w:r>
      <w:r>
        <w:rPr>
          <w:color w:val="808080"/>
        </w:rPr>
        <w:t>&gt;=</w:t>
      </w:r>
      <w:r>
        <w:rPr>
          <w:color w:val="000000"/>
        </w:rPr>
        <w:t xml:space="preserve"> </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'003'</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UML</w:t>
      </w:r>
      <w:r>
        <w:rPr>
          <w:color w:val="000000"/>
        </w:rPr>
        <w:t>及格百分数</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'004'</w:t>
      </w:r>
      <w:r>
        <w:rPr>
          <w:color w:val="000000"/>
        </w:rPr>
        <w:t xml:space="preserve"> </w:t>
      </w:r>
      <w:r>
        <w:rPr>
          <w:color w:val="0000FF"/>
        </w:rPr>
        <w:t>THEN</w:t>
      </w:r>
      <w:r>
        <w:rPr>
          <w:color w:val="000000"/>
        </w:rPr>
        <w:t xml:space="preserve"> score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C# </w:t>
      </w:r>
      <w:r>
        <w:rPr>
          <w:color w:val="0000FF"/>
        </w:rPr>
        <w:t>WHEN</w:t>
      </w:r>
      <w:r>
        <w:rPr>
          <w:color w:val="000000"/>
        </w:rPr>
        <w:t xml:space="preserve"> </w:t>
      </w:r>
      <w:r>
        <w:rPr>
          <w:color w:val="FF0000"/>
        </w:rPr>
        <w:t>'004'</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000000"/>
        </w:rPr>
        <w:t>数据库平均分</w:t>
      </w:r>
      <w:r>
        <w:rPr>
          <w:color w:val="000000"/>
        </w:rPr>
        <w:t xml:space="preserve"> </w:t>
      </w:r>
      <w:r>
        <w:rPr>
          <w:color w:val="000000"/>
        </w:rPr>
        <w:br/>
        <w:t>        ,</w:t>
      </w:r>
      <w:r>
        <w:rPr>
          <w:b/>
          <w:bCs/>
          <w:color w:val="800000"/>
        </w:rPr>
        <w:t>100</w:t>
      </w:r>
    </w:p>
    <w:p w:rsidR="0089747B" w:rsidRDefault="0089747B" w:rsidP="0089747B">
      <w:pPr>
        <w:rPr>
          <w:rFonts w:ascii="宋体" w:hAnsi="宋体" w:cs="宋体"/>
          <w:sz w:val="24"/>
        </w:rPr>
      </w:pPr>
      <w:r>
        <w:rPr>
          <w:color w:val="808080"/>
        </w:rPr>
        <w:t>*</w:t>
      </w:r>
      <w:r>
        <w:rPr>
          <w:color w:val="000000"/>
        </w:rPr>
        <w:t xml:space="preserve">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'004'</w:t>
      </w:r>
      <w:r>
        <w:rPr>
          <w:color w:val="000000"/>
        </w:rPr>
        <w:t xml:space="preserve"> </w:t>
      </w:r>
      <w:r>
        <w:rPr>
          <w:color w:val="808080"/>
        </w:rPr>
        <w:t>AND</w:t>
      </w:r>
      <w:r>
        <w:rPr>
          <w:color w:val="000000"/>
        </w:rPr>
        <w:t xml:space="preserve"> score </w:t>
      </w:r>
      <w:r>
        <w:rPr>
          <w:color w:val="808080"/>
        </w:rPr>
        <w:t>&gt;=</w:t>
      </w:r>
      <w:r>
        <w:rPr>
          <w:color w:val="000000"/>
        </w:rPr>
        <w:t xml:space="preserve"> </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w:t>
      </w:r>
      <w:r>
        <w:rPr>
          <w:color w:val="808080"/>
        </w:rPr>
        <w:t>/</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C# </w:t>
      </w:r>
      <w:r>
        <w:rPr>
          <w:color w:val="808080"/>
        </w:rPr>
        <w:t>=</w:t>
      </w:r>
      <w:r>
        <w:rPr>
          <w:color w:val="000000"/>
        </w:rPr>
        <w:t xml:space="preserve"> </w:t>
      </w:r>
      <w:r>
        <w:rPr>
          <w:color w:val="FF0000"/>
        </w:rPr>
        <w:t>'004'</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000000"/>
        </w:rPr>
        <w:t>数据库及格百分数</w:t>
      </w:r>
      <w:r>
        <w:rPr>
          <w:color w:val="000000"/>
        </w:rPr>
        <w:t xml:space="preserve"> </w:t>
      </w:r>
      <w:r>
        <w:rPr>
          <w:color w:val="000000"/>
        </w:rPr>
        <w:br/>
        <w:t xml:space="preserve">  </w:t>
      </w:r>
      <w:r>
        <w:rPr>
          <w:color w:val="0000FF"/>
        </w:rPr>
        <w:t>FROM</w:t>
      </w:r>
      <w:r>
        <w:rPr>
          <w:color w:val="000000"/>
        </w:rPr>
        <w:t xml:space="preserve"> SC </w:t>
      </w:r>
      <w:r>
        <w:rPr>
          <w:color w:val="000000"/>
        </w:rPr>
        <w:br/>
      </w:r>
      <w:r>
        <w:rPr>
          <w:b/>
          <w:bCs/>
          <w:color w:val="800000"/>
        </w:rPr>
        <w:t>21</w:t>
      </w:r>
      <w:r>
        <w:rPr>
          <w:color w:val="000000"/>
        </w:rPr>
        <w:t>、查询不同老师所教不同课程平均分从高到低显示</w:t>
      </w:r>
      <w:r>
        <w:rPr>
          <w:color w:val="000000"/>
        </w:rPr>
        <w:t xml:space="preserve"> </w:t>
      </w:r>
      <w:r>
        <w:rPr>
          <w:color w:val="000000"/>
        </w:rPr>
        <w:br/>
        <w:t xml:space="preserve">  </w:t>
      </w:r>
      <w:r>
        <w:rPr>
          <w:color w:val="0000FF"/>
        </w:rPr>
        <w:t>SELECT</w:t>
      </w:r>
      <w:r>
        <w:rPr>
          <w:color w:val="000000"/>
        </w:rPr>
        <w:t xml:space="preserve"> </w:t>
      </w:r>
      <w:r>
        <w:rPr>
          <w:color w:val="FF00FF"/>
        </w:rPr>
        <w:t>max</w:t>
      </w:r>
      <w:r>
        <w:rPr>
          <w:color w:val="000000"/>
        </w:rPr>
        <w:t xml:space="preserve">(Z.T#) </w:t>
      </w:r>
      <w:r>
        <w:rPr>
          <w:color w:val="0000FF"/>
        </w:rPr>
        <w:t>AS</w:t>
      </w:r>
      <w:r>
        <w:rPr>
          <w:color w:val="000000"/>
        </w:rPr>
        <w:t xml:space="preserve"> </w:t>
      </w:r>
      <w:r>
        <w:rPr>
          <w:color w:val="000000"/>
        </w:rPr>
        <w:t>教师</w:t>
      </w:r>
      <w:r>
        <w:rPr>
          <w:color w:val="000000"/>
        </w:rPr>
        <w:t>ID,</w:t>
      </w:r>
      <w:r>
        <w:rPr>
          <w:color w:val="FF00FF"/>
        </w:rPr>
        <w:t>MAX</w:t>
      </w:r>
      <w:r>
        <w:rPr>
          <w:color w:val="000000"/>
        </w:rPr>
        <w:t>(</w:t>
      </w:r>
      <w:proofErr w:type="spellStart"/>
      <w:r>
        <w:rPr>
          <w:color w:val="000000"/>
        </w:rPr>
        <w:t>Z.Tname</w:t>
      </w:r>
      <w:proofErr w:type="spellEnd"/>
      <w:r>
        <w:rPr>
          <w:color w:val="000000"/>
        </w:rPr>
        <w:t xml:space="preserve">) </w:t>
      </w:r>
      <w:r>
        <w:rPr>
          <w:color w:val="0000FF"/>
        </w:rPr>
        <w:t>AS</w:t>
      </w:r>
      <w:r>
        <w:rPr>
          <w:color w:val="000000"/>
        </w:rPr>
        <w:t xml:space="preserve"> </w:t>
      </w:r>
      <w:r>
        <w:rPr>
          <w:color w:val="000000"/>
        </w:rPr>
        <w:t>教师姓名</w:t>
      </w:r>
      <w:r>
        <w:rPr>
          <w:color w:val="000000"/>
        </w:rPr>
        <w:t xml:space="preserve">,C.C# </w:t>
      </w:r>
      <w:r>
        <w:rPr>
          <w:color w:val="0000FF"/>
        </w:rPr>
        <w:t>AS</w:t>
      </w:r>
      <w:r>
        <w:rPr>
          <w:color w:val="000000"/>
        </w:rPr>
        <w:t xml:space="preserve"> </w:t>
      </w:r>
      <w:r>
        <w:rPr>
          <w:color w:val="000000"/>
        </w:rPr>
        <w:t>课程ＩＤ</w:t>
      </w:r>
      <w:r>
        <w:rPr>
          <w:color w:val="000000"/>
        </w:rPr>
        <w:t>,</w:t>
      </w:r>
      <w:r>
        <w:rPr>
          <w:color w:val="FF00FF"/>
        </w:rPr>
        <w:t>MAX</w:t>
      </w:r>
      <w:r>
        <w:rPr>
          <w:color w:val="000000"/>
        </w:rPr>
        <w:t>(</w:t>
      </w:r>
      <w:proofErr w:type="spellStart"/>
      <w:r>
        <w:rPr>
          <w:color w:val="000000"/>
        </w:rPr>
        <w:t>C.Cname</w:t>
      </w:r>
      <w:proofErr w:type="spellEnd"/>
      <w:r>
        <w:rPr>
          <w:color w:val="000000"/>
        </w:rPr>
        <w:t xml:space="preserve">) </w:t>
      </w:r>
      <w:r>
        <w:rPr>
          <w:color w:val="0000FF"/>
        </w:rPr>
        <w:t>AS</w:t>
      </w:r>
      <w:r>
        <w:rPr>
          <w:color w:val="000000"/>
        </w:rPr>
        <w:t xml:space="preserve"> </w:t>
      </w:r>
      <w:r>
        <w:rPr>
          <w:color w:val="000000"/>
        </w:rPr>
        <w:t>课程名称</w:t>
      </w:r>
      <w:r>
        <w:rPr>
          <w:color w:val="000000"/>
        </w:rPr>
        <w:t>,</w:t>
      </w:r>
      <w:r>
        <w:rPr>
          <w:color w:val="FF00FF"/>
        </w:rPr>
        <w:t>AVG</w:t>
      </w:r>
      <w:r>
        <w:rPr>
          <w:color w:val="000000"/>
        </w:rPr>
        <w:t xml:space="preserve">(Score) </w:t>
      </w:r>
      <w:r>
        <w:rPr>
          <w:color w:val="0000FF"/>
        </w:rPr>
        <w:t>AS</w:t>
      </w:r>
      <w:r>
        <w:rPr>
          <w:color w:val="000000"/>
        </w:rPr>
        <w:t xml:space="preserve"> </w:t>
      </w:r>
      <w:r>
        <w:rPr>
          <w:color w:val="000000"/>
        </w:rPr>
        <w:t>平均成绩</w:t>
      </w:r>
      <w:r>
        <w:rPr>
          <w:color w:val="000000"/>
        </w:rPr>
        <w:t xml:space="preserve"> </w:t>
      </w:r>
      <w:r>
        <w:rPr>
          <w:color w:val="000000"/>
        </w:rPr>
        <w:br/>
        <w:t xml:space="preserve">    </w:t>
      </w:r>
      <w:r>
        <w:rPr>
          <w:color w:val="0000FF"/>
        </w:rPr>
        <w:t>FROM</w:t>
      </w:r>
      <w:r>
        <w:rPr>
          <w:color w:val="000000"/>
        </w:rPr>
        <w:t xml:space="preserve"> SC </w:t>
      </w:r>
      <w:r>
        <w:rPr>
          <w:color w:val="0000FF"/>
        </w:rPr>
        <w:t>AS</w:t>
      </w:r>
      <w:r>
        <w:rPr>
          <w:color w:val="000000"/>
        </w:rPr>
        <w:t xml:space="preserve"> </w:t>
      </w:r>
      <w:proofErr w:type="spellStart"/>
      <w:r>
        <w:rPr>
          <w:color w:val="000000"/>
        </w:rPr>
        <w:t>T,Course</w:t>
      </w:r>
      <w:proofErr w:type="spellEnd"/>
      <w:r>
        <w:rPr>
          <w:color w:val="000000"/>
        </w:rPr>
        <w:t xml:space="preserve"> </w:t>
      </w:r>
      <w:r>
        <w:rPr>
          <w:color w:val="0000FF"/>
        </w:rPr>
        <w:t>AS</w:t>
      </w:r>
      <w:r>
        <w:rPr>
          <w:color w:val="000000"/>
        </w:rPr>
        <w:t xml:space="preserve"> C ,Teacher </w:t>
      </w:r>
      <w:r>
        <w:rPr>
          <w:color w:val="0000FF"/>
        </w:rPr>
        <w:t>AS</w:t>
      </w:r>
      <w:r>
        <w:rPr>
          <w:color w:val="000000"/>
        </w:rPr>
        <w:t xml:space="preserve"> Z </w:t>
      </w:r>
      <w:r>
        <w:rPr>
          <w:color w:val="000000"/>
        </w:rPr>
        <w:br/>
        <w:t xml:space="preserve">    </w:t>
      </w:r>
      <w:r>
        <w:rPr>
          <w:color w:val="0000FF"/>
        </w:rPr>
        <w:t>where</w:t>
      </w:r>
      <w:r>
        <w:rPr>
          <w:color w:val="000000"/>
        </w:rPr>
        <w:t xml:space="preserve"> T.C#</w:t>
      </w:r>
      <w:r>
        <w:rPr>
          <w:color w:val="808080"/>
        </w:rPr>
        <w:t>=</w:t>
      </w:r>
      <w:r>
        <w:rPr>
          <w:color w:val="000000"/>
        </w:rPr>
        <w:t xml:space="preserve">C.C# </w:t>
      </w:r>
      <w:r>
        <w:rPr>
          <w:color w:val="808080"/>
        </w:rPr>
        <w:t>and</w:t>
      </w:r>
      <w:r>
        <w:rPr>
          <w:color w:val="000000"/>
        </w:rPr>
        <w:t xml:space="preserve"> C.T#</w:t>
      </w:r>
      <w:r>
        <w:rPr>
          <w:color w:val="808080"/>
        </w:rPr>
        <w:t>=</w:t>
      </w:r>
      <w:r>
        <w:rPr>
          <w:color w:val="000000"/>
        </w:rPr>
        <w:t xml:space="preserve">Z.T# </w:t>
      </w:r>
      <w:r>
        <w:rPr>
          <w:color w:val="000000"/>
        </w:rPr>
        <w:br/>
        <w:t xml:space="preserve">  </w:t>
      </w:r>
      <w:r>
        <w:rPr>
          <w:color w:val="0000FF"/>
        </w:rPr>
        <w:t>GROUP</w:t>
      </w:r>
      <w:r>
        <w:rPr>
          <w:color w:val="000000"/>
        </w:rPr>
        <w:t xml:space="preserve"> </w:t>
      </w:r>
      <w:r>
        <w:rPr>
          <w:color w:val="0000FF"/>
        </w:rPr>
        <w:t>BY</w:t>
      </w:r>
      <w:r>
        <w:rPr>
          <w:color w:val="000000"/>
        </w:rPr>
        <w:t xml:space="preserve"> C.C# </w:t>
      </w:r>
      <w:r>
        <w:rPr>
          <w:color w:val="000000"/>
        </w:rPr>
        <w:br/>
        <w:t xml:space="preserve">  </w:t>
      </w:r>
      <w:r>
        <w:rPr>
          <w:color w:val="0000FF"/>
        </w:rPr>
        <w:t>ORDER</w:t>
      </w:r>
      <w:r>
        <w:rPr>
          <w:color w:val="000000"/>
        </w:rPr>
        <w:t xml:space="preserve"> </w:t>
      </w:r>
      <w:r>
        <w:rPr>
          <w:color w:val="0000FF"/>
        </w:rPr>
        <w:t>BY</w:t>
      </w:r>
      <w:r>
        <w:rPr>
          <w:color w:val="000000"/>
        </w:rPr>
        <w:t xml:space="preserve"> </w:t>
      </w:r>
      <w:r>
        <w:rPr>
          <w:color w:val="FF00FF"/>
        </w:rPr>
        <w:t>AVG</w:t>
      </w:r>
      <w:r>
        <w:rPr>
          <w:color w:val="000000"/>
        </w:rPr>
        <w:t xml:space="preserve">(Score) </w:t>
      </w:r>
      <w:r>
        <w:rPr>
          <w:color w:val="0000FF"/>
        </w:rPr>
        <w:t>DESC</w:t>
      </w:r>
      <w:r>
        <w:rPr>
          <w:color w:val="000000"/>
        </w:rPr>
        <w:t xml:space="preserve"> </w:t>
      </w:r>
      <w:r>
        <w:rPr>
          <w:color w:val="000000"/>
        </w:rPr>
        <w:br/>
      </w:r>
      <w:r>
        <w:rPr>
          <w:b/>
          <w:bCs/>
          <w:color w:val="800000"/>
        </w:rPr>
        <w:t>22</w:t>
      </w:r>
      <w:r>
        <w:rPr>
          <w:color w:val="000000"/>
        </w:rPr>
        <w:t>、查询如下课程成绩第</w:t>
      </w:r>
      <w:r>
        <w:rPr>
          <w:color w:val="000000"/>
        </w:rPr>
        <w:t xml:space="preserve"> </w:t>
      </w:r>
      <w:r>
        <w:rPr>
          <w:b/>
          <w:bCs/>
          <w:color w:val="800000"/>
        </w:rPr>
        <w:t>3</w:t>
      </w:r>
      <w:r>
        <w:rPr>
          <w:color w:val="000000"/>
        </w:rPr>
        <w:t xml:space="preserve"> </w:t>
      </w:r>
      <w:r>
        <w:rPr>
          <w:color w:val="000000"/>
        </w:rPr>
        <w:t>名到第</w:t>
      </w:r>
      <w:r>
        <w:rPr>
          <w:color w:val="000000"/>
        </w:rPr>
        <w:t xml:space="preserve"> </w:t>
      </w:r>
      <w:r>
        <w:rPr>
          <w:b/>
          <w:bCs/>
          <w:color w:val="800000"/>
        </w:rPr>
        <w:t>6</w:t>
      </w:r>
      <w:r>
        <w:rPr>
          <w:color w:val="000000"/>
        </w:rPr>
        <w:t xml:space="preserve"> </w:t>
      </w:r>
      <w:r>
        <w:rPr>
          <w:color w:val="000000"/>
        </w:rPr>
        <w:t>名的学生成绩单：企业管理（</w:t>
      </w:r>
      <w:r>
        <w:rPr>
          <w:b/>
          <w:bCs/>
          <w:color w:val="800000"/>
        </w:rPr>
        <w:t>001</w:t>
      </w:r>
      <w:r>
        <w:rPr>
          <w:color w:val="000000"/>
        </w:rPr>
        <w:t>），马克思（</w:t>
      </w:r>
      <w:r>
        <w:rPr>
          <w:b/>
          <w:bCs/>
          <w:color w:val="800000"/>
        </w:rPr>
        <w:t>002</w:t>
      </w:r>
      <w:r>
        <w:rPr>
          <w:color w:val="000000"/>
        </w:rPr>
        <w:t>），</w:t>
      </w:r>
      <w:r>
        <w:rPr>
          <w:color w:val="000000"/>
        </w:rPr>
        <w:t xml:space="preserve">UML </w:t>
      </w:r>
      <w:r>
        <w:rPr>
          <w:color w:val="000000"/>
        </w:rPr>
        <w:t>（</w:t>
      </w:r>
      <w:r>
        <w:rPr>
          <w:b/>
          <w:bCs/>
          <w:color w:val="800000"/>
        </w:rPr>
        <w:t>003</w:t>
      </w:r>
      <w:r>
        <w:rPr>
          <w:color w:val="000000"/>
        </w:rPr>
        <w:t>），数据库（</w:t>
      </w:r>
      <w:r>
        <w:rPr>
          <w:b/>
          <w:bCs/>
          <w:color w:val="800000"/>
        </w:rPr>
        <w:t>004</w:t>
      </w:r>
      <w:r>
        <w:rPr>
          <w:color w:val="000000"/>
        </w:rPr>
        <w:t>）</w:t>
      </w:r>
      <w:r>
        <w:rPr>
          <w:color w:val="000000"/>
        </w:rPr>
        <w:t xml:space="preserve"> </w:t>
      </w:r>
      <w:r>
        <w:rPr>
          <w:color w:val="000000"/>
        </w:rPr>
        <w:br/>
        <w:t xml:space="preserve">    </w:t>
      </w:r>
      <w:r>
        <w:rPr>
          <w:color w:val="FF0000"/>
        </w:rPr>
        <w:t>[</w:t>
      </w:r>
      <w:r>
        <w:rPr>
          <w:color w:val="FF0000"/>
        </w:rPr>
        <w:t>学生</w:t>
      </w:r>
      <w:r>
        <w:rPr>
          <w:color w:val="FF0000"/>
        </w:rPr>
        <w:t>ID]</w:t>
      </w:r>
      <w:r>
        <w:rPr>
          <w:color w:val="000000"/>
        </w:rPr>
        <w:t>,</w:t>
      </w:r>
      <w:r>
        <w:rPr>
          <w:color w:val="FF0000"/>
        </w:rPr>
        <w:t>[</w:t>
      </w:r>
      <w:r>
        <w:rPr>
          <w:color w:val="FF0000"/>
        </w:rPr>
        <w:t>学生姓名</w:t>
      </w:r>
      <w:r>
        <w:rPr>
          <w:color w:val="FF0000"/>
        </w:rPr>
        <w:t>]</w:t>
      </w:r>
      <w:r>
        <w:rPr>
          <w:color w:val="000000"/>
        </w:rPr>
        <w:t>,</w:t>
      </w:r>
      <w:r>
        <w:rPr>
          <w:color w:val="000000"/>
        </w:rPr>
        <w:t>企业管理</w:t>
      </w:r>
      <w:r>
        <w:rPr>
          <w:color w:val="000000"/>
        </w:rPr>
        <w:t>,</w:t>
      </w:r>
      <w:r>
        <w:rPr>
          <w:color w:val="000000"/>
        </w:rPr>
        <w:t>马克思</w:t>
      </w:r>
      <w:r>
        <w:rPr>
          <w:color w:val="000000"/>
        </w:rPr>
        <w:t>,UML,</w:t>
      </w:r>
      <w:r>
        <w:rPr>
          <w:color w:val="000000"/>
        </w:rPr>
        <w:t>数据库</w:t>
      </w:r>
      <w:r>
        <w:rPr>
          <w:color w:val="000000"/>
        </w:rPr>
        <w:t>,</w:t>
      </w:r>
      <w:r>
        <w:rPr>
          <w:color w:val="000000"/>
        </w:rPr>
        <w:t>平均成绩</w:t>
      </w:r>
      <w:r>
        <w:rPr>
          <w:color w:val="000000"/>
        </w:rPr>
        <w:t xml:space="preserve"> </w:t>
      </w:r>
      <w:r>
        <w:rPr>
          <w:color w:val="000000"/>
        </w:rPr>
        <w:br/>
        <w:t xml:space="preserve">    </w:t>
      </w:r>
      <w:r>
        <w:rPr>
          <w:color w:val="0000FF"/>
        </w:rPr>
        <w:t>SELECT</w:t>
      </w:r>
      <w:r>
        <w:rPr>
          <w:color w:val="000000"/>
        </w:rPr>
        <w:t xml:space="preserve">  </w:t>
      </w:r>
      <w:r>
        <w:rPr>
          <w:color w:val="0000FF"/>
        </w:rPr>
        <w:t>DISTINCT</w:t>
      </w:r>
      <w:r>
        <w:rPr>
          <w:color w:val="000000"/>
        </w:rPr>
        <w:t xml:space="preserve"> </w:t>
      </w:r>
      <w:r>
        <w:rPr>
          <w:color w:val="0000FF"/>
        </w:rPr>
        <w:t>top</w:t>
      </w:r>
      <w:r>
        <w:rPr>
          <w:color w:val="000000"/>
        </w:rPr>
        <w:t xml:space="preserve"> </w:t>
      </w:r>
      <w:r>
        <w:rPr>
          <w:b/>
          <w:bCs/>
          <w:color w:val="800000"/>
        </w:rPr>
        <w:t>3</w:t>
      </w:r>
      <w:r>
        <w:rPr>
          <w:color w:val="000000"/>
        </w:rPr>
        <w:t xml:space="preserve"> </w:t>
      </w:r>
      <w:r>
        <w:rPr>
          <w:color w:val="000000"/>
        </w:rPr>
        <w:br/>
        <w:t xml:space="preserve">      SC.S# </w:t>
      </w:r>
      <w:r>
        <w:rPr>
          <w:color w:val="0000FF"/>
        </w:rPr>
        <w:t>As</w:t>
      </w:r>
      <w:r>
        <w:rPr>
          <w:color w:val="000000"/>
        </w:rPr>
        <w:t xml:space="preserve"> </w:t>
      </w:r>
      <w:r>
        <w:rPr>
          <w:color w:val="000000"/>
        </w:rPr>
        <w:t>学生学号</w:t>
      </w:r>
      <w:r>
        <w:rPr>
          <w:color w:val="000000"/>
        </w:rPr>
        <w:t xml:space="preserve">, </w:t>
      </w:r>
      <w:r>
        <w:rPr>
          <w:color w:val="000000"/>
        </w:rPr>
        <w:br/>
        <w:t xml:space="preserve">        </w:t>
      </w:r>
      <w:proofErr w:type="spellStart"/>
      <w:r>
        <w:rPr>
          <w:color w:val="000000"/>
        </w:rPr>
        <w:t>Student.Sname</w:t>
      </w:r>
      <w:proofErr w:type="spellEnd"/>
      <w:r>
        <w:rPr>
          <w:color w:val="000000"/>
        </w:rPr>
        <w:t xml:space="preserve"> </w:t>
      </w:r>
      <w:r>
        <w:rPr>
          <w:color w:val="0000FF"/>
        </w:rPr>
        <w:t>AS</w:t>
      </w:r>
      <w:r>
        <w:rPr>
          <w:color w:val="000000"/>
        </w:rPr>
        <w:t xml:space="preserve"> </w:t>
      </w:r>
      <w:r>
        <w:rPr>
          <w:color w:val="000000"/>
        </w:rPr>
        <w:t>学生姓名</w:t>
      </w:r>
      <w:r>
        <w:rPr>
          <w:color w:val="000000"/>
        </w:rPr>
        <w:t xml:space="preserve"> , </w:t>
      </w:r>
      <w:r>
        <w:rPr>
          <w:color w:val="000000"/>
        </w:rPr>
        <w:br/>
        <w:t xml:space="preserve">      T1.score </w:t>
      </w:r>
      <w:r>
        <w:rPr>
          <w:color w:val="0000FF"/>
        </w:rPr>
        <w:t>AS</w:t>
      </w:r>
      <w:r>
        <w:rPr>
          <w:color w:val="000000"/>
        </w:rPr>
        <w:t xml:space="preserve"> </w:t>
      </w:r>
      <w:r>
        <w:rPr>
          <w:color w:val="000000"/>
        </w:rPr>
        <w:t>企业管理</w:t>
      </w:r>
      <w:r>
        <w:rPr>
          <w:color w:val="000000"/>
        </w:rPr>
        <w:t xml:space="preserve">, </w:t>
      </w:r>
      <w:r>
        <w:rPr>
          <w:color w:val="000000"/>
        </w:rPr>
        <w:br/>
        <w:t xml:space="preserve">      T2.score </w:t>
      </w:r>
      <w:r>
        <w:rPr>
          <w:color w:val="0000FF"/>
        </w:rPr>
        <w:t>AS</w:t>
      </w:r>
      <w:r>
        <w:rPr>
          <w:color w:val="000000"/>
        </w:rPr>
        <w:t xml:space="preserve"> </w:t>
      </w:r>
      <w:r>
        <w:rPr>
          <w:color w:val="000000"/>
        </w:rPr>
        <w:t>马克思</w:t>
      </w:r>
      <w:r>
        <w:rPr>
          <w:color w:val="000000"/>
        </w:rPr>
        <w:t xml:space="preserve">, </w:t>
      </w:r>
      <w:r>
        <w:rPr>
          <w:color w:val="000000"/>
        </w:rPr>
        <w:br/>
        <w:t xml:space="preserve">      T3.score </w:t>
      </w:r>
      <w:r>
        <w:rPr>
          <w:color w:val="0000FF"/>
        </w:rPr>
        <w:t>AS</w:t>
      </w:r>
      <w:r>
        <w:rPr>
          <w:color w:val="000000"/>
        </w:rPr>
        <w:t xml:space="preserve"> UML, </w:t>
      </w:r>
      <w:r>
        <w:rPr>
          <w:color w:val="000000"/>
        </w:rPr>
        <w:br/>
        <w:t xml:space="preserve">      T4.score </w:t>
      </w:r>
      <w:r>
        <w:rPr>
          <w:color w:val="0000FF"/>
        </w:rPr>
        <w:t>AS</w:t>
      </w:r>
      <w:r>
        <w:rPr>
          <w:color w:val="000000"/>
        </w:rPr>
        <w:t xml:space="preserve"> </w:t>
      </w:r>
      <w:r>
        <w:rPr>
          <w:color w:val="000000"/>
        </w:rPr>
        <w:t>数据库</w:t>
      </w:r>
      <w:r>
        <w:rPr>
          <w:color w:val="000000"/>
        </w:rPr>
        <w:t xml:space="preserve">, </w:t>
      </w:r>
      <w:r>
        <w:rPr>
          <w:color w:val="000000"/>
        </w:rPr>
        <w:br/>
        <w:t xml:space="preserve">      </w:t>
      </w:r>
      <w:r>
        <w:rPr>
          <w:color w:val="FF00FF"/>
        </w:rPr>
        <w:t>ISNULL</w:t>
      </w:r>
      <w:r>
        <w:rPr>
          <w:color w:val="000000"/>
        </w:rPr>
        <w:t>(T1.score,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(T2.score,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(T3.score,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(T4.score,</w:t>
      </w:r>
      <w:r>
        <w:rPr>
          <w:b/>
          <w:bCs/>
          <w:color w:val="800000"/>
        </w:rPr>
        <w:t>0</w:t>
      </w:r>
      <w:r>
        <w:rPr>
          <w:color w:val="000000"/>
        </w:rPr>
        <w:t xml:space="preserve">) </w:t>
      </w:r>
      <w:r>
        <w:rPr>
          <w:color w:val="0000FF"/>
        </w:rPr>
        <w:t>as</w:t>
      </w:r>
      <w:r>
        <w:rPr>
          <w:color w:val="000000"/>
        </w:rPr>
        <w:t xml:space="preserve"> </w:t>
      </w:r>
      <w:r>
        <w:rPr>
          <w:color w:val="000000"/>
        </w:rPr>
        <w:t>总分</w:t>
      </w:r>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808080"/>
        </w:rPr>
        <w:t>LEFT</w:t>
      </w:r>
      <w:r>
        <w:rPr>
          <w:color w:val="000000"/>
        </w:rPr>
        <w:t xml:space="preserve"> </w:t>
      </w:r>
      <w:r>
        <w:rPr>
          <w:color w:val="808080"/>
        </w:rPr>
        <w:t>JOIN</w:t>
      </w:r>
      <w:r>
        <w:rPr>
          <w:color w:val="000000"/>
        </w:rPr>
        <w:t xml:space="preserve"> SC </w:t>
      </w:r>
      <w:r>
        <w:rPr>
          <w:color w:val="0000FF"/>
        </w:rPr>
        <w:t>AS</w:t>
      </w:r>
      <w:r>
        <w:rPr>
          <w:color w:val="000000"/>
        </w:rPr>
        <w:t xml:space="preserve"> T1 </w:t>
      </w:r>
      <w:r>
        <w:rPr>
          <w:color w:val="000000"/>
        </w:rPr>
        <w:br/>
        <w:t xml:space="preserve">                      </w:t>
      </w:r>
      <w:r>
        <w:rPr>
          <w:color w:val="0000FF"/>
        </w:rPr>
        <w:t>ON</w:t>
      </w:r>
      <w:r>
        <w:rPr>
          <w:color w:val="000000"/>
        </w:rPr>
        <w:t xml:space="preserve"> SC.S# </w:t>
      </w:r>
      <w:r>
        <w:rPr>
          <w:color w:val="808080"/>
        </w:rPr>
        <w:t>=</w:t>
      </w:r>
      <w:r>
        <w:rPr>
          <w:color w:val="000000"/>
        </w:rPr>
        <w:t xml:space="preserve"> T1.S# </w:t>
      </w:r>
      <w:r>
        <w:rPr>
          <w:color w:val="808080"/>
        </w:rPr>
        <w:t>AND</w:t>
      </w:r>
      <w:r>
        <w:rPr>
          <w:color w:val="000000"/>
        </w:rPr>
        <w:t xml:space="preserve"> T1.C# </w:t>
      </w:r>
      <w:r>
        <w:rPr>
          <w:color w:val="808080"/>
        </w:rPr>
        <w:t>=</w:t>
      </w:r>
      <w:r>
        <w:rPr>
          <w:color w:val="000000"/>
        </w:rPr>
        <w:t xml:space="preserve"> </w:t>
      </w:r>
      <w:r>
        <w:rPr>
          <w:color w:val="FF0000"/>
        </w:rPr>
        <w:t>'001'</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SC </w:t>
      </w:r>
      <w:r>
        <w:rPr>
          <w:color w:val="0000FF"/>
        </w:rPr>
        <w:t>AS</w:t>
      </w:r>
      <w:r>
        <w:rPr>
          <w:color w:val="000000"/>
        </w:rPr>
        <w:t xml:space="preserve"> T2 </w:t>
      </w:r>
      <w:r>
        <w:rPr>
          <w:color w:val="000000"/>
        </w:rPr>
        <w:br/>
        <w:t xml:space="preserve">                      </w:t>
      </w:r>
      <w:r>
        <w:rPr>
          <w:color w:val="0000FF"/>
        </w:rPr>
        <w:t>ON</w:t>
      </w:r>
      <w:r>
        <w:rPr>
          <w:color w:val="000000"/>
        </w:rPr>
        <w:t xml:space="preserve"> SC.S# </w:t>
      </w:r>
      <w:r>
        <w:rPr>
          <w:color w:val="808080"/>
        </w:rPr>
        <w:t>=</w:t>
      </w:r>
      <w:r>
        <w:rPr>
          <w:color w:val="000000"/>
        </w:rPr>
        <w:t xml:space="preserve"> T2.S# </w:t>
      </w:r>
      <w:r>
        <w:rPr>
          <w:color w:val="808080"/>
        </w:rPr>
        <w:t>AND</w:t>
      </w:r>
      <w:r>
        <w:rPr>
          <w:color w:val="000000"/>
        </w:rPr>
        <w:t xml:space="preserve"> T2.C# </w:t>
      </w:r>
      <w:r>
        <w:rPr>
          <w:color w:val="808080"/>
        </w:rPr>
        <w:t>=</w:t>
      </w:r>
      <w:r>
        <w:rPr>
          <w:color w:val="000000"/>
        </w:rPr>
        <w:t xml:space="preserve"> </w:t>
      </w:r>
      <w:r>
        <w:rPr>
          <w:color w:val="FF0000"/>
        </w:rPr>
        <w:t>'002'</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SC </w:t>
      </w:r>
      <w:r>
        <w:rPr>
          <w:color w:val="0000FF"/>
        </w:rPr>
        <w:t>AS</w:t>
      </w:r>
      <w:r>
        <w:rPr>
          <w:color w:val="000000"/>
        </w:rPr>
        <w:t xml:space="preserve"> T3 </w:t>
      </w:r>
      <w:r>
        <w:rPr>
          <w:color w:val="000000"/>
        </w:rPr>
        <w:br/>
        <w:t xml:space="preserve">                      </w:t>
      </w:r>
      <w:r>
        <w:rPr>
          <w:color w:val="0000FF"/>
        </w:rPr>
        <w:t>ON</w:t>
      </w:r>
      <w:r>
        <w:rPr>
          <w:color w:val="000000"/>
        </w:rPr>
        <w:t xml:space="preserve"> SC.S# </w:t>
      </w:r>
      <w:r>
        <w:rPr>
          <w:color w:val="808080"/>
        </w:rPr>
        <w:t>=</w:t>
      </w:r>
      <w:r>
        <w:rPr>
          <w:color w:val="000000"/>
        </w:rPr>
        <w:t xml:space="preserve">T3.S# </w:t>
      </w:r>
      <w:r>
        <w:rPr>
          <w:color w:val="808080"/>
        </w:rPr>
        <w:t>AND</w:t>
      </w:r>
      <w:r>
        <w:rPr>
          <w:color w:val="000000"/>
        </w:rPr>
        <w:t xml:space="preserve"> T3.C# </w:t>
      </w:r>
      <w:r>
        <w:rPr>
          <w:color w:val="808080"/>
        </w:rPr>
        <w:t>=</w:t>
      </w:r>
      <w:r>
        <w:rPr>
          <w:color w:val="000000"/>
        </w:rPr>
        <w:t xml:space="preserve"> </w:t>
      </w:r>
      <w:r>
        <w:rPr>
          <w:color w:val="FF0000"/>
        </w:rPr>
        <w:t>'003'</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SC </w:t>
      </w:r>
      <w:r>
        <w:rPr>
          <w:color w:val="0000FF"/>
        </w:rPr>
        <w:t>AS</w:t>
      </w:r>
      <w:r>
        <w:rPr>
          <w:color w:val="000000"/>
        </w:rPr>
        <w:t xml:space="preserve"> T4 </w:t>
      </w:r>
      <w:r>
        <w:rPr>
          <w:color w:val="000000"/>
        </w:rPr>
        <w:br/>
        <w:t xml:space="preserve">                      </w:t>
      </w:r>
      <w:r>
        <w:rPr>
          <w:color w:val="0000FF"/>
        </w:rPr>
        <w:t>ON</w:t>
      </w:r>
      <w:r>
        <w:rPr>
          <w:color w:val="000000"/>
        </w:rPr>
        <w:t xml:space="preserve"> SC.S# </w:t>
      </w:r>
      <w:r>
        <w:rPr>
          <w:color w:val="808080"/>
        </w:rPr>
        <w:t>=</w:t>
      </w:r>
      <w:r>
        <w:rPr>
          <w:color w:val="000000"/>
        </w:rPr>
        <w:t xml:space="preserve"> T4.S# </w:t>
      </w:r>
      <w:r>
        <w:rPr>
          <w:color w:val="808080"/>
        </w:rPr>
        <w:t>AND</w:t>
      </w:r>
      <w:r>
        <w:rPr>
          <w:color w:val="000000"/>
        </w:rPr>
        <w:t xml:space="preserve"> T4.C# </w:t>
      </w:r>
      <w:r>
        <w:rPr>
          <w:color w:val="808080"/>
        </w:rPr>
        <w:t>=</w:t>
      </w:r>
      <w:r>
        <w:rPr>
          <w:color w:val="000000"/>
        </w:rPr>
        <w:t xml:space="preserve"> </w:t>
      </w:r>
      <w:r>
        <w:rPr>
          <w:color w:val="FF0000"/>
        </w:rPr>
        <w:t>'004'</w:t>
      </w:r>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w:t>
      </w:r>
      <w:r>
        <w:rPr>
          <w:color w:val="000000"/>
        </w:rPr>
        <w:br/>
        <w:t xml:space="preserve">      </w:t>
      </w:r>
      <w:r>
        <w:rPr>
          <w:color w:val="FF00FF"/>
        </w:rPr>
        <w:t>ISNULL</w:t>
      </w:r>
      <w:r>
        <w:rPr>
          <w:color w:val="000000"/>
        </w:rPr>
        <w:t>(T1.score,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(T2.score,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(T3.score,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(T4.score,</w:t>
      </w:r>
      <w:r>
        <w:rPr>
          <w:b/>
          <w:bCs/>
          <w:color w:val="800000"/>
        </w:rPr>
        <w:t>0</w:t>
      </w:r>
      <w:r>
        <w:rPr>
          <w:color w:val="000000"/>
        </w:rPr>
        <w:t xml:space="preserve">) </w:t>
      </w:r>
      <w:r>
        <w:rPr>
          <w:color w:val="000000"/>
        </w:rPr>
        <w:br/>
        <w:t xml:space="preserve">      </w:t>
      </w:r>
      <w:r>
        <w:rPr>
          <w:color w:val="808080"/>
        </w:rPr>
        <w:t>NOT</w:t>
      </w:r>
      <w:r>
        <w:rPr>
          <w:color w:val="000000"/>
        </w:rPr>
        <w:t xml:space="preserve"> </w:t>
      </w:r>
      <w:r>
        <w:rPr>
          <w:color w:val="808080"/>
        </w:rPr>
        <w:t>IN</w:t>
      </w:r>
      <w:r>
        <w:rPr>
          <w:color w:val="000000"/>
        </w:rPr>
        <w:t xml:space="preserve"> </w:t>
      </w:r>
      <w:r>
        <w:rPr>
          <w:color w:val="000000"/>
        </w:rPr>
        <w:br/>
        <w:t>      (</w:t>
      </w:r>
      <w:r>
        <w:rPr>
          <w:color w:val="0000FF"/>
        </w:rPr>
        <w:t>SELECT</w:t>
      </w:r>
      <w:r>
        <w:rPr>
          <w:color w:val="000000"/>
        </w:rPr>
        <w:t xml:space="preserve"> </w:t>
      </w:r>
      <w:r>
        <w:rPr>
          <w:color w:val="000000"/>
        </w:rPr>
        <w:br/>
      </w:r>
      <w:r>
        <w:rPr>
          <w:color w:val="000000"/>
        </w:rPr>
        <w:lastRenderedPageBreak/>
        <w:t xml:space="preserve">            </w:t>
      </w:r>
      <w:r>
        <w:rPr>
          <w:color w:val="0000FF"/>
        </w:rPr>
        <w:t>DISTINCT</w:t>
      </w:r>
      <w:r>
        <w:rPr>
          <w:color w:val="000000"/>
        </w:rPr>
        <w:t xml:space="preserve"> </w:t>
      </w:r>
      <w:r>
        <w:rPr>
          <w:color w:val="000000"/>
        </w:rPr>
        <w:br/>
        <w:t xml:space="preserve">            </w:t>
      </w:r>
      <w:r>
        <w:rPr>
          <w:color w:val="0000FF"/>
        </w:rPr>
        <w:t>TOP</w:t>
      </w:r>
      <w:r>
        <w:rPr>
          <w:color w:val="000000"/>
        </w:rPr>
        <w:t xml:space="preserve"> </w:t>
      </w:r>
      <w:r>
        <w:rPr>
          <w:b/>
          <w:bCs/>
          <w:color w:val="800000"/>
        </w:rPr>
        <w:t>15</w:t>
      </w:r>
      <w:r>
        <w:rPr>
          <w:color w:val="000000"/>
        </w:rPr>
        <w:t xml:space="preserve"> </w:t>
      </w:r>
      <w:r>
        <w:rPr>
          <w:color w:val="0000FF"/>
        </w:rPr>
        <w:t>WITH</w:t>
      </w:r>
      <w:r>
        <w:rPr>
          <w:color w:val="000000"/>
        </w:rPr>
        <w:t xml:space="preserve"> TIES </w:t>
      </w:r>
      <w:r>
        <w:rPr>
          <w:color w:val="000000"/>
        </w:rPr>
        <w:br/>
        <w:t xml:space="preserve">            </w:t>
      </w:r>
      <w:r>
        <w:rPr>
          <w:color w:val="FF00FF"/>
        </w:rPr>
        <w:t>ISNULL</w:t>
      </w:r>
      <w:r>
        <w:rPr>
          <w:color w:val="000000"/>
        </w:rPr>
        <w:t>(T1.score,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(T2.score,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(T3.score,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(T4.score,</w:t>
      </w:r>
      <w:r>
        <w:rPr>
          <w:b/>
          <w:bCs/>
          <w:color w:val="800000"/>
        </w:rPr>
        <w:t>0</w:t>
      </w:r>
      <w:r>
        <w:rPr>
          <w:color w:val="000000"/>
        </w:rPr>
        <w:t xml:space="preserve">) </w:t>
      </w:r>
      <w:r>
        <w:rPr>
          <w:color w:val="000000"/>
        </w:rPr>
        <w:b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w:t>
      </w:r>
      <w:proofErr w:type="spellStart"/>
      <w:r>
        <w:rPr>
          <w:color w:val="000000"/>
        </w:rPr>
        <w:t>sc</w:t>
      </w:r>
      <w:proofErr w:type="spellEnd"/>
      <w:r>
        <w:rPr>
          <w:color w:val="000000"/>
        </w:rPr>
        <w:t xml:space="preserve"> </w:t>
      </w:r>
      <w:r>
        <w:rPr>
          <w:color w:val="0000FF"/>
        </w:rPr>
        <w:t>AS</w:t>
      </w:r>
      <w:r>
        <w:rPr>
          <w:color w:val="000000"/>
        </w:rPr>
        <w:t xml:space="preserve"> T1 </w:t>
      </w:r>
      <w:r>
        <w:rPr>
          <w:color w:val="000000"/>
        </w:rPr>
        <w:br/>
        <w:t xml:space="preserve">                      </w:t>
      </w:r>
      <w:r>
        <w:rPr>
          <w:color w:val="0000FF"/>
        </w:rPr>
        <w:t>ON</w:t>
      </w:r>
      <w:r>
        <w:rPr>
          <w:color w:val="000000"/>
        </w:rPr>
        <w:t xml:space="preserve"> </w:t>
      </w:r>
      <w:proofErr w:type="spellStart"/>
      <w:r>
        <w:rPr>
          <w:color w:val="000000"/>
        </w:rPr>
        <w:t>sc.S</w:t>
      </w:r>
      <w:proofErr w:type="spellEnd"/>
      <w:r>
        <w:rPr>
          <w:color w:val="000000"/>
        </w:rPr>
        <w:t xml:space="preserve"># </w:t>
      </w:r>
      <w:r>
        <w:rPr>
          <w:color w:val="808080"/>
        </w:rPr>
        <w:t>=</w:t>
      </w:r>
      <w:r>
        <w:rPr>
          <w:color w:val="000000"/>
        </w:rPr>
        <w:t xml:space="preserve"> T1.S# </w:t>
      </w:r>
      <w:r>
        <w:rPr>
          <w:color w:val="808080"/>
        </w:rPr>
        <w:t>AND</w:t>
      </w:r>
      <w:r>
        <w:rPr>
          <w:color w:val="000000"/>
        </w:rPr>
        <w:t xml:space="preserve"> T1.C#</w:t>
      </w:r>
      <w:r>
        <w:rPr>
          <w:color w:val="808080"/>
        </w:rPr>
        <w:t>=</w:t>
      </w:r>
      <w:r>
        <w:rPr>
          <w:color w:val="000000"/>
        </w:rPr>
        <w:t xml:space="preserve"> </w:t>
      </w:r>
      <w:r>
        <w:rPr>
          <w:color w:val="FF0000"/>
        </w:rPr>
        <w:t>'k1'</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w:t>
      </w:r>
      <w:proofErr w:type="spellStart"/>
      <w:r>
        <w:rPr>
          <w:color w:val="000000"/>
        </w:rPr>
        <w:t>sc</w:t>
      </w:r>
      <w:proofErr w:type="spellEnd"/>
      <w:r>
        <w:rPr>
          <w:color w:val="000000"/>
        </w:rPr>
        <w:t xml:space="preserve"> </w:t>
      </w:r>
      <w:r>
        <w:rPr>
          <w:color w:val="0000FF"/>
        </w:rPr>
        <w:t>AS</w:t>
      </w:r>
      <w:r>
        <w:rPr>
          <w:color w:val="000000"/>
        </w:rPr>
        <w:t xml:space="preserve"> T2 </w:t>
      </w:r>
      <w:r>
        <w:rPr>
          <w:color w:val="000000"/>
        </w:rPr>
        <w:br/>
        <w:t xml:space="preserve">                      </w:t>
      </w:r>
      <w:r>
        <w:rPr>
          <w:color w:val="0000FF"/>
        </w:rPr>
        <w:t>ON</w:t>
      </w:r>
      <w:r>
        <w:rPr>
          <w:color w:val="000000"/>
        </w:rPr>
        <w:t xml:space="preserve"> </w:t>
      </w:r>
      <w:proofErr w:type="spellStart"/>
      <w:r>
        <w:rPr>
          <w:color w:val="000000"/>
        </w:rPr>
        <w:t>sc.S</w:t>
      </w:r>
      <w:proofErr w:type="spellEnd"/>
      <w:r>
        <w:rPr>
          <w:color w:val="000000"/>
        </w:rPr>
        <w:t xml:space="preserve"># </w:t>
      </w:r>
      <w:r>
        <w:rPr>
          <w:color w:val="808080"/>
        </w:rPr>
        <w:t>=</w:t>
      </w:r>
      <w:r>
        <w:rPr>
          <w:color w:val="000000"/>
        </w:rPr>
        <w:t xml:space="preserve"> T2.S# </w:t>
      </w:r>
      <w:r>
        <w:rPr>
          <w:color w:val="808080"/>
        </w:rPr>
        <w:t>AND</w:t>
      </w:r>
      <w:r>
        <w:rPr>
          <w:color w:val="000000"/>
        </w:rPr>
        <w:t xml:space="preserve"> T2.C# </w:t>
      </w:r>
      <w:r>
        <w:rPr>
          <w:color w:val="808080"/>
        </w:rPr>
        <w:t>=</w:t>
      </w:r>
      <w:r>
        <w:rPr>
          <w:color w:val="000000"/>
        </w:rPr>
        <w:t xml:space="preserve"> </w:t>
      </w:r>
      <w:r>
        <w:rPr>
          <w:color w:val="FF0000"/>
        </w:rPr>
        <w:t>'k2'</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w:t>
      </w:r>
      <w:proofErr w:type="spellStart"/>
      <w:r>
        <w:rPr>
          <w:color w:val="000000"/>
        </w:rPr>
        <w:t>sc</w:t>
      </w:r>
      <w:proofErr w:type="spellEnd"/>
      <w:r>
        <w:rPr>
          <w:color w:val="000000"/>
        </w:rPr>
        <w:t xml:space="preserve"> </w:t>
      </w:r>
      <w:r>
        <w:rPr>
          <w:color w:val="0000FF"/>
        </w:rPr>
        <w:t>AS</w:t>
      </w:r>
      <w:r>
        <w:rPr>
          <w:color w:val="000000"/>
        </w:rPr>
        <w:t xml:space="preserve"> T3 </w:t>
      </w:r>
      <w:r>
        <w:rPr>
          <w:color w:val="000000"/>
        </w:rPr>
        <w:br/>
        <w:t xml:space="preserve">                      </w:t>
      </w:r>
      <w:r>
        <w:rPr>
          <w:color w:val="0000FF"/>
        </w:rPr>
        <w:t>ON</w:t>
      </w:r>
      <w:r>
        <w:rPr>
          <w:color w:val="000000"/>
        </w:rPr>
        <w:t xml:space="preserve"> </w:t>
      </w:r>
      <w:proofErr w:type="spellStart"/>
      <w:r>
        <w:rPr>
          <w:color w:val="000000"/>
        </w:rPr>
        <w:t>sc.S</w:t>
      </w:r>
      <w:proofErr w:type="spellEnd"/>
      <w:r>
        <w:rPr>
          <w:color w:val="000000"/>
        </w:rPr>
        <w:t xml:space="preserve"># </w:t>
      </w:r>
      <w:r>
        <w:rPr>
          <w:color w:val="808080"/>
        </w:rPr>
        <w:t>=</w:t>
      </w:r>
      <w:r>
        <w:rPr>
          <w:color w:val="000000"/>
        </w:rPr>
        <w:t xml:space="preserve"> T3.S# </w:t>
      </w:r>
      <w:r>
        <w:rPr>
          <w:color w:val="808080"/>
        </w:rPr>
        <w:t>AND</w:t>
      </w:r>
      <w:r>
        <w:rPr>
          <w:color w:val="000000"/>
        </w:rPr>
        <w:t xml:space="preserve"> T3.C# </w:t>
      </w:r>
      <w:r>
        <w:rPr>
          <w:color w:val="808080"/>
        </w:rPr>
        <w:t>=</w:t>
      </w:r>
      <w:r>
        <w:rPr>
          <w:color w:val="000000"/>
        </w:rPr>
        <w:t xml:space="preserve"> </w:t>
      </w:r>
      <w:r>
        <w:rPr>
          <w:color w:val="FF0000"/>
        </w:rPr>
        <w:t>'k3'</w:t>
      </w:r>
      <w:r>
        <w:rPr>
          <w:color w:val="000000"/>
        </w:rPr>
        <w:t xml:space="preserve"> </w:t>
      </w:r>
      <w:r>
        <w:rPr>
          <w:color w:val="000000"/>
        </w:rPr>
        <w:br/>
        <w:t xml:space="preserve">            </w:t>
      </w:r>
      <w:r>
        <w:rPr>
          <w:color w:val="808080"/>
        </w:rPr>
        <w:t>LEFT</w:t>
      </w:r>
      <w:r>
        <w:rPr>
          <w:color w:val="000000"/>
        </w:rPr>
        <w:t xml:space="preserve"> </w:t>
      </w:r>
      <w:r>
        <w:rPr>
          <w:color w:val="808080"/>
        </w:rPr>
        <w:t>JOIN</w:t>
      </w:r>
      <w:r>
        <w:rPr>
          <w:color w:val="000000"/>
        </w:rPr>
        <w:t xml:space="preserve"> </w:t>
      </w:r>
      <w:proofErr w:type="spellStart"/>
      <w:r>
        <w:rPr>
          <w:color w:val="000000"/>
        </w:rPr>
        <w:t>sc</w:t>
      </w:r>
      <w:proofErr w:type="spellEnd"/>
      <w:r>
        <w:rPr>
          <w:color w:val="000000"/>
        </w:rPr>
        <w:t xml:space="preserve"> </w:t>
      </w:r>
      <w:r>
        <w:rPr>
          <w:color w:val="0000FF"/>
        </w:rPr>
        <w:t>AS</w:t>
      </w:r>
      <w:r>
        <w:rPr>
          <w:color w:val="000000"/>
        </w:rPr>
        <w:t xml:space="preserve"> T4 </w:t>
      </w:r>
      <w:r>
        <w:rPr>
          <w:color w:val="000000"/>
        </w:rPr>
        <w:br/>
        <w:t xml:space="preserve">                      </w:t>
      </w:r>
      <w:r>
        <w:rPr>
          <w:color w:val="0000FF"/>
        </w:rPr>
        <w:t>ON</w:t>
      </w:r>
      <w:r>
        <w:rPr>
          <w:color w:val="000000"/>
        </w:rPr>
        <w:t xml:space="preserve"> </w:t>
      </w:r>
      <w:proofErr w:type="spellStart"/>
      <w:r>
        <w:rPr>
          <w:color w:val="000000"/>
        </w:rPr>
        <w:t>sc.S</w:t>
      </w:r>
      <w:proofErr w:type="spellEnd"/>
      <w:r>
        <w:rPr>
          <w:color w:val="000000"/>
        </w:rPr>
        <w:t xml:space="preserve"># </w:t>
      </w:r>
      <w:r>
        <w:rPr>
          <w:color w:val="808080"/>
        </w:rPr>
        <w:t>=</w:t>
      </w:r>
      <w:r>
        <w:rPr>
          <w:color w:val="000000"/>
        </w:rPr>
        <w:t xml:space="preserve"> T4.S# </w:t>
      </w:r>
      <w:r>
        <w:rPr>
          <w:color w:val="808080"/>
        </w:rPr>
        <w:t>AND</w:t>
      </w:r>
      <w:r>
        <w:rPr>
          <w:color w:val="000000"/>
        </w:rPr>
        <w:t xml:space="preserve"> T4.C# </w:t>
      </w:r>
      <w:r>
        <w:rPr>
          <w:color w:val="808080"/>
        </w:rPr>
        <w:t>=</w:t>
      </w:r>
      <w:r>
        <w:rPr>
          <w:color w:val="000000"/>
        </w:rPr>
        <w:t xml:space="preserve"> </w:t>
      </w:r>
      <w:r>
        <w:rPr>
          <w:color w:val="FF0000"/>
        </w:rPr>
        <w:t>'k4'</w:t>
      </w:r>
      <w:r>
        <w:rPr>
          <w:color w:val="000000"/>
        </w:rPr>
        <w:t xml:space="preserve"> </w:t>
      </w:r>
      <w:r>
        <w:rPr>
          <w:color w:val="000000"/>
        </w:rPr>
        <w:br/>
        <w:t xml:space="preserve">      </w:t>
      </w:r>
      <w:r>
        <w:rPr>
          <w:color w:val="0000FF"/>
        </w:rPr>
        <w:t>ORDER</w:t>
      </w:r>
      <w:r>
        <w:rPr>
          <w:color w:val="000000"/>
        </w:rPr>
        <w:t xml:space="preserve"> </w:t>
      </w:r>
      <w:r>
        <w:rPr>
          <w:color w:val="0000FF"/>
        </w:rPr>
        <w:t>BY</w:t>
      </w:r>
      <w:r>
        <w:rPr>
          <w:color w:val="000000"/>
        </w:rPr>
        <w:t xml:space="preserve"> </w:t>
      </w:r>
      <w:r>
        <w:rPr>
          <w:color w:val="FF00FF"/>
        </w:rPr>
        <w:t>ISNULL</w:t>
      </w:r>
      <w:r>
        <w:rPr>
          <w:color w:val="000000"/>
        </w:rPr>
        <w:t>(T1.score,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(T2.score,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(T3.score,</w:t>
      </w:r>
      <w:r>
        <w:rPr>
          <w:b/>
          <w:bCs/>
          <w:color w:val="800000"/>
        </w:rPr>
        <w:t>0</w:t>
      </w:r>
      <w:r>
        <w:rPr>
          <w:color w:val="000000"/>
        </w:rPr>
        <w:t xml:space="preserve">) </w:t>
      </w:r>
      <w:r>
        <w:rPr>
          <w:color w:val="808080"/>
        </w:rPr>
        <w:t>+</w:t>
      </w:r>
      <w:r>
        <w:rPr>
          <w:color w:val="000000"/>
        </w:rPr>
        <w:t xml:space="preserve"> </w:t>
      </w:r>
      <w:r>
        <w:rPr>
          <w:color w:val="FF00FF"/>
        </w:rPr>
        <w:t>ISNULL</w:t>
      </w:r>
      <w:r>
        <w:rPr>
          <w:color w:val="000000"/>
        </w:rPr>
        <w:t>(T4.score,</w:t>
      </w:r>
      <w:r>
        <w:rPr>
          <w:b/>
          <w:bCs/>
          <w:color w:val="800000"/>
        </w:rPr>
        <w:t>0</w:t>
      </w:r>
      <w:r>
        <w:rPr>
          <w:color w:val="000000"/>
        </w:rPr>
        <w:t xml:space="preserve">) </w:t>
      </w:r>
      <w:r>
        <w:rPr>
          <w:color w:val="0000FF"/>
        </w:rPr>
        <w:t>DESC</w:t>
      </w:r>
      <w:r>
        <w:rPr>
          <w:color w:val="000000"/>
        </w:rPr>
        <w:t xml:space="preserve">); </w:t>
      </w:r>
      <w:r>
        <w:rPr>
          <w:color w:val="000000"/>
        </w:rPr>
        <w:br/>
      </w:r>
      <w:r>
        <w:rPr>
          <w:color w:val="000000"/>
        </w:rPr>
        <w:br/>
      </w:r>
      <w:r>
        <w:rPr>
          <w:b/>
          <w:bCs/>
          <w:color w:val="800000"/>
        </w:rPr>
        <w:t>23</w:t>
      </w:r>
      <w:r>
        <w:rPr>
          <w:color w:val="000000"/>
        </w:rPr>
        <w:t>、统计列印各科成绩</w:t>
      </w:r>
      <w:r>
        <w:rPr>
          <w:color w:val="000000"/>
        </w:rPr>
        <w:t>,</w:t>
      </w:r>
      <w:r>
        <w:rPr>
          <w:color w:val="000000"/>
        </w:rPr>
        <w:t>各分数段人数</w:t>
      </w:r>
      <w:r>
        <w:rPr>
          <w:color w:val="000000"/>
        </w:rPr>
        <w:t>:</w:t>
      </w:r>
      <w:r>
        <w:rPr>
          <w:color w:val="000000"/>
        </w:rPr>
        <w:t>课程</w:t>
      </w:r>
      <w:r>
        <w:rPr>
          <w:color w:val="000000"/>
        </w:rPr>
        <w:t>ID,</w:t>
      </w:r>
      <w:r>
        <w:rPr>
          <w:color w:val="000000"/>
        </w:rPr>
        <w:t>课程名称</w:t>
      </w:r>
      <w:r>
        <w:rPr>
          <w:color w:val="000000"/>
        </w:rPr>
        <w:t>,</w:t>
      </w:r>
      <w:r>
        <w:rPr>
          <w:color w:val="FF0000"/>
        </w:rPr>
        <w:t>[100-85]</w:t>
      </w:r>
      <w:r>
        <w:rPr>
          <w:color w:val="000000"/>
        </w:rPr>
        <w:t>,</w:t>
      </w:r>
      <w:r>
        <w:rPr>
          <w:color w:val="FF0000"/>
        </w:rPr>
        <w:t>[85-70]</w:t>
      </w:r>
      <w:r>
        <w:rPr>
          <w:color w:val="000000"/>
        </w:rPr>
        <w:t>,</w:t>
      </w:r>
      <w:r>
        <w:rPr>
          <w:color w:val="FF0000"/>
        </w:rPr>
        <w:t>[70-60]</w:t>
      </w:r>
      <w:r>
        <w:rPr>
          <w:color w:val="000000"/>
        </w:rPr>
        <w:t>,</w:t>
      </w:r>
      <w:r>
        <w:rPr>
          <w:color w:val="FF0000"/>
        </w:rPr>
        <w:t>[ &lt;60]</w:t>
      </w:r>
      <w:r>
        <w:rPr>
          <w:color w:val="000000"/>
        </w:rPr>
        <w:t xml:space="preserve"> </w:t>
      </w:r>
      <w:r>
        <w:rPr>
          <w:color w:val="000000"/>
        </w:rPr>
        <w:br/>
        <w:t xml:space="preserve">    </w:t>
      </w:r>
      <w:r>
        <w:rPr>
          <w:color w:val="0000FF"/>
        </w:rPr>
        <w:t>SELECT</w:t>
      </w:r>
      <w:r>
        <w:rPr>
          <w:color w:val="000000"/>
        </w:rPr>
        <w:t xml:space="preserve"> SC.C# </w:t>
      </w:r>
      <w:r>
        <w:rPr>
          <w:color w:val="0000FF"/>
        </w:rPr>
        <w:t>as</w:t>
      </w:r>
      <w:r>
        <w:rPr>
          <w:color w:val="000000"/>
        </w:rPr>
        <w:t xml:space="preserve"> </w:t>
      </w:r>
      <w:r>
        <w:rPr>
          <w:color w:val="000000"/>
        </w:rPr>
        <w:t>课程</w:t>
      </w:r>
      <w:r>
        <w:rPr>
          <w:color w:val="000000"/>
        </w:rPr>
        <w:t xml:space="preserve">ID, </w:t>
      </w:r>
      <w:proofErr w:type="spellStart"/>
      <w:r>
        <w:rPr>
          <w:color w:val="000000"/>
        </w:rPr>
        <w:t>Cname</w:t>
      </w:r>
      <w:proofErr w:type="spellEnd"/>
    </w:p>
    <w:p w:rsidR="0089747B" w:rsidRDefault="0089747B" w:rsidP="0089747B">
      <w:pPr>
        <w:rPr>
          <w:rFonts w:ascii="宋体" w:hAnsi="宋体" w:cs="宋体"/>
          <w:sz w:val="24"/>
        </w:rPr>
      </w:pPr>
      <w:r>
        <w:rPr>
          <w:color w:val="0000FF"/>
        </w:rPr>
        <w:t>as</w:t>
      </w:r>
      <w:r>
        <w:rPr>
          <w:color w:val="000000"/>
        </w:rPr>
        <w:t xml:space="preserve"> </w:t>
      </w:r>
      <w:r>
        <w:rPr>
          <w:color w:val="000000"/>
        </w:rPr>
        <w:t>课程名称</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score </w:t>
      </w:r>
      <w:r>
        <w:rPr>
          <w:color w:val="808080"/>
        </w:rPr>
        <w:t>BETWEEN</w:t>
      </w:r>
      <w:r>
        <w:rPr>
          <w:color w:val="000000"/>
        </w:rPr>
        <w:t xml:space="preserve"> </w:t>
      </w:r>
      <w:r>
        <w:rPr>
          <w:b/>
          <w:bCs/>
          <w:color w:val="800000"/>
        </w:rPr>
        <w:t>85</w:t>
      </w:r>
      <w:r>
        <w:rPr>
          <w:color w:val="000000"/>
        </w:rPr>
        <w:t xml:space="preserve"> </w:t>
      </w:r>
      <w:r>
        <w:rPr>
          <w:color w:val="808080"/>
        </w:rPr>
        <w:t>AND</w:t>
      </w:r>
      <w:r>
        <w:rPr>
          <w:color w:val="000000"/>
        </w:rPr>
        <w:t xml:space="preserve"> </w:t>
      </w:r>
      <w:r>
        <w:rPr>
          <w:b/>
          <w:bCs/>
          <w:color w:val="800000"/>
        </w:rPr>
        <w:t>100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FF0000"/>
        </w:rPr>
        <w:t>[100 - 85]</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score </w:t>
      </w:r>
      <w:r>
        <w:rPr>
          <w:color w:val="808080"/>
        </w:rPr>
        <w:t>BETWEEN</w:t>
      </w:r>
      <w:r>
        <w:rPr>
          <w:color w:val="000000"/>
        </w:rPr>
        <w:t xml:space="preserve"> </w:t>
      </w:r>
      <w:r>
        <w:rPr>
          <w:b/>
          <w:bCs/>
          <w:color w:val="800000"/>
        </w:rPr>
        <w:t>70</w:t>
      </w:r>
      <w:r>
        <w:rPr>
          <w:color w:val="000000"/>
        </w:rPr>
        <w:t xml:space="preserve"> </w:t>
      </w:r>
      <w:r>
        <w:rPr>
          <w:color w:val="808080"/>
        </w:rPr>
        <w:t>AND</w:t>
      </w:r>
      <w:r>
        <w:rPr>
          <w:color w:val="000000"/>
        </w:rPr>
        <w:t xml:space="preserve"> </w:t>
      </w:r>
      <w:r>
        <w:rPr>
          <w:b/>
          <w:bCs/>
          <w:color w:val="800000"/>
        </w:rPr>
        <w:t>85</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FF0000"/>
        </w:rPr>
        <w:t>[85 - 70]</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score </w:t>
      </w:r>
      <w:r>
        <w:rPr>
          <w:color w:val="808080"/>
        </w:rPr>
        <w:t>BETWEEN</w:t>
      </w:r>
      <w:r>
        <w:rPr>
          <w:color w:val="000000"/>
        </w:rPr>
        <w:t xml:space="preserve"> </w:t>
      </w:r>
      <w:r>
        <w:rPr>
          <w:b/>
          <w:bCs/>
          <w:color w:val="800000"/>
        </w:rPr>
        <w:t>60</w:t>
      </w:r>
      <w:r>
        <w:rPr>
          <w:color w:val="000000"/>
        </w:rPr>
        <w:t xml:space="preserve"> </w:t>
      </w:r>
      <w:r>
        <w:rPr>
          <w:color w:val="808080"/>
        </w:rPr>
        <w:t>AND</w:t>
      </w:r>
      <w:r>
        <w:rPr>
          <w:color w:val="000000"/>
        </w:rPr>
        <w:t xml:space="preserve"> </w:t>
      </w:r>
      <w:r>
        <w:rPr>
          <w:b/>
          <w:bCs/>
          <w:color w:val="800000"/>
        </w:rPr>
        <w:t>70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FF0000"/>
        </w:rPr>
        <w:t>[70 - 60]</w:t>
      </w:r>
      <w:r>
        <w:rPr>
          <w:color w:val="000000"/>
        </w:rPr>
        <w:t xml:space="preserve"> </w:t>
      </w:r>
      <w:r>
        <w:rPr>
          <w:color w:val="000000"/>
        </w:rPr>
        <w:br/>
        <w:t>        ,</w:t>
      </w:r>
      <w:r>
        <w:rPr>
          <w:color w:val="FF00FF"/>
        </w:rPr>
        <w:t>SUM</w:t>
      </w:r>
      <w:r>
        <w:rPr>
          <w:color w:val="000000"/>
        </w:rPr>
        <w:t>(</w:t>
      </w:r>
      <w:r>
        <w:rPr>
          <w:color w:val="FF00FF"/>
        </w:rPr>
        <w:t>CASE</w:t>
      </w:r>
      <w:r>
        <w:rPr>
          <w:color w:val="000000"/>
        </w:rPr>
        <w:t xml:space="preserve"> </w:t>
      </w:r>
      <w:r>
        <w:rPr>
          <w:color w:val="0000FF"/>
        </w:rPr>
        <w:t>WHEN</w:t>
      </w:r>
      <w:r>
        <w:rPr>
          <w:color w:val="000000"/>
        </w:rPr>
        <w:t xml:space="preserve"> score </w:t>
      </w:r>
      <w:r>
        <w:rPr>
          <w:color w:val="808080"/>
        </w:rPr>
        <w:t>&lt;</w:t>
      </w:r>
      <w:r>
        <w:rPr>
          <w:color w:val="000000"/>
        </w:rPr>
        <w:t xml:space="preserve"> </w:t>
      </w:r>
      <w:r>
        <w:rPr>
          <w:b/>
          <w:bCs/>
          <w:color w:val="800000"/>
        </w:rPr>
        <w:t>60</w:t>
      </w:r>
      <w:r>
        <w:rPr>
          <w:color w:val="000000"/>
        </w:rPr>
        <w:t xml:space="preserve"> </w:t>
      </w:r>
      <w:r>
        <w:rPr>
          <w:color w:val="0000FF"/>
        </w:rPr>
        <w:t>THEN</w:t>
      </w:r>
      <w:r>
        <w:rPr>
          <w:color w:val="000000"/>
        </w:rPr>
        <w:t xml:space="preserve"> </w:t>
      </w:r>
      <w:r>
        <w:rPr>
          <w:b/>
          <w:bCs/>
          <w:color w:val="800000"/>
        </w:rPr>
        <w:t>1</w:t>
      </w:r>
      <w:r>
        <w:rPr>
          <w:color w:val="000000"/>
        </w:rPr>
        <w:t xml:space="preserve"> </w:t>
      </w:r>
      <w:r>
        <w:rPr>
          <w:color w:val="0000FF"/>
        </w:rPr>
        <w:t>ELSE</w:t>
      </w:r>
      <w:r>
        <w:rPr>
          <w:color w:val="000000"/>
        </w:rPr>
        <w:t xml:space="preserve"> </w:t>
      </w:r>
      <w:r>
        <w:rPr>
          <w:b/>
          <w:bCs/>
          <w:color w:val="800000"/>
        </w:rPr>
        <w:t>0</w:t>
      </w:r>
      <w:r>
        <w:rPr>
          <w:color w:val="000000"/>
        </w:rPr>
        <w:t xml:space="preserve"> </w:t>
      </w:r>
      <w:r>
        <w:rPr>
          <w:color w:val="0000FF"/>
        </w:rPr>
        <w:t>END</w:t>
      </w:r>
      <w:r>
        <w:rPr>
          <w:color w:val="000000"/>
        </w:rPr>
        <w:t xml:space="preserve">) </w:t>
      </w:r>
      <w:r>
        <w:rPr>
          <w:color w:val="0000FF"/>
        </w:rPr>
        <w:t>AS</w:t>
      </w:r>
      <w:r>
        <w:rPr>
          <w:color w:val="000000"/>
        </w:rPr>
        <w:t xml:space="preserve"> </w:t>
      </w:r>
      <w:r>
        <w:rPr>
          <w:color w:val="FF0000"/>
        </w:rPr>
        <w:t>[60 -]</w:t>
      </w:r>
      <w:r>
        <w:rPr>
          <w:color w:val="000000"/>
        </w:rPr>
        <w:t xml:space="preserve"> </w:t>
      </w:r>
      <w:r>
        <w:rPr>
          <w:color w:val="000000"/>
        </w:rPr>
        <w:br/>
        <w:t xml:space="preserve">    </w:t>
      </w:r>
      <w:r>
        <w:rPr>
          <w:color w:val="0000FF"/>
        </w:rPr>
        <w:t>FROM</w:t>
      </w:r>
      <w:r>
        <w:rPr>
          <w:color w:val="000000"/>
        </w:rPr>
        <w:t xml:space="preserve"> </w:t>
      </w:r>
      <w:proofErr w:type="spellStart"/>
      <w:r>
        <w:rPr>
          <w:color w:val="000000"/>
        </w:rPr>
        <w:t>SC,Course</w:t>
      </w:r>
      <w:r>
        <w:rPr>
          <w:color w:val="0000FF"/>
        </w:rPr>
        <w:t>where</w:t>
      </w:r>
      <w:proofErr w:type="spellEnd"/>
      <w:r>
        <w:rPr>
          <w:color w:val="000000"/>
        </w:rPr>
        <w:t xml:space="preserve"> SC.C#</w:t>
      </w:r>
      <w:r>
        <w:rPr>
          <w:color w:val="808080"/>
        </w:rPr>
        <w:t>=</w:t>
      </w:r>
      <w:proofErr w:type="spellStart"/>
      <w:r>
        <w:rPr>
          <w:color w:val="000000"/>
        </w:rPr>
        <w:t>Course.C</w:t>
      </w:r>
      <w:proofErr w:type="spellEnd"/>
      <w:r>
        <w:rPr>
          <w:color w:val="000000"/>
        </w:rPr>
        <w:t xml:space="preserve"># </w:t>
      </w:r>
      <w:r>
        <w:rPr>
          <w:color w:val="000000"/>
        </w:rPr>
        <w:br/>
        <w:t xml:space="preserve">    </w:t>
      </w:r>
      <w:r>
        <w:rPr>
          <w:color w:val="0000FF"/>
        </w:rPr>
        <w:t>GROUP</w:t>
      </w:r>
      <w:r>
        <w:rPr>
          <w:color w:val="000000"/>
        </w:rPr>
        <w:t xml:space="preserve"> </w:t>
      </w:r>
      <w:r>
        <w:rPr>
          <w:color w:val="0000FF"/>
        </w:rPr>
        <w:t>BY</w:t>
      </w:r>
      <w:r>
        <w:rPr>
          <w:color w:val="000000"/>
        </w:rPr>
        <w:t xml:space="preserve"> SC.C#,</w:t>
      </w:r>
      <w:proofErr w:type="spellStart"/>
      <w:r>
        <w:rPr>
          <w:color w:val="000000"/>
        </w:rPr>
        <w:t>Cname</w:t>
      </w:r>
      <w:proofErr w:type="spellEnd"/>
      <w:r>
        <w:rPr>
          <w:color w:val="000000"/>
        </w:rPr>
        <w:t xml:space="preserve">; </w:t>
      </w:r>
      <w:r>
        <w:rPr>
          <w:color w:val="000000"/>
        </w:rPr>
        <w:br/>
      </w:r>
      <w:r>
        <w:rPr>
          <w:color w:val="000000"/>
        </w:rPr>
        <w:br/>
      </w:r>
      <w:r>
        <w:rPr>
          <w:b/>
          <w:bCs/>
          <w:color w:val="800000"/>
        </w:rPr>
        <w:t>24</w:t>
      </w:r>
      <w:r>
        <w:rPr>
          <w:color w:val="000000"/>
        </w:rPr>
        <w:t>、查询学生平均成绩及其名次</w:t>
      </w:r>
      <w:r>
        <w:rPr>
          <w:color w:val="000000"/>
        </w:rPr>
        <w:t xml:space="preserve"> </w:t>
      </w:r>
      <w:r>
        <w:rPr>
          <w:color w:val="000000"/>
        </w:rPr>
        <w:br/>
        <w:t xml:space="preserve">      </w:t>
      </w:r>
      <w:r>
        <w:rPr>
          <w:color w:val="0000FF"/>
        </w:rPr>
        <w:t>SELECT</w:t>
      </w:r>
      <w:r>
        <w:rPr>
          <w:color w:val="000000"/>
        </w:rPr>
        <w:t xml:space="preserve"> </w:t>
      </w:r>
      <w:r>
        <w:rPr>
          <w:b/>
          <w:bCs/>
          <w:color w:val="800000"/>
        </w:rPr>
        <w:t>1</w:t>
      </w:r>
      <w:r>
        <w:rPr>
          <w:color w:val="808080"/>
        </w:rPr>
        <w:t>+</w:t>
      </w:r>
      <w:r>
        <w:rPr>
          <w:color w:val="000000"/>
        </w:rPr>
        <w:t>(</w:t>
      </w:r>
      <w:r>
        <w:rPr>
          <w:color w:val="0000FF"/>
        </w:rPr>
        <w:t>SELECT</w:t>
      </w:r>
      <w:r>
        <w:rPr>
          <w:color w:val="000000"/>
        </w:rPr>
        <w:t xml:space="preserve"> </w:t>
      </w:r>
      <w:r>
        <w:rPr>
          <w:color w:val="FF00FF"/>
        </w:rPr>
        <w:t>COUNT</w:t>
      </w:r>
      <w:r>
        <w:rPr>
          <w:color w:val="000000"/>
        </w:rPr>
        <w:t xml:space="preserve">( </w:t>
      </w:r>
      <w:r>
        <w:rPr>
          <w:color w:val="0000FF"/>
        </w:rPr>
        <w:t>distinct</w:t>
      </w:r>
      <w:r>
        <w:rPr>
          <w:color w:val="000000"/>
        </w:rPr>
        <w:t xml:space="preserve"> </w:t>
      </w:r>
      <w:r>
        <w:rPr>
          <w:color w:val="000000"/>
        </w:rPr>
        <w:t>平均成绩</w:t>
      </w:r>
      <w:r>
        <w:rPr>
          <w:color w:val="000000"/>
        </w:rPr>
        <w:t xml:space="preserve">) </w:t>
      </w:r>
      <w:r>
        <w:rPr>
          <w:color w:val="000000"/>
        </w:rPr>
        <w:br/>
        <w:t xml:space="preserve">              </w:t>
      </w:r>
      <w:r>
        <w:rPr>
          <w:color w:val="0000FF"/>
        </w:rPr>
        <w:t>FROM</w:t>
      </w:r>
      <w:r>
        <w:rPr>
          <w:color w:val="000000"/>
        </w:rPr>
        <w:t xml:space="preserve"> (</w:t>
      </w:r>
      <w:r>
        <w:rPr>
          <w:color w:val="0000FF"/>
        </w:rPr>
        <w:t>SELECT</w:t>
      </w:r>
      <w:r>
        <w:rPr>
          <w:color w:val="000000"/>
        </w:rPr>
        <w:t xml:space="preserve"> S#,</w:t>
      </w:r>
      <w:r>
        <w:rPr>
          <w:color w:val="FF00FF"/>
        </w:rPr>
        <w:t>AVG</w:t>
      </w:r>
      <w:r>
        <w:rPr>
          <w:color w:val="000000"/>
        </w:rPr>
        <w:t xml:space="preserve">(score) </w:t>
      </w:r>
      <w:r>
        <w:rPr>
          <w:color w:val="0000FF"/>
        </w:rPr>
        <w:t>AS</w:t>
      </w:r>
      <w:r>
        <w:rPr>
          <w:color w:val="000000"/>
        </w:rPr>
        <w:t xml:space="preserve"> </w:t>
      </w:r>
      <w:r>
        <w:rPr>
          <w:color w:val="000000"/>
        </w:rPr>
        <w:t>平均成绩</w:t>
      </w:r>
      <w:r>
        <w:rPr>
          <w:color w:val="000000"/>
        </w:rPr>
        <w:t xml:space="preserve"> </w:t>
      </w:r>
      <w:r>
        <w:rPr>
          <w:color w:val="000000"/>
        </w:rPr>
        <w:br/>
        <w:t xml:space="preserve">                      </w:t>
      </w:r>
      <w:r>
        <w:rPr>
          <w:color w:val="0000FF"/>
        </w:rPr>
        <w:t>FROM</w:t>
      </w:r>
      <w:r>
        <w:rPr>
          <w:color w:val="000000"/>
        </w:rPr>
        <w:t xml:space="preserve"> SC </w:t>
      </w:r>
      <w:r>
        <w:rPr>
          <w:color w:val="000000"/>
        </w:rPr>
        <w:br/>
        <w:t xml:space="preserve">                  </w:t>
      </w:r>
      <w:r>
        <w:rPr>
          <w:color w:val="0000FF"/>
        </w:rPr>
        <w:t>GROUP</w:t>
      </w:r>
      <w:r>
        <w:rPr>
          <w:color w:val="000000"/>
        </w:rPr>
        <w:t xml:space="preserve"> </w:t>
      </w:r>
      <w:r>
        <w:rPr>
          <w:color w:val="0000FF"/>
        </w:rPr>
        <w:t>BY</w:t>
      </w:r>
      <w:r>
        <w:rPr>
          <w:color w:val="000000"/>
        </w:rPr>
        <w:t xml:space="preserve"> S# </w:t>
      </w:r>
      <w:r>
        <w:rPr>
          <w:color w:val="000000"/>
        </w:rPr>
        <w:br/>
        <w:t xml:space="preserve">                  ) </w:t>
      </w:r>
      <w:r>
        <w:rPr>
          <w:color w:val="0000FF"/>
        </w:rPr>
        <w:t>AS</w:t>
      </w:r>
      <w:r>
        <w:rPr>
          <w:color w:val="000000"/>
        </w:rPr>
        <w:t xml:space="preserve"> T1 </w:t>
      </w:r>
      <w:r>
        <w:rPr>
          <w:color w:val="000000"/>
        </w:rPr>
        <w:br/>
        <w:t xml:space="preserve">            </w:t>
      </w:r>
      <w:r>
        <w:rPr>
          <w:color w:val="0000FF"/>
        </w:rPr>
        <w:t>WHERE</w:t>
      </w:r>
      <w:r>
        <w:rPr>
          <w:color w:val="000000"/>
        </w:rPr>
        <w:t xml:space="preserve"> </w:t>
      </w:r>
      <w:r>
        <w:rPr>
          <w:color w:val="000000"/>
        </w:rPr>
        <w:t>平均成绩</w:t>
      </w:r>
      <w:r>
        <w:rPr>
          <w:color w:val="000000"/>
        </w:rPr>
        <w:t xml:space="preserve"> </w:t>
      </w:r>
      <w:r>
        <w:rPr>
          <w:color w:val="808080"/>
        </w:rPr>
        <w:t>&gt;</w:t>
      </w:r>
      <w:r>
        <w:rPr>
          <w:color w:val="000000"/>
        </w:rPr>
        <w:t xml:space="preserve"> T2.</w:t>
      </w:r>
      <w:r>
        <w:rPr>
          <w:color w:val="000000"/>
        </w:rPr>
        <w:t>平均成绩</w:t>
      </w:r>
      <w:r>
        <w:rPr>
          <w:color w:val="000000"/>
        </w:rPr>
        <w:t xml:space="preserve">) </w:t>
      </w:r>
      <w:r>
        <w:rPr>
          <w:color w:val="0000FF"/>
        </w:rPr>
        <w:t>as</w:t>
      </w:r>
      <w:r>
        <w:rPr>
          <w:color w:val="000000"/>
        </w:rPr>
        <w:t xml:space="preserve"> </w:t>
      </w:r>
      <w:r>
        <w:rPr>
          <w:color w:val="000000"/>
        </w:rPr>
        <w:t>名次</w:t>
      </w:r>
      <w:r>
        <w:rPr>
          <w:color w:val="000000"/>
        </w:rPr>
        <w:t xml:space="preserve">, </w:t>
      </w:r>
      <w:r>
        <w:rPr>
          <w:color w:val="000000"/>
        </w:rPr>
        <w:br/>
        <w:t xml:space="preserve">      S# </w:t>
      </w:r>
      <w:r>
        <w:rPr>
          <w:color w:val="0000FF"/>
        </w:rPr>
        <w:t>as</w:t>
      </w:r>
      <w:r>
        <w:rPr>
          <w:color w:val="000000"/>
        </w:rPr>
        <w:t xml:space="preserve"> </w:t>
      </w:r>
      <w:r>
        <w:rPr>
          <w:color w:val="000000"/>
        </w:rPr>
        <w:t>学生学号</w:t>
      </w:r>
      <w:r>
        <w:rPr>
          <w:color w:val="000000"/>
        </w:rPr>
        <w:t>,</w:t>
      </w:r>
      <w:r>
        <w:rPr>
          <w:color w:val="000000"/>
        </w:rPr>
        <w:t>平均成绩</w:t>
      </w:r>
      <w:r>
        <w:rPr>
          <w:color w:val="000000"/>
        </w:rPr>
        <w:t xml:space="preserve"> </w:t>
      </w:r>
      <w:r>
        <w:rPr>
          <w:color w:val="000000"/>
        </w:rPr>
        <w:br/>
        <w:t xml:space="preserve">    </w:t>
      </w:r>
      <w:r>
        <w:rPr>
          <w:color w:val="0000FF"/>
        </w:rPr>
        <w:t>FROM</w:t>
      </w:r>
      <w:r>
        <w:rPr>
          <w:color w:val="000000"/>
        </w:rPr>
        <w:t xml:space="preserve"> (</w:t>
      </w:r>
      <w:r>
        <w:rPr>
          <w:color w:val="0000FF"/>
        </w:rPr>
        <w:t>SELECT</w:t>
      </w:r>
      <w:r>
        <w:rPr>
          <w:color w:val="000000"/>
        </w:rPr>
        <w:t xml:space="preserve"> S#,</w:t>
      </w:r>
      <w:r>
        <w:rPr>
          <w:color w:val="FF00FF"/>
        </w:rPr>
        <w:t>AVG</w:t>
      </w:r>
      <w:r>
        <w:rPr>
          <w:color w:val="000000"/>
        </w:rPr>
        <w:t xml:space="preserve">(score) </w:t>
      </w:r>
      <w:r>
        <w:rPr>
          <w:color w:val="000000"/>
        </w:rPr>
        <w:t>平均成绩</w:t>
      </w:r>
      <w:r>
        <w:rPr>
          <w:color w:val="000000"/>
        </w:rPr>
        <w:t xml:space="preserve"> </w:t>
      </w:r>
      <w:r>
        <w:rPr>
          <w:color w:val="000000"/>
        </w:rPr>
        <w:br/>
        <w:t xml:space="preserve">            </w:t>
      </w:r>
      <w:r>
        <w:rPr>
          <w:color w:val="0000FF"/>
        </w:rPr>
        <w:t>FROM</w:t>
      </w:r>
      <w:r>
        <w:rPr>
          <w:color w:val="000000"/>
        </w:rPr>
        <w:t xml:space="preserve"> SC </w:t>
      </w:r>
      <w:r>
        <w:rPr>
          <w:color w:val="000000"/>
        </w:rPr>
        <w:br/>
        <w:t xml:space="preserve">        </w:t>
      </w:r>
      <w:r>
        <w:rPr>
          <w:color w:val="0000FF"/>
        </w:rPr>
        <w:t>GROUP</w:t>
      </w:r>
      <w:r>
        <w:rPr>
          <w:color w:val="000000"/>
        </w:rPr>
        <w:t xml:space="preserve"> </w:t>
      </w:r>
      <w:r>
        <w:rPr>
          <w:color w:val="0000FF"/>
        </w:rPr>
        <w:t>BY</w:t>
      </w:r>
      <w:r>
        <w:rPr>
          <w:color w:val="000000"/>
        </w:rPr>
        <w:t xml:space="preserve"> S# </w:t>
      </w:r>
      <w:r>
        <w:rPr>
          <w:color w:val="000000"/>
        </w:rPr>
        <w:br/>
        <w:t xml:space="preserve">        ) </w:t>
      </w:r>
      <w:r>
        <w:rPr>
          <w:color w:val="0000FF"/>
        </w:rPr>
        <w:t>AS</w:t>
      </w:r>
      <w:r>
        <w:rPr>
          <w:color w:val="000000"/>
        </w:rPr>
        <w:t xml:space="preserve"> T2 </w:t>
      </w:r>
      <w:r>
        <w:rPr>
          <w:color w:val="000000"/>
        </w:rPr>
        <w:br/>
        <w:t xml:space="preserve">    </w:t>
      </w:r>
      <w:r>
        <w:rPr>
          <w:color w:val="0000FF"/>
        </w:rPr>
        <w:t>ORDER</w:t>
      </w:r>
      <w:r>
        <w:rPr>
          <w:color w:val="000000"/>
        </w:rPr>
        <w:t xml:space="preserve"> </w:t>
      </w:r>
      <w:r>
        <w:rPr>
          <w:color w:val="0000FF"/>
        </w:rPr>
        <w:t>BY</w:t>
      </w:r>
      <w:r>
        <w:rPr>
          <w:color w:val="000000"/>
        </w:rPr>
        <w:t xml:space="preserve"> </w:t>
      </w:r>
      <w:r>
        <w:rPr>
          <w:color w:val="000000"/>
        </w:rPr>
        <w:t>平均成绩</w:t>
      </w:r>
      <w:r>
        <w:rPr>
          <w:color w:val="000000"/>
        </w:rPr>
        <w:t xml:space="preserve"> </w:t>
      </w:r>
      <w:r>
        <w:rPr>
          <w:color w:val="0000FF"/>
        </w:rPr>
        <w:t>desc</w:t>
      </w:r>
      <w:r>
        <w:rPr>
          <w:color w:val="000000"/>
        </w:rPr>
        <w:t xml:space="preserve">; </w:t>
      </w:r>
      <w:r>
        <w:rPr>
          <w:color w:val="000000"/>
        </w:rPr>
        <w:br/>
        <w:t xml:space="preserve">  </w:t>
      </w:r>
      <w:r>
        <w:rPr>
          <w:color w:val="000000"/>
        </w:rPr>
        <w:br/>
      </w:r>
      <w:r>
        <w:rPr>
          <w:b/>
          <w:bCs/>
          <w:color w:val="800000"/>
        </w:rPr>
        <w:t>25</w:t>
      </w:r>
      <w:r>
        <w:rPr>
          <w:color w:val="000000"/>
        </w:rPr>
        <w:t>、查询各科成绩前三名的记录</w:t>
      </w:r>
      <w:r>
        <w:rPr>
          <w:color w:val="000000"/>
        </w:rPr>
        <w:t>:(</w:t>
      </w:r>
      <w:r>
        <w:rPr>
          <w:color w:val="000000"/>
        </w:rPr>
        <w:t>不考虑成绩并列情况</w:t>
      </w:r>
      <w:r>
        <w:rPr>
          <w:color w:val="000000"/>
        </w:rPr>
        <w:t xml:space="preserve">) </w:t>
      </w:r>
      <w:r>
        <w:rPr>
          <w:color w:val="000000"/>
        </w:rPr>
        <w:br/>
        <w:t xml:space="preserve">      </w:t>
      </w:r>
      <w:r>
        <w:rPr>
          <w:color w:val="0000FF"/>
        </w:rPr>
        <w:t>SELECT</w:t>
      </w:r>
      <w:r>
        <w:rPr>
          <w:color w:val="000000"/>
        </w:rPr>
        <w:t xml:space="preserve"> t1.S# </w:t>
      </w:r>
      <w:r>
        <w:rPr>
          <w:color w:val="0000FF"/>
        </w:rPr>
        <w:t>as</w:t>
      </w:r>
      <w:r>
        <w:rPr>
          <w:color w:val="000000"/>
        </w:rPr>
        <w:t xml:space="preserve"> </w:t>
      </w:r>
      <w:r>
        <w:rPr>
          <w:color w:val="000000"/>
        </w:rPr>
        <w:t>学生</w:t>
      </w:r>
      <w:r>
        <w:rPr>
          <w:color w:val="000000"/>
        </w:rPr>
        <w:t xml:space="preserve">ID,t1.C# </w:t>
      </w:r>
      <w:r>
        <w:rPr>
          <w:color w:val="0000FF"/>
        </w:rPr>
        <w:t>as</w:t>
      </w:r>
      <w:r>
        <w:rPr>
          <w:color w:val="000000"/>
        </w:rPr>
        <w:t xml:space="preserve"> </w:t>
      </w:r>
      <w:r>
        <w:rPr>
          <w:color w:val="000000"/>
        </w:rPr>
        <w:t>课程</w:t>
      </w:r>
      <w:proofErr w:type="spellStart"/>
      <w:r>
        <w:rPr>
          <w:color w:val="000000"/>
        </w:rPr>
        <w:t>ID,Score</w:t>
      </w:r>
      <w:proofErr w:type="spellEnd"/>
      <w:r>
        <w:rPr>
          <w:color w:val="000000"/>
        </w:rPr>
        <w:t xml:space="preserve"> </w:t>
      </w:r>
      <w:r>
        <w:rPr>
          <w:color w:val="0000FF"/>
        </w:rPr>
        <w:t>as</w:t>
      </w:r>
      <w:r>
        <w:rPr>
          <w:color w:val="000000"/>
        </w:rPr>
        <w:t xml:space="preserve"> </w:t>
      </w:r>
      <w:r>
        <w:rPr>
          <w:color w:val="000000"/>
        </w:rPr>
        <w:t>分数</w:t>
      </w:r>
      <w:r>
        <w:rPr>
          <w:color w:val="000000"/>
        </w:rPr>
        <w:t xml:space="preserve"> </w:t>
      </w:r>
      <w:r>
        <w:rPr>
          <w:color w:val="000000"/>
        </w:rPr>
        <w:br/>
        <w:t xml:space="preserve">      </w:t>
      </w:r>
      <w:r>
        <w:rPr>
          <w:color w:val="0000FF"/>
        </w:rPr>
        <w:t>FROM</w:t>
      </w:r>
      <w:r>
        <w:rPr>
          <w:color w:val="000000"/>
        </w:rPr>
        <w:t xml:space="preserve"> SC t1 </w:t>
      </w:r>
      <w:r>
        <w:rPr>
          <w:color w:val="000000"/>
        </w:rPr>
        <w:br/>
        <w:t xml:space="preserve">      </w:t>
      </w:r>
      <w:r>
        <w:rPr>
          <w:color w:val="0000FF"/>
        </w:rPr>
        <w:t>WHERE</w:t>
      </w:r>
      <w:r>
        <w:rPr>
          <w:color w:val="000000"/>
        </w:rPr>
        <w:t xml:space="preserve"> score </w:t>
      </w:r>
      <w:r>
        <w:rPr>
          <w:color w:val="808080"/>
        </w:rPr>
        <w:t>IN</w:t>
      </w:r>
      <w:r>
        <w:rPr>
          <w:color w:val="000000"/>
        </w:rPr>
        <w:t xml:space="preserve"> (</w:t>
      </w:r>
      <w:r>
        <w:rPr>
          <w:color w:val="0000FF"/>
        </w:rPr>
        <w:t>SELECT</w:t>
      </w:r>
      <w:r>
        <w:rPr>
          <w:color w:val="000000"/>
        </w:rPr>
        <w:t xml:space="preserve"> </w:t>
      </w:r>
      <w:r>
        <w:rPr>
          <w:color w:val="0000FF"/>
        </w:rPr>
        <w:t>TOP</w:t>
      </w:r>
      <w:r>
        <w:rPr>
          <w:color w:val="000000"/>
        </w:rPr>
        <w:t xml:space="preserve"> </w:t>
      </w:r>
      <w:r>
        <w:rPr>
          <w:b/>
          <w:bCs/>
          <w:color w:val="800000"/>
        </w:rPr>
        <w:t>3</w:t>
      </w:r>
      <w:r>
        <w:rPr>
          <w:color w:val="000000"/>
        </w:rPr>
        <w:t xml:space="preserve"> score </w:t>
      </w:r>
      <w:r>
        <w:rPr>
          <w:color w:val="000000"/>
        </w:rPr>
        <w:br/>
        <w:t xml:space="preserve">              </w:t>
      </w:r>
      <w:r>
        <w:rPr>
          <w:color w:val="0000FF"/>
        </w:rPr>
        <w:t>FROM</w:t>
      </w:r>
      <w:r>
        <w:rPr>
          <w:color w:val="000000"/>
        </w:rPr>
        <w:t xml:space="preserve"> SC </w:t>
      </w:r>
      <w:r>
        <w:rPr>
          <w:color w:val="000000"/>
        </w:rPr>
        <w:br/>
        <w:t xml:space="preserve">              </w:t>
      </w:r>
      <w:r>
        <w:rPr>
          <w:color w:val="0000FF"/>
        </w:rPr>
        <w:t>WHERE</w:t>
      </w:r>
      <w:r>
        <w:rPr>
          <w:color w:val="000000"/>
        </w:rPr>
        <w:t xml:space="preserve"> t1.C#</w:t>
      </w:r>
      <w:r>
        <w:rPr>
          <w:color w:val="808080"/>
        </w:rPr>
        <w:t>=</w:t>
      </w:r>
      <w:r>
        <w:rPr>
          <w:color w:val="000000"/>
        </w:rPr>
        <w:t xml:space="preserve"> C#</w:t>
      </w:r>
      <w:r>
        <w:t xml:space="preserve">     </w:t>
      </w:r>
      <w:r>
        <w:rPr>
          <w:color w:val="0000FF"/>
        </w:rPr>
        <w:t>ORDER</w:t>
      </w:r>
      <w:r>
        <w:rPr>
          <w:color w:val="000000"/>
        </w:rPr>
        <w:t xml:space="preserve"> </w:t>
      </w:r>
      <w:r>
        <w:rPr>
          <w:color w:val="0000FF"/>
        </w:rPr>
        <w:t>BY</w:t>
      </w:r>
      <w:r>
        <w:rPr>
          <w:color w:val="000000"/>
        </w:rPr>
        <w:t xml:space="preserve"> score </w:t>
      </w:r>
      <w:r>
        <w:rPr>
          <w:color w:val="0000FF"/>
        </w:rPr>
        <w:t>DESC</w:t>
      </w:r>
      <w:r>
        <w:rPr>
          <w:color w:val="000000"/>
        </w:rPr>
        <w:t xml:space="preserve"> </w:t>
      </w:r>
      <w:r>
        <w:rPr>
          <w:color w:val="000000"/>
        </w:rPr>
        <w:br/>
      </w:r>
      <w:r>
        <w:rPr>
          <w:color w:val="000000"/>
        </w:rPr>
        <w:lastRenderedPageBreak/>
        <w:t xml:space="preserve">              ) </w:t>
      </w:r>
      <w:r>
        <w:rPr>
          <w:color w:val="000000"/>
        </w:rPr>
        <w:br/>
        <w:t xml:space="preserve">      </w:t>
      </w:r>
      <w:r>
        <w:rPr>
          <w:color w:val="0000FF"/>
        </w:rPr>
        <w:t>ORDER</w:t>
      </w:r>
      <w:r>
        <w:rPr>
          <w:color w:val="000000"/>
        </w:rPr>
        <w:t xml:space="preserve"> </w:t>
      </w:r>
      <w:r>
        <w:rPr>
          <w:color w:val="0000FF"/>
        </w:rPr>
        <w:t>BY</w:t>
      </w:r>
      <w:r>
        <w:rPr>
          <w:color w:val="000000"/>
        </w:rPr>
        <w:t xml:space="preserve"> t1.C#; </w:t>
      </w:r>
      <w:r>
        <w:rPr>
          <w:color w:val="000000"/>
        </w:rPr>
        <w:br/>
      </w:r>
      <w:r>
        <w:rPr>
          <w:b/>
          <w:bCs/>
          <w:color w:val="800000"/>
        </w:rPr>
        <w:t>26</w:t>
      </w:r>
      <w:r>
        <w:rPr>
          <w:color w:val="000000"/>
        </w:rPr>
        <w:t>、查询每门课程被选修的学生数</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c#,</w:t>
      </w:r>
      <w:r>
        <w:rPr>
          <w:color w:val="FF00FF"/>
        </w:rPr>
        <w:t>count</w:t>
      </w:r>
      <w:proofErr w:type="spellEnd"/>
      <w:r>
        <w:rPr>
          <w:color w:val="000000"/>
        </w:rPr>
        <w:t xml:space="preserve">(S#) </w:t>
      </w:r>
      <w:r>
        <w:rPr>
          <w:color w:val="0000FF"/>
        </w:rPr>
        <w:t>from</w:t>
      </w:r>
      <w:r>
        <w:rPr>
          <w:color w:val="000000"/>
        </w:rPr>
        <w:t xml:space="preserve"> </w:t>
      </w:r>
      <w:proofErr w:type="spellStart"/>
      <w:r>
        <w:rPr>
          <w:color w:val="000000"/>
        </w:rPr>
        <w:t>sc</w:t>
      </w:r>
      <w:proofErr w:type="spellEnd"/>
      <w:r>
        <w:rPr>
          <w:color w:val="000000"/>
        </w:rPr>
        <w:t xml:space="preserve"> </w:t>
      </w:r>
      <w:r>
        <w:rPr>
          <w:color w:val="0000FF"/>
        </w:rPr>
        <w:t>group</w:t>
      </w:r>
      <w:r>
        <w:rPr>
          <w:color w:val="000000"/>
        </w:rPr>
        <w:t xml:space="preserve"> </w:t>
      </w:r>
      <w:r>
        <w:rPr>
          <w:color w:val="0000FF"/>
        </w:rPr>
        <w:t>by</w:t>
      </w:r>
      <w:r>
        <w:rPr>
          <w:color w:val="000000"/>
        </w:rPr>
        <w:t xml:space="preserve"> C#; </w:t>
      </w:r>
      <w:r>
        <w:rPr>
          <w:color w:val="000000"/>
        </w:rPr>
        <w:br/>
      </w:r>
      <w:r>
        <w:rPr>
          <w:b/>
          <w:bCs/>
          <w:color w:val="800000"/>
        </w:rPr>
        <w:t>27</w:t>
      </w:r>
      <w:r>
        <w:rPr>
          <w:color w:val="000000"/>
        </w:rPr>
        <w:t>、查询出只选修了一门课程的全部学生的学号和姓名</w:t>
      </w:r>
      <w:r>
        <w:rPr>
          <w:color w:val="000000"/>
        </w:rPr>
        <w:t xml:space="preserve"> </w:t>
      </w:r>
      <w:r>
        <w:rPr>
          <w:color w:val="000000"/>
        </w:rPr>
        <w:br/>
        <w:t xml:space="preserve">  </w:t>
      </w:r>
      <w:r>
        <w:rPr>
          <w:color w:val="0000FF"/>
        </w:rPr>
        <w:t>select</w:t>
      </w:r>
      <w:r>
        <w:rPr>
          <w:color w:val="000000"/>
        </w:rPr>
        <w:t xml:space="preserve"> SC.S#,</w:t>
      </w:r>
      <w:proofErr w:type="spellStart"/>
      <w:r>
        <w:rPr>
          <w:color w:val="000000"/>
        </w:rPr>
        <w:t>Student.Sname,</w:t>
      </w:r>
      <w:r>
        <w:rPr>
          <w:color w:val="FF00FF"/>
        </w:rPr>
        <w:t>count</w:t>
      </w:r>
      <w:proofErr w:type="spellEnd"/>
      <w:r>
        <w:rPr>
          <w:color w:val="000000"/>
        </w:rPr>
        <w:t xml:space="preserve">(C#) </w:t>
      </w:r>
      <w:r>
        <w:rPr>
          <w:color w:val="0000FF"/>
        </w:rPr>
        <w:t>AS</w:t>
      </w:r>
      <w:r>
        <w:rPr>
          <w:color w:val="000000"/>
        </w:rPr>
        <w:t xml:space="preserve"> </w:t>
      </w:r>
      <w:r>
        <w:rPr>
          <w:color w:val="000000"/>
        </w:rPr>
        <w:t>选课数</w:t>
      </w:r>
      <w:r>
        <w:rPr>
          <w:color w:val="000000"/>
        </w:rPr>
        <w:t xml:space="preserve"> </w:t>
      </w:r>
      <w:r>
        <w:rPr>
          <w:color w:val="000000"/>
        </w:rPr>
        <w:br/>
        <w:t xml:space="preserve">  </w:t>
      </w:r>
      <w:r>
        <w:rPr>
          <w:color w:val="0000FF"/>
        </w:rPr>
        <w:t>from</w:t>
      </w:r>
      <w:r>
        <w:rPr>
          <w:color w:val="000000"/>
        </w:rPr>
        <w:t xml:space="preserve"> SC ,Student </w:t>
      </w:r>
      <w:r>
        <w:rPr>
          <w:color w:val="000000"/>
        </w:rPr>
        <w:br/>
        <w:t xml:space="preserve">  </w:t>
      </w:r>
      <w:r>
        <w:rPr>
          <w:color w:val="0000FF"/>
        </w:rPr>
        <w:t>where</w:t>
      </w:r>
      <w:r>
        <w:rPr>
          <w:color w:val="000000"/>
        </w:rPr>
        <w:t xml:space="preserve"> SC.S#</w:t>
      </w:r>
      <w:r>
        <w:rPr>
          <w:color w:val="808080"/>
        </w:rPr>
        <w:t>=</w:t>
      </w:r>
      <w:proofErr w:type="spellStart"/>
      <w:r>
        <w:rPr>
          <w:color w:val="000000"/>
        </w:rPr>
        <w:t>Student.S</w:t>
      </w:r>
      <w:proofErr w:type="spellEnd"/>
      <w:r>
        <w:rPr>
          <w:color w:val="000000"/>
        </w:rPr>
        <w:t xml:space="preserve"># </w:t>
      </w:r>
      <w:r>
        <w:rPr>
          <w:color w:val="0000FF"/>
        </w:rPr>
        <w:t>group</w:t>
      </w:r>
      <w:r>
        <w:rPr>
          <w:color w:val="000000"/>
        </w:rPr>
        <w:t xml:space="preserve"> </w:t>
      </w:r>
      <w:r>
        <w:rPr>
          <w:color w:val="0000FF"/>
        </w:rPr>
        <w:t>by</w:t>
      </w:r>
      <w:r>
        <w:rPr>
          <w:color w:val="000000"/>
        </w:rPr>
        <w:t xml:space="preserve"> SC.S# ,</w:t>
      </w:r>
      <w:proofErr w:type="spellStart"/>
      <w:r>
        <w:rPr>
          <w:color w:val="000000"/>
        </w:rPr>
        <w:t>Student.Sname</w:t>
      </w:r>
      <w:proofErr w:type="spellEnd"/>
      <w:r>
        <w:rPr>
          <w:color w:val="000000"/>
        </w:rPr>
        <w:t xml:space="preserve"> </w:t>
      </w:r>
      <w:r>
        <w:rPr>
          <w:color w:val="0000FF"/>
        </w:rPr>
        <w:t>having</w:t>
      </w:r>
      <w:r>
        <w:rPr>
          <w:color w:val="000000"/>
        </w:rPr>
        <w:t xml:space="preserve"> </w:t>
      </w:r>
      <w:r>
        <w:rPr>
          <w:color w:val="FF00FF"/>
        </w:rPr>
        <w:t>count</w:t>
      </w:r>
      <w:r>
        <w:rPr>
          <w:color w:val="000000"/>
        </w:rPr>
        <w:t>(C#)</w:t>
      </w:r>
      <w:r>
        <w:rPr>
          <w:color w:val="808080"/>
        </w:rPr>
        <w:t>=</w:t>
      </w:r>
      <w:r>
        <w:rPr>
          <w:b/>
          <w:bCs/>
          <w:color w:val="800000"/>
        </w:rPr>
        <w:t>1</w:t>
      </w:r>
      <w:r>
        <w:rPr>
          <w:color w:val="000000"/>
        </w:rPr>
        <w:t xml:space="preserve">; </w:t>
      </w:r>
      <w:r>
        <w:rPr>
          <w:color w:val="000000"/>
        </w:rPr>
        <w:br/>
      </w:r>
      <w:r>
        <w:rPr>
          <w:b/>
          <w:bCs/>
          <w:color w:val="800000"/>
        </w:rPr>
        <w:t>28</w:t>
      </w:r>
      <w:r>
        <w:rPr>
          <w:color w:val="000000"/>
        </w:rPr>
        <w:t>、查询男生、女生人数</w:t>
      </w:r>
      <w:r>
        <w:rPr>
          <w:color w:val="000000"/>
        </w:rPr>
        <w:t xml:space="preserve"> </w:t>
      </w:r>
      <w:r>
        <w:rPr>
          <w:color w:val="000000"/>
        </w:rPr>
        <w:br/>
        <w:t xml:space="preserve">    </w:t>
      </w:r>
      <w:r>
        <w:rPr>
          <w:color w:val="0000FF"/>
        </w:rPr>
        <w:t>Select</w:t>
      </w:r>
      <w:r>
        <w:rPr>
          <w:color w:val="000000"/>
        </w:rPr>
        <w:t xml:space="preserve"> </w:t>
      </w:r>
      <w:r>
        <w:rPr>
          <w:color w:val="FF00FF"/>
        </w:rPr>
        <w:t>count</w:t>
      </w:r>
      <w:r>
        <w:rPr>
          <w:color w:val="000000"/>
        </w:rPr>
        <w:t>(</w:t>
      </w:r>
      <w:proofErr w:type="spellStart"/>
      <w:r>
        <w:rPr>
          <w:color w:val="000000"/>
        </w:rPr>
        <w:t>Ssex</w:t>
      </w:r>
      <w:proofErr w:type="spellEnd"/>
      <w:r>
        <w:rPr>
          <w:color w:val="000000"/>
        </w:rPr>
        <w:t xml:space="preserve">) </w:t>
      </w:r>
      <w:r>
        <w:rPr>
          <w:color w:val="0000FF"/>
        </w:rPr>
        <w:t>as</w:t>
      </w:r>
      <w:r>
        <w:rPr>
          <w:color w:val="000000"/>
        </w:rPr>
        <w:t xml:space="preserve"> </w:t>
      </w:r>
      <w:r>
        <w:rPr>
          <w:color w:val="000000"/>
        </w:rPr>
        <w:t>男生人数</w:t>
      </w:r>
      <w:r>
        <w:rPr>
          <w:color w:val="000000"/>
        </w:rPr>
        <w:t xml:space="preserve"> </w:t>
      </w:r>
      <w:r>
        <w:rPr>
          <w:color w:val="0000FF"/>
        </w:rPr>
        <w:t>from</w:t>
      </w:r>
      <w:r>
        <w:rPr>
          <w:color w:val="000000"/>
        </w:rPr>
        <w:t xml:space="preserve"> Student </w:t>
      </w:r>
      <w:r>
        <w:rPr>
          <w:color w:val="0000FF"/>
        </w:rPr>
        <w:t>group</w:t>
      </w:r>
      <w:r>
        <w:rPr>
          <w:color w:val="000000"/>
        </w:rPr>
        <w:t xml:space="preserve"> </w:t>
      </w:r>
      <w:r>
        <w:rPr>
          <w:color w:val="0000FF"/>
        </w:rPr>
        <w:t>by</w:t>
      </w:r>
      <w:r>
        <w:rPr>
          <w:color w:val="000000"/>
        </w:rPr>
        <w:t xml:space="preserve"> </w:t>
      </w:r>
      <w:proofErr w:type="spellStart"/>
      <w:r>
        <w:rPr>
          <w:color w:val="000000"/>
        </w:rPr>
        <w:t>Ssex</w:t>
      </w:r>
      <w:proofErr w:type="spellEnd"/>
      <w:r>
        <w:rPr>
          <w:color w:val="000000"/>
        </w:rPr>
        <w:t xml:space="preserve"> </w:t>
      </w:r>
      <w:r>
        <w:rPr>
          <w:color w:val="0000FF"/>
        </w:rPr>
        <w:t>having</w:t>
      </w:r>
      <w:r>
        <w:rPr>
          <w:color w:val="000000"/>
        </w:rPr>
        <w:t xml:space="preserve"> </w:t>
      </w:r>
      <w:proofErr w:type="spellStart"/>
      <w:r>
        <w:rPr>
          <w:color w:val="000000"/>
        </w:rPr>
        <w:t>Ssex</w:t>
      </w:r>
      <w:proofErr w:type="spellEnd"/>
      <w:r>
        <w:rPr>
          <w:color w:val="808080"/>
        </w:rPr>
        <w:t>=</w:t>
      </w:r>
      <w:r>
        <w:rPr>
          <w:color w:val="FF0000"/>
        </w:rPr>
        <w:t>'</w:t>
      </w:r>
      <w:r>
        <w:rPr>
          <w:color w:val="FF0000"/>
        </w:rPr>
        <w:t>男</w:t>
      </w:r>
      <w:r>
        <w:rPr>
          <w:color w:val="FF0000"/>
        </w:rPr>
        <w:t>'</w:t>
      </w:r>
      <w:r>
        <w:rPr>
          <w:color w:val="000000"/>
        </w:rPr>
        <w:t xml:space="preserve">; </w:t>
      </w:r>
      <w:r>
        <w:rPr>
          <w:color w:val="000000"/>
        </w:rPr>
        <w:br/>
        <w:t xml:space="preserve">    </w:t>
      </w:r>
      <w:r>
        <w:rPr>
          <w:color w:val="0000FF"/>
        </w:rPr>
        <w:t>Select</w:t>
      </w:r>
      <w:r>
        <w:rPr>
          <w:color w:val="000000"/>
        </w:rPr>
        <w:t xml:space="preserve"> </w:t>
      </w:r>
      <w:r>
        <w:rPr>
          <w:color w:val="FF00FF"/>
        </w:rPr>
        <w:t>count</w:t>
      </w:r>
      <w:r>
        <w:rPr>
          <w:color w:val="000000"/>
        </w:rPr>
        <w:t>(</w:t>
      </w:r>
      <w:proofErr w:type="spellStart"/>
      <w:r>
        <w:rPr>
          <w:color w:val="000000"/>
        </w:rPr>
        <w:t>Ssex</w:t>
      </w:r>
      <w:proofErr w:type="spellEnd"/>
      <w:r>
        <w:rPr>
          <w:color w:val="000000"/>
        </w:rPr>
        <w:t xml:space="preserve">) </w:t>
      </w:r>
      <w:r>
        <w:rPr>
          <w:color w:val="0000FF"/>
        </w:rPr>
        <w:t>as</w:t>
      </w:r>
      <w:r>
        <w:rPr>
          <w:color w:val="000000"/>
        </w:rPr>
        <w:t xml:space="preserve"> </w:t>
      </w:r>
      <w:r>
        <w:rPr>
          <w:color w:val="000000"/>
        </w:rPr>
        <w:t>女生人数</w:t>
      </w:r>
      <w:r>
        <w:rPr>
          <w:color w:val="000000"/>
        </w:rPr>
        <w:t xml:space="preserve"> </w:t>
      </w:r>
      <w:r>
        <w:rPr>
          <w:color w:val="0000FF"/>
        </w:rPr>
        <w:t>from</w:t>
      </w:r>
      <w:r>
        <w:rPr>
          <w:color w:val="000000"/>
        </w:rPr>
        <w:t xml:space="preserve"> Student </w:t>
      </w:r>
      <w:r>
        <w:rPr>
          <w:color w:val="0000FF"/>
        </w:rPr>
        <w:t>group</w:t>
      </w:r>
      <w:r>
        <w:rPr>
          <w:color w:val="000000"/>
        </w:rPr>
        <w:t xml:space="preserve"> </w:t>
      </w:r>
      <w:r>
        <w:rPr>
          <w:color w:val="0000FF"/>
        </w:rPr>
        <w:t>by</w:t>
      </w:r>
      <w:r>
        <w:rPr>
          <w:color w:val="000000"/>
        </w:rPr>
        <w:t xml:space="preserve"> </w:t>
      </w:r>
      <w:proofErr w:type="spellStart"/>
      <w:r>
        <w:rPr>
          <w:color w:val="000000"/>
        </w:rPr>
        <w:t>Ssex</w:t>
      </w:r>
      <w:proofErr w:type="spellEnd"/>
      <w:r>
        <w:rPr>
          <w:color w:val="000000"/>
        </w:rPr>
        <w:t xml:space="preserve"> </w:t>
      </w:r>
      <w:r>
        <w:rPr>
          <w:color w:val="0000FF"/>
        </w:rPr>
        <w:t>having</w:t>
      </w:r>
      <w:r>
        <w:rPr>
          <w:color w:val="000000"/>
        </w:rPr>
        <w:t xml:space="preserve"> </w:t>
      </w:r>
      <w:proofErr w:type="spellStart"/>
      <w:r>
        <w:rPr>
          <w:color w:val="000000"/>
        </w:rPr>
        <w:t>Ssex</w:t>
      </w:r>
      <w:proofErr w:type="spellEnd"/>
      <w:r>
        <w:rPr>
          <w:color w:val="808080"/>
        </w:rPr>
        <w:t>=</w:t>
      </w:r>
      <w:r>
        <w:rPr>
          <w:color w:val="FF0000"/>
        </w:rPr>
        <w:t>'</w:t>
      </w:r>
      <w:r>
        <w:rPr>
          <w:color w:val="FF0000"/>
        </w:rPr>
        <w:t>女</w:t>
      </w:r>
      <w:r>
        <w:rPr>
          <w:color w:val="FF0000"/>
        </w:rPr>
        <w:t>'</w:t>
      </w:r>
      <w:r>
        <w:rPr>
          <w:color w:val="000000"/>
        </w:rPr>
        <w:t>；</w:t>
      </w:r>
      <w:r>
        <w:rPr>
          <w:color w:val="000000"/>
        </w:rPr>
        <w:t xml:space="preserve"> </w:t>
      </w:r>
      <w:r>
        <w:rPr>
          <w:color w:val="000000"/>
        </w:rPr>
        <w:br/>
      </w:r>
      <w:r>
        <w:rPr>
          <w:b/>
          <w:bCs/>
          <w:color w:val="800000"/>
        </w:rPr>
        <w:t>29</w:t>
      </w:r>
      <w:r>
        <w:rPr>
          <w:color w:val="000000"/>
        </w:rPr>
        <w:t>、查询姓</w:t>
      </w:r>
      <w:r>
        <w:rPr>
          <w:color w:val="000000"/>
        </w:rPr>
        <w:t>“</w:t>
      </w:r>
      <w:r>
        <w:rPr>
          <w:color w:val="000000"/>
        </w:rPr>
        <w:t>张</w:t>
      </w:r>
      <w:r>
        <w:rPr>
          <w:color w:val="000000"/>
        </w:rPr>
        <w:t>”</w:t>
      </w:r>
      <w:r>
        <w:rPr>
          <w:color w:val="000000"/>
        </w:rPr>
        <w:t>的学生名单</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Sname</w:t>
      </w:r>
      <w:proofErr w:type="spellEnd"/>
      <w:r>
        <w:rPr>
          <w:color w:val="000000"/>
        </w:rPr>
        <w:t xml:space="preserve"> </w:t>
      </w:r>
      <w:r>
        <w:rPr>
          <w:color w:val="0000FF"/>
        </w:rPr>
        <w:t>FROM</w:t>
      </w:r>
      <w:r>
        <w:rPr>
          <w:color w:val="000000"/>
        </w:rPr>
        <w:t xml:space="preserve"> Student </w:t>
      </w:r>
      <w:r>
        <w:rPr>
          <w:color w:val="0000FF"/>
        </w:rPr>
        <w:t>WHERE</w:t>
      </w:r>
      <w:r>
        <w:rPr>
          <w:color w:val="000000"/>
        </w:rPr>
        <w:t xml:space="preserve"> </w:t>
      </w:r>
      <w:proofErr w:type="spellStart"/>
      <w:r>
        <w:rPr>
          <w:color w:val="000000"/>
        </w:rPr>
        <w:t>Sname</w:t>
      </w:r>
      <w:proofErr w:type="spellEnd"/>
      <w:r>
        <w:rPr>
          <w:color w:val="000000"/>
        </w:rPr>
        <w:t xml:space="preserve"> </w:t>
      </w:r>
      <w:r>
        <w:rPr>
          <w:color w:val="808080"/>
        </w:rPr>
        <w:t>like</w:t>
      </w:r>
      <w:r>
        <w:rPr>
          <w:color w:val="000000"/>
        </w:rPr>
        <w:t xml:space="preserve"> </w:t>
      </w:r>
      <w:r>
        <w:rPr>
          <w:color w:val="FF0000"/>
        </w:rPr>
        <w:t>'</w:t>
      </w:r>
      <w:r>
        <w:rPr>
          <w:color w:val="FF0000"/>
        </w:rPr>
        <w:t>张</w:t>
      </w:r>
      <w:r>
        <w:rPr>
          <w:color w:val="FF0000"/>
        </w:rPr>
        <w:t>%'</w:t>
      </w:r>
      <w:r>
        <w:rPr>
          <w:color w:val="000000"/>
        </w:rPr>
        <w:t xml:space="preserve">; </w:t>
      </w:r>
      <w:r>
        <w:rPr>
          <w:color w:val="000000"/>
        </w:rPr>
        <w:br/>
      </w:r>
      <w:r>
        <w:rPr>
          <w:b/>
          <w:bCs/>
          <w:color w:val="800000"/>
        </w:rPr>
        <w:t>30</w:t>
      </w:r>
      <w:r>
        <w:rPr>
          <w:color w:val="000000"/>
        </w:rPr>
        <w:t>、查询同名同性学生名单，并统计同名人数</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Sname,</w:t>
      </w:r>
      <w:r>
        <w:rPr>
          <w:color w:val="FF00FF"/>
        </w:rPr>
        <w:t>count</w:t>
      </w:r>
      <w:proofErr w:type="spellEnd"/>
      <w:r>
        <w:rPr>
          <w:color w:val="000000"/>
        </w:rPr>
        <w:t>(</w:t>
      </w:r>
      <w:r>
        <w:rPr>
          <w:color w:val="808080"/>
        </w:rPr>
        <w:t>*</w:t>
      </w:r>
      <w:r>
        <w:rPr>
          <w:color w:val="000000"/>
        </w:rPr>
        <w:t xml:space="preserve">) </w:t>
      </w:r>
      <w:r>
        <w:rPr>
          <w:color w:val="0000FF"/>
        </w:rPr>
        <w:t>from</w:t>
      </w:r>
      <w:r>
        <w:rPr>
          <w:color w:val="000000"/>
        </w:rPr>
        <w:t xml:space="preserve"> </w:t>
      </w:r>
      <w:proofErr w:type="spellStart"/>
      <w:r>
        <w:rPr>
          <w:color w:val="000000"/>
        </w:rPr>
        <w:t>Student</w:t>
      </w:r>
      <w:r>
        <w:rPr>
          <w:color w:val="0000FF"/>
        </w:rPr>
        <w:t>group</w:t>
      </w:r>
      <w:proofErr w:type="spellEnd"/>
      <w:r>
        <w:rPr>
          <w:color w:val="000000"/>
        </w:rPr>
        <w:t xml:space="preserve"> </w:t>
      </w:r>
      <w:r>
        <w:rPr>
          <w:color w:val="0000FF"/>
        </w:rPr>
        <w:t>by</w:t>
      </w:r>
      <w:r>
        <w:rPr>
          <w:color w:val="000000"/>
        </w:rPr>
        <w:t xml:space="preserve"> </w:t>
      </w:r>
      <w:proofErr w:type="spellStart"/>
      <w:r>
        <w:rPr>
          <w:color w:val="000000"/>
        </w:rPr>
        <w:t>Sname</w:t>
      </w:r>
      <w:proofErr w:type="spellEnd"/>
      <w:r>
        <w:rPr>
          <w:color w:val="000000"/>
        </w:rPr>
        <w:t xml:space="preserve"> </w:t>
      </w:r>
      <w:r>
        <w:rPr>
          <w:color w:val="0000FF"/>
        </w:rPr>
        <w:t>having</w:t>
      </w:r>
      <w:r>
        <w:rPr>
          <w:color w:val="000000"/>
        </w:rPr>
        <w:t xml:space="preserve">  </w:t>
      </w:r>
      <w:r>
        <w:rPr>
          <w:color w:val="FF00FF"/>
        </w:rPr>
        <w:t>count</w:t>
      </w:r>
      <w:r>
        <w:rPr>
          <w:color w:val="000000"/>
        </w:rPr>
        <w:t>(</w:t>
      </w:r>
      <w:r>
        <w:rPr>
          <w:color w:val="808080"/>
        </w:rPr>
        <w:t>*</w:t>
      </w:r>
      <w:r>
        <w:rPr>
          <w:color w:val="000000"/>
        </w:rPr>
        <w:t>)</w:t>
      </w:r>
      <w:r>
        <w:rPr>
          <w:color w:val="808080"/>
        </w:rPr>
        <w:t>&gt;</w:t>
      </w:r>
      <w:r>
        <w:rPr>
          <w:b/>
          <w:bCs/>
          <w:color w:val="800000"/>
        </w:rPr>
        <w:t>1</w:t>
      </w:r>
      <w:r>
        <w:rPr>
          <w:color w:val="000000"/>
        </w:rPr>
        <w:t xml:space="preserve">;; </w:t>
      </w:r>
      <w:r>
        <w:rPr>
          <w:color w:val="000000"/>
        </w:rPr>
        <w:br/>
      </w:r>
      <w:r>
        <w:rPr>
          <w:b/>
          <w:bCs/>
          <w:color w:val="800000"/>
        </w:rPr>
        <w:t>31</w:t>
      </w:r>
      <w:r>
        <w:rPr>
          <w:color w:val="000000"/>
        </w:rPr>
        <w:t>、</w:t>
      </w:r>
      <w:r>
        <w:rPr>
          <w:color w:val="000000"/>
        </w:rPr>
        <w:t>1981</w:t>
      </w:r>
      <w:r>
        <w:rPr>
          <w:color w:val="000000"/>
        </w:rPr>
        <w:t>年出生的学生名单</w:t>
      </w:r>
      <w:r>
        <w:rPr>
          <w:color w:val="000000"/>
        </w:rPr>
        <w:t>(</w:t>
      </w:r>
      <w:r>
        <w:rPr>
          <w:color w:val="000000"/>
        </w:rPr>
        <w:t>注：</w:t>
      </w:r>
      <w:r>
        <w:rPr>
          <w:color w:val="000000"/>
        </w:rPr>
        <w:t>Student</w:t>
      </w:r>
      <w:r>
        <w:rPr>
          <w:color w:val="000000"/>
        </w:rPr>
        <w:t>表中</w:t>
      </w:r>
      <w:r>
        <w:rPr>
          <w:color w:val="000000"/>
        </w:rPr>
        <w:t>Sage</w:t>
      </w:r>
      <w:r>
        <w:rPr>
          <w:color w:val="000000"/>
        </w:rPr>
        <w:t>列的类型是</w:t>
      </w:r>
      <w:r>
        <w:rPr>
          <w:color w:val="000000"/>
        </w:rPr>
        <w:t xml:space="preserve">datetime) </w:t>
      </w:r>
      <w:r>
        <w:rPr>
          <w:color w:val="000000"/>
        </w:rPr>
        <w:br/>
        <w:t xml:space="preserve">    </w:t>
      </w:r>
      <w:r>
        <w:rPr>
          <w:color w:val="0000FF"/>
        </w:rPr>
        <w:t>select</w:t>
      </w:r>
      <w:r>
        <w:rPr>
          <w:color w:val="000000"/>
        </w:rPr>
        <w:t xml:space="preserve"> </w:t>
      </w:r>
      <w:proofErr w:type="spellStart"/>
      <w:r>
        <w:rPr>
          <w:color w:val="000000"/>
        </w:rPr>
        <w:t>Sname</w:t>
      </w:r>
      <w:proofErr w:type="spellEnd"/>
      <w:r>
        <w:rPr>
          <w:color w:val="000000"/>
        </w:rPr>
        <w:t xml:space="preserve">,  </w:t>
      </w:r>
      <w:r>
        <w:rPr>
          <w:color w:val="FF00FF"/>
        </w:rPr>
        <w:t>CONVERT</w:t>
      </w:r>
      <w:r>
        <w:rPr>
          <w:color w:val="000000"/>
        </w:rPr>
        <w:t>(</w:t>
      </w:r>
      <w:r>
        <w:rPr>
          <w:color w:val="0000FF"/>
        </w:rPr>
        <w:t>char</w:t>
      </w:r>
      <w:r>
        <w:rPr>
          <w:color w:val="000000"/>
        </w:rPr>
        <w:t xml:space="preserve"> (</w:t>
      </w:r>
      <w:r>
        <w:rPr>
          <w:b/>
          <w:bCs/>
          <w:color w:val="800000"/>
        </w:rPr>
        <w:t>11</w:t>
      </w:r>
      <w:r>
        <w:rPr>
          <w:color w:val="000000"/>
        </w:rPr>
        <w:t>),</w:t>
      </w:r>
      <w:r>
        <w:rPr>
          <w:color w:val="FF00FF"/>
        </w:rPr>
        <w:t>DATEPART</w:t>
      </w:r>
      <w:r>
        <w:rPr>
          <w:color w:val="000000"/>
        </w:rPr>
        <w:t>(</w:t>
      </w:r>
      <w:proofErr w:type="spellStart"/>
      <w:r>
        <w:rPr>
          <w:color w:val="FF00FF"/>
        </w:rPr>
        <w:t>year</w:t>
      </w:r>
      <w:r>
        <w:rPr>
          <w:color w:val="000000"/>
        </w:rPr>
        <w:t>,Sage</w:t>
      </w:r>
      <w:proofErr w:type="spellEnd"/>
      <w:r>
        <w:rPr>
          <w:color w:val="000000"/>
        </w:rPr>
        <w:t xml:space="preserve">)) </w:t>
      </w:r>
      <w:r>
        <w:rPr>
          <w:color w:val="0000FF"/>
        </w:rPr>
        <w:t>as</w:t>
      </w:r>
      <w:r>
        <w:rPr>
          <w:color w:val="000000"/>
        </w:rPr>
        <w:t xml:space="preserve"> age </w:t>
      </w:r>
      <w:r>
        <w:rPr>
          <w:color w:val="000000"/>
        </w:rPr>
        <w:br/>
        <w:t xml:space="preserve">    </w:t>
      </w:r>
      <w:r>
        <w:rPr>
          <w:color w:val="0000FF"/>
        </w:rPr>
        <w:t>from</w:t>
      </w:r>
      <w:r>
        <w:rPr>
          <w:color w:val="000000"/>
        </w:rPr>
        <w:t xml:space="preserve"> student </w:t>
      </w:r>
      <w:r>
        <w:rPr>
          <w:color w:val="000000"/>
        </w:rPr>
        <w:br/>
        <w:t xml:space="preserve">    </w:t>
      </w:r>
      <w:r>
        <w:rPr>
          <w:color w:val="0000FF"/>
        </w:rPr>
        <w:t>where</w:t>
      </w:r>
      <w:r>
        <w:rPr>
          <w:color w:val="000000"/>
        </w:rPr>
        <w:t xml:space="preserve">  </w:t>
      </w:r>
      <w:r>
        <w:rPr>
          <w:color w:val="FF00FF"/>
        </w:rPr>
        <w:t>CONVERT</w:t>
      </w:r>
      <w:r>
        <w:rPr>
          <w:color w:val="000000"/>
        </w:rPr>
        <w:t>(</w:t>
      </w:r>
      <w:r>
        <w:rPr>
          <w:color w:val="0000FF"/>
        </w:rPr>
        <w:t>char</w:t>
      </w:r>
      <w:r>
        <w:rPr>
          <w:color w:val="000000"/>
        </w:rPr>
        <w:t>(</w:t>
      </w:r>
      <w:r>
        <w:rPr>
          <w:b/>
          <w:bCs/>
          <w:color w:val="800000"/>
        </w:rPr>
        <w:t>11</w:t>
      </w:r>
      <w:r>
        <w:rPr>
          <w:color w:val="000000"/>
        </w:rPr>
        <w:t>),</w:t>
      </w:r>
      <w:r>
        <w:rPr>
          <w:color w:val="FF00FF"/>
        </w:rPr>
        <w:t>DATEPART</w:t>
      </w:r>
      <w:r>
        <w:rPr>
          <w:color w:val="000000"/>
        </w:rPr>
        <w:t>(</w:t>
      </w:r>
      <w:proofErr w:type="spellStart"/>
      <w:r>
        <w:rPr>
          <w:color w:val="FF00FF"/>
        </w:rPr>
        <w:t>year</w:t>
      </w:r>
      <w:r>
        <w:rPr>
          <w:color w:val="000000"/>
        </w:rPr>
        <w:t>,Sage</w:t>
      </w:r>
      <w:proofErr w:type="spellEnd"/>
      <w:r>
        <w:rPr>
          <w:color w:val="000000"/>
        </w:rPr>
        <w:t>))</w:t>
      </w:r>
      <w:r>
        <w:rPr>
          <w:color w:val="808080"/>
        </w:rPr>
        <w:t>=</w:t>
      </w:r>
      <w:r>
        <w:rPr>
          <w:color w:val="FF0000"/>
        </w:rPr>
        <w:t>'1981'</w:t>
      </w:r>
      <w:r>
        <w:rPr>
          <w:color w:val="000000"/>
        </w:rPr>
        <w:t xml:space="preserve">; </w:t>
      </w:r>
      <w:r>
        <w:rPr>
          <w:color w:val="000000"/>
        </w:rPr>
        <w:br/>
      </w:r>
      <w:r>
        <w:rPr>
          <w:b/>
          <w:bCs/>
          <w:color w:val="800000"/>
        </w:rPr>
        <w:t>32</w:t>
      </w:r>
      <w:r>
        <w:rPr>
          <w:color w:val="000000"/>
        </w:rPr>
        <w:t>、查询每门课程的平均成绩，结果按平均成绩升序排列，平均成绩相同时，按课程号降序排列</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C#,</w:t>
      </w:r>
      <w:r>
        <w:rPr>
          <w:color w:val="FF00FF"/>
        </w:rPr>
        <w:t>Avg</w:t>
      </w:r>
      <w:proofErr w:type="spellEnd"/>
      <w:r>
        <w:rPr>
          <w:color w:val="000000"/>
        </w:rPr>
        <w:t xml:space="preserve">(score) </w:t>
      </w:r>
      <w:r>
        <w:rPr>
          <w:color w:val="0000FF"/>
        </w:rPr>
        <w:t>from</w:t>
      </w:r>
      <w:r>
        <w:rPr>
          <w:color w:val="000000"/>
        </w:rPr>
        <w:t xml:space="preserve"> SC </w:t>
      </w:r>
      <w:r>
        <w:rPr>
          <w:color w:val="0000FF"/>
        </w:rPr>
        <w:t>group</w:t>
      </w:r>
      <w:r>
        <w:rPr>
          <w:color w:val="000000"/>
        </w:rPr>
        <w:t xml:space="preserve"> </w:t>
      </w:r>
      <w:r>
        <w:rPr>
          <w:color w:val="0000FF"/>
        </w:rPr>
        <w:t>by</w:t>
      </w:r>
      <w:r>
        <w:rPr>
          <w:color w:val="000000"/>
        </w:rPr>
        <w:t xml:space="preserve"> C# </w:t>
      </w:r>
      <w:r>
        <w:rPr>
          <w:color w:val="0000FF"/>
        </w:rPr>
        <w:t>order</w:t>
      </w:r>
      <w:r>
        <w:rPr>
          <w:color w:val="000000"/>
        </w:rPr>
        <w:t xml:space="preserve"> </w:t>
      </w:r>
      <w:r>
        <w:rPr>
          <w:color w:val="0000FF"/>
        </w:rPr>
        <w:t>by</w:t>
      </w:r>
      <w:r>
        <w:rPr>
          <w:color w:val="000000"/>
        </w:rPr>
        <w:t xml:space="preserve"> </w:t>
      </w:r>
      <w:r>
        <w:rPr>
          <w:color w:val="FF00FF"/>
        </w:rPr>
        <w:t>Avg</w:t>
      </w:r>
      <w:r>
        <w:rPr>
          <w:color w:val="000000"/>
        </w:rPr>
        <w:t xml:space="preserve">(score),C# </w:t>
      </w:r>
      <w:r>
        <w:rPr>
          <w:color w:val="0000FF"/>
        </w:rPr>
        <w:t>DESC</w:t>
      </w:r>
      <w:r>
        <w:rPr>
          <w:color w:val="000000"/>
        </w:rPr>
        <w:t xml:space="preserve"> ; </w:t>
      </w:r>
      <w:r>
        <w:rPr>
          <w:color w:val="000000"/>
        </w:rPr>
        <w:br/>
      </w:r>
      <w:r>
        <w:rPr>
          <w:b/>
          <w:bCs/>
          <w:color w:val="800000"/>
        </w:rPr>
        <w:t>33</w:t>
      </w:r>
      <w:r>
        <w:rPr>
          <w:color w:val="000000"/>
        </w:rPr>
        <w:t>、查询平均成绩大于</w:t>
      </w:r>
      <w:r>
        <w:rPr>
          <w:color w:val="000000"/>
        </w:rPr>
        <w:t>85</w:t>
      </w:r>
      <w:r>
        <w:rPr>
          <w:color w:val="000000"/>
        </w:rPr>
        <w:t>的所有学生的学号、姓名和平均成绩</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Sname,SC.S</w:t>
      </w:r>
      <w:proofErr w:type="spellEnd"/>
      <w:r>
        <w:rPr>
          <w:color w:val="000000"/>
        </w:rPr>
        <w:t># ,</w:t>
      </w:r>
      <w:r>
        <w:rPr>
          <w:color w:val="FF00FF"/>
        </w:rPr>
        <w:t>avg</w:t>
      </w:r>
      <w:r>
        <w:rPr>
          <w:color w:val="000000"/>
        </w:rPr>
        <w:t xml:space="preserve">(score)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0000FF"/>
        </w:rPr>
        <w:t>group</w:t>
      </w:r>
      <w:r>
        <w:rPr>
          <w:color w:val="000000"/>
        </w:rPr>
        <w:t xml:space="preserve"> </w:t>
      </w:r>
      <w:r>
        <w:rPr>
          <w:color w:val="0000FF"/>
        </w:rPr>
        <w:t>by</w:t>
      </w:r>
      <w:r>
        <w:rPr>
          <w:color w:val="000000"/>
        </w:rPr>
        <w:t xml:space="preserve"> SC.S#,</w:t>
      </w:r>
      <w:proofErr w:type="spellStart"/>
      <w:r>
        <w:rPr>
          <w:color w:val="000000"/>
        </w:rPr>
        <w:t>Sname</w:t>
      </w:r>
      <w:proofErr w:type="spellEnd"/>
      <w:r>
        <w:rPr>
          <w:color w:val="000000"/>
        </w:rPr>
        <w:t xml:space="preserve"> </w:t>
      </w:r>
      <w:r>
        <w:rPr>
          <w:color w:val="0000FF"/>
        </w:rPr>
        <w:t>having</w:t>
      </w:r>
      <w:r>
        <w:rPr>
          <w:color w:val="000000"/>
        </w:rPr>
        <w:t xml:space="preserve">    </w:t>
      </w:r>
      <w:r>
        <w:rPr>
          <w:color w:val="FF00FF"/>
        </w:rPr>
        <w:t>avg</w:t>
      </w:r>
      <w:r>
        <w:rPr>
          <w:color w:val="000000"/>
        </w:rPr>
        <w:t>(score)</w:t>
      </w:r>
      <w:r>
        <w:rPr>
          <w:color w:val="808080"/>
        </w:rPr>
        <w:t>&gt;</w:t>
      </w:r>
      <w:r>
        <w:rPr>
          <w:b/>
          <w:bCs/>
          <w:color w:val="800000"/>
        </w:rPr>
        <w:t>85</w:t>
      </w:r>
      <w:r>
        <w:rPr>
          <w:color w:val="000000"/>
        </w:rPr>
        <w:t xml:space="preserve">; </w:t>
      </w:r>
      <w:r>
        <w:rPr>
          <w:color w:val="000000"/>
        </w:rPr>
        <w:br/>
      </w:r>
      <w:r>
        <w:rPr>
          <w:b/>
          <w:bCs/>
          <w:color w:val="800000"/>
        </w:rPr>
        <w:t>34</w:t>
      </w:r>
      <w:r>
        <w:rPr>
          <w:color w:val="000000"/>
        </w:rPr>
        <w:t>、查询课程名称为</w:t>
      </w:r>
      <w:r>
        <w:rPr>
          <w:color w:val="000000"/>
        </w:rPr>
        <w:t>“</w:t>
      </w:r>
      <w:r>
        <w:rPr>
          <w:color w:val="000000"/>
        </w:rPr>
        <w:t>数据库</w:t>
      </w:r>
      <w:r>
        <w:rPr>
          <w:color w:val="000000"/>
        </w:rPr>
        <w:t>”</w:t>
      </w:r>
      <w:r>
        <w:rPr>
          <w:color w:val="000000"/>
        </w:rPr>
        <w:t>，且分数低于</w:t>
      </w:r>
      <w:r>
        <w:rPr>
          <w:color w:val="000000"/>
        </w:rPr>
        <w:t>60</w:t>
      </w:r>
      <w:r>
        <w:rPr>
          <w:color w:val="000000"/>
        </w:rPr>
        <w:t>的学生姓名和分数</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Sname,</w:t>
      </w:r>
      <w:r>
        <w:rPr>
          <w:color w:val="FF00FF"/>
        </w:rPr>
        <w:t>isnull</w:t>
      </w:r>
      <w:proofErr w:type="spellEnd"/>
      <w:r>
        <w:rPr>
          <w:color w:val="000000"/>
        </w:rPr>
        <w:t>(score,</w:t>
      </w:r>
      <w:r>
        <w:rPr>
          <w:b/>
          <w:bCs/>
          <w:color w:val="800000"/>
        </w:rPr>
        <w:t>0</w:t>
      </w:r>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Student,SC,Course</w:t>
      </w:r>
      <w:proofErr w:type="spellEnd"/>
      <w:r>
        <w:rPr>
          <w:color w:val="000000"/>
        </w:rPr>
        <w:t xml:space="preserve"> </w:t>
      </w:r>
      <w:r>
        <w:rPr>
          <w:color w:val="000000"/>
        </w:rPr>
        <w:br/>
        <w:t xml:space="preserve">    </w:t>
      </w:r>
      <w:r>
        <w:rPr>
          <w:color w:val="0000FF"/>
        </w:rPr>
        <w:t>where</w:t>
      </w:r>
      <w:r>
        <w:rPr>
          <w:color w:val="000000"/>
        </w:rPr>
        <w:t xml:space="preserve"> SC.S#</w:t>
      </w:r>
      <w:r>
        <w:rPr>
          <w:color w:val="808080"/>
        </w:rPr>
        <w:t>=</w:t>
      </w:r>
      <w:proofErr w:type="spellStart"/>
      <w:r>
        <w:rPr>
          <w:color w:val="000000"/>
        </w:rPr>
        <w:t>Student.S</w:t>
      </w:r>
      <w:proofErr w:type="spellEnd"/>
      <w:r>
        <w:rPr>
          <w:color w:val="000000"/>
        </w:rPr>
        <w:t xml:space="preserve"># </w:t>
      </w:r>
      <w:r>
        <w:rPr>
          <w:color w:val="808080"/>
        </w:rPr>
        <w:t>and</w:t>
      </w:r>
      <w:r>
        <w:rPr>
          <w:color w:val="000000"/>
        </w:rPr>
        <w:t xml:space="preserve"> SC.C#</w:t>
      </w:r>
      <w:r>
        <w:rPr>
          <w:color w:val="808080"/>
        </w:rPr>
        <w:t>=</w:t>
      </w:r>
      <w:proofErr w:type="spellStart"/>
      <w:r>
        <w:rPr>
          <w:color w:val="000000"/>
        </w:rPr>
        <w:t>Course.C#</w:t>
      </w:r>
      <w:r>
        <w:rPr>
          <w:color w:val="808080"/>
        </w:rPr>
        <w:t>and</w:t>
      </w:r>
      <w:proofErr w:type="spellEnd"/>
      <w:r>
        <w:rPr>
          <w:color w:val="000000"/>
        </w:rPr>
        <w:t xml:space="preserve">  </w:t>
      </w:r>
      <w:proofErr w:type="spellStart"/>
      <w:r>
        <w:rPr>
          <w:color w:val="000000"/>
        </w:rPr>
        <w:t>Course.Cname</w:t>
      </w:r>
      <w:proofErr w:type="spellEnd"/>
      <w:r>
        <w:rPr>
          <w:color w:val="808080"/>
        </w:rPr>
        <w:t>=</w:t>
      </w:r>
      <w:r>
        <w:rPr>
          <w:color w:val="FF0000"/>
        </w:rPr>
        <w:t>'</w:t>
      </w:r>
      <w:r>
        <w:rPr>
          <w:color w:val="FF0000"/>
        </w:rPr>
        <w:t>数据库</w:t>
      </w:r>
      <w:r>
        <w:rPr>
          <w:color w:val="FF0000"/>
        </w:rPr>
        <w:t>'</w:t>
      </w:r>
      <w:r>
        <w:rPr>
          <w:color w:val="808080"/>
        </w:rPr>
        <w:t>and</w:t>
      </w:r>
      <w:r>
        <w:rPr>
          <w:color w:val="000000"/>
        </w:rPr>
        <w:t xml:space="preserve"> score </w:t>
      </w:r>
      <w:r>
        <w:rPr>
          <w:color w:val="808080"/>
        </w:rPr>
        <w:t>&lt;</w:t>
      </w:r>
      <w:r>
        <w:rPr>
          <w:b/>
          <w:bCs/>
          <w:color w:val="800000"/>
        </w:rPr>
        <w:t>60</w:t>
      </w:r>
      <w:r>
        <w:rPr>
          <w:color w:val="000000"/>
        </w:rPr>
        <w:t xml:space="preserve">; </w:t>
      </w:r>
      <w:r>
        <w:rPr>
          <w:color w:val="000000"/>
        </w:rPr>
        <w:br/>
      </w:r>
      <w:r>
        <w:rPr>
          <w:b/>
          <w:bCs/>
          <w:color w:val="800000"/>
        </w:rPr>
        <w:t>35</w:t>
      </w:r>
      <w:r>
        <w:rPr>
          <w:color w:val="000000"/>
        </w:rPr>
        <w:t>、查询所有学生的选课情况；</w:t>
      </w:r>
      <w:r>
        <w:rPr>
          <w:color w:val="000000"/>
        </w:rPr>
        <w:t xml:space="preserve"> </w:t>
      </w:r>
      <w:r>
        <w:rPr>
          <w:color w:val="000000"/>
        </w:rPr>
        <w:br/>
        <w:t xml:space="preserve">    </w:t>
      </w:r>
      <w:r>
        <w:rPr>
          <w:color w:val="0000FF"/>
        </w:rPr>
        <w:t>SELECT</w:t>
      </w:r>
      <w:r>
        <w:rPr>
          <w:color w:val="000000"/>
        </w:rPr>
        <w:t xml:space="preserve"> SC.S#,SC.C#,</w:t>
      </w:r>
      <w:proofErr w:type="spellStart"/>
      <w:r>
        <w:rPr>
          <w:color w:val="000000"/>
        </w:rPr>
        <w:t>Sname,Cname</w:t>
      </w:r>
      <w:proofErr w:type="spellEnd"/>
      <w:r>
        <w:rPr>
          <w:color w:val="000000"/>
        </w:rPr>
        <w:t xml:space="preserve"> </w:t>
      </w:r>
      <w:r>
        <w:rPr>
          <w:color w:val="000000"/>
        </w:rPr>
        <w:br/>
        <w:t xml:space="preserve">    </w:t>
      </w:r>
      <w:r>
        <w:rPr>
          <w:color w:val="0000FF"/>
        </w:rPr>
        <w:t>FROM</w:t>
      </w:r>
      <w:r>
        <w:rPr>
          <w:color w:val="000000"/>
        </w:rPr>
        <w:t xml:space="preserve"> </w:t>
      </w:r>
      <w:proofErr w:type="spellStart"/>
      <w:r>
        <w:rPr>
          <w:color w:val="000000"/>
        </w:rPr>
        <w:t>SC,Student,Course</w:t>
      </w:r>
      <w:proofErr w:type="spellEnd"/>
      <w:r>
        <w:rPr>
          <w:color w:val="000000"/>
        </w:rPr>
        <w:t xml:space="preserve"> </w:t>
      </w:r>
      <w:r>
        <w:rPr>
          <w:color w:val="000000"/>
        </w:rPr>
        <w:br/>
        <w:t xml:space="preserve">    </w:t>
      </w:r>
      <w:r>
        <w:rPr>
          <w:color w:val="0000FF"/>
        </w:rPr>
        <w:t>where</w:t>
      </w:r>
      <w:r>
        <w:rPr>
          <w:color w:val="000000"/>
        </w:rPr>
        <w:t xml:space="preserve"> SC.S#</w:t>
      </w:r>
      <w:r>
        <w:rPr>
          <w:color w:val="808080"/>
        </w:rPr>
        <w:t>=</w:t>
      </w:r>
      <w:proofErr w:type="spellStart"/>
      <w:r>
        <w:rPr>
          <w:color w:val="000000"/>
        </w:rPr>
        <w:t>Student.S</w:t>
      </w:r>
      <w:proofErr w:type="spellEnd"/>
      <w:r>
        <w:rPr>
          <w:color w:val="000000"/>
        </w:rPr>
        <w:t xml:space="preserve"># </w:t>
      </w:r>
      <w:r>
        <w:rPr>
          <w:color w:val="808080"/>
        </w:rPr>
        <w:t>and</w:t>
      </w:r>
      <w:r>
        <w:rPr>
          <w:color w:val="000000"/>
        </w:rPr>
        <w:t xml:space="preserve"> SC.C#</w:t>
      </w:r>
      <w:r>
        <w:rPr>
          <w:color w:val="808080"/>
        </w:rPr>
        <w:t>=</w:t>
      </w:r>
      <w:proofErr w:type="spellStart"/>
      <w:r>
        <w:rPr>
          <w:color w:val="000000"/>
        </w:rPr>
        <w:t>Course.C</w:t>
      </w:r>
      <w:proofErr w:type="spellEnd"/>
      <w:r>
        <w:rPr>
          <w:color w:val="000000"/>
        </w:rPr>
        <w:t xml:space="preserve"># ; </w:t>
      </w:r>
      <w:r>
        <w:rPr>
          <w:color w:val="000000"/>
        </w:rPr>
        <w:br/>
      </w:r>
      <w:r>
        <w:rPr>
          <w:b/>
          <w:bCs/>
          <w:color w:val="800000"/>
        </w:rPr>
        <w:t>36</w:t>
      </w:r>
      <w:r>
        <w:rPr>
          <w:color w:val="000000"/>
        </w:rPr>
        <w:t>、查询任何一门课程成绩在</w:t>
      </w:r>
      <w:r>
        <w:rPr>
          <w:color w:val="000000"/>
        </w:rPr>
        <w:t>70</w:t>
      </w:r>
      <w:r>
        <w:rPr>
          <w:color w:val="000000"/>
        </w:rPr>
        <w:t>分以上的姓名、课程名称和分数；</w:t>
      </w:r>
      <w:r>
        <w:rPr>
          <w:color w:val="000000"/>
        </w:rPr>
        <w:t xml:space="preserve"> </w:t>
      </w:r>
      <w:r>
        <w:rPr>
          <w:color w:val="000000"/>
        </w:rPr>
        <w:br/>
        <w:t xml:space="preserve">    </w:t>
      </w:r>
      <w:r>
        <w:rPr>
          <w:color w:val="0000FF"/>
        </w:rPr>
        <w:t>SELECT</w:t>
      </w:r>
      <w:r>
        <w:rPr>
          <w:color w:val="000000"/>
        </w:rPr>
        <w:t xml:space="preserve">  </w:t>
      </w:r>
      <w:r>
        <w:rPr>
          <w:color w:val="0000FF"/>
        </w:rPr>
        <w:t>distinct</w:t>
      </w:r>
      <w:r>
        <w:rPr>
          <w:color w:val="000000"/>
        </w:rPr>
        <w:t xml:space="preserve"> student.S#,student.Sname,SC.C#,</w:t>
      </w:r>
      <w:proofErr w:type="spellStart"/>
      <w:r>
        <w:rPr>
          <w:color w:val="000000"/>
        </w:rPr>
        <w:t>SC.score</w:t>
      </w:r>
      <w:proofErr w:type="spellEnd"/>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SC.score</w:t>
      </w:r>
      <w:proofErr w:type="spellEnd"/>
      <w:r>
        <w:rPr>
          <w:color w:val="808080"/>
        </w:rPr>
        <w:t>&gt;=</w:t>
      </w:r>
      <w:r>
        <w:rPr>
          <w:b/>
          <w:bCs/>
          <w:color w:val="800000"/>
        </w:rPr>
        <w:t>70</w:t>
      </w:r>
      <w:r>
        <w:rPr>
          <w:color w:val="000000"/>
        </w:rPr>
        <w:t xml:space="preserve"> </w:t>
      </w:r>
      <w:r>
        <w:rPr>
          <w:color w:val="808080"/>
        </w:rPr>
        <w:t>AND</w:t>
      </w:r>
      <w:r>
        <w:rPr>
          <w:color w:val="000000"/>
        </w:rPr>
        <w:t xml:space="preserve"> SC.S#</w:t>
      </w:r>
      <w:r>
        <w:rPr>
          <w:color w:val="808080"/>
        </w:rPr>
        <w:t>=</w:t>
      </w:r>
      <w:proofErr w:type="spellStart"/>
      <w:r>
        <w:rPr>
          <w:color w:val="000000"/>
        </w:rPr>
        <w:t>student.S</w:t>
      </w:r>
      <w:proofErr w:type="spellEnd"/>
      <w:r>
        <w:rPr>
          <w:color w:val="000000"/>
        </w:rPr>
        <w:t xml:space="preserve">#; </w:t>
      </w:r>
      <w:r>
        <w:rPr>
          <w:color w:val="000000"/>
        </w:rPr>
        <w:br/>
      </w:r>
      <w:r>
        <w:rPr>
          <w:b/>
          <w:bCs/>
          <w:color w:val="800000"/>
        </w:rPr>
        <w:t>37</w:t>
      </w:r>
      <w:r>
        <w:rPr>
          <w:color w:val="000000"/>
        </w:rPr>
        <w:t>、查询不及格的课程，并按课程号从大到小排列</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c#</w:t>
      </w:r>
      <w:proofErr w:type="spellEnd"/>
      <w:r>
        <w:rPr>
          <w:color w:val="000000"/>
        </w:rP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FF"/>
        </w:rPr>
        <w:t>where</w:t>
      </w:r>
      <w:r>
        <w:rPr>
          <w:color w:val="000000"/>
        </w:rPr>
        <w:t xml:space="preserve"> </w:t>
      </w:r>
      <w:proofErr w:type="spellStart"/>
      <w:r>
        <w:rPr>
          <w:color w:val="000000"/>
        </w:rPr>
        <w:t>scor</w:t>
      </w:r>
      <w:proofErr w:type="spellEnd"/>
      <w:r>
        <w:rPr>
          <w:color w:val="000000"/>
        </w:rPr>
        <w:t xml:space="preserve"> e </w:t>
      </w:r>
      <w:r>
        <w:rPr>
          <w:color w:val="808080"/>
        </w:rPr>
        <w:t>&lt;</w:t>
      </w:r>
      <w:r>
        <w:rPr>
          <w:b/>
          <w:bCs/>
          <w:color w:val="800000"/>
        </w:rPr>
        <w:t>60</w:t>
      </w:r>
      <w:r>
        <w:rPr>
          <w:color w:val="000000"/>
        </w:rPr>
        <w:t xml:space="preserve"> </w:t>
      </w:r>
      <w:r>
        <w:rPr>
          <w:color w:val="0000FF"/>
        </w:rPr>
        <w:t>order</w:t>
      </w:r>
      <w:r>
        <w:rPr>
          <w:color w:val="000000"/>
        </w:rPr>
        <w:t xml:space="preserve"> </w:t>
      </w:r>
      <w:r>
        <w:rPr>
          <w:color w:val="0000FF"/>
        </w:rPr>
        <w:t>by</w:t>
      </w:r>
      <w:r>
        <w:rPr>
          <w:color w:val="000000"/>
        </w:rPr>
        <w:t xml:space="preserve"> C# ; </w:t>
      </w:r>
      <w:r>
        <w:rPr>
          <w:color w:val="000000"/>
        </w:rPr>
        <w:br/>
      </w:r>
      <w:r>
        <w:rPr>
          <w:b/>
          <w:bCs/>
          <w:color w:val="800000"/>
        </w:rPr>
        <w:t>38</w:t>
      </w:r>
      <w:r>
        <w:rPr>
          <w:color w:val="000000"/>
        </w:rPr>
        <w:t>、查询课程编号为</w:t>
      </w:r>
      <w:r>
        <w:rPr>
          <w:color w:val="000000"/>
        </w:rPr>
        <w:t>003</w:t>
      </w:r>
      <w:r>
        <w:rPr>
          <w:color w:val="000000"/>
        </w:rPr>
        <w:t>且课程成绩在</w:t>
      </w:r>
      <w:r>
        <w:rPr>
          <w:color w:val="000000"/>
        </w:rPr>
        <w:t>80</w:t>
      </w:r>
      <w:r>
        <w:rPr>
          <w:color w:val="000000"/>
        </w:rPr>
        <w:t>分以上的学生的学号和姓名；</w:t>
      </w:r>
      <w:r>
        <w:rPr>
          <w:color w:val="000000"/>
        </w:rPr>
        <w:t xml:space="preserve"> </w:t>
      </w:r>
      <w:r>
        <w:rPr>
          <w:color w:val="000000"/>
        </w:rPr>
        <w:br/>
        <w:t xml:space="preserve">    </w:t>
      </w:r>
      <w:r>
        <w:rPr>
          <w:color w:val="0000FF"/>
        </w:rPr>
        <w:t>select</w:t>
      </w:r>
      <w:r>
        <w:rPr>
          <w:color w:val="000000"/>
        </w:rPr>
        <w:t xml:space="preserve"> SC.S#,</w:t>
      </w:r>
      <w:proofErr w:type="spellStart"/>
      <w:r>
        <w:rPr>
          <w:color w:val="000000"/>
        </w:rPr>
        <w:t>Student.Sname</w:t>
      </w:r>
      <w:proofErr w:type="spellEnd"/>
      <w:r>
        <w:rPr>
          <w:color w:val="000000"/>
        </w:rPr>
        <w:t xml:space="preserve"> </w:t>
      </w:r>
      <w:r>
        <w:rPr>
          <w:color w:val="0000FF"/>
        </w:rPr>
        <w:t>from</w:t>
      </w:r>
      <w:r>
        <w:rPr>
          <w:color w:val="000000"/>
        </w:rPr>
        <w:t xml:space="preserve"> </w:t>
      </w:r>
      <w:proofErr w:type="spellStart"/>
      <w:r>
        <w:rPr>
          <w:color w:val="000000"/>
        </w:rPr>
        <w:t>SC,Student</w:t>
      </w:r>
      <w:proofErr w:type="spellEnd"/>
      <w:r>
        <w:rPr>
          <w:color w:val="000000"/>
        </w:rPr>
        <w:t xml:space="preserve"> </w:t>
      </w:r>
      <w:r>
        <w:rPr>
          <w:color w:val="0000FF"/>
        </w:rPr>
        <w:t>where</w:t>
      </w:r>
      <w:r>
        <w:rPr>
          <w:color w:val="000000"/>
        </w:rPr>
        <w:t xml:space="preserve"> SC.S#</w:t>
      </w:r>
      <w:r>
        <w:rPr>
          <w:color w:val="808080"/>
        </w:rPr>
        <w:t>=</w:t>
      </w:r>
      <w:proofErr w:type="spellStart"/>
      <w:r>
        <w:rPr>
          <w:color w:val="000000"/>
        </w:rPr>
        <w:t>Student.S</w:t>
      </w:r>
      <w:proofErr w:type="spellEnd"/>
      <w:r>
        <w:rPr>
          <w:color w:val="000000"/>
        </w:rPr>
        <w:t xml:space="preserve"># </w:t>
      </w:r>
      <w:r>
        <w:rPr>
          <w:color w:val="808080"/>
        </w:rPr>
        <w:t>and</w:t>
      </w:r>
      <w:r>
        <w:rPr>
          <w:color w:val="000000"/>
        </w:rPr>
        <w:t xml:space="preserve"> Score</w:t>
      </w:r>
      <w:r>
        <w:rPr>
          <w:color w:val="808080"/>
        </w:rPr>
        <w:t>&gt;</w:t>
      </w:r>
      <w:r>
        <w:rPr>
          <w:b/>
          <w:bCs/>
          <w:color w:val="800000"/>
        </w:rPr>
        <w:t>80</w:t>
      </w:r>
      <w:r>
        <w:rPr>
          <w:color w:val="000000"/>
        </w:rPr>
        <w:t xml:space="preserve"> </w:t>
      </w:r>
      <w:r>
        <w:rPr>
          <w:color w:val="808080"/>
        </w:rPr>
        <w:t>and</w:t>
      </w:r>
      <w:r>
        <w:rPr>
          <w:color w:val="000000"/>
        </w:rPr>
        <w:t xml:space="preserve"> C#</w:t>
      </w:r>
      <w:r>
        <w:rPr>
          <w:color w:val="808080"/>
        </w:rPr>
        <w:t>=</w:t>
      </w:r>
      <w:r>
        <w:rPr>
          <w:color w:val="FF0000"/>
        </w:rPr>
        <w:t>'003'</w:t>
      </w:r>
      <w:r>
        <w:rPr>
          <w:color w:val="000000"/>
        </w:rPr>
        <w:t xml:space="preserve">; </w:t>
      </w:r>
      <w:r>
        <w:rPr>
          <w:color w:val="000000"/>
        </w:rPr>
        <w:br/>
      </w:r>
      <w:r>
        <w:rPr>
          <w:b/>
          <w:bCs/>
          <w:color w:val="800000"/>
        </w:rPr>
        <w:t>39</w:t>
      </w:r>
      <w:r>
        <w:rPr>
          <w:color w:val="000000"/>
        </w:rPr>
        <w:t>、求选了课程的学生人数</w:t>
      </w:r>
      <w:r>
        <w:rPr>
          <w:color w:val="000000"/>
        </w:rPr>
        <w:t xml:space="preserve"> </w:t>
      </w:r>
      <w:r>
        <w:rPr>
          <w:color w:val="000000"/>
        </w:rPr>
        <w:br/>
        <w:t xml:space="preserve">    </w:t>
      </w:r>
      <w:r>
        <w:rPr>
          <w:color w:val="0000FF"/>
        </w:rPr>
        <w:t>select</w:t>
      </w:r>
      <w:r>
        <w:rPr>
          <w:color w:val="000000"/>
        </w:rPr>
        <w:t xml:space="preserve"> </w:t>
      </w:r>
      <w:r>
        <w:rPr>
          <w:color w:val="FF00FF"/>
        </w:rPr>
        <w:t>count</w:t>
      </w:r>
      <w:r>
        <w:rPr>
          <w:color w:val="000000"/>
        </w:rPr>
        <w:t>(</w:t>
      </w:r>
      <w:r>
        <w:rPr>
          <w:color w:val="808080"/>
        </w:rPr>
        <w:t>*</w:t>
      </w:r>
      <w:r>
        <w:rPr>
          <w:color w:val="000000"/>
        </w:rP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00"/>
        </w:rPr>
        <w:br/>
      </w:r>
      <w:r>
        <w:rPr>
          <w:b/>
          <w:bCs/>
          <w:color w:val="800000"/>
        </w:rPr>
        <w:t>40</w:t>
      </w:r>
      <w:r>
        <w:rPr>
          <w:color w:val="000000"/>
        </w:rPr>
        <w:t>、查询选修</w:t>
      </w:r>
      <w:r>
        <w:rPr>
          <w:color w:val="000000"/>
        </w:rPr>
        <w:t>“</w:t>
      </w:r>
      <w:r>
        <w:rPr>
          <w:color w:val="000000"/>
        </w:rPr>
        <w:t>叶平</w:t>
      </w:r>
      <w:r>
        <w:rPr>
          <w:color w:val="000000"/>
        </w:rPr>
        <w:t>”</w:t>
      </w:r>
      <w:r>
        <w:rPr>
          <w:color w:val="000000"/>
        </w:rPr>
        <w:t>老师所授课程的学生中，成绩最高的学生姓名及其成绩</w:t>
      </w:r>
      <w:r>
        <w:rPr>
          <w:color w:val="000000"/>
        </w:rPr>
        <w:t xml:space="preserve"> </w:t>
      </w:r>
      <w:r>
        <w:rPr>
          <w:color w:val="000000"/>
        </w:rPr>
        <w:br/>
      </w:r>
      <w:r>
        <w:rPr>
          <w:color w:val="000000"/>
        </w:rPr>
        <w:lastRenderedPageBreak/>
        <w:t xml:space="preserve">    </w:t>
      </w:r>
      <w:r>
        <w:rPr>
          <w:color w:val="0000FF"/>
        </w:rPr>
        <w:t>select</w:t>
      </w:r>
      <w:r>
        <w:rPr>
          <w:color w:val="000000"/>
        </w:rPr>
        <w:t xml:space="preserve"> </w:t>
      </w:r>
      <w:proofErr w:type="spellStart"/>
      <w:r>
        <w:rPr>
          <w:color w:val="000000"/>
        </w:rPr>
        <w:t>Student.Sname,score</w:t>
      </w:r>
      <w:proofErr w:type="spellEnd"/>
      <w:r>
        <w:rPr>
          <w:color w:val="000000"/>
        </w:rPr>
        <w:t xml:space="preserve"> </w:t>
      </w:r>
      <w:r>
        <w:rPr>
          <w:color w:val="000000"/>
        </w:rPr>
        <w:br/>
        <w:t xml:space="preserve">    </w:t>
      </w:r>
      <w:r>
        <w:rPr>
          <w:color w:val="0000FF"/>
        </w:rPr>
        <w:t>from</w:t>
      </w:r>
      <w:r>
        <w:rPr>
          <w:color w:val="000000"/>
        </w:rPr>
        <w:t xml:space="preserve"> </w:t>
      </w:r>
      <w:proofErr w:type="spellStart"/>
      <w:r>
        <w:rPr>
          <w:color w:val="000000"/>
        </w:rPr>
        <w:t>Student,SC,Course</w:t>
      </w:r>
      <w:proofErr w:type="spellEnd"/>
      <w:r>
        <w:rPr>
          <w:color w:val="000000"/>
        </w:rPr>
        <w:t xml:space="preserve"> </w:t>
      </w:r>
      <w:proofErr w:type="spellStart"/>
      <w:r>
        <w:rPr>
          <w:color w:val="000000"/>
        </w:rPr>
        <w:t>C,Teacher</w:t>
      </w:r>
      <w:proofErr w:type="spellEnd"/>
      <w:r>
        <w:rPr>
          <w:color w:val="000000"/>
        </w:rPr>
        <w:t xml:space="preserve"> </w:t>
      </w:r>
      <w:r>
        <w:rPr>
          <w:color w:val="000000"/>
        </w:rPr>
        <w:br/>
        <w:t xml:space="preserve">    </w:t>
      </w:r>
      <w:r>
        <w:rPr>
          <w:color w:val="0000FF"/>
        </w:rPr>
        <w:t>where</w:t>
      </w:r>
      <w:r>
        <w:rPr>
          <w:color w:val="000000"/>
        </w:rPr>
        <w:t xml:space="preserve"> </w:t>
      </w:r>
      <w:proofErr w:type="spellStart"/>
      <w:r>
        <w:rPr>
          <w:color w:val="000000"/>
        </w:rPr>
        <w:t>Student.S</w:t>
      </w:r>
      <w:proofErr w:type="spellEnd"/>
      <w:r>
        <w:rPr>
          <w:color w:val="000000"/>
        </w:rPr>
        <w:t>#</w:t>
      </w:r>
      <w:r>
        <w:rPr>
          <w:color w:val="808080"/>
        </w:rPr>
        <w:t>=</w:t>
      </w:r>
      <w:r>
        <w:rPr>
          <w:color w:val="000000"/>
        </w:rPr>
        <w:t xml:space="preserve">SC.S# </w:t>
      </w:r>
      <w:r>
        <w:rPr>
          <w:color w:val="808080"/>
        </w:rPr>
        <w:t>and</w:t>
      </w:r>
      <w:r>
        <w:rPr>
          <w:color w:val="000000"/>
        </w:rPr>
        <w:t xml:space="preserve"> SC.C#</w:t>
      </w:r>
      <w:r>
        <w:rPr>
          <w:color w:val="808080"/>
        </w:rPr>
        <w:t>=</w:t>
      </w:r>
      <w:r>
        <w:rPr>
          <w:color w:val="000000"/>
        </w:rPr>
        <w:t xml:space="preserve">C.C# </w:t>
      </w:r>
      <w:r>
        <w:rPr>
          <w:color w:val="808080"/>
        </w:rPr>
        <w:t>and</w:t>
      </w:r>
    </w:p>
    <w:p w:rsidR="0089747B" w:rsidRDefault="0089747B" w:rsidP="0089747B">
      <w:pPr>
        <w:rPr>
          <w:rFonts w:ascii="宋体" w:hAnsi="宋体" w:cs="宋体"/>
          <w:sz w:val="24"/>
        </w:rPr>
      </w:pPr>
      <w:r>
        <w:rPr>
          <w:color w:val="000000"/>
        </w:rPr>
        <w:t>C.T#</w:t>
      </w:r>
      <w:r>
        <w:rPr>
          <w:color w:val="808080"/>
        </w:rPr>
        <w:t>=</w:t>
      </w:r>
      <w:proofErr w:type="spellStart"/>
      <w:r>
        <w:rPr>
          <w:color w:val="000000"/>
        </w:rPr>
        <w:t>Teacher.T</w:t>
      </w:r>
      <w:proofErr w:type="spellEnd"/>
      <w:r>
        <w:rPr>
          <w:color w:val="000000"/>
        </w:rPr>
        <w:t xml:space="preserve"># </w:t>
      </w:r>
      <w:r>
        <w:rPr>
          <w:color w:val="808080"/>
        </w:rPr>
        <w:t>and</w:t>
      </w:r>
      <w:r>
        <w:rPr>
          <w:color w:val="000000"/>
        </w:rPr>
        <w:t xml:space="preserve"> </w:t>
      </w:r>
      <w:proofErr w:type="spellStart"/>
      <w:r>
        <w:rPr>
          <w:color w:val="000000"/>
        </w:rPr>
        <w:t>Teacher.Tname</w:t>
      </w:r>
      <w:proofErr w:type="spellEnd"/>
      <w:r>
        <w:rPr>
          <w:color w:val="808080"/>
        </w:rPr>
        <w:t>=</w:t>
      </w:r>
      <w:r>
        <w:rPr>
          <w:color w:val="FF0000"/>
        </w:rPr>
        <w:t>'</w:t>
      </w:r>
      <w:r>
        <w:rPr>
          <w:color w:val="FF0000"/>
        </w:rPr>
        <w:t>叶平</w:t>
      </w:r>
      <w:r>
        <w:rPr>
          <w:color w:val="FF0000"/>
        </w:rPr>
        <w:t>'</w:t>
      </w:r>
      <w:r>
        <w:rPr>
          <w:color w:val="000000"/>
        </w:rPr>
        <w:t xml:space="preserve"> </w:t>
      </w:r>
      <w:r>
        <w:rPr>
          <w:color w:val="808080"/>
        </w:rPr>
        <w:t>and</w:t>
      </w:r>
      <w:r>
        <w:rPr>
          <w:color w:val="000000"/>
        </w:rPr>
        <w:t xml:space="preserve"> </w:t>
      </w:r>
      <w:proofErr w:type="spellStart"/>
      <w:r>
        <w:rPr>
          <w:color w:val="000000"/>
        </w:rPr>
        <w:t>SC.score</w:t>
      </w:r>
      <w:proofErr w:type="spellEnd"/>
      <w:r>
        <w:rPr>
          <w:color w:val="808080"/>
        </w:rPr>
        <w:t>=</w:t>
      </w:r>
      <w:r>
        <w:rPr>
          <w:color w:val="000000"/>
        </w:rPr>
        <w:t>(</w:t>
      </w:r>
      <w:r>
        <w:rPr>
          <w:color w:val="0000FF"/>
        </w:rPr>
        <w:t>select</w:t>
      </w:r>
      <w:r>
        <w:rPr>
          <w:color w:val="000000"/>
        </w:rPr>
        <w:t xml:space="preserve"> </w:t>
      </w:r>
      <w:r>
        <w:rPr>
          <w:color w:val="FF00FF"/>
        </w:rPr>
        <w:t>max</w:t>
      </w:r>
      <w:r>
        <w:rPr>
          <w:color w:val="000000"/>
        </w:rPr>
        <w:t>(score)</w:t>
      </w:r>
      <w:r>
        <w:rPr>
          <w:color w:val="0000FF"/>
        </w:rPr>
        <w:t>from</w:t>
      </w:r>
      <w:r>
        <w:rPr>
          <w:color w:val="000000"/>
        </w:rPr>
        <w:t xml:space="preserve"> SC </w:t>
      </w:r>
      <w:r>
        <w:rPr>
          <w:color w:val="0000FF"/>
        </w:rPr>
        <w:t>where</w:t>
      </w:r>
      <w:r>
        <w:rPr>
          <w:color w:val="000000"/>
        </w:rPr>
        <w:t xml:space="preserve"> C#</w:t>
      </w:r>
      <w:r>
        <w:rPr>
          <w:color w:val="808080"/>
        </w:rPr>
        <w:t>=</w:t>
      </w:r>
      <w:r>
        <w:rPr>
          <w:color w:val="000000"/>
        </w:rPr>
        <w:t xml:space="preserve">C.C# ); </w:t>
      </w:r>
      <w:r>
        <w:rPr>
          <w:color w:val="000000"/>
        </w:rPr>
        <w:br/>
      </w:r>
      <w:r>
        <w:rPr>
          <w:b/>
          <w:bCs/>
          <w:color w:val="800000"/>
        </w:rPr>
        <w:t>41</w:t>
      </w:r>
      <w:r>
        <w:rPr>
          <w:color w:val="000000"/>
        </w:rPr>
        <w:t>、查询各个课程及相应的选修人数</w:t>
      </w:r>
      <w:r>
        <w:rPr>
          <w:color w:val="000000"/>
        </w:rPr>
        <w:t xml:space="preserve"> </w:t>
      </w:r>
      <w:r>
        <w:rPr>
          <w:color w:val="000000"/>
        </w:rPr>
        <w:br/>
        <w:t xml:space="preserve">    </w:t>
      </w:r>
      <w:r>
        <w:rPr>
          <w:color w:val="0000FF"/>
        </w:rPr>
        <w:t>select</w:t>
      </w:r>
      <w:r>
        <w:rPr>
          <w:color w:val="000000"/>
        </w:rPr>
        <w:t xml:space="preserve"> </w:t>
      </w:r>
      <w:r>
        <w:rPr>
          <w:color w:val="FF00FF"/>
        </w:rPr>
        <w:t>count</w:t>
      </w:r>
      <w:r>
        <w:rPr>
          <w:color w:val="000000"/>
        </w:rPr>
        <w:t>(</w:t>
      </w:r>
      <w:r>
        <w:rPr>
          <w:color w:val="808080"/>
        </w:rPr>
        <w:t>*</w:t>
      </w:r>
      <w:r>
        <w:rPr>
          <w:color w:val="000000"/>
        </w:rP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FF"/>
        </w:rPr>
        <w:t>group</w:t>
      </w:r>
      <w:r>
        <w:rPr>
          <w:color w:val="000000"/>
        </w:rPr>
        <w:t xml:space="preserve"> </w:t>
      </w:r>
      <w:r>
        <w:rPr>
          <w:color w:val="0000FF"/>
        </w:rPr>
        <w:t>by</w:t>
      </w:r>
      <w:r>
        <w:rPr>
          <w:color w:val="000000"/>
        </w:rPr>
        <w:t xml:space="preserve"> C#; </w:t>
      </w:r>
      <w:r>
        <w:rPr>
          <w:color w:val="000000"/>
        </w:rPr>
        <w:br/>
      </w:r>
      <w:r>
        <w:rPr>
          <w:b/>
          <w:bCs/>
          <w:color w:val="800000"/>
        </w:rPr>
        <w:t>42</w:t>
      </w:r>
      <w:r>
        <w:rPr>
          <w:color w:val="000000"/>
        </w:rPr>
        <w:t>、查询不同课程成绩相同的学生的学号、课程号、学生成绩</w:t>
      </w:r>
      <w:r>
        <w:rPr>
          <w:color w:val="000000"/>
        </w:rPr>
        <w:t xml:space="preserve"> </w:t>
      </w:r>
      <w:r>
        <w:rPr>
          <w:color w:val="000000"/>
        </w:rPr>
        <w:br/>
        <w:t xml:space="preserve">  </w:t>
      </w:r>
      <w:r>
        <w:rPr>
          <w:color w:val="0000FF"/>
        </w:rPr>
        <w:t>select</w:t>
      </w:r>
      <w:r>
        <w:rPr>
          <w:color w:val="000000"/>
        </w:rPr>
        <w:t xml:space="preserve"> </w:t>
      </w:r>
      <w:r>
        <w:rPr>
          <w:color w:val="0000FF"/>
        </w:rPr>
        <w:t>distinct</w:t>
      </w:r>
      <w:r>
        <w:rPr>
          <w:color w:val="000000"/>
        </w:rPr>
        <w:t>  A.S#,</w:t>
      </w:r>
      <w:proofErr w:type="spellStart"/>
      <w:r>
        <w:rPr>
          <w:color w:val="000000"/>
        </w:rPr>
        <w:t>B.score</w:t>
      </w:r>
      <w:proofErr w:type="spellEnd"/>
      <w:r>
        <w:rPr>
          <w:color w:val="000000"/>
        </w:rPr>
        <w:t xml:space="preserve"> </w:t>
      </w:r>
      <w:r>
        <w:rPr>
          <w:color w:val="0000FF"/>
        </w:rPr>
        <w:t>from</w:t>
      </w:r>
      <w:r>
        <w:rPr>
          <w:color w:val="000000"/>
        </w:rPr>
        <w:t xml:space="preserve"> SC A  ,SC B </w:t>
      </w:r>
      <w:r>
        <w:rPr>
          <w:color w:val="0000FF"/>
        </w:rPr>
        <w:t>where</w:t>
      </w:r>
      <w:r>
        <w:rPr>
          <w:color w:val="000000"/>
        </w:rPr>
        <w:t xml:space="preserve"> </w:t>
      </w:r>
      <w:proofErr w:type="spellStart"/>
      <w:r>
        <w:rPr>
          <w:color w:val="000000"/>
        </w:rPr>
        <w:t>A.Score</w:t>
      </w:r>
      <w:proofErr w:type="spellEnd"/>
      <w:r>
        <w:rPr>
          <w:color w:val="808080"/>
        </w:rPr>
        <w:t>=</w:t>
      </w:r>
      <w:proofErr w:type="spellStart"/>
      <w:r>
        <w:rPr>
          <w:color w:val="000000"/>
        </w:rPr>
        <w:t>B.Score</w:t>
      </w:r>
      <w:proofErr w:type="spellEnd"/>
      <w:r>
        <w:rPr>
          <w:color w:val="000000"/>
        </w:rPr>
        <w:t xml:space="preserve"> </w:t>
      </w:r>
      <w:r>
        <w:rPr>
          <w:color w:val="808080"/>
        </w:rPr>
        <w:t>and</w:t>
      </w:r>
      <w:r>
        <w:rPr>
          <w:color w:val="000000"/>
        </w:rPr>
        <w:t xml:space="preserve"> A.C# </w:t>
      </w:r>
      <w:r>
        <w:rPr>
          <w:color w:val="808080"/>
        </w:rPr>
        <w:t>&lt;&gt;</w:t>
      </w:r>
      <w:r>
        <w:rPr>
          <w:color w:val="000000"/>
        </w:rPr>
        <w:t xml:space="preserve">B.C# ; </w:t>
      </w:r>
      <w:r>
        <w:rPr>
          <w:color w:val="000000"/>
        </w:rPr>
        <w:br/>
      </w:r>
      <w:r>
        <w:rPr>
          <w:b/>
          <w:bCs/>
          <w:color w:val="800000"/>
        </w:rPr>
        <w:t>43</w:t>
      </w:r>
      <w:r>
        <w:rPr>
          <w:color w:val="000000"/>
        </w:rPr>
        <w:t>、查询每门功成绩最好的前两名</w:t>
      </w:r>
      <w:r>
        <w:rPr>
          <w:color w:val="000000"/>
        </w:rPr>
        <w:t xml:space="preserve"> </w:t>
      </w:r>
      <w:r>
        <w:rPr>
          <w:color w:val="000000"/>
        </w:rPr>
        <w:br/>
        <w:t xml:space="preserve">    </w:t>
      </w:r>
      <w:r>
        <w:rPr>
          <w:color w:val="0000FF"/>
        </w:rPr>
        <w:t>SELECT</w:t>
      </w:r>
      <w:r>
        <w:rPr>
          <w:color w:val="000000"/>
        </w:rPr>
        <w:t xml:space="preserve"> t1.S# </w:t>
      </w:r>
      <w:r>
        <w:rPr>
          <w:color w:val="0000FF"/>
        </w:rPr>
        <w:t>as</w:t>
      </w:r>
      <w:r>
        <w:rPr>
          <w:color w:val="000000"/>
        </w:rPr>
        <w:t xml:space="preserve"> </w:t>
      </w:r>
      <w:r>
        <w:rPr>
          <w:color w:val="000000"/>
        </w:rPr>
        <w:t>学生</w:t>
      </w:r>
      <w:r>
        <w:rPr>
          <w:color w:val="000000"/>
        </w:rPr>
        <w:t xml:space="preserve">ID,t1.C# </w:t>
      </w:r>
      <w:r>
        <w:rPr>
          <w:color w:val="0000FF"/>
        </w:rPr>
        <w:t>as</w:t>
      </w:r>
      <w:r>
        <w:rPr>
          <w:color w:val="000000"/>
        </w:rPr>
        <w:t xml:space="preserve"> </w:t>
      </w:r>
      <w:r>
        <w:rPr>
          <w:color w:val="000000"/>
        </w:rPr>
        <w:t>课程</w:t>
      </w:r>
      <w:proofErr w:type="spellStart"/>
      <w:r>
        <w:rPr>
          <w:color w:val="000000"/>
        </w:rPr>
        <w:t>ID,Score</w:t>
      </w:r>
      <w:proofErr w:type="spellEnd"/>
      <w:r>
        <w:rPr>
          <w:color w:val="000000"/>
        </w:rPr>
        <w:t xml:space="preserve"> </w:t>
      </w:r>
      <w:r>
        <w:rPr>
          <w:color w:val="0000FF"/>
        </w:rPr>
        <w:t>as</w:t>
      </w:r>
      <w:r>
        <w:rPr>
          <w:color w:val="000000"/>
        </w:rPr>
        <w:t xml:space="preserve"> </w:t>
      </w:r>
      <w:r>
        <w:rPr>
          <w:color w:val="000000"/>
        </w:rPr>
        <w:t>分数</w:t>
      </w:r>
      <w:r>
        <w:rPr>
          <w:color w:val="000000"/>
        </w:rPr>
        <w:t xml:space="preserve"> </w:t>
      </w:r>
      <w:r>
        <w:rPr>
          <w:color w:val="000000"/>
        </w:rPr>
        <w:br/>
        <w:t xml:space="preserve">      </w:t>
      </w:r>
      <w:r>
        <w:rPr>
          <w:color w:val="0000FF"/>
        </w:rPr>
        <w:t>FROM</w:t>
      </w:r>
      <w:r>
        <w:rPr>
          <w:color w:val="000000"/>
        </w:rPr>
        <w:t xml:space="preserve"> SC t1 </w:t>
      </w:r>
      <w:r>
        <w:rPr>
          <w:color w:val="000000"/>
        </w:rPr>
        <w:br/>
        <w:t xml:space="preserve">      </w:t>
      </w:r>
      <w:r>
        <w:rPr>
          <w:color w:val="0000FF"/>
        </w:rPr>
        <w:t>WHERE</w:t>
      </w:r>
      <w:r>
        <w:rPr>
          <w:color w:val="000000"/>
        </w:rPr>
        <w:t xml:space="preserve"> score </w:t>
      </w:r>
      <w:r>
        <w:rPr>
          <w:color w:val="808080"/>
        </w:rPr>
        <w:t>IN</w:t>
      </w:r>
      <w:r>
        <w:rPr>
          <w:color w:val="000000"/>
        </w:rPr>
        <w:t xml:space="preserve"> (</w:t>
      </w:r>
      <w:r>
        <w:rPr>
          <w:color w:val="0000FF"/>
        </w:rPr>
        <w:t>SELECT</w:t>
      </w:r>
      <w:r>
        <w:rPr>
          <w:color w:val="000000"/>
        </w:rPr>
        <w:t xml:space="preserve"> </w:t>
      </w:r>
      <w:r>
        <w:rPr>
          <w:color w:val="0000FF"/>
        </w:rPr>
        <w:t>TOP</w:t>
      </w:r>
      <w:r>
        <w:rPr>
          <w:color w:val="000000"/>
        </w:rPr>
        <w:t xml:space="preserve"> </w:t>
      </w:r>
      <w:r>
        <w:rPr>
          <w:b/>
          <w:bCs/>
          <w:color w:val="800000"/>
        </w:rPr>
        <w:t>2</w:t>
      </w:r>
      <w:r>
        <w:rPr>
          <w:color w:val="000000"/>
        </w:rPr>
        <w:t xml:space="preserve"> score </w:t>
      </w:r>
      <w:r>
        <w:rPr>
          <w:color w:val="000000"/>
        </w:rPr>
        <w:br/>
        <w:t xml:space="preserve">              </w:t>
      </w:r>
      <w:r>
        <w:rPr>
          <w:color w:val="0000FF"/>
        </w:rPr>
        <w:t>FROM</w:t>
      </w:r>
      <w:r>
        <w:rPr>
          <w:color w:val="000000"/>
        </w:rPr>
        <w:t xml:space="preserve"> SC </w:t>
      </w:r>
      <w:r>
        <w:rPr>
          <w:color w:val="000000"/>
        </w:rPr>
        <w:br/>
        <w:t xml:space="preserve">              </w:t>
      </w:r>
      <w:r>
        <w:rPr>
          <w:color w:val="0000FF"/>
        </w:rPr>
        <w:t>WHERE</w:t>
      </w:r>
      <w:r>
        <w:rPr>
          <w:color w:val="000000"/>
        </w:rPr>
        <w:t xml:space="preserve"> t1.C#</w:t>
      </w:r>
      <w:r>
        <w:rPr>
          <w:color w:val="808080"/>
        </w:rPr>
        <w:t>=</w:t>
      </w:r>
      <w:r>
        <w:rPr>
          <w:color w:val="000000"/>
        </w:rPr>
        <w:t xml:space="preserve"> C# </w:t>
      </w:r>
      <w:r>
        <w:rPr>
          <w:color w:val="000000"/>
        </w:rPr>
        <w:br/>
        <w:t xml:space="preserve">            </w:t>
      </w:r>
      <w:r>
        <w:rPr>
          <w:color w:val="0000FF"/>
        </w:rPr>
        <w:t>ORDER</w:t>
      </w:r>
      <w:r>
        <w:rPr>
          <w:color w:val="000000"/>
        </w:rPr>
        <w:t xml:space="preserve"> </w:t>
      </w:r>
      <w:r>
        <w:rPr>
          <w:color w:val="0000FF"/>
        </w:rPr>
        <w:t>BY</w:t>
      </w:r>
      <w:r>
        <w:rPr>
          <w:color w:val="000000"/>
        </w:rPr>
        <w:t xml:space="preserve"> score </w:t>
      </w:r>
      <w:r>
        <w:rPr>
          <w:color w:val="0000FF"/>
        </w:rPr>
        <w:t>DESC</w:t>
      </w:r>
      <w:r>
        <w:rPr>
          <w:color w:val="000000"/>
        </w:rPr>
        <w:t xml:space="preserve"> </w:t>
      </w:r>
      <w:r>
        <w:rPr>
          <w:color w:val="000000"/>
        </w:rPr>
        <w:br/>
        <w:t xml:space="preserve">              ) </w:t>
      </w:r>
      <w:r>
        <w:rPr>
          <w:color w:val="000000"/>
        </w:rPr>
        <w:br/>
        <w:t xml:space="preserve">      </w:t>
      </w:r>
      <w:r>
        <w:rPr>
          <w:color w:val="0000FF"/>
        </w:rPr>
        <w:t>ORDER</w:t>
      </w:r>
      <w:r>
        <w:rPr>
          <w:color w:val="000000"/>
        </w:rPr>
        <w:t xml:space="preserve"> </w:t>
      </w:r>
      <w:r>
        <w:rPr>
          <w:color w:val="0000FF"/>
        </w:rPr>
        <w:t>BY</w:t>
      </w:r>
      <w:r>
        <w:rPr>
          <w:color w:val="000000"/>
        </w:rPr>
        <w:t xml:space="preserve"> t1.C#; </w:t>
      </w:r>
      <w:r>
        <w:rPr>
          <w:color w:val="000000"/>
        </w:rPr>
        <w:br/>
      </w:r>
      <w:r>
        <w:rPr>
          <w:b/>
          <w:bCs/>
          <w:color w:val="800000"/>
        </w:rPr>
        <w:t>44</w:t>
      </w:r>
      <w:r>
        <w:rPr>
          <w:color w:val="000000"/>
        </w:rPr>
        <w:t>、统计每门课程的学生选修人数（超过</w:t>
      </w:r>
      <w:r>
        <w:rPr>
          <w:color w:val="000000"/>
        </w:rPr>
        <w:t>10</w:t>
      </w:r>
      <w:r>
        <w:rPr>
          <w:color w:val="000000"/>
        </w:rPr>
        <w:t>人的课程才统计）。要求输出课程号和选修人数，查询结果按人数降序排列，查询结果按人数降序排列，若人数相同，按课程号升序排列</w:t>
      </w:r>
      <w:r>
        <w:rPr>
          <w:color w:val="000000"/>
        </w:rPr>
        <w:t xml:space="preserve">  </w:t>
      </w:r>
      <w:r>
        <w:rPr>
          <w:color w:val="000000"/>
        </w:rPr>
        <w:br/>
        <w:t xml:space="preserve">    </w:t>
      </w:r>
      <w:r>
        <w:rPr>
          <w:color w:val="0000FF"/>
        </w:rPr>
        <w:t>select</w:t>
      </w:r>
      <w:r>
        <w:rPr>
          <w:color w:val="000000"/>
        </w:rPr>
        <w:t xml:space="preserve">  C# </w:t>
      </w:r>
      <w:r>
        <w:rPr>
          <w:color w:val="0000FF"/>
        </w:rPr>
        <w:t>as</w:t>
      </w:r>
      <w:r>
        <w:rPr>
          <w:color w:val="000000"/>
        </w:rPr>
        <w:t xml:space="preserve"> </w:t>
      </w:r>
      <w:r>
        <w:rPr>
          <w:color w:val="000000"/>
        </w:rPr>
        <w:t>课程号</w:t>
      </w:r>
      <w:r>
        <w:rPr>
          <w:color w:val="000000"/>
        </w:rPr>
        <w:t>,</w:t>
      </w:r>
      <w:r>
        <w:rPr>
          <w:color w:val="FF00FF"/>
        </w:rPr>
        <w:t>count</w:t>
      </w:r>
      <w:r>
        <w:rPr>
          <w:color w:val="000000"/>
        </w:rPr>
        <w:t>(</w:t>
      </w:r>
      <w:r>
        <w:rPr>
          <w:color w:val="808080"/>
        </w:rPr>
        <w:t>*</w:t>
      </w:r>
      <w:r>
        <w:rPr>
          <w:color w:val="000000"/>
        </w:rPr>
        <w:t xml:space="preserve">) </w:t>
      </w:r>
      <w:r>
        <w:rPr>
          <w:color w:val="0000FF"/>
        </w:rPr>
        <w:t>as</w:t>
      </w:r>
      <w:r>
        <w:rPr>
          <w:color w:val="000000"/>
        </w:rPr>
        <w:t xml:space="preserve"> </w:t>
      </w:r>
      <w:r>
        <w:rPr>
          <w:color w:val="000000"/>
        </w:rPr>
        <w:t>人数</w:t>
      </w:r>
    </w:p>
    <w:p w:rsidR="0089747B" w:rsidRDefault="0089747B" w:rsidP="0089747B">
      <w:pPr>
        <w:rPr>
          <w:rFonts w:ascii="宋体" w:hAnsi="宋体" w:cs="宋体"/>
          <w:sz w:val="24"/>
        </w:rPr>
      </w:pPr>
      <w:r>
        <w:b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00"/>
        </w:rPr>
        <w:br/>
        <w:t xml:space="preserve">    </w:t>
      </w:r>
      <w:r>
        <w:rPr>
          <w:color w:val="0000FF"/>
        </w:rPr>
        <w:t>group</w:t>
      </w:r>
      <w:r>
        <w:rPr>
          <w:color w:val="000000"/>
        </w:rPr>
        <w:t xml:space="preserve">  </w:t>
      </w:r>
      <w:r>
        <w:rPr>
          <w:color w:val="0000FF"/>
        </w:rPr>
        <w:t>by</w:t>
      </w:r>
      <w:r>
        <w:rPr>
          <w:color w:val="000000"/>
        </w:rPr>
        <w:t xml:space="preserve">  C# </w:t>
      </w:r>
      <w:r>
        <w:rPr>
          <w:color w:val="000000"/>
        </w:rPr>
        <w:br/>
        <w:t xml:space="preserve">    </w:t>
      </w:r>
      <w:r>
        <w:rPr>
          <w:color w:val="0000FF"/>
        </w:rPr>
        <w:t>order</w:t>
      </w:r>
      <w:r>
        <w:rPr>
          <w:color w:val="000000"/>
        </w:rPr>
        <w:t xml:space="preserve">  </w:t>
      </w:r>
      <w:r>
        <w:rPr>
          <w:color w:val="0000FF"/>
        </w:rPr>
        <w:t>by</w:t>
      </w:r>
      <w:r>
        <w:rPr>
          <w:color w:val="000000"/>
        </w:rPr>
        <w:t xml:space="preserve">  </w:t>
      </w:r>
      <w:r>
        <w:rPr>
          <w:color w:val="FF00FF"/>
        </w:rPr>
        <w:t>count</w:t>
      </w:r>
      <w:r>
        <w:rPr>
          <w:color w:val="000000"/>
        </w:rPr>
        <w:t>(</w:t>
      </w:r>
      <w:r>
        <w:rPr>
          <w:color w:val="808080"/>
        </w:rPr>
        <w:t>*</w:t>
      </w:r>
      <w:r>
        <w:rPr>
          <w:color w:val="000000"/>
        </w:rPr>
        <w:t xml:space="preserve">) </w:t>
      </w:r>
      <w:proofErr w:type="spellStart"/>
      <w:r>
        <w:rPr>
          <w:color w:val="0000FF"/>
        </w:rPr>
        <w:t>desc</w:t>
      </w:r>
      <w:r>
        <w:rPr>
          <w:color w:val="000000"/>
        </w:rPr>
        <w:t>,c</w:t>
      </w:r>
      <w:proofErr w:type="spellEnd"/>
      <w:r>
        <w:rPr>
          <w:color w:val="000000"/>
        </w:rPr>
        <w:t xml:space="preserve">#  </w:t>
      </w:r>
      <w:r>
        <w:rPr>
          <w:color w:val="000000"/>
        </w:rPr>
        <w:br/>
      </w:r>
      <w:r>
        <w:rPr>
          <w:b/>
          <w:bCs/>
          <w:color w:val="800000"/>
        </w:rPr>
        <w:t>45</w:t>
      </w:r>
      <w:r>
        <w:rPr>
          <w:color w:val="000000"/>
        </w:rPr>
        <w:t>、检索至少选修两门课程的学生学号</w:t>
      </w:r>
      <w:r>
        <w:rPr>
          <w:color w:val="000000"/>
        </w:rPr>
        <w:t xml:space="preserve"> </w:t>
      </w:r>
      <w:r>
        <w:rPr>
          <w:color w:val="000000"/>
        </w:rPr>
        <w:br/>
        <w:t xml:space="preserve">    </w:t>
      </w:r>
      <w:r>
        <w:rPr>
          <w:color w:val="0000FF"/>
        </w:rPr>
        <w:t>select</w:t>
      </w:r>
      <w:r>
        <w:rPr>
          <w:color w:val="000000"/>
        </w:rPr>
        <w:t xml:space="preserve">  S#  </w:t>
      </w:r>
      <w:r>
        <w:rPr>
          <w:color w:val="000000"/>
        </w:rPr>
        <w:b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00"/>
        </w:rPr>
        <w:br/>
        <w:t xml:space="preserve">    </w:t>
      </w:r>
      <w:r>
        <w:rPr>
          <w:color w:val="0000FF"/>
        </w:rPr>
        <w:t>group</w:t>
      </w:r>
      <w:r>
        <w:rPr>
          <w:color w:val="000000"/>
        </w:rPr>
        <w:t xml:space="preserve">  </w:t>
      </w:r>
      <w:r>
        <w:rPr>
          <w:color w:val="0000FF"/>
        </w:rPr>
        <w:t>by</w:t>
      </w:r>
      <w:r>
        <w:rPr>
          <w:color w:val="000000"/>
        </w:rPr>
        <w:t xml:space="preserve">  s# </w:t>
      </w:r>
      <w:r>
        <w:rPr>
          <w:color w:val="000000"/>
        </w:rPr>
        <w:br/>
        <w:t xml:space="preserve">    </w:t>
      </w:r>
      <w:r>
        <w:rPr>
          <w:color w:val="0000FF"/>
        </w:rPr>
        <w:t>having</w:t>
      </w:r>
      <w:r>
        <w:rPr>
          <w:color w:val="000000"/>
        </w:rPr>
        <w:t xml:space="preserve">  </w:t>
      </w:r>
      <w:r>
        <w:rPr>
          <w:color w:val="FF00FF"/>
        </w:rPr>
        <w:t>count</w:t>
      </w:r>
      <w:r>
        <w:rPr>
          <w:color w:val="000000"/>
        </w:rPr>
        <w:t>(</w:t>
      </w:r>
      <w:r>
        <w:rPr>
          <w:color w:val="808080"/>
        </w:rPr>
        <w:t>*</w:t>
      </w:r>
      <w:r>
        <w:rPr>
          <w:color w:val="000000"/>
        </w:rPr>
        <w:t xml:space="preserve">)  </w:t>
      </w:r>
      <w:r>
        <w:rPr>
          <w:color w:val="808080"/>
        </w:rPr>
        <w:t>&gt;</w:t>
      </w:r>
      <w:r>
        <w:rPr>
          <w:color w:val="000000"/>
        </w:rPr>
        <w:t xml:space="preserve">  </w:t>
      </w:r>
      <w:r>
        <w:rPr>
          <w:color w:val="808080"/>
        </w:rPr>
        <w:t>=</w:t>
      </w:r>
      <w:r>
        <w:rPr>
          <w:color w:val="000000"/>
        </w:rPr>
        <w:t xml:space="preserve">  </w:t>
      </w:r>
      <w:r>
        <w:rPr>
          <w:b/>
          <w:bCs/>
          <w:color w:val="800000"/>
        </w:rPr>
        <w:t>2</w:t>
      </w:r>
      <w:r>
        <w:rPr>
          <w:color w:val="000000"/>
        </w:rPr>
        <w:t xml:space="preserve"> </w:t>
      </w:r>
      <w:r>
        <w:rPr>
          <w:color w:val="000000"/>
        </w:rPr>
        <w:br/>
      </w:r>
      <w:r>
        <w:rPr>
          <w:b/>
          <w:bCs/>
          <w:color w:val="800000"/>
        </w:rPr>
        <w:t>46</w:t>
      </w:r>
      <w:r>
        <w:rPr>
          <w:color w:val="000000"/>
        </w:rPr>
        <w:t>、查询全部学生都选修的课程的课程号和课程名</w:t>
      </w:r>
      <w:r>
        <w:rPr>
          <w:color w:val="000000"/>
        </w:rPr>
        <w:t xml:space="preserve"> </w:t>
      </w:r>
      <w:r>
        <w:rPr>
          <w:color w:val="000000"/>
        </w:rPr>
        <w:br/>
        <w:t xml:space="preserve">    </w:t>
      </w:r>
      <w:r>
        <w:rPr>
          <w:color w:val="0000FF"/>
        </w:rPr>
        <w:t>select</w:t>
      </w:r>
      <w:r>
        <w:rPr>
          <w:color w:val="000000"/>
        </w:rPr>
        <w:t>  C#,</w:t>
      </w:r>
      <w:proofErr w:type="spellStart"/>
      <w:r>
        <w:rPr>
          <w:color w:val="000000"/>
        </w:rPr>
        <w:t>Cname</w:t>
      </w:r>
      <w:proofErr w:type="spellEnd"/>
      <w:r>
        <w:rPr>
          <w:color w:val="000000"/>
        </w:rPr>
        <w:t xml:space="preserve">  </w:t>
      </w:r>
      <w:r>
        <w:rPr>
          <w:color w:val="000000"/>
        </w:rPr>
        <w:br/>
        <w:t xml:space="preserve">    </w:t>
      </w:r>
      <w:r>
        <w:rPr>
          <w:color w:val="0000FF"/>
        </w:rPr>
        <w:t>from</w:t>
      </w:r>
      <w:r>
        <w:rPr>
          <w:color w:val="000000"/>
        </w:rPr>
        <w:t xml:space="preserve">  Course  </w:t>
      </w:r>
      <w:r>
        <w:rPr>
          <w:color w:val="000000"/>
        </w:rPr>
        <w:br/>
        <w:t xml:space="preserve">    </w:t>
      </w:r>
      <w:r>
        <w:rPr>
          <w:color w:val="0000FF"/>
        </w:rPr>
        <w:t>where</w:t>
      </w:r>
      <w:r>
        <w:rPr>
          <w:color w:val="000000"/>
        </w:rPr>
        <w:t xml:space="preserve">  C#  </w:t>
      </w:r>
      <w:r>
        <w:rPr>
          <w:color w:val="808080"/>
        </w:rPr>
        <w:t>in</w:t>
      </w:r>
      <w:r>
        <w:rPr>
          <w:color w:val="000000"/>
        </w:rPr>
        <w:t>  (</w:t>
      </w:r>
      <w:r>
        <w:rPr>
          <w:color w:val="0000FF"/>
        </w:rPr>
        <w:t>select</w:t>
      </w:r>
      <w:r>
        <w:rPr>
          <w:color w:val="000000"/>
        </w:rPr>
        <w:t xml:space="preserve">  </w:t>
      </w:r>
      <w:proofErr w:type="spellStart"/>
      <w:r>
        <w:rPr>
          <w:color w:val="000000"/>
        </w:rPr>
        <w:t>c#</w:t>
      </w:r>
      <w:proofErr w:type="spellEnd"/>
      <w:r>
        <w:rPr>
          <w:color w:val="000000"/>
        </w:rPr>
        <w:t xml:space="preserve">  </w:t>
      </w:r>
      <w:r>
        <w:rPr>
          <w:color w:val="0000FF"/>
        </w:rPr>
        <w:t>from</w:t>
      </w:r>
      <w:r>
        <w:rPr>
          <w:color w:val="000000"/>
        </w:rPr>
        <w:t xml:space="preserve">  </w:t>
      </w:r>
      <w:proofErr w:type="spellStart"/>
      <w:r>
        <w:rPr>
          <w:color w:val="000000"/>
        </w:rPr>
        <w:t>sc</w:t>
      </w:r>
      <w:proofErr w:type="spellEnd"/>
      <w:r>
        <w:rPr>
          <w:color w:val="000000"/>
        </w:rPr>
        <w:t xml:space="preserve"> </w:t>
      </w:r>
      <w:r>
        <w:rPr>
          <w:color w:val="0000FF"/>
        </w:rPr>
        <w:t>group</w:t>
      </w:r>
      <w:r>
        <w:rPr>
          <w:color w:val="000000"/>
        </w:rPr>
        <w:t xml:space="preserve">  </w:t>
      </w:r>
      <w:r>
        <w:rPr>
          <w:color w:val="0000FF"/>
        </w:rPr>
        <w:t>by</w:t>
      </w:r>
      <w:r>
        <w:rPr>
          <w:color w:val="000000"/>
        </w:rPr>
        <w:t xml:space="preserve">  </w:t>
      </w:r>
      <w:proofErr w:type="spellStart"/>
      <w:r>
        <w:rPr>
          <w:color w:val="000000"/>
        </w:rPr>
        <w:t>c#</w:t>
      </w:r>
      <w:proofErr w:type="spellEnd"/>
      <w:r>
        <w:rPr>
          <w:color w:val="000000"/>
        </w:rPr>
        <w:t xml:space="preserve">)  </w:t>
      </w:r>
      <w:r>
        <w:rPr>
          <w:color w:val="000000"/>
        </w:rPr>
        <w:br/>
      </w:r>
      <w:r>
        <w:rPr>
          <w:b/>
          <w:bCs/>
          <w:color w:val="800000"/>
        </w:rPr>
        <w:t>47</w:t>
      </w:r>
      <w:r>
        <w:rPr>
          <w:color w:val="000000"/>
        </w:rPr>
        <w:t>、查询没学过</w:t>
      </w:r>
      <w:r>
        <w:rPr>
          <w:color w:val="000000"/>
        </w:rPr>
        <w:t>“</w:t>
      </w:r>
      <w:r>
        <w:rPr>
          <w:color w:val="000000"/>
        </w:rPr>
        <w:t>叶平</w:t>
      </w:r>
      <w:r>
        <w:rPr>
          <w:color w:val="000000"/>
        </w:rPr>
        <w:t>”</w:t>
      </w:r>
      <w:r>
        <w:rPr>
          <w:color w:val="000000"/>
        </w:rPr>
        <w:t>老师讲授的任一门课程的学生姓名</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Sname</w:t>
      </w:r>
      <w:proofErr w:type="spellEnd"/>
      <w:r>
        <w:rPr>
          <w:color w:val="000000"/>
        </w:rPr>
        <w:t xml:space="preserve"> </w:t>
      </w:r>
      <w:r>
        <w:rPr>
          <w:color w:val="0000FF"/>
        </w:rPr>
        <w:t>from</w:t>
      </w:r>
      <w:r>
        <w:rPr>
          <w:color w:val="000000"/>
        </w:rPr>
        <w:t xml:space="preserve"> Student </w:t>
      </w:r>
      <w:r>
        <w:rPr>
          <w:color w:val="0000FF"/>
        </w:rPr>
        <w:t>where</w:t>
      </w:r>
      <w:r>
        <w:rPr>
          <w:color w:val="000000"/>
        </w:rPr>
        <w:t xml:space="preserve"> S# </w:t>
      </w:r>
      <w:r>
        <w:rPr>
          <w:color w:val="808080"/>
        </w:rPr>
        <w:t>not</w:t>
      </w:r>
      <w:r>
        <w:rPr>
          <w:color w:val="000000"/>
        </w:rPr>
        <w:t xml:space="preserve"> </w:t>
      </w:r>
      <w:r>
        <w:rPr>
          <w:color w:val="808080"/>
        </w:rPr>
        <w:t>in</w:t>
      </w:r>
      <w:r>
        <w:rPr>
          <w:color w:val="000000"/>
        </w:rPr>
        <w:t xml:space="preserve"> (</w:t>
      </w:r>
      <w:r>
        <w:rPr>
          <w:color w:val="0000FF"/>
        </w:rPr>
        <w:t>select</w:t>
      </w:r>
      <w:r>
        <w:rPr>
          <w:color w:val="000000"/>
        </w:rPr>
        <w:t xml:space="preserve"> S# </w:t>
      </w:r>
      <w:r>
        <w:rPr>
          <w:color w:val="0000FF"/>
        </w:rPr>
        <w:t>from</w:t>
      </w:r>
      <w:r>
        <w:rPr>
          <w:color w:val="000000"/>
        </w:rPr>
        <w:t xml:space="preserve"> </w:t>
      </w:r>
      <w:proofErr w:type="spellStart"/>
      <w:r>
        <w:rPr>
          <w:color w:val="000000"/>
        </w:rPr>
        <w:t>Course,Teacher,SC</w:t>
      </w:r>
      <w:proofErr w:type="spellEnd"/>
      <w:r>
        <w:rPr>
          <w:color w:val="000000"/>
        </w:rPr>
        <w:t xml:space="preserve"> </w:t>
      </w:r>
      <w:r>
        <w:rPr>
          <w:color w:val="0000FF"/>
        </w:rPr>
        <w:t>where</w:t>
      </w:r>
      <w:r>
        <w:rPr>
          <w:color w:val="000000"/>
        </w:rPr>
        <w:t xml:space="preserve"> </w:t>
      </w:r>
      <w:proofErr w:type="spellStart"/>
      <w:r>
        <w:rPr>
          <w:color w:val="000000"/>
        </w:rPr>
        <w:t>Course.T</w:t>
      </w:r>
      <w:proofErr w:type="spellEnd"/>
      <w:r>
        <w:rPr>
          <w:color w:val="000000"/>
        </w:rPr>
        <w:t>#</w:t>
      </w:r>
      <w:r>
        <w:rPr>
          <w:color w:val="808080"/>
        </w:rPr>
        <w:t>=</w:t>
      </w:r>
      <w:proofErr w:type="spellStart"/>
      <w:r>
        <w:rPr>
          <w:color w:val="000000"/>
        </w:rPr>
        <w:t>Teacher.T</w:t>
      </w:r>
      <w:proofErr w:type="spellEnd"/>
      <w:r>
        <w:rPr>
          <w:color w:val="000000"/>
        </w:rPr>
        <w:t xml:space="preserve"># </w:t>
      </w:r>
      <w:r>
        <w:rPr>
          <w:color w:val="808080"/>
        </w:rPr>
        <w:t>and</w:t>
      </w:r>
      <w:r>
        <w:rPr>
          <w:color w:val="000000"/>
        </w:rPr>
        <w:t xml:space="preserve"> SC.C#</w:t>
      </w:r>
      <w:r>
        <w:rPr>
          <w:color w:val="808080"/>
        </w:rPr>
        <w:t>=</w:t>
      </w:r>
      <w:proofErr w:type="spellStart"/>
      <w:r>
        <w:rPr>
          <w:color w:val="000000"/>
        </w:rPr>
        <w:t>course.C</w:t>
      </w:r>
      <w:proofErr w:type="spellEnd"/>
      <w:r>
        <w:rPr>
          <w:color w:val="000000"/>
        </w:rPr>
        <w:t xml:space="preserve"># </w:t>
      </w:r>
      <w:r>
        <w:rPr>
          <w:color w:val="808080"/>
        </w:rPr>
        <w:t>and</w:t>
      </w:r>
      <w:r>
        <w:rPr>
          <w:color w:val="000000"/>
        </w:rPr>
        <w:t xml:space="preserve"> </w:t>
      </w:r>
      <w:proofErr w:type="spellStart"/>
      <w:r>
        <w:rPr>
          <w:color w:val="000000"/>
        </w:rPr>
        <w:t>Tname</w:t>
      </w:r>
      <w:proofErr w:type="spellEnd"/>
      <w:r>
        <w:rPr>
          <w:color w:val="808080"/>
        </w:rPr>
        <w:t>=</w:t>
      </w:r>
      <w:r>
        <w:rPr>
          <w:color w:val="FF0000"/>
        </w:rPr>
        <w:t>'</w:t>
      </w:r>
      <w:r>
        <w:rPr>
          <w:color w:val="FF0000"/>
        </w:rPr>
        <w:t>叶平</w:t>
      </w:r>
      <w:r>
        <w:rPr>
          <w:color w:val="FF0000"/>
        </w:rPr>
        <w:t>'</w:t>
      </w:r>
      <w:r>
        <w:rPr>
          <w:color w:val="000000"/>
        </w:rPr>
        <w:t xml:space="preserve">); </w:t>
      </w:r>
      <w:r>
        <w:rPr>
          <w:color w:val="000000"/>
        </w:rPr>
        <w:br/>
      </w:r>
      <w:r>
        <w:rPr>
          <w:b/>
          <w:bCs/>
          <w:color w:val="800000"/>
        </w:rPr>
        <w:t>48</w:t>
      </w:r>
      <w:r>
        <w:rPr>
          <w:color w:val="000000"/>
        </w:rPr>
        <w:t>、查询两门以上不及格课程的同学的学号及其平均成绩</w:t>
      </w:r>
      <w:r>
        <w:rPr>
          <w:color w:val="000000"/>
        </w:rPr>
        <w:t xml:space="preserve"> </w:t>
      </w:r>
      <w:r>
        <w:rPr>
          <w:color w:val="000000"/>
        </w:rPr>
        <w:br/>
        <w:t xml:space="preserve">    </w:t>
      </w:r>
      <w:r>
        <w:rPr>
          <w:color w:val="0000FF"/>
        </w:rPr>
        <w:t>select</w:t>
      </w:r>
      <w:r>
        <w:rPr>
          <w:color w:val="000000"/>
        </w:rPr>
        <w:t xml:space="preserve"> </w:t>
      </w:r>
      <w:proofErr w:type="spellStart"/>
      <w:r>
        <w:rPr>
          <w:color w:val="000000"/>
        </w:rPr>
        <w:t>S#,</w:t>
      </w:r>
      <w:r>
        <w:rPr>
          <w:color w:val="FF00FF"/>
        </w:rPr>
        <w:t>avg</w:t>
      </w:r>
      <w:proofErr w:type="spellEnd"/>
      <w:r>
        <w:rPr>
          <w:color w:val="000000"/>
        </w:rPr>
        <w:t>(</w:t>
      </w:r>
      <w:proofErr w:type="spellStart"/>
      <w:r>
        <w:rPr>
          <w:color w:val="FF00FF"/>
        </w:rPr>
        <w:t>isnull</w:t>
      </w:r>
      <w:proofErr w:type="spellEnd"/>
      <w:r>
        <w:rPr>
          <w:color w:val="000000"/>
        </w:rPr>
        <w:t>(score,</w:t>
      </w:r>
      <w:r>
        <w:rPr>
          <w:b/>
          <w:bCs/>
          <w:color w:val="800000"/>
        </w:rPr>
        <w:t>0</w:t>
      </w:r>
      <w:r>
        <w:rPr>
          <w:color w:val="000000"/>
        </w:rPr>
        <w:t xml:space="preserve">)) </w:t>
      </w:r>
      <w:r>
        <w:rPr>
          <w:color w:val="0000FF"/>
        </w:rPr>
        <w:t>from</w:t>
      </w:r>
      <w:r>
        <w:rPr>
          <w:color w:val="000000"/>
        </w:rPr>
        <w:t xml:space="preserve"> SC </w:t>
      </w:r>
      <w:r>
        <w:rPr>
          <w:color w:val="0000FF"/>
        </w:rPr>
        <w:t>where</w:t>
      </w:r>
      <w:r>
        <w:rPr>
          <w:color w:val="000000"/>
        </w:rPr>
        <w:t xml:space="preserve"> S# </w:t>
      </w:r>
      <w:r>
        <w:rPr>
          <w:color w:val="808080"/>
        </w:rPr>
        <w:t>in</w:t>
      </w:r>
      <w:r>
        <w:rPr>
          <w:color w:val="000000"/>
        </w:rPr>
        <w:t xml:space="preserve"> (</w:t>
      </w:r>
      <w:r>
        <w:rPr>
          <w:color w:val="0000FF"/>
        </w:rPr>
        <w:t>select</w:t>
      </w:r>
      <w:r>
        <w:rPr>
          <w:color w:val="000000"/>
        </w:rPr>
        <w:t xml:space="preserve"> S# </w:t>
      </w:r>
      <w:r>
        <w:rPr>
          <w:color w:val="0000FF"/>
        </w:rPr>
        <w:t>from</w:t>
      </w:r>
      <w:r>
        <w:rPr>
          <w:color w:val="000000"/>
        </w:rPr>
        <w:t xml:space="preserve"> SC </w:t>
      </w:r>
      <w:r>
        <w:rPr>
          <w:color w:val="0000FF"/>
        </w:rPr>
        <w:t>where</w:t>
      </w:r>
    </w:p>
    <w:p w:rsidR="00054BF0" w:rsidRPr="009F3790" w:rsidRDefault="0089747B" w:rsidP="009F3790">
      <w:pPr>
        <w:rPr>
          <w:color w:val="000000"/>
        </w:rPr>
      </w:pPr>
      <w:r>
        <w:rPr>
          <w:color w:val="000000"/>
        </w:rPr>
        <w:t xml:space="preserve">score </w:t>
      </w:r>
      <w:r>
        <w:rPr>
          <w:color w:val="808080"/>
        </w:rPr>
        <w:t>&lt;</w:t>
      </w:r>
      <w:r>
        <w:rPr>
          <w:b/>
          <w:bCs/>
          <w:color w:val="800000"/>
        </w:rPr>
        <w:t>60</w:t>
      </w:r>
      <w:r>
        <w:rPr>
          <w:color w:val="000000"/>
        </w:rPr>
        <w:t xml:space="preserve"> </w:t>
      </w:r>
      <w:r>
        <w:rPr>
          <w:color w:val="0000FF"/>
        </w:rPr>
        <w:t>group</w:t>
      </w:r>
      <w:r>
        <w:rPr>
          <w:color w:val="000000"/>
        </w:rPr>
        <w:t xml:space="preserve"> </w:t>
      </w:r>
      <w:r>
        <w:rPr>
          <w:color w:val="0000FF"/>
        </w:rPr>
        <w:t>by</w:t>
      </w:r>
      <w:r>
        <w:rPr>
          <w:color w:val="000000"/>
        </w:rPr>
        <w:t xml:space="preserve"> S# </w:t>
      </w:r>
      <w:r>
        <w:rPr>
          <w:color w:val="0000FF"/>
        </w:rPr>
        <w:t>having</w:t>
      </w:r>
      <w:r>
        <w:rPr>
          <w:color w:val="000000"/>
        </w:rPr>
        <w:t xml:space="preserve"> </w:t>
      </w:r>
      <w:r>
        <w:rPr>
          <w:color w:val="FF00FF"/>
        </w:rPr>
        <w:t>count</w:t>
      </w:r>
      <w:r>
        <w:rPr>
          <w:color w:val="000000"/>
        </w:rPr>
        <w:t>(</w:t>
      </w:r>
      <w:r>
        <w:rPr>
          <w:color w:val="808080"/>
        </w:rPr>
        <w:t>*</w:t>
      </w:r>
      <w:r>
        <w:rPr>
          <w:color w:val="000000"/>
        </w:rPr>
        <w:t>)</w:t>
      </w:r>
      <w:r>
        <w:rPr>
          <w:color w:val="808080"/>
        </w:rPr>
        <w:t>&gt;</w:t>
      </w:r>
      <w:r>
        <w:rPr>
          <w:b/>
          <w:bCs/>
          <w:color w:val="800000"/>
        </w:rPr>
        <w:t>2</w:t>
      </w:r>
      <w:r>
        <w:rPr>
          <w:color w:val="000000"/>
        </w:rPr>
        <w:t>)</w:t>
      </w:r>
      <w:r>
        <w:rPr>
          <w:color w:val="0000FF"/>
        </w:rPr>
        <w:t>group</w:t>
      </w:r>
      <w:r>
        <w:rPr>
          <w:color w:val="000000"/>
        </w:rPr>
        <w:t xml:space="preserve"> </w:t>
      </w:r>
      <w:r>
        <w:rPr>
          <w:color w:val="0000FF"/>
        </w:rPr>
        <w:t>by</w:t>
      </w:r>
      <w:r>
        <w:rPr>
          <w:color w:val="000000"/>
        </w:rPr>
        <w:t xml:space="preserve"> S#; </w:t>
      </w:r>
      <w:r>
        <w:rPr>
          <w:color w:val="000000"/>
        </w:rPr>
        <w:br/>
      </w:r>
      <w:r>
        <w:rPr>
          <w:b/>
          <w:bCs/>
          <w:color w:val="800000"/>
        </w:rPr>
        <w:t>49</w:t>
      </w:r>
      <w:r>
        <w:rPr>
          <w:color w:val="000000"/>
        </w:rPr>
        <w:t>、检索</w:t>
      </w:r>
      <w:r>
        <w:rPr>
          <w:color w:val="000000"/>
        </w:rPr>
        <w:t>“</w:t>
      </w:r>
      <w:r>
        <w:rPr>
          <w:b/>
          <w:bCs/>
          <w:color w:val="800000"/>
        </w:rPr>
        <w:t>004</w:t>
      </w:r>
      <w:r>
        <w:rPr>
          <w:color w:val="000000"/>
        </w:rPr>
        <w:t>”</w:t>
      </w:r>
      <w:r>
        <w:rPr>
          <w:color w:val="000000"/>
        </w:rPr>
        <w:t>课程分数小于</w:t>
      </w:r>
      <w:r>
        <w:rPr>
          <w:color w:val="000000"/>
        </w:rPr>
        <w:t>60</w:t>
      </w:r>
      <w:r>
        <w:rPr>
          <w:color w:val="000000"/>
        </w:rPr>
        <w:t>，按分数降序排列的同学学号</w:t>
      </w:r>
      <w:r>
        <w:rPr>
          <w:color w:val="000000"/>
        </w:rPr>
        <w:t xml:space="preserve"> </w:t>
      </w:r>
      <w:r>
        <w:rPr>
          <w:color w:val="000000"/>
        </w:rPr>
        <w:br/>
        <w:t xml:space="preserve">    </w:t>
      </w:r>
      <w:r>
        <w:rPr>
          <w:color w:val="0000FF"/>
        </w:rPr>
        <w:t>select</w:t>
      </w:r>
      <w:r>
        <w:rPr>
          <w:color w:val="000000"/>
        </w:rPr>
        <w:t xml:space="preserve"> S# </w:t>
      </w:r>
      <w:r>
        <w:rPr>
          <w:color w:val="0000FF"/>
        </w:rPr>
        <w:t>from</w:t>
      </w:r>
      <w:r>
        <w:rPr>
          <w:color w:val="000000"/>
        </w:rPr>
        <w:t xml:space="preserve"> SC </w:t>
      </w:r>
      <w:r>
        <w:rPr>
          <w:color w:val="0000FF"/>
        </w:rPr>
        <w:t>where</w:t>
      </w:r>
      <w:r>
        <w:rPr>
          <w:color w:val="000000"/>
        </w:rPr>
        <w:t xml:space="preserve"> C#</w:t>
      </w:r>
      <w:r>
        <w:rPr>
          <w:color w:val="808080"/>
        </w:rPr>
        <w:t>=</w:t>
      </w:r>
      <w:r>
        <w:rPr>
          <w:color w:val="FF0000"/>
        </w:rPr>
        <w:t>'004'</w:t>
      </w:r>
      <w:r>
        <w:rPr>
          <w:color w:val="808080"/>
        </w:rPr>
        <w:t>and</w:t>
      </w:r>
      <w:r>
        <w:rPr>
          <w:color w:val="000000"/>
        </w:rPr>
        <w:t xml:space="preserve"> score </w:t>
      </w:r>
      <w:r>
        <w:rPr>
          <w:color w:val="808080"/>
        </w:rPr>
        <w:t>&lt;</w:t>
      </w:r>
      <w:r>
        <w:rPr>
          <w:b/>
          <w:bCs/>
          <w:color w:val="800000"/>
        </w:rPr>
        <w:t>60</w:t>
      </w:r>
      <w:r>
        <w:rPr>
          <w:color w:val="000000"/>
        </w:rPr>
        <w:t xml:space="preserve"> </w:t>
      </w:r>
      <w:r>
        <w:rPr>
          <w:color w:val="0000FF"/>
        </w:rPr>
        <w:t>order</w:t>
      </w:r>
      <w:r>
        <w:rPr>
          <w:color w:val="000000"/>
        </w:rPr>
        <w:t xml:space="preserve"> </w:t>
      </w:r>
      <w:r>
        <w:rPr>
          <w:color w:val="0000FF"/>
        </w:rPr>
        <w:t>by</w:t>
      </w:r>
      <w:r>
        <w:rPr>
          <w:color w:val="000000"/>
        </w:rPr>
        <w:t xml:space="preserve"> score </w:t>
      </w:r>
      <w:r>
        <w:rPr>
          <w:color w:val="0000FF"/>
        </w:rPr>
        <w:t>desc</w:t>
      </w:r>
      <w:r>
        <w:rPr>
          <w:color w:val="000000"/>
        </w:rPr>
        <w:t xml:space="preserve">; </w:t>
      </w:r>
      <w:r>
        <w:rPr>
          <w:color w:val="000000"/>
        </w:rPr>
        <w:br/>
      </w:r>
      <w:r>
        <w:rPr>
          <w:b/>
          <w:bCs/>
          <w:color w:val="800000"/>
        </w:rPr>
        <w:t>50</w:t>
      </w:r>
      <w:r>
        <w:rPr>
          <w:color w:val="000000"/>
        </w:rPr>
        <w:t>、删除</w:t>
      </w:r>
      <w:r>
        <w:rPr>
          <w:color w:val="000000"/>
        </w:rPr>
        <w:t>“</w:t>
      </w:r>
      <w:r>
        <w:rPr>
          <w:b/>
          <w:bCs/>
          <w:color w:val="800000"/>
        </w:rPr>
        <w:t>002</w:t>
      </w:r>
      <w:r>
        <w:rPr>
          <w:color w:val="000000"/>
        </w:rPr>
        <w:t>”</w:t>
      </w:r>
      <w:r>
        <w:rPr>
          <w:color w:val="000000"/>
        </w:rPr>
        <w:t>同学的</w:t>
      </w:r>
      <w:r>
        <w:rPr>
          <w:color w:val="000000"/>
        </w:rPr>
        <w:t>“</w:t>
      </w:r>
      <w:r>
        <w:rPr>
          <w:b/>
          <w:bCs/>
          <w:color w:val="800000"/>
        </w:rPr>
        <w:t>001</w:t>
      </w:r>
      <w:r>
        <w:rPr>
          <w:color w:val="000000"/>
        </w:rPr>
        <w:t>”</w:t>
      </w:r>
      <w:r>
        <w:rPr>
          <w:color w:val="000000"/>
        </w:rPr>
        <w:t>课程的成绩</w:t>
      </w:r>
      <w:r>
        <w:rPr>
          <w:color w:val="000000"/>
        </w:rPr>
        <w:t xml:space="preserve"> </w:t>
      </w:r>
      <w:r>
        <w:rPr>
          <w:color w:val="000000"/>
        </w:rPr>
        <w:br/>
      </w:r>
      <w:r>
        <w:rPr>
          <w:color w:val="0000FF"/>
        </w:rPr>
        <w:t>delete</w:t>
      </w:r>
      <w:r>
        <w:rPr>
          <w:color w:val="000000"/>
        </w:rPr>
        <w:t xml:space="preserve"> </w:t>
      </w:r>
      <w:r>
        <w:rPr>
          <w:color w:val="0000FF"/>
        </w:rPr>
        <w:t>from</w:t>
      </w:r>
      <w:r>
        <w:rPr>
          <w:color w:val="000000"/>
        </w:rPr>
        <w:t xml:space="preserve"> Sc </w:t>
      </w:r>
      <w:r>
        <w:rPr>
          <w:color w:val="0000FF"/>
        </w:rPr>
        <w:t>where</w:t>
      </w:r>
      <w:r>
        <w:rPr>
          <w:color w:val="000000"/>
        </w:rPr>
        <w:t xml:space="preserve"> S#</w:t>
      </w:r>
      <w:r>
        <w:rPr>
          <w:color w:val="808080"/>
        </w:rPr>
        <w:t>=</w:t>
      </w:r>
      <w:r>
        <w:rPr>
          <w:color w:val="FF0000"/>
        </w:rPr>
        <w:t>'001'</w:t>
      </w:r>
      <w:r>
        <w:rPr>
          <w:color w:val="808080"/>
        </w:rPr>
        <w:t>and</w:t>
      </w:r>
      <w:r>
        <w:rPr>
          <w:color w:val="000000"/>
        </w:rPr>
        <w:t xml:space="preserve"> C#</w:t>
      </w:r>
      <w:r>
        <w:rPr>
          <w:color w:val="808080"/>
        </w:rPr>
        <w:t>=</w:t>
      </w:r>
      <w:r>
        <w:rPr>
          <w:color w:val="FF0000"/>
        </w:rPr>
        <w:t>'001'</w:t>
      </w:r>
      <w:r>
        <w:rPr>
          <w:color w:val="000000"/>
        </w:rPr>
        <w:t>;</w:t>
      </w:r>
    </w:p>
    <w:p w:rsidR="004033E9" w:rsidRPr="00B52427" w:rsidRDefault="004033E9" w:rsidP="00A40CCE">
      <w:pPr>
        <w:pStyle w:val="a7"/>
        <w:numPr>
          <w:ilvl w:val="0"/>
          <w:numId w:val="59"/>
        </w:numPr>
        <w:ind w:left="426" w:firstLineChars="0"/>
        <w:outlineLvl w:val="2"/>
        <w:rPr>
          <w:b/>
          <w:color w:val="FF0000"/>
        </w:rPr>
      </w:pPr>
      <w:bookmarkStart w:id="61" w:name="t135"/>
      <w:bookmarkStart w:id="62" w:name="t136"/>
      <w:bookmarkStart w:id="63" w:name="_Toc462309085"/>
      <w:bookmarkEnd w:id="61"/>
      <w:bookmarkEnd w:id="62"/>
      <w:r w:rsidRPr="00B52427">
        <w:rPr>
          <w:rFonts w:hint="eastAsia"/>
          <w:b/>
          <w:color w:val="FF0000"/>
        </w:rPr>
        <w:t>练习</w:t>
      </w:r>
      <w:r w:rsidRPr="00B52427">
        <w:rPr>
          <w:rFonts w:hint="eastAsia"/>
          <w:b/>
          <w:color w:val="FF0000"/>
        </w:rPr>
        <w:t>2</w:t>
      </w:r>
    </w:p>
    <w:p w:rsidR="0018613F" w:rsidRPr="0018613F" w:rsidRDefault="0018613F" w:rsidP="0018613F">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lastRenderedPageBreak/>
        <w:t>本题用到下面三个关系表：</w:t>
      </w:r>
    </w:p>
    <w:p w:rsidR="0018613F" w:rsidRPr="0018613F" w:rsidRDefault="0018613F" w:rsidP="0018613F">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t>CARD 借书卡。 CNO 卡号，NAME 姓名，CLASS 班级</w:t>
      </w:r>
    </w:p>
    <w:p w:rsidR="0018613F" w:rsidRPr="0018613F" w:rsidRDefault="0018613F" w:rsidP="0018613F">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t>BOOKS 图书。 BNO 书号，BNAME 书名,AUTHOR 作者，PRICE 单价，QUANTITY 库存册数</w:t>
      </w:r>
    </w:p>
    <w:p w:rsidR="0018613F" w:rsidRPr="0018613F" w:rsidRDefault="0018613F" w:rsidP="0018613F">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t>BORROW 借书记录。 CNO 借书卡号，BNO 书号，RDATE 还书日期</w:t>
      </w:r>
    </w:p>
    <w:p w:rsidR="0018613F" w:rsidRPr="0018613F" w:rsidRDefault="0018613F" w:rsidP="0018613F">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t>备注：限定每人每种书只能借一本；库存册数随借书、还书而改变。</w:t>
      </w:r>
    </w:p>
    <w:p w:rsidR="000F062C" w:rsidRDefault="0018613F" w:rsidP="000F062C">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18613F">
        <w:rPr>
          <w:rFonts w:ascii="宋体" w:hAnsi="宋体" w:hint="eastAsia"/>
          <w:color w:val="000000"/>
        </w:rPr>
        <w:t>要求实现如下15个处理：</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F062C" w:rsidRPr="00607068" w:rsidTr="000F062C">
        <w:tc>
          <w:tcPr>
            <w:tcW w:w="8522" w:type="dxa"/>
          </w:tcPr>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hint="eastAsia"/>
                <w:color w:val="000000"/>
                <w:kern w:val="0"/>
                <w:sz w:val="24"/>
                <w:szCs w:val="36"/>
              </w:rPr>
              <w:t xml:space="preserve"> </w:t>
            </w:r>
            <w:r w:rsidRPr="00607068">
              <w:rPr>
                <w:rFonts w:ascii="Consolas" w:hAnsi="Consolas" w:cs="Consolas"/>
                <w:color w:val="000000"/>
                <w:kern w:val="0"/>
                <w:sz w:val="24"/>
                <w:szCs w:val="32"/>
              </w:rPr>
              <w:t xml:space="preserve">1. </w:t>
            </w:r>
            <w:r w:rsidRPr="00607068">
              <w:rPr>
                <w:rFonts w:ascii="Consolas" w:hAnsi="Consolas" w:cs="Consolas"/>
                <w:color w:val="000000"/>
                <w:kern w:val="0"/>
                <w:sz w:val="24"/>
                <w:szCs w:val="32"/>
              </w:rPr>
              <w:t>写出建立</w:t>
            </w:r>
            <w:r w:rsidRPr="00607068">
              <w:rPr>
                <w:rFonts w:ascii="Consolas" w:hAnsi="Consolas" w:cs="Consolas"/>
                <w:color w:val="000000"/>
                <w:kern w:val="0"/>
                <w:sz w:val="24"/>
                <w:szCs w:val="32"/>
              </w:rPr>
              <w:t>BORROW</w:t>
            </w:r>
            <w:r w:rsidRPr="00607068">
              <w:rPr>
                <w:rFonts w:ascii="Consolas" w:hAnsi="Consolas" w:cs="Consolas"/>
                <w:color w:val="000000"/>
                <w:kern w:val="0"/>
                <w:sz w:val="24"/>
                <w:szCs w:val="32"/>
              </w:rPr>
              <w:t>表的</w:t>
            </w:r>
            <w:r w:rsidRPr="00607068">
              <w:rPr>
                <w:rFonts w:ascii="Consolas" w:hAnsi="Consolas" w:cs="Consolas"/>
                <w:color w:val="000000"/>
                <w:kern w:val="0"/>
                <w:sz w:val="24"/>
                <w:szCs w:val="32"/>
              </w:rPr>
              <w:t>SQL</w:t>
            </w:r>
            <w:r w:rsidRPr="00607068">
              <w:rPr>
                <w:rFonts w:ascii="Consolas" w:hAnsi="Consolas" w:cs="Consolas"/>
                <w:color w:val="000000"/>
                <w:kern w:val="0"/>
                <w:sz w:val="24"/>
                <w:szCs w:val="32"/>
              </w:rPr>
              <w:t>语句，要求定义主码完整性约束和引用完整性约束</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CREATE TABLE BORROW(</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CNO </w:t>
            </w:r>
            <w:r w:rsidRPr="00607068">
              <w:rPr>
                <w:rFonts w:ascii="Consolas" w:hAnsi="Consolas" w:cs="Consolas"/>
                <w:b/>
                <w:bCs/>
                <w:color w:val="7F0055"/>
                <w:kern w:val="0"/>
                <w:sz w:val="24"/>
                <w:szCs w:val="32"/>
              </w:rPr>
              <w:t>int</w:t>
            </w:r>
            <w:r w:rsidRPr="00607068">
              <w:rPr>
                <w:rFonts w:ascii="Consolas" w:hAnsi="Consolas" w:cs="Consolas"/>
                <w:color w:val="000000"/>
                <w:kern w:val="0"/>
                <w:sz w:val="24"/>
                <w:szCs w:val="32"/>
              </w:rPr>
              <w:t xml:space="preserve"> FOREIGN KEY REFERENCES CARD(CNO),</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BNO </w:t>
            </w:r>
            <w:r w:rsidRPr="00607068">
              <w:rPr>
                <w:rFonts w:ascii="Consolas" w:hAnsi="Consolas" w:cs="Consolas"/>
                <w:b/>
                <w:bCs/>
                <w:color w:val="7F0055"/>
                <w:kern w:val="0"/>
                <w:sz w:val="24"/>
                <w:szCs w:val="32"/>
              </w:rPr>
              <w:t>int</w:t>
            </w:r>
            <w:r w:rsidRPr="00607068">
              <w:rPr>
                <w:rFonts w:ascii="Consolas" w:hAnsi="Consolas" w:cs="Consolas"/>
                <w:color w:val="000000"/>
                <w:kern w:val="0"/>
                <w:sz w:val="24"/>
                <w:szCs w:val="32"/>
              </w:rPr>
              <w:t xml:space="preserve"> FOREIGN KEY REFERENCES BOOKS(BNO),</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RDATE datetime,</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PRIMARY KEY(CNO,BNO))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2. </w:t>
            </w:r>
            <w:r w:rsidRPr="00607068">
              <w:rPr>
                <w:rFonts w:ascii="Consolas" w:hAnsi="Consolas" w:cs="Consolas"/>
                <w:color w:val="000000"/>
                <w:kern w:val="0"/>
                <w:sz w:val="24"/>
                <w:szCs w:val="32"/>
              </w:rPr>
              <w:t>找出借书超过</w:t>
            </w:r>
            <w:r w:rsidRPr="00607068">
              <w:rPr>
                <w:rFonts w:ascii="Consolas" w:hAnsi="Consolas" w:cs="Consolas"/>
                <w:color w:val="000000"/>
                <w:kern w:val="0"/>
                <w:sz w:val="24"/>
                <w:szCs w:val="32"/>
              </w:rPr>
              <w:t>5</w:t>
            </w:r>
            <w:r w:rsidRPr="00607068">
              <w:rPr>
                <w:rFonts w:ascii="Consolas" w:hAnsi="Consolas" w:cs="Consolas"/>
                <w:color w:val="000000"/>
                <w:kern w:val="0"/>
                <w:sz w:val="24"/>
                <w:szCs w:val="32"/>
              </w:rPr>
              <w:t>本的读者</w:t>
            </w: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输出借书卡号及所借图书册数</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SELECT CNO,</w:t>
            </w:r>
            <w:r w:rsidRPr="00607068">
              <w:rPr>
                <w:rFonts w:ascii="Consolas" w:hAnsi="Consolas" w:cs="Consolas"/>
                <w:color w:val="000000"/>
                <w:kern w:val="0"/>
                <w:sz w:val="24"/>
                <w:szCs w:val="32"/>
              </w:rPr>
              <w:t>借图书册数</w:t>
            </w:r>
            <w:r w:rsidRPr="00607068">
              <w:rPr>
                <w:rFonts w:ascii="Consolas" w:hAnsi="Consolas" w:cs="Consolas"/>
                <w:color w:val="000000"/>
                <w:kern w:val="0"/>
                <w:sz w:val="24"/>
                <w:szCs w:val="32"/>
              </w:rPr>
              <w:t>=COUNT(*)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FROM BORROW</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GROUP BY CNO</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HAVING COUNT(*)&gt;5</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3. </w:t>
            </w:r>
            <w:r w:rsidRPr="00607068">
              <w:rPr>
                <w:rFonts w:ascii="Consolas" w:hAnsi="Consolas" w:cs="Consolas"/>
                <w:color w:val="000000"/>
                <w:kern w:val="0"/>
                <w:sz w:val="24"/>
                <w:szCs w:val="32"/>
              </w:rPr>
              <w:t>查询借阅了</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水浒</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一书的读者，输出姓名及班级</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SELECT * FROM CARD c</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WHERE EXISTS(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SELECT * FROM BORROW </w:t>
            </w:r>
            <w:proofErr w:type="spellStart"/>
            <w:r w:rsidRPr="00607068">
              <w:rPr>
                <w:rFonts w:ascii="Consolas" w:hAnsi="Consolas" w:cs="Consolas"/>
                <w:color w:val="000000"/>
                <w:kern w:val="0"/>
                <w:sz w:val="24"/>
                <w:szCs w:val="32"/>
              </w:rPr>
              <w:t>a,BOOKS</w:t>
            </w:r>
            <w:proofErr w:type="spellEnd"/>
            <w:r w:rsidRPr="00607068">
              <w:rPr>
                <w:rFonts w:ascii="Consolas" w:hAnsi="Consolas" w:cs="Consolas"/>
                <w:color w:val="000000"/>
                <w:kern w:val="0"/>
                <w:sz w:val="24"/>
                <w:szCs w:val="32"/>
              </w:rPr>
              <w:t xml:space="preserve"> b </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WHERE </w:t>
            </w:r>
            <w:proofErr w:type="spellStart"/>
            <w:r w:rsidRPr="00607068">
              <w:rPr>
                <w:rFonts w:ascii="Consolas" w:hAnsi="Consolas" w:cs="Consolas"/>
                <w:color w:val="000000"/>
                <w:kern w:val="0"/>
                <w:sz w:val="24"/>
                <w:szCs w:val="32"/>
              </w:rPr>
              <w:t>a.BNO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b.BNAME</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水浒</w:t>
            </w:r>
            <w:r w:rsidRPr="00607068">
              <w:rPr>
                <w:rFonts w:ascii="Consolas" w:hAnsi="Consolas" w:cs="Consolas"/>
                <w:color w:val="2A00FF"/>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a.CNO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c.CNO</w:t>
            </w:r>
            <w:proofErr w:type="spellEnd"/>
            <w:r w:rsidRPr="00607068">
              <w:rPr>
                <w:rFonts w:ascii="Consolas" w:hAnsi="Consolas" w:cs="Consolas"/>
                <w:color w:val="000000"/>
                <w:kern w:val="0"/>
                <w:sz w:val="24"/>
                <w:szCs w:val="32"/>
              </w:rPr>
              <w:t xml:space="preserv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4. </w:t>
            </w:r>
            <w:r w:rsidRPr="00607068">
              <w:rPr>
                <w:rFonts w:ascii="Consolas" w:hAnsi="Consolas" w:cs="Consolas"/>
                <w:color w:val="000000"/>
                <w:kern w:val="0"/>
                <w:sz w:val="24"/>
                <w:szCs w:val="32"/>
              </w:rPr>
              <w:t>查询过期未还图书，输出借阅者（卡号）、书号及还书日期</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SELECT * FROM BORROW </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RDATE&lt;GETDATE()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5. </w:t>
            </w:r>
            <w:r w:rsidRPr="00607068">
              <w:rPr>
                <w:rFonts w:ascii="Consolas" w:hAnsi="Consolas" w:cs="Consolas"/>
                <w:color w:val="000000"/>
                <w:kern w:val="0"/>
                <w:sz w:val="24"/>
                <w:szCs w:val="32"/>
              </w:rPr>
              <w:t>查询书名包括</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网络</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关键词的图书，输出书号、书名、作者</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SELECT BNO,BNAME,AUTHOR FROM BOOKS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WHERE BNAME LIKE 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网络</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 xml:space="preserv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6. </w:t>
            </w:r>
            <w:r w:rsidRPr="00607068">
              <w:rPr>
                <w:rFonts w:ascii="Consolas" w:hAnsi="Consolas" w:cs="Consolas"/>
                <w:color w:val="000000"/>
                <w:kern w:val="0"/>
                <w:sz w:val="24"/>
                <w:szCs w:val="32"/>
              </w:rPr>
              <w:t>查询现有图书中价格最高的图书，输出书名及作者</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SELECT BNO,BNAME,AUTHOR FROM BOOKS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WHERE PRICE=(</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lastRenderedPageBreak/>
              <w:t xml:space="preserve">    SELECT MAX(PRICE) FROM BOOKS)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7. </w:t>
            </w:r>
            <w:r w:rsidRPr="00607068">
              <w:rPr>
                <w:rFonts w:ascii="Consolas" w:hAnsi="Consolas" w:cs="Consolas"/>
                <w:color w:val="000000"/>
                <w:kern w:val="0"/>
                <w:sz w:val="24"/>
                <w:szCs w:val="32"/>
              </w:rPr>
              <w:t>查询当前借了</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但没有借</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计算方法习题集</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的读者，输出其借书卡号，并按卡号降序排序输出</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SELECT </w:t>
            </w:r>
            <w:proofErr w:type="spellStart"/>
            <w:r w:rsidRPr="00607068">
              <w:rPr>
                <w:rFonts w:ascii="Consolas" w:hAnsi="Consolas" w:cs="Consolas"/>
                <w:color w:val="000000"/>
                <w:kern w:val="0"/>
                <w:sz w:val="24"/>
                <w:szCs w:val="32"/>
              </w:rPr>
              <w:t>a.CNO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FROM BORROW </w:t>
            </w:r>
            <w:proofErr w:type="spellStart"/>
            <w:r w:rsidRPr="00607068">
              <w:rPr>
                <w:rFonts w:ascii="Consolas" w:hAnsi="Consolas" w:cs="Consolas"/>
                <w:color w:val="000000"/>
                <w:kern w:val="0"/>
                <w:sz w:val="24"/>
                <w:szCs w:val="32"/>
              </w:rPr>
              <w:t>a,BOOKS</w:t>
            </w:r>
            <w:proofErr w:type="spellEnd"/>
            <w:r w:rsidRPr="00607068">
              <w:rPr>
                <w:rFonts w:ascii="Consolas" w:hAnsi="Consolas" w:cs="Consolas"/>
                <w:color w:val="000000"/>
                <w:kern w:val="0"/>
                <w:sz w:val="24"/>
                <w:szCs w:val="32"/>
              </w:rPr>
              <w:t xml:space="preserve"> 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w:t>
            </w:r>
            <w:proofErr w:type="spellStart"/>
            <w:r w:rsidRPr="00607068">
              <w:rPr>
                <w:rFonts w:ascii="Consolas" w:hAnsi="Consolas" w:cs="Consolas"/>
                <w:color w:val="000000"/>
                <w:kern w:val="0"/>
                <w:sz w:val="24"/>
                <w:szCs w:val="32"/>
              </w:rPr>
              <w:t>a.BNO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b.BNO</w:t>
            </w:r>
            <w:proofErr w:type="spellEnd"/>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b.BNAME</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w:t>
            </w:r>
            <w:r w:rsidRPr="00607068">
              <w:rPr>
                <w:rFonts w:ascii="Consolas" w:hAnsi="Consolas" w:cs="Consolas"/>
                <w:color w:val="2A00FF"/>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NOT EXISTS(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SELECT * FROM BORROW </w:t>
            </w:r>
            <w:proofErr w:type="spellStart"/>
            <w:r w:rsidRPr="00607068">
              <w:rPr>
                <w:rFonts w:ascii="Consolas" w:hAnsi="Consolas" w:cs="Consolas"/>
                <w:color w:val="000000"/>
                <w:kern w:val="0"/>
                <w:sz w:val="24"/>
                <w:szCs w:val="32"/>
              </w:rPr>
              <w:t>aa,BOOKS</w:t>
            </w:r>
            <w:proofErr w:type="spellEnd"/>
            <w:r w:rsidRPr="00607068">
              <w:rPr>
                <w:rFonts w:ascii="Consolas" w:hAnsi="Consolas" w:cs="Consolas"/>
                <w:color w:val="000000"/>
                <w:kern w:val="0"/>
                <w:sz w:val="24"/>
                <w:szCs w:val="32"/>
              </w:rPr>
              <w:t xml:space="preserve"> bb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WHERE </w:t>
            </w:r>
            <w:proofErr w:type="spellStart"/>
            <w:r w:rsidRPr="00607068">
              <w:rPr>
                <w:rFonts w:ascii="Consolas" w:hAnsi="Consolas" w:cs="Consolas"/>
                <w:color w:val="000000"/>
                <w:kern w:val="0"/>
                <w:sz w:val="24"/>
                <w:szCs w:val="32"/>
              </w:rPr>
              <w:t>aa.BNO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bb.BNO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bb.BNAME</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计算方法习题集</w:t>
            </w:r>
            <w:r w:rsidRPr="00607068">
              <w:rPr>
                <w:rFonts w:ascii="Consolas" w:hAnsi="Consolas" w:cs="Consolas"/>
                <w:color w:val="2A00FF"/>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aa.CNO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a.CNO</w:t>
            </w:r>
            <w:proofErr w:type="spellEnd"/>
            <w:r w:rsidRPr="00607068">
              <w:rPr>
                <w:rFonts w:ascii="Consolas" w:hAnsi="Consolas" w:cs="Consolas"/>
                <w:color w:val="000000"/>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ORDER BY </w:t>
            </w:r>
            <w:proofErr w:type="spellStart"/>
            <w:r w:rsidRPr="00607068">
              <w:rPr>
                <w:rFonts w:ascii="Consolas" w:hAnsi="Consolas" w:cs="Consolas"/>
                <w:color w:val="000000"/>
                <w:kern w:val="0"/>
                <w:sz w:val="24"/>
                <w:szCs w:val="32"/>
              </w:rPr>
              <w:t>a.CNO</w:t>
            </w:r>
            <w:proofErr w:type="spellEnd"/>
            <w:r w:rsidRPr="00607068">
              <w:rPr>
                <w:rFonts w:ascii="Consolas" w:hAnsi="Consolas" w:cs="Consolas"/>
                <w:color w:val="000000"/>
                <w:kern w:val="0"/>
                <w:sz w:val="24"/>
                <w:szCs w:val="32"/>
              </w:rPr>
              <w:t xml:space="preserve"> DESC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8. </w:t>
            </w:r>
            <w:r w:rsidRPr="00607068">
              <w:rPr>
                <w:rFonts w:ascii="Consolas" w:hAnsi="Consolas" w:cs="Consolas"/>
                <w:color w:val="000000"/>
                <w:kern w:val="0"/>
                <w:sz w:val="24"/>
                <w:szCs w:val="32"/>
              </w:rPr>
              <w:t>将</w:t>
            </w:r>
            <w:r w:rsidRPr="00607068">
              <w:rPr>
                <w:rFonts w:ascii="Consolas" w:hAnsi="Consolas" w:cs="Consolas"/>
                <w:color w:val="2A00FF"/>
                <w:kern w:val="0"/>
                <w:sz w:val="24"/>
                <w:szCs w:val="32"/>
              </w:rPr>
              <w:t>"C01"</w:t>
            </w:r>
            <w:r w:rsidRPr="00607068">
              <w:rPr>
                <w:rFonts w:ascii="Consolas" w:hAnsi="Consolas" w:cs="Consolas"/>
                <w:color w:val="000000"/>
                <w:kern w:val="0"/>
                <w:sz w:val="24"/>
                <w:szCs w:val="32"/>
              </w:rPr>
              <w:t>班同学所借图书的还期都延长一周</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UPDATE b SET RDATE=DATEADD(Day,7,b.RDATE)</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FROM CARD </w:t>
            </w:r>
            <w:proofErr w:type="spellStart"/>
            <w:r w:rsidRPr="00607068">
              <w:rPr>
                <w:rFonts w:ascii="Consolas" w:hAnsi="Consolas" w:cs="Consolas"/>
                <w:color w:val="000000"/>
                <w:kern w:val="0"/>
                <w:sz w:val="24"/>
                <w:szCs w:val="32"/>
              </w:rPr>
              <w:t>a,BORROW</w:t>
            </w:r>
            <w:proofErr w:type="spellEnd"/>
            <w:r w:rsidRPr="00607068">
              <w:rPr>
                <w:rFonts w:ascii="Consolas" w:hAnsi="Consolas" w:cs="Consolas"/>
                <w:color w:val="000000"/>
                <w:kern w:val="0"/>
                <w:sz w:val="24"/>
                <w:szCs w:val="32"/>
              </w:rPr>
              <w:t xml:space="preserve"> 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w:t>
            </w:r>
            <w:proofErr w:type="spellStart"/>
            <w:r w:rsidRPr="00607068">
              <w:rPr>
                <w:rFonts w:ascii="Consolas" w:hAnsi="Consolas" w:cs="Consolas"/>
                <w:color w:val="000000"/>
                <w:kern w:val="0"/>
                <w:sz w:val="24"/>
                <w:szCs w:val="32"/>
              </w:rPr>
              <w:t>a.CNO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b.CNO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a.CLASS</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'C01'</w:t>
            </w:r>
            <w:r w:rsidRPr="00607068">
              <w:rPr>
                <w:rFonts w:ascii="Consolas" w:hAnsi="Consolas" w:cs="Consolas"/>
                <w:color w:val="000000"/>
                <w:kern w:val="0"/>
                <w:sz w:val="24"/>
                <w:szCs w:val="32"/>
              </w:rPr>
              <w:t xml:space="preserv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9. </w:t>
            </w:r>
            <w:r w:rsidRPr="00607068">
              <w:rPr>
                <w:rFonts w:ascii="Consolas" w:hAnsi="Consolas" w:cs="Consolas"/>
                <w:color w:val="000000"/>
                <w:kern w:val="0"/>
                <w:sz w:val="24"/>
                <w:szCs w:val="32"/>
              </w:rPr>
              <w:t>从</w:t>
            </w:r>
            <w:r w:rsidRPr="00607068">
              <w:rPr>
                <w:rFonts w:ascii="Consolas" w:hAnsi="Consolas" w:cs="Consolas"/>
                <w:color w:val="000000"/>
                <w:kern w:val="0"/>
                <w:sz w:val="24"/>
                <w:szCs w:val="32"/>
              </w:rPr>
              <w:t>BOOKS</w:t>
            </w:r>
            <w:r w:rsidRPr="00607068">
              <w:rPr>
                <w:rFonts w:ascii="Consolas" w:hAnsi="Consolas" w:cs="Consolas"/>
                <w:color w:val="000000"/>
                <w:kern w:val="0"/>
                <w:sz w:val="24"/>
                <w:szCs w:val="32"/>
              </w:rPr>
              <w:t>表中删除当前无人借阅的图书记录</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DELETE A FROM BOOKS a</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WHERE NOT EXISTS(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SELECT * FROM BORROW</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WHERE BNO=</w:t>
            </w:r>
            <w:proofErr w:type="spellStart"/>
            <w:r w:rsidRPr="00607068">
              <w:rPr>
                <w:rFonts w:ascii="Consolas" w:hAnsi="Consolas" w:cs="Consolas"/>
                <w:color w:val="000000"/>
                <w:kern w:val="0"/>
                <w:sz w:val="24"/>
                <w:szCs w:val="32"/>
              </w:rPr>
              <w:t>a.BNO</w:t>
            </w:r>
            <w:proofErr w:type="spellEnd"/>
            <w:r w:rsidRPr="00607068">
              <w:rPr>
                <w:rFonts w:ascii="Consolas" w:hAnsi="Consolas" w:cs="Consolas"/>
                <w:color w:val="000000"/>
                <w:kern w:val="0"/>
                <w:sz w:val="24"/>
                <w:szCs w:val="32"/>
              </w:rPr>
              <w:t xml:space="preserv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10. </w:t>
            </w:r>
            <w:r w:rsidRPr="00607068">
              <w:rPr>
                <w:rFonts w:ascii="Consolas" w:hAnsi="Consolas" w:cs="Consolas"/>
                <w:color w:val="000000"/>
                <w:kern w:val="0"/>
                <w:sz w:val="24"/>
                <w:szCs w:val="32"/>
              </w:rPr>
              <w:t>如果经常按书名查询图书信息，请建立合适的索引</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CREATE CLUSTERED INDEX IDX_BOOKS_BNAME ON BOOKS(BNAME)</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11. </w:t>
            </w:r>
            <w:r w:rsidRPr="00607068">
              <w:rPr>
                <w:rFonts w:ascii="Consolas" w:hAnsi="Consolas" w:cs="Consolas"/>
                <w:color w:val="000000"/>
                <w:kern w:val="0"/>
                <w:sz w:val="24"/>
                <w:szCs w:val="32"/>
              </w:rPr>
              <w:t>在</w:t>
            </w:r>
            <w:r w:rsidRPr="00607068">
              <w:rPr>
                <w:rFonts w:ascii="Consolas" w:hAnsi="Consolas" w:cs="Consolas"/>
                <w:color w:val="000000"/>
                <w:kern w:val="0"/>
                <w:sz w:val="24"/>
                <w:szCs w:val="32"/>
              </w:rPr>
              <w:t>BORROW</w:t>
            </w:r>
            <w:r w:rsidRPr="00607068">
              <w:rPr>
                <w:rFonts w:ascii="Consolas" w:hAnsi="Consolas" w:cs="Consolas"/>
                <w:color w:val="000000"/>
                <w:kern w:val="0"/>
                <w:sz w:val="24"/>
                <w:szCs w:val="32"/>
              </w:rPr>
              <w:t>表上建立一个触发器，完成如下功能：如果读者借阅的书名是</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数据库技术及应用</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，就将该读者的借阅记录保存在</w:t>
            </w:r>
            <w:r w:rsidRPr="00607068">
              <w:rPr>
                <w:rFonts w:ascii="Consolas" w:hAnsi="Consolas" w:cs="Consolas"/>
                <w:color w:val="000000"/>
                <w:kern w:val="0"/>
                <w:sz w:val="24"/>
                <w:szCs w:val="32"/>
              </w:rPr>
              <w:t>BORROW_SAVE</w:t>
            </w:r>
            <w:r w:rsidRPr="00607068">
              <w:rPr>
                <w:rFonts w:ascii="Consolas" w:hAnsi="Consolas" w:cs="Consolas"/>
                <w:color w:val="000000"/>
                <w:kern w:val="0"/>
                <w:sz w:val="24"/>
                <w:szCs w:val="32"/>
              </w:rPr>
              <w:t>表中（注</w:t>
            </w:r>
            <w:r w:rsidRPr="00607068">
              <w:rPr>
                <w:rFonts w:ascii="Consolas" w:hAnsi="Consolas" w:cs="Consolas"/>
                <w:color w:val="000000"/>
                <w:kern w:val="0"/>
                <w:sz w:val="24"/>
                <w:szCs w:val="32"/>
              </w:rPr>
              <w:t>ORROW_SAVE</w:t>
            </w:r>
            <w:r w:rsidRPr="00607068">
              <w:rPr>
                <w:rFonts w:ascii="Consolas" w:hAnsi="Consolas" w:cs="Consolas"/>
                <w:color w:val="000000"/>
                <w:kern w:val="0"/>
                <w:sz w:val="24"/>
                <w:szCs w:val="32"/>
              </w:rPr>
              <w:t>表结构同</w:t>
            </w:r>
            <w:r w:rsidRPr="00607068">
              <w:rPr>
                <w:rFonts w:ascii="Consolas" w:hAnsi="Consolas" w:cs="Consolas"/>
                <w:color w:val="000000"/>
                <w:kern w:val="0"/>
                <w:sz w:val="24"/>
                <w:szCs w:val="32"/>
              </w:rPr>
              <w:t>BORROW</w:t>
            </w:r>
            <w:r w:rsidRPr="00607068">
              <w:rPr>
                <w:rFonts w:ascii="Consolas" w:hAnsi="Consolas" w:cs="Consolas"/>
                <w:color w:val="000000"/>
                <w:kern w:val="0"/>
                <w:sz w:val="24"/>
                <w:szCs w:val="32"/>
              </w:rPr>
              <w:t>表）</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CREATE TRIGGER TR_SAVE ON BORROW</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FOR INSERT,UPDATE</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AS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IF </w:t>
            </w:r>
            <w:r w:rsidRPr="00607068">
              <w:rPr>
                <w:rFonts w:ascii="Consolas" w:hAnsi="Consolas" w:cs="Consolas"/>
                <w:color w:val="646464"/>
                <w:kern w:val="0"/>
                <w:sz w:val="24"/>
                <w:szCs w:val="32"/>
              </w:rPr>
              <w:t>@@</w:t>
            </w:r>
            <w:r w:rsidRPr="00607068">
              <w:rPr>
                <w:rFonts w:ascii="Consolas" w:hAnsi="Consolas" w:cs="Consolas"/>
                <w:color w:val="000000"/>
                <w:kern w:val="0"/>
                <w:sz w:val="24"/>
                <w:szCs w:val="32"/>
              </w:rPr>
              <w:t>ROWCOUNT&gt;0</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INSERT BORROW_SAVE SELECT </w:t>
            </w:r>
            <w:proofErr w:type="spellStart"/>
            <w:r w:rsidRPr="00607068">
              <w:rPr>
                <w:rFonts w:ascii="Consolas" w:hAnsi="Consolas" w:cs="Consolas"/>
                <w:color w:val="000000"/>
                <w:kern w:val="0"/>
                <w:sz w:val="24"/>
                <w:szCs w:val="32"/>
              </w:rPr>
              <w:t>i</w:t>
            </w:r>
            <w:proofErr w:type="spellEnd"/>
            <w:r w:rsidRPr="00607068">
              <w:rPr>
                <w:rFonts w:ascii="Consolas" w:hAnsi="Consolas" w:cs="Consolas"/>
                <w:color w:val="000000"/>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FROM INSERTED </w:t>
            </w:r>
            <w:proofErr w:type="spellStart"/>
            <w:r w:rsidRPr="00607068">
              <w:rPr>
                <w:rFonts w:ascii="Consolas" w:hAnsi="Consolas" w:cs="Consolas"/>
                <w:color w:val="000000"/>
                <w:kern w:val="0"/>
                <w:sz w:val="24"/>
                <w:szCs w:val="32"/>
              </w:rPr>
              <w:t>i,BOOKS</w:t>
            </w:r>
            <w:proofErr w:type="spellEnd"/>
            <w:r w:rsidRPr="00607068">
              <w:rPr>
                <w:rFonts w:ascii="Consolas" w:hAnsi="Consolas" w:cs="Consolas"/>
                <w:color w:val="000000"/>
                <w:kern w:val="0"/>
                <w:sz w:val="24"/>
                <w:szCs w:val="32"/>
              </w:rPr>
              <w:t xml:space="preserve"> 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w:t>
            </w:r>
            <w:proofErr w:type="spellStart"/>
            <w:r w:rsidRPr="00607068">
              <w:rPr>
                <w:rFonts w:ascii="Consolas" w:hAnsi="Consolas" w:cs="Consolas"/>
                <w:color w:val="000000"/>
                <w:kern w:val="0"/>
                <w:sz w:val="24"/>
                <w:szCs w:val="32"/>
              </w:rPr>
              <w:t>i.BNO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lastRenderedPageBreak/>
              <w:t xml:space="preserve">    AND </w:t>
            </w:r>
            <w:proofErr w:type="spellStart"/>
            <w:r w:rsidRPr="00607068">
              <w:rPr>
                <w:rFonts w:ascii="Consolas" w:hAnsi="Consolas" w:cs="Consolas"/>
                <w:color w:val="000000"/>
                <w:kern w:val="0"/>
                <w:sz w:val="24"/>
                <w:szCs w:val="32"/>
              </w:rPr>
              <w:t>b.BNAME</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数据库技术及应用</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 xml:space="preserve">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12. </w:t>
            </w:r>
            <w:r w:rsidRPr="00607068">
              <w:rPr>
                <w:rFonts w:ascii="Consolas" w:hAnsi="Consolas" w:cs="Consolas"/>
                <w:color w:val="000000"/>
                <w:kern w:val="0"/>
                <w:sz w:val="24"/>
                <w:szCs w:val="32"/>
              </w:rPr>
              <w:t>建立一个视图，显示</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力</w:t>
            </w:r>
            <w:r w:rsidRPr="00607068">
              <w:rPr>
                <w:rFonts w:ascii="Consolas" w:hAnsi="Consolas" w:cs="Consolas"/>
                <w:color w:val="2A00FF"/>
                <w:kern w:val="0"/>
                <w:sz w:val="24"/>
                <w:szCs w:val="32"/>
              </w:rPr>
              <w:t>01"</w:t>
            </w:r>
            <w:r w:rsidRPr="00607068">
              <w:rPr>
                <w:rFonts w:ascii="Consolas" w:hAnsi="Consolas" w:cs="Consolas"/>
                <w:color w:val="000000"/>
                <w:kern w:val="0"/>
                <w:sz w:val="24"/>
                <w:szCs w:val="32"/>
              </w:rPr>
              <w:t>班学生的借书信息（只要求显示姓名和书名）</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CREATE VIEW V_VIEW</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AS</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SELECT </w:t>
            </w:r>
            <w:proofErr w:type="spellStart"/>
            <w:r w:rsidRPr="00607068">
              <w:rPr>
                <w:rFonts w:ascii="Consolas" w:hAnsi="Consolas" w:cs="Consolas"/>
                <w:color w:val="000000"/>
                <w:kern w:val="0"/>
                <w:sz w:val="24"/>
                <w:szCs w:val="32"/>
              </w:rPr>
              <w:t>a.NAME,b.BNAME</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FROM BORROW </w:t>
            </w:r>
            <w:proofErr w:type="spellStart"/>
            <w:r w:rsidRPr="00607068">
              <w:rPr>
                <w:rFonts w:ascii="Consolas" w:hAnsi="Consolas" w:cs="Consolas"/>
                <w:color w:val="000000"/>
                <w:kern w:val="0"/>
                <w:sz w:val="24"/>
                <w:szCs w:val="32"/>
              </w:rPr>
              <w:t>ab,CARD</w:t>
            </w:r>
            <w:proofErr w:type="spellEnd"/>
            <w:r w:rsidRPr="00607068">
              <w:rPr>
                <w:rFonts w:ascii="Consolas" w:hAnsi="Consolas" w:cs="Consolas"/>
                <w:color w:val="000000"/>
                <w:kern w:val="0"/>
                <w:sz w:val="24"/>
                <w:szCs w:val="32"/>
              </w:rPr>
              <w:t xml:space="preserve"> </w:t>
            </w:r>
            <w:proofErr w:type="spellStart"/>
            <w:r w:rsidRPr="00607068">
              <w:rPr>
                <w:rFonts w:ascii="Consolas" w:hAnsi="Consolas" w:cs="Consolas"/>
                <w:color w:val="000000"/>
                <w:kern w:val="0"/>
                <w:sz w:val="24"/>
                <w:szCs w:val="32"/>
              </w:rPr>
              <w:t>a,BOOKS</w:t>
            </w:r>
            <w:proofErr w:type="spellEnd"/>
            <w:r w:rsidRPr="00607068">
              <w:rPr>
                <w:rFonts w:ascii="Consolas" w:hAnsi="Consolas" w:cs="Consolas"/>
                <w:color w:val="000000"/>
                <w:kern w:val="0"/>
                <w:sz w:val="24"/>
                <w:szCs w:val="32"/>
              </w:rPr>
              <w:t xml:space="preserve"> 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w:t>
            </w:r>
            <w:proofErr w:type="spellStart"/>
            <w:r w:rsidRPr="00607068">
              <w:rPr>
                <w:rFonts w:ascii="Consolas" w:hAnsi="Consolas" w:cs="Consolas"/>
                <w:color w:val="000000"/>
                <w:kern w:val="0"/>
                <w:sz w:val="24"/>
                <w:szCs w:val="32"/>
              </w:rPr>
              <w:t>ab.CNO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a.CNO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ab.BNO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a.CLASS</w:t>
            </w:r>
            <w:proofErr w:type="spellEnd"/>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力</w:t>
            </w:r>
            <w:r w:rsidRPr="00607068">
              <w:rPr>
                <w:rFonts w:ascii="Consolas" w:hAnsi="Consolas" w:cs="Consolas"/>
                <w:color w:val="2A00FF"/>
                <w:kern w:val="0"/>
                <w:sz w:val="24"/>
                <w:szCs w:val="32"/>
              </w:rPr>
              <w:t>01'</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13. </w:t>
            </w:r>
            <w:r w:rsidRPr="00607068">
              <w:rPr>
                <w:rFonts w:ascii="Consolas" w:hAnsi="Consolas" w:cs="Consolas"/>
                <w:color w:val="000000"/>
                <w:kern w:val="0"/>
                <w:sz w:val="24"/>
                <w:szCs w:val="32"/>
              </w:rPr>
              <w:t>查询当前同时借有</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和</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组合数学</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两本书的读者，输出其借书卡号，并按卡号升序排序输出</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SELECT </w:t>
            </w:r>
            <w:proofErr w:type="spellStart"/>
            <w:r w:rsidRPr="00607068">
              <w:rPr>
                <w:rFonts w:ascii="Consolas" w:hAnsi="Consolas" w:cs="Consolas"/>
                <w:color w:val="000000"/>
                <w:kern w:val="0"/>
                <w:sz w:val="24"/>
                <w:szCs w:val="32"/>
              </w:rPr>
              <w:t>a.CNO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FROM BORROW </w:t>
            </w:r>
            <w:proofErr w:type="spellStart"/>
            <w:r w:rsidRPr="00607068">
              <w:rPr>
                <w:rFonts w:ascii="Consolas" w:hAnsi="Consolas" w:cs="Consolas"/>
                <w:color w:val="000000"/>
                <w:kern w:val="0"/>
                <w:sz w:val="24"/>
                <w:szCs w:val="32"/>
              </w:rPr>
              <w:t>a,BOOKS</w:t>
            </w:r>
            <w:proofErr w:type="spellEnd"/>
            <w:r w:rsidRPr="00607068">
              <w:rPr>
                <w:rFonts w:ascii="Consolas" w:hAnsi="Consolas" w:cs="Consolas"/>
                <w:color w:val="000000"/>
                <w:kern w:val="0"/>
                <w:sz w:val="24"/>
                <w:szCs w:val="32"/>
              </w:rPr>
              <w:t xml:space="preserve"> b</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WHERE </w:t>
            </w:r>
            <w:proofErr w:type="spellStart"/>
            <w:r w:rsidRPr="00607068">
              <w:rPr>
                <w:rFonts w:ascii="Consolas" w:hAnsi="Consolas" w:cs="Consolas"/>
                <w:color w:val="000000"/>
                <w:kern w:val="0"/>
                <w:sz w:val="24"/>
                <w:szCs w:val="32"/>
              </w:rPr>
              <w:t>a.BNO</w:t>
            </w:r>
            <w:proofErr w:type="spellEnd"/>
            <w:r w:rsidRPr="00607068">
              <w:rPr>
                <w:rFonts w:ascii="Consolas" w:hAnsi="Consolas" w:cs="Consolas"/>
                <w:color w:val="000000"/>
                <w:kern w:val="0"/>
                <w:sz w:val="24"/>
                <w:szCs w:val="32"/>
              </w:rPr>
              <w:t>=</w:t>
            </w:r>
            <w:proofErr w:type="spellStart"/>
            <w:r w:rsidRPr="00607068">
              <w:rPr>
                <w:rFonts w:ascii="Consolas" w:hAnsi="Consolas" w:cs="Consolas"/>
                <w:color w:val="000000"/>
                <w:kern w:val="0"/>
                <w:sz w:val="24"/>
                <w:szCs w:val="32"/>
              </w:rPr>
              <w:t>b.BNO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    AND </w:t>
            </w:r>
            <w:proofErr w:type="spellStart"/>
            <w:r w:rsidRPr="00607068">
              <w:rPr>
                <w:rFonts w:ascii="Consolas" w:hAnsi="Consolas" w:cs="Consolas"/>
                <w:color w:val="000000"/>
                <w:kern w:val="0"/>
                <w:sz w:val="24"/>
                <w:szCs w:val="32"/>
              </w:rPr>
              <w:t>b.BNAME</w:t>
            </w:r>
            <w:proofErr w:type="spellEnd"/>
            <w:r w:rsidRPr="00607068">
              <w:rPr>
                <w:rFonts w:ascii="Consolas" w:hAnsi="Consolas" w:cs="Consolas"/>
                <w:color w:val="000000"/>
                <w:kern w:val="0"/>
                <w:sz w:val="24"/>
                <w:szCs w:val="32"/>
              </w:rPr>
              <w:t xml:space="preserve"> IN(N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计算方法</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,N</w:t>
            </w:r>
            <w:r w:rsidRPr="00607068">
              <w:rPr>
                <w:rFonts w:ascii="Consolas" w:hAnsi="Consolas" w:cs="Consolas"/>
                <w:color w:val="2A00FF"/>
                <w:kern w:val="0"/>
                <w:sz w:val="24"/>
                <w:szCs w:val="32"/>
              </w:rPr>
              <w:t>'</w:t>
            </w:r>
            <w:r w:rsidRPr="00607068">
              <w:rPr>
                <w:rFonts w:ascii="Consolas" w:hAnsi="Consolas" w:cs="Consolas"/>
                <w:color w:val="2A00FF"/>
                <w:kern w:val="0"/>
                <w:sz w:val="24"/>
                <w:szCs w:val="32"/>
              </w:rPr>
              <w:t>组合数学</w:t>
            </w:r>
            <w:r w:rsidRPr="00607068">
              <w:rPr>
                <w:rFonts w:ascii="Consolas" w:hAnsi="Consolas" w:cs="Consolas"/>
                <w:color w:val="2A00FF"/>
                <w:kern w:val="0"/>
                <w:sz w:val="24"/>
                <w:szCs w:val="32"/>
              </w:rPr>
              <w:t>'</w:t>
            </w:r>
            <w:r w:rsidRPr="00607068">
              <w:rPr>
                <w:rFonts w:ascii="Consolas" w:hAnsi="Consolas" w:cs="Consolas"/>
                <w:color w:val="000000"/>
                <w:kern w:val="0"/>
                <w:sz w:val="24"/>
                <w:szCs w:val="32"/>
              </w:rPr>
              <w:t>)</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GROUP BY </w:t>
            </w:r>
            <w:proofErr w:type="spellStart"/>
            <w:r w:rsidRPr="00607068">
              <w:rPr>
                <w:rFonts w:ascii="Consolas" w:hAnsi="Consolas" w:cs="Consolas"/>
                <w:color w:val="000000"/>
                <w:kern w:val="0"/>
                <w:sz w:val="24"/>
                <w:szCs w:val="32"/>
              </w:rPr>
              <w:t>a.CNO</w:t>
            </w:r>
            <w:proofErr w:type="spellEnd"/>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HAVING COUNT(*)=2</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ORDER BY </w:t>
            </w:r>
            <w:proofErr w:type="spellStart"/>
            <w:r w:rsidRPr="00607068">
              <w:rPr>
                <w:rFonts w:ascii="Consolas" w:hAnsi="Consolas" w:cs="Consolas"/>
                <w:color w:val="000000"/>
                <w:kern w:val="0"/>
                <w:sz w:val="24"/>
                <w:szCs w:val="32"/>
              </w:rPr>
              <w:t>a.CNO</w:t>
            </w:r>
            <w:proofErr w:type="spellEnd"/>
            <w:r w:rsidRPr="00607068">
              <w:rPr>
                <w:rFonts w:ascii="Consolas" w:hAnsi="Consolas" w:cs="Consolas"/>
                <w:color w:val="000000"/>
                <w:kern w:val="0"/>
                <w:sz w:val="24"/>
                <w:szCs w:val="32"/>
              </w:rPr>
              <w:t xml:space="preserve"> DESC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14. </w:t>
            </w:r>
            <w:r w:rsidRPr="00607068">
              <w:rPr>
                <w:rFonts w:ascii="Consolas" w:hAnsi="Consolas" w:cs="Consolas"/>
                <w:color w:val="000000"/>
                <w:kern w:val="0"/>
                <w:sz w:val="24"/>
                <w:szCs w:val="32"/>
              </w:rPr>
              <w:t>假定在建</w:t>
            </w:r>
            <w:r w:rsidRPr="00607068">
              <w:rPr>
                <w:rFonts w:ascii="Consolas" w:hAnsi="Consolas" w:cs="Consolas"/>
                <w:color w:val="000000"/>
                <w:kern w:val="0"/>
                <w:sz w:val="24"/>
                <w:szCs w:val="32"/>
              </w:rPr>
              <w:t>BOOKS</w:t>
            </w:r>
            <w:r w:rsidRPr="00607068">
              <w:rPr>
                <w:rFonts w:ascii="Consolas" w:hAnsi="Consolas" w:cs="Consolas"/>
                <w:color w:val="000000"/>
                <w:kern w:val="0"/>
                <w:sz w:val="24"/>
                <w:szCs w:val="32"/>
              </w:rPr>
              <w:t>表时没有定义主码，写出为</w:t>
            </w:r>
            <w:r w:rsidRPr="00607068">
              <w:rPr>
                <w:rFonts w:ascii="Consolas" w:hAnsi="Consolas" w:cs="Consolas"/>
                <w:color w:val="000000"/>
                <w:kern w:val="0"/>
                <w:sz w:val="24"/>
                <w:szCs w:val="32"/>
              </w:rPr>
              <w:t>BOOKS</w:t>
            </w:r>
            <w:r w:rsidRPr="00607068">
              <w:rPr>
                <w:rFonts w:ascii="Consolas" w:hAnsi="Consolas" w:cs="Consolas"/>
                <w:color w:val="000000"/>
                <w:kern w:val="0"/>
                <w:sz w:val="24"/>
                <w:szCs w:val="32"/>
              </w:rPr>
              <w:t>表追加定义主码的语句</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ALTER TABLE BOOKS ADD PRIMARY KEY(BNO)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15.1 </w:t>
            </w:r>
            <w:r w:rsidRPr="00607068">
              <w:rPr>
                <w:rFonts w:ascii="Consolas" w:hAnsi="Consolas" w:cs="Consolas"/>
                <w:color w:val="000000"/>
                <w:kern w:val="0"/>
                <w:sz w:val="24"/>
                <w:szCs w:val="32"/>
              </w:rPr>
              <w:t>将</w:t>
            </w:r>
            <w:r w:rsidRPr="00607068">
              <w:rPr>
                <w:rFonts w:ascii="Consolas" w:hAnsi="Consolas" w:cs="Consolas"/>
                <w:color w:val="000000"/>
                <w:kern w:val="0"/>
                <w:sz w:val="24"/>
                <w:szCs w:val="32"/>
              </w:rPr>
              <w:t>NAME</w:t>
            </w:r>
            <w:r w:rsidRPr="00607068">
              <w:rPr>
                <w:rFonts w:ascii="Consolas" w:hAnsi="Consolas" w:cs="Consolas"/>
                <w:color w:val="000000"/>
                <w:kern w:val="0"/>
                <w:sz w:val="24"/>
                <w:szCs w:val="32"/>
              </w:rPr>
              <w:t>最大列宽增加到</w:t>
            </w:r>
            <w:r w:rsidRPr="00607068">
              <w:rPr>
                <w:rFonts w:ascii="Consolas" w:hAnsi="Consolas" w:cs="Consolas"/>
                <w:color w:val="000000"/>
                <w:kern w:val="0"/>
                <w:sz w:val="24"/>
                <w:szCs w:val="32"/>
              </w:rPr>
              <w:t>10</w:t>
            </w:r>
            <w:r w:rsidRPr="00607068">
              <w:rPr>
                <w:rFonts w:ascii="Consolas" w:hAnsi="Consolas" w:cs="Consolas"/>
                <w:color w:val="000000"/>
                <w:kern w:val="0"/>
                <w:sz w:val="24"/>
                <w:szCs w:val="32"/>
              </w:rPr>
              <w:t>个字符（假定原为</w:t>
            </w:r>
            <w:r w:rsidRPr="00607068">
              <w:rPr>
                <w:rFonts w:ascii="Consolas" w:hAnsi="Consolas" w:cs="Consolas"/>
                <w:color w:val="000000"/>
                <w:kern w:val="0"/>
                <w:sz w:val="24"/>
                <w:szCs w:val="32"/>
              </w:rPr>
              <w:t>6</w:t>
            </w:r>
            <w:r w:rsidRPr="00607068">
              <w:rPr>
                <w:rFonts w:ascii="Consolas" w:hAnsi="Consolas" w:cs="Consolas"/>
                <w:color w:val="000000"/>
                <w:kern w:val="0"/>
                <w:sz w:val="24"/>
                <w:szCs w:val="32"/>
              </w:rPr>
              <w:t>个字符）</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ALTER TABLE CARD ALTER COLUMN NAME varchar(10) </w:t>
            </w:r>
          </w:p>
          <w:p w:rsidR="00607068" w:rsidRPr="00607068" w:rsidRDefault="00607068" w:rsidP="00607068">
            <w:pPr>
              <w:autoSpaceDE w:val="0"/>
              <w:autoSpaceDN w:val="0"/>
              <w:adjustRightInd w:val="0"/>
              <w:jc w:val="left"/>
              <w:rPr>
                <w:rFonts w:ascii="Consolas" w:hAnsi="Consolas" w:cs="Consolas"/>
                <w:kern w:val="0"/>
                <w:sz w:val="24"/>
                <w:szCs w:val="32"/>
              </w:rPr>
            </w:pP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15.2 </w:t>
            </w:r>
            <w:r w:rsidRPr="00607068">
              <w:rPr>
                <w:rFonts w:ascii="Consolas" w:hAnsi="Consolas" w:cs="Consolas"/>
                <w:color w:val="000000"/>
                <w:kern w:val="0"/>
                <w:sz w:val="24"/>
                <w:szCs w:val="32"/>
              </w:rPr>
              <w:t>为该表增加</w:t>
            </w:r>
            <w:r w:rsidRPr="00607068">
              <w:rPr>
                <w:rFonts w:ascii="Consolas" w:hAnsi="Consolas" w:cs="Consolas"/>
                <w:color w:val="000000"/>
                <w:kern w:val="0"/>
                <w:sz w:val="24"/>
                <w:szCs w:val="32"/>
              </w:rPr>
              <w:t>1</w:t>
            </w:r>
            <w:r w:rsidRPr="00607068">
              <w:rPr>
                <w:rFonts w:ascii="Consolas" w:hAnsi="Consolas" w:cs="Consolas"/>
                <w:color w:val="000000"/>
                <w:kern w:val="0"/>
                <w:sz w:val="24"/>
                <w:szCs w:val="32"/>
              </w:rPr>
              <w:t>列</w:t>
            </w:r>
            <w:r w:rsidRPr="00607068">
              <w:rPr>
                <w:rFonts w:ascii="Consolas" w:hAnsi="Consolas" w:cs="Consolas"/>
                <w:color w:val="000000"/>
                <w:kern w:val="0"/>
                <w:sz w:val="24"/>
                <w:szCs w:val="32"/>
              </w:rPr>
              <w:t>NAME</w:t>
            </w:r>
            <w:r w:rsidRPr="00607068">
              <w:rPr>
                <w:rFonts w:ascii="Consolas" w:hAnsi="Consolas" w:cs="Consolas"/>
                <w:color w:val="000000"/>
                <w:kern w:val="0"/>
                <w:sz w:val="24"/>
                <w:szCs w:val="32"/>
              </w:rPr>
              <w:t>（系名），可变长，最大</w:t>
            </w:r>
            <w:r w:rsidRPr="00607068">
              <w:rPr>
                <w:rFonts w:ascii="Consolas" w:hAnsi="Consolas" w:cs="Consolas"/>
                <w:color w:val="000000"/>
                <w:kern w:val="0"/>
                <w:sz w:val="24"/>
                <w:szCs w:val="32"/>
              </w:rPr>
              <w:t>20</w:t>
            </w:r>
            <w:r w:rsidRPr="00607068">
              <w:rPr>
                <w:rFonts w:ascii="Consolas" w:hAnsi="Consolas" w:cs="Consolas"/>
                <w:color w:val="000000"/>
                <w:kern w:val="0"/>
                <w:sz w:val="24"/>
                <w:szCs w:val="32"/>
              </w:rPr>
              <w:t>个字符</w:t>
            </w:r>
          </w:p>
          <w:p w:rsidR="00607068"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w:t>
            </w:r>
            <w:r w:rsidRPr="00607068">
              <w:rPr>
                <w:rFonts w:ascii="Consolas" w:hAnsi="Consolas" w:cs="Consolas"/>
                <w:color w:val="000000"/>
                <w:kern w:val="0"/>
                <w:sz w:val="24"/>
                <w:szCs w:val="32"/>
              </w:rPr>
              <w:t>实现代码：</w:t>
            </w:r>
          </w:p>
          <w:p w:rsidR="000F062C" w:rsidRPr="00607068" w:rsidRDefault="00607068" w:rsidP="00607068">
            <w:pPr>
              <w:autoSpaceDE w:val="0"/>
              <w:autoSpaceDN w:val="0"/>
              <w:adjustRightInd w:val="0"/>
              <w:jc w:val="left"/>
              <w:rPr>
                <w:rFonts w:ascii="Consolas" w:hAnsi="Consolas" w:cs="Consolas"/>
                <w:kern w:val="0"/>
                <w:sz w:val="24"/>
                <w:szCs w:val="32"/>
              </w:rPr>
            </w:pPr>
            <w:r w:rsidRPr="00607068">
              <w:rPr>
                <w:rFonts w:ascii="Consolas" w:hAnsi="Consolas" w:cs="Consolas"/>
                <w:color w:val="000000"/>
                <w:kern w:val="0"/>
                <w:sz w:val="24"/>
                <w:szCs w:val="32"/>
              </w:rPr>
              <w:t xml:space="preserve">ALTER TABLE CARD ADD </w:t>
            </w:r>
            <w:r w:rsidRPr="00607068">
              <w:rPr>
                <w:rFonts w:ascii="Consolas" w:hAnsi="Consolas" w:cs="Consolas"/>
                <w:color w:val="000000"/>
                <w:kern w:val="0"/>
                <w:sz w:val="24"/>
                <w:szCs w:val="32"/>
              </w:rPr>
              <w:t>系名</w:t>
            </w:r>
            <w:r w:rsidRPr="00607068">
              <w:rPr>
                <w:rFonts w:ascii="Consolas" w:hAnsi="Consolas" w:cs="Consolas"/>
                <w:color w:val="000000"/>
                <w:kern w:val="0"/>
                <w:sz w:val="24"/>
                <w:szCs w:val="32"/>
              </w:rPr>
              <w:t xml:space="preserve"> varchar(20)</w:t>
            </w:r>
          </w:p>
        </w:tc>
      </w:tr>
    </w:tbl>
    <w:p w:rsidR="004033E9" w:rsidRPr="00B52427" w:rsidRDefault="004033E9" w:rsidP="00A40CCE">
      <w:pPr>
        <w:pStyle w:val="a7"/>
        <w:numPr>
          <w:ilvl w:val="0"/>
          <w:numId w:val="59"/>
        </w:numPr>
        <w:ind w:left="426" w:firstLineChars="0"/>
        <w:outlineLvl w:val="2"/>
        <w:rPr>
          <w:b/>
          <w:color w:val="FF0000"/>
        </w:rPr>
      </w:pPr>
      <w:r w:rsidRPr="00B52427">
        <w:rPr>
          <w:rFonts w:hint="eastAsia"/>
          <w:b/>
          <w:color w:val="FF0000"/>
        </w:rPr>
        <w:lastRenderedPageBreak/>
        <w:t>练习</w:t>
      </w:r>
      <w:r w:rsidRPr="00B52427">
        <w:rPr>
          <w:rFonts w:hint="eastAsia"/>
          <w:b/>
          <w:color w:val="FF0000"/>
        </w:rPr>
        <w:t>3</w:t>
      </w:r>
    </w:p>
    <w:p w:rsidR="00607068" w:rsidRPr="00607068" w:rsidRDefault="00607068" w:rsidP="00607068">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607068">
        <w:rPr>
          <w:rFonts w:ascii="宋体" w:hAnsi="宋体" w:hint="eastAsia"/>
          <w:color w:val="000000"/>
        </w:rPr>
        <w:t>问题描述： 为管理岗位业务培训信息，建立3个表</w:t>
      </w:r>
      <w:r>
        <w:rPr>
          <w:rFonts w:ascii="宋体" w:hAnsi="宋体" w:hint="eastAsia"/>
          <w:color w:val="000000"/>
        </w:rPr>
        <w:t>:</w:t>
      </w:r>
    </w:p>
    <w:p w:rsidR="00607068" w:rsidRPr="00607068" w:rsidRDefault="00607068" w:rsidP="00607068">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607068">
        <w:rPr>
          <w:rFonts w:ascii="宋体" w:hAnsi="宋体" w:hint="eastAsia"/>
          <w:color w:val="000000"/>
        </w:rPr>
        <w:t>S (S#,SN,SD,SA) S#,SN,SD,SA 分别代表学号、学员姓名、所属单位、学员年龄</w:t>
      </w:r>
    </w:p>
    <w:p w:rsidR="00607068" w:rsidRPr="00607068" w:rsidRDefault="00607068" w:rsidP="00607068">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607068">
        <w:rPr>
          <w:rFonts w:ascii="宋体" w:hAnsi="宋体" w:hint="eastAsia"/>
          <w:color w:val="000000"/>
        </w:rPr>
        <w:t>C (C#,CN ) C#,CN 分别代表课程编号、课程名称</w:t>
      </w:r>
    </w:p>
    <w:p w:rsidR="004033E9" w:rsidRDefault="00607068" w:rsidP="00607068">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607068">
        <w:rPr>
          <w:rFonts w:ascii="宋体" w:hAnsi="宋体" w:hint="eastAsia"/>
          <w:color w:val="000000"/>
        </w:rPr>
        <w:t>SC ( S#,C#,G ) S#,C#,G 分别代表学号、所选修的课程编号、学习成绩</w:t>
      </w:r>
    </w:p>
    <w:tbl>
      <w:tblPr>
        <w:tblpPr w:leftFromText="180" w:rightFromText="180" w:vertAnchor="text" w:horzAnchor="margin" w:tblpY="80"/>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0C4E35" w:rsidRPr="00680813" w:rsidTr="000C4E35">
        <w:tc>
          <w:tcPr>
            <w:tcW w:w="8522" w:type="dxa"/>
          </w:tcPr>
          <w:p w:rsidR="00680813" w:rsidRPr="00680813" w:rsidRDefault="008C57BC" w:rsidP="00680813">
            <w:pPr>
              <w:autoSpaceDE w:val="0"/>
              <w:autoSpaceDN w:val="0"/>
              <w:adjustRightInd w:val="0"/>
              <w:jc w:val="left"/>
              <w:rPr>
                <w:rFonts w:ascii="Consolas" w:hAnsi="Consolas" w:cs="Consolas"/>
                <w:kern w:val="0"/>
                <w:sz w:val="24"/>
                <w:szCs w:val="32"/>
              </w:rPr>
            </w:pPr>
            <w:r w:rsidRPr="00680813">
              <w:rPr>
                <w:rFonts w:ascii="Consolas" w:hAnsi="Consolas" w:cs="Consolas" w:hint="eastAsia"/>
                <w:kern w:val="0"/>
                <w:sz w:val="24"/>
                <w:szCs w:val="36"/>
              </w:rPr>
              <w:t xml:space="preserve"> </w:t>
            </w:r>
            <w:r w:rsidR="00680813" w:rsidRPr="00680813">
              <w:rPr>
                <w:rFonts w:ascii="Consolas" w:hAnsi="Consolas" w:cs="Consolas"/>
                <w:color w:val="000000"/>
                <w:kern w:val="0"/>
                <w:sz w:val="24"/>
                <w:szCs w:val="32"/>
              </w:rPr>
              <w:t xml:space="preserve"> 1. </w:t>
            </w:r>
            <w:r w:rsidR="00680813" w:rsidRPr="00680813">
              <w:rPr>
                <w:rFonts w:ascii="Consolas" w:hAnsi="Consolas" w:cs="Consolas"/>
                <w:color w:val="000000"/>
                <w:kern w:val="0"/>
                <w:sz w:val="24"/>
                <w:szCs w:val="32"/>
              </w:rPr>
              <w:t>使用标准</w:t>
            </w:r>
            <w:r w:rsidR="00680813" w:rsidRPr="00680813">
              <w:rPr>
                <w:rFonts w:ascii="Consolas" w:hAnsi="Consolas" w:cs="Consolas"/>
                <w:color w:val="000000"/>
                <w:kern w:val="0"/>
                <w:sz w:val="24"/>
                <w:szCs w:val="32"/>
              </w:rPr>
              <w:t>SQL</w:t>
            </w:r>
            <w:r w:rsidR="00680813" w:rsidRPr="00680813">
              <w:rPr>
                <w:rFonts w:ascii="Consolas" w:hAnsi="Consolas" w:cs="Consolas"/>
                <w:color w:val="000000"/>
                <w:kern w:val="0"/>
                <w:sz w:val="24"/>
                <w:szCs w:val="32"/>
              </w:rPr>
              <w:t>嵌套语句查询选修课程名称为</w:t>
            </w:r>
            <w:r w:rsidR="00680813" w:rsidRPr="00680813">
              <w:rPr>
                <w:rFonts w:ascii="Consolas" w:hAnsi="Consolas" w:cs="Consolas"/>
                <w:color w:val="000000"/>
                <w:kern w:val="0"/>
                <w:sz w:val="24"/>
                <w:szCs w:val="32"/>
              </w:rPr>
              <w:t>’</w:t>
            </w:r>
            <w:r w:rsidR="00680813" w:rsidRPr="00680813">
              <w:rPr>
                <w:rFonts w:ascii="Consolas" w:hAnsi="Consolas" w:cs="Consolas"/>
                <w:color w:val="000000"/>
                <w:kern w:val="0"/>
                <w:sz w:val="24"/>
                <w:szCs w:val="32"/>
              </w:rPr>
              <w:t>税收基础</w:t>
            </w:r>
            <w:r w:rsidR="00680813" w:rsidRPr="00680813">
              <w:rPr>
                <w:rFonts w:ascii="Consolas" w:hAnsi="Consolas" w:cs="Consolas"/>
                <w:color w:val="000000"/>
                <w:kern w:val="0"/>
                <w:sz w:val="24"/>
                <w:szCs w:val="32"/>
              </w:rPr>
              <w:t>’</w:t>
            </w:r>
            <w:r w:rsidR="00680813" w:rsidRPr="00680813">
              <w:rPr>
                <w:rFonts w:ascii="Consolas" w:hAnsi="Consolas" w:cs="Consolas"/>
                <w:color w:val="000000"/>
                <w:kern w:val="0"/>
                <w:sz w:val="24"/>
                <w:szCs w:val="32"/>
              </w:rPr>
              <w:t>的学员学号和姓名</w:t>
            </w:r>
            <w:r w:rsidR="00680813" w:rsidRPr="00680813">
              <w:rPr>
                <w:rFonts w:ascii="Consolas" w:hAnsi="Consolas" w:cs="Consolas"/>
                <w:color w:val="000000"/>
                <w:kern w:val="0"/>
                <w:sz w:val="24"/>
                <w:szCs w:val="32"/>
              </w:rPr>
              <w:t xml:space="preserve"> </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SELECT SN,SD FROM 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WHERE [S#] IN(</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SELECT [S#] FROM C,SC</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lastRenderedPageBreak/>
              <w:t xml:space="preserve">    WHERE C.[C#]=SC.[C#]</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AND CN=N</w:t>
            </w:r>
            <w:r w:rsidRPr="00680813">
              <w:rPr>
                <w:rFonts w:ascii="Consolas" w:hAnsi="Consolas" w:cs="Consolas"/>
                <w:color w:val="2A00FF"/>
                <w:kern w:val="0"/>
                <w:sz w:val="24"/>
                <w:szCs w:val="32"/>
              </w:rPr>
              <w:t>'</w:t>
            </w:r>
            <w:r w:rsidRPr="00680813">
              <w:rPr>
                <w:rFonts w:ascii="Consolas" w:hAnsi="Consolas" w:cs="Consolas"/>
                <w:color w:val="2A00FF"/>
                <w:kern w:val="0"/>
                <w:sz w:val="24"/>
                <w:szCs w:val="32"/>
              </w:rPr>
              <w:t>税收基础</w:t>
            </w:r>
            <w:r w:rsidRPr="00680813">
              <w:rPr>
                <w:rFonts w:ascii="Consolas" w:hAnsi="Consolas" w:cs="Consolas"/>
                <w:color w:val="2A00FF"/>
                <w:kern w:val="0"/>
                <w:sz w:val="24"/>
                <w:szCs w:val="32"/>
              </w:rPr>
              <w:t>'</w:t>
            </w:r>
            <w:r w:rsidRPr="00680813">
              <w:rPr>
                <w:rFonts w:ascii="Consolas" w:hAnsi="Consolas" w:cs="Consolas"/>
                <w:color w:val="000000"/>
                <w:kern w:val="0"/>
                <w:sz w:val="24"/>
                <w:szCs w:val="32"/>
              </w:rPr>
              <w:t>)</w:t>
            </w: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2. </w:t>
            </w:r>
            <w:r w:rsidRPr="00680813">
              <w:rPr>
                <w:rFonts w:ascii="Consolas" w:hAnsi="Consolas" w:cs="Consolas"/>
                <w:color w:val="000000"/>
                <w:kern w:val="0"/>
                <w:sz w:val="24"/>
                <w:szCs w:val="32"/>
              </w:rPr>
              <w:t>使用标准</w:t>
            </w:r>
            <w:r w:rsidRPr="00680813">
              <w:rPr>
                <w:rFonts w:ascii="Consolas" w:hAnsi="Consolas" w:cs="Consolas"/>
                <w:color w:val="000000"/>
                <w:kern w:val="0"/>
                <w:sz w:val="24"/>
                <w:szCs w:val="32"/>
              </w:rPr>
              <w:t>SQL</w:t>
            </w:r>
            <w:r w:rsidRPr="00680813">
              <w:rPr>
                <w:rFonts w:ascii="Consolas" w:hAnsi="Consolas" w:cs="Consolas"/>
                <w:color w:val="000000"/>
                <w:kern w:val="0"/>
                <w:sz w:val="24"/>
                <w:szCs w:val="32"/>
              </w:rPr>
              <w:t>嵌套语句查询选修课程编号为</w:t>
            </w:r>
            <w:r w:rsidRPr="00680813">
              <w:rPr>
                <w:rFonts w:ascii="Consolas" w:hAnsi="Consolas" w:cs="Consolas"/>
                <w:color w:val="000000"/>
                <w:kern w:val="0"/>
                <w:sz w:val="24"/>
                <w:szCs w:val="32"/>
              </w:rPr>
              <w:t>’C2’</w:t>
            </w:r>
            <w:r w:rsidRPr="00680813">
              <w:rPr>
                <w:rFonts w:ascii="Consolas" w:hAnsi="Consolas" w:cs="Consolas"/>
                <w:color w:val="000000"/>
                <w:kern w:val="0"/>
                <w:sz w:val="24"/>
                <w:szCs w:val="32"/>
              </w:rPr>
              <w:t>的学员姓名和所属单位</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SELECT S.SN,S.SD FROM S,SC</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WHERE S.[S#]=SC.[S#]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AND SC.[C#]=</w:t>
            </w:r>
            <w:r w:rsidRPr="00680813">
              <w:rPr>
                <w:rFonts w:ascii="Consolas" w:hAnsi="Consolas" w:cs="Consolas"/>
                <w:color w:val="2A00FF"/>
                <w:kern w:val="0"/>
                <w:sz w:val="24"/>
                <w:szCs w:val="32"/>
              </w:rPr>
              <w:t>'C2'</w:t>
            </w: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3. </w:t>
            </w:r>
            <w:r w:rsidRPr="00680813">
              <w:rPr>
                <w:rFonts w:ascii="Consolas" w:hAnsi="Consolas" w:cs="Consolas"/>
                <w:color w:val="000000"/>
                <w:kern w:val="0"/>
                <w:sz w:val="24"/>
                <w:szCs w:val="32"/>
              </w:rPr>
              <w:t>使用标准</w:t>
            </w:r>
            <w:r w:rsidRPr="00680813">
              <w:rPr>
                <w:rFonts w:ascii="Consolas" w:hAnsi="Consolas" w:cs="Consolas"/>
                <w:color w:val="000000"/>
                <w:kern w:val="0"/>
                <w:sz w:val="24"/>
                <w:szCs w:val="32"/>
              </w:rPr>
              <w:t>SQL</w:t>
            </w:r>
            <w:r w:rsidRPr="00680813">
              <w:rPr>
                <w:rFonts w:ascii="Consolas" w:hAnsi="Consolas" w:cs="Consolas"/>
                <w:color w:val="000000"/>
                <w:kern w:val="0"/>
                <w:sz w:val="24"/>
                <w:szCs w:val="32"/>
              </w:rPr>
              <w:t>嵌套语句查询不选修课程编号为</w:t>
            </w:r>
            <w:r w:rsidRPr="00680813">
              <w:rPr>
                <w:rFonts w:ascii="Consolas" w:hAnsi="Consolas" w:cs="Consolas"/>
                <w:color w:val="000000"/>
                <w:kern w:val="0"/>
                <w:sz w:val="24"/>
                <w:szCs w:val="32"/>
              </w:rPr>
              <w:t>’C5’</w:t>
            </w:r>
            <w:r w:rsidRPr="00680813">
              <w:rPr>
                <w:rFonts w:ascii="Consolas" w:hAnsi="Consolas" w:cs="Consolas"/>
                <w:color w:val="000000"/>
                <w:kern w:val="0"/>
                <w:sz w:val="24"/>
                <w:szCs w:val="32"/>
              </w:rPr>
              <w:t>的学员姓名和所属单位</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SELECT SN,SD FROM 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WHERE [S#] NOT IN(</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SELECT [S#] FROM SC </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WHERE [C#]=</w:t>
            </w:r>
            <w:r w:rsidRPr="00680813">
              <w:rPr>
                <w:rFonts w:ascii="Consolas" w:hAnsi="Consolas" w:cs="Consolas"/>
                <w:color w:val="2A00FF"/>
                <w:kern w:val="0"/>
                <w:sz w:val="24"/>
                <w:szCs w:val="32"/>
              </w:rPr>
              <w:t>'C5'</w:t>
            </w:r>
            <w:r w:rsidRPr="00680813">
              <w:rPr>
                <w:rFonts w:ascii="Consolas" w:hAnsi="Consolas" w:cs="Consolas"/>
                <w:color w:val="000000"/>
                <w:kern w:val="0"/>
                <w:sz w:val="24"/>
                <w:szCs w:val="32"/>
              </w:rPr>
              <w:t>)</w:t>
            </w: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4. </w:t>
            </w:r>
            <w:r w:rsidRPr="00680813">
              <w:rPr>
                <w:rFonts w:ascii="Consolas" w:hAnsi="Consolas" w:cs="Consolas"/>
                <w:color w:val="000000"/>
                <w:kern w:val="0"/>
                <w:sz w:val="24"/>
                <w:szCs w:val="32"/>
              </w:rPr>
              <w:t>使用标准</w:t>
            </w:r>
            <w:r w:rsidRPr="00680813">
              <w:rPr>
                <w:rFonts w:ascii="Consolas" w:hAnsi="Consolas" w:cs="Consolas"/>
                <w:color w:val="000000"/>
                <w:kern w:val="0"/>
                <w:sz w:val="24"/>
                <w:szCs w:val="32"/>
              </w:rPr>
              <w:t>SQL</w:t>
            </w:r>
            <w:r w:rsidRPr="00680813">
              <w:rPr>
                <w:rFonts w:ascii="Consolas" w:hAnsi="Consolas" w:cs="Consolas"/>
                <w:color w:val="000000"/>
                <w:kern w:val="0"/>
                <w:sz w:val="24"/>
                <w:szCs w:val="32"/>
              </w:rPr>
              <w:t>嵌套语句查询选修全部课程的学员姓名和所属单位</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SELECT SN,SD FROM 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WHERE [S#] IN(</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SELECT [S#] FROM SC </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RIGHT JOIN C ON SC.[C#]=C.[C#]</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GROUP BY [S#]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HAVING COUNT(*)=COUNT(DISTINCT [S#]))</w:t>
            </w: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5. </w:t>
            </w:r>
            <w:r w:rsidRPr="00680813">
              <w:rPr>
                <w:rFonts w:ascii="Consolas" w:hAnsi="Consolas" w:cs="Consolas"/>
                <w:color w:val="000000"/>
                <w:kern w:val="0"/>
                <w:sz w:val="24"/>
                <w:szCs w:val="32"/>
              </w:rPr>
              <w:t>查询选修了课程的学员人数</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SELECT </w:t>
            </w:r>
            <w:r w:rsidRPr="00680813">
              <w:rPr>
                <w:rFonts w:ascii="Consolas" w:hAnsi="Consolas" w:cs="Consolas"/>
                <w:color w:val="000000"/>
                <w:kern w:val="0"/>
                <w:sz w:val="24"/>
                <w:szCs w:val="32"/>
              </w:rPr>
              <w:t>学员人数</w:t>
            </w:r>
            <w:r w:rsidRPr="00680813">
              <w:rPr>
                <w:rFonts w:ascii="Consolas" w:hAnsi="Consolas" w:cs="Consolas"/>
                <w:color w:val="000000"/>
                <w:kern w:val="0"/>
                <w:sz w:val="24"/>
                <w:szCs w:val="32"/>
              </w:rPr>
              <w:t>=COUNT(DISTINCT [S#]) FROM SC</w:t>
            </w:r>
          </w:p>
          <w:p w:rsidR="00680813" w:rsidRPr="00680813" w:rsidRDefault="00680813" w:rsidP="00680813">
            <w:pPr>
              <w:autoSpaceDE w:val="0"/>
              <w:autoSpaceDN w:val="0"/>
              <w:adjustRightInd w:val="0"/>
              <w:jc w:val="left"/>
              <w:rPr>
                <w:rFonts w:ascii="Consolas" w:hAnsi="Consolas" w:cs="Consolas"/>
                <w:kern w:val="0"/>
                <w:sz w:val="24"/>
                <w:szCs w:val="32"/>
              </w:rPr>
            </w:pP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6. </w:t>
            </w:r>
            <w:r w:rsidRPr="00680813">
              <w:rPr>
                <w:rFonts w:ascii="Consolas" w:hAnsi="Consolas" w:cs="Consolas"/>
                <w:color w:val="000000"/>
                <w:kern w:val="0"/>
                <w:sz w:val="24"/>
                <w:szCs w:val="32"/>
              </w:rPr>
              <w:t>查询选修课程超过</w:t>
            </w:r>
            <w:r w:rsidRPr="00680813">
              <w:rPr>
                <w:rFonts w:ascii="Consolas" w:hAnsi="Consolas" w:cs="Consolas"/>
                <w:color w:val="000000"/>
                <w:kern w:val="0"/>
                <w:sz w:val="24"/>
                <w:szCs w:val="32"/>
              </w:rPr>
              <w:t>5</w:t>
            </w:r>
            <w:r w:rsidRPr="00680813">
              <w:rPr>
                <w:rFonts w:ascii="Consolas" w:hAnsi="Consolas" w:cs="Consolas"/>
                <w:color w:val="000000"/>
                <w:kern w:val="0"/>
                <w:sz w:val="24"/>
                <w:szCs w:val="32"/>
              </w:rPr>
              <w:t>门的学员学号和所属单位</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t>
            </w:r>
            <w:r w:rsidRPr="00680813">
              <w:rPr>
                <w:rFonts w:ascii="Consolas" w:hAnsi="Consolas" w:cs="Consolas"/>
                <w:color w:val="000000"/>
                <w:kern w:val="0"/>
                <w:sz w:val="24"/>
                <w:szCs w:val="32"/>
              </w:rPr>
              <w:t>实现代码：</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SELECT SN,SD FROM S</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WHERE [S#] IN(</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SELECT [S#] FROM SC </w:t>
            </w:r>
          </w:p>
          <w:p w:rsidR="00680813"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GROUP BY [S#]</w:t>
            </w:r>
          </w:p>
          <w:p w:rsidR="000C4E35" w:rsidRPr="00680813" w:rsidRDefault="00680813" w:rsidP="00680813">
            <w:pPr>
              <w:autoSpaceDE w:val="0"/>
              <w:autoSpaceDN w:val="0"/>
              <w:adjustRightInd w:val="0"/>
              <w:jc w:val="left"/>
              <w:rPr>
                <w:rFonts w:ascii="Consolas" w:hAnsi="Consolas" w:cs="Consolas"/>
                <w:kern w:val="0"/>
                <w:sz w:val="24"/>
                <w:szCs w:val="32"/>
              </w:rPr>
            </w:pPr>
            <w:r w:rsidRPr="00680813">
              <w:rPr>
                <w:rFonts w:ascii="Consolas" w:hAnsi="Consolas" w:cs="Consolas"/>
                <w:color w:val="000000"/>
                <w:kern w:val="0"/>
                <w:sz w:val="24"/>
                <w:szCs w:val="32"/>
              </w:rPr>
              <w:t xml:space="preserve">    HAVING COUNT(DISTINCT [C#])&gt;5)</w:t>
            </w:r>
          </w:p>
        </w:tc>
      </w:tr>
    </w:tbl>
    <w:p w:rsidR="009F3790" w:rsidRPr="009F3790" w:rsidRDefault="004033E9" w:rsidP="00A40CCE">
      <w:pPr>
        <w:pStyle w:val="a7"/>
        <w:numPr>
          <w:ilvl w:val="0"/>
          <w:numId w:val="59"/>
        </w:numPr>
        <w:ind w:left="426" w:firstLineChars="0"/>
        <w:outlineLvl w:val="2"/>
        <w:rPr>
          <w:b/>
        </w:rPr>
      </w:pPr>
      <w:r w:rsidRPr="009F3790">
        <w:rPr>
          <w:b/>
        </w:rPr>
        <w:lastRenderedPageBreak/>
        <w:t>显示文章标题，发帖人、最后回复时间</w:t>
      </w:r>
      <w:bookmarkEnd w:id="63"/>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hint="eastAsia"/>
          <w:color w:val="000000"/>
        </w:rPr>
        <w:t>文章</w:t>
      </w:r>
      <w:r w:rsidRPr="005A5BC0">
        <w:rPr>
          <w:rFonts w:ascii="宋体" w:hAnsi="宋体"/>
          <w:color w:val="000000"/>
        </w:rPr>
        <w:t>表：</w:t>
      </w:r>
      <w:proofErr w:type="spellStart"/>
      <w:r w:rsidRPr="005A5BC0">
        <w:rPr>
          <w:rFonts w:ascii="宋体" w:hAnsi="宋体"/>
          <w:color w:val="000000"/>
        </w:rPr>
        <w:t>article</w:t>
      </w:r>
      <w:r w:rsidRPr="005A5BC0">
        <w:rPr>
          <w:rFonts w:ascii="宋体" w:hAnsi="宋体" w:hint="eastAsia"/>
          <w:color w:val="000000"/>
        </w:rPr>
        <w:t>_</w:t>
      </w:r>
      <w:r w:rsidRPr="005A5BC0">
        <w:rPr>
          <w:rFonts w:ascii="宋体" w:hAnsi="宋体"/>
          <w:color w:val="000000"/>
        </w:rPr>
        <w:t>id</w:t>
      </w:r>
      <w:proofErr w:type="spellEnd"/>
      <w:r w:rsidRPr="005A5BC0">
        <w:rPr>
          <w:rFonts w:ascii="宋体" w:hAnsi="宋体"/>
          <w:color w:val="000000"/>
        </w:rPr>
        <w:t>,</w:t>
      </w:r>
      <w:r w:rsidRPr="005A5BC0">
        <w:rPr>
          <w:rFonts w:ascii="宋体" w:hAnsi="宋体" w:hint="eastAsia"/>
          <w:color w:val="000000"/>
        </w:rPr>
        <w:t xml:space="preserve"> </w:t>
      </w:r>
      <w:r w:rsidRPr="005A5BC0">
        <w:rPr>
          <w:rFonts w:ascii="宋体" w:hAnsi="宋体"/>
          <w:color w:val="000000"/>
        </w:rPr>
        <w:t>title,</w:t>
      </w:r>
      <w:r w:rsidRPr="005A5BC0">
        <w:rPr>
          <w:rFonts w:ascii="宋体" w:hAnsi="宋体" w:hint="eastAsia"/>
          <w:color w:val="000000"/>
        </w:rPr>
        <w:t xml:space="preserve"> </w:t>
      </w:r>
      <w:proofErr w:type="spellStart"/>
      <w:r w:rsidRPr="005A5BC0">
        <w:rPr>
          <w:rFonts w:ascii="宋体" w:hAnsi="宋体"/>
          <w:color w:val="000000"/>
        </w:rPr>
        <w:t>post</w:t>
      </w:r>
      <w:r w:rsidRPr="005A5BC0">
        <w:rPr>
          <w:rFonts w:ascii="宋体" w:hAnsi="宋体" w:hint="eastAsia"/>
          <w:color w:val="000000"/>
        </w:rPr>
        <w:t>_</w:t>
      </w:r>
      <w:r w:rsidRPr="005A5BC0">
        <w:rPr>
          <w:rFonts w:ascii="宋体" w:hAnsi="宋体"/>
          <w:color w:val="000000"/>
        </w:rPr>
        <w:t>user</w:t>
      </w:r>
      <w:proofErr w:type="spellEnd"/>
      <w:r w:rsidRPr="005A5BC0">
        <w:rPr>
          <w:rFonts w:ascii="宋体" w:hAnsi="宋体"/>
          <w:color w:val="000000"/>
        </w:rPr>
        <w:t>,</w:t>
      </w:r>
      <w:r w:rsidRPr="005A5BC0">
        <w:rPr>
          <w:rFonts w:ascii="宋体" w:hAnsi="宋体" w:hint="eastAsia"/>
          <w:color w:val="000000"/>
        </w:rPr>
        <w:t xml:space="preserve"> </w:t>
      </w:r>
      <w:proofErr w:type="spellStart"/>
      <w:r w:rsidRPr="005A5BC0">
        <w:rPr>
          <w:rFonts w:ascii="宋体" w:hAnsi="宋体"/>
          <w:color w:val="000000"/>
        </w:rPr>
        <w:t>post</w:t>
      </w:r>
      <w:r w:rsidRPr="005A5BC0">
        <w:rPr>
          <w:rFonts w:ascii="宋体" w:hAnsi="宋体" w:hint="eastAsia"/>
          <w:color w:val="000000"/>
        </w:rPr>
        <w:t>_</w:t>
      </w:r>
      <w:r w:rsidRPr="005A5BC0">
        <w:rPr>
          <w:rFonts w:ascii="宋体" w:hAnsi="宋体"/>
          <w:color w:val="000000"/>
        </w:rPr>
        <w:t>date</w:t>
      </w:r>
      <w:proofErr w:type="spellEnd"/>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hint="eastAsia"/>
          <w:color w:val="000000"/>
        </w:rPr>
        <w:t>回复表：</w:t>
      </w:r>
      <w:proofErr w:type="spellStart"/>
      <w:r w:rsidRPr="005A5BC0">
        <w:rPr>
          <w:rFonts w:ascii="宋体" w:hAnsi="宋体" w:hint="eastAsia"/>
          <w:color w:val="000000"/>
        </w:rPr>
        <w:t>reply_id</w:t>
      </w:r>
      <w:proofErr w:type="spellEnd"/>
      <w:r w:rsidRPr="005A5BC0">
        <w:rPr>
          <w:rFonts w:ascii="宋体" w:hAnsi="宋体" w:hint="eastAsia"/>
          <w:color w:val="000000"/>
        </w:rPr>
        <w:t xml:space="preserve">, </w:t>
      </w:r>
      <w:proofErr w:type="spellStart"/>
      <w:r w:rsidRPr="005A5BC0">
        <w:rPr>
          <w:rFonts w:ascii="宋体" w:hAnsi="宋体"/>
          <w:color w:val="000000"/>
        </w:rPr>
        <w:t>article</w:t>
      </w:r>
      <w:r w:rsidRPr="005A5BC0">
        <w:rPr>
          <w:rFonts w:ascii="宋体" w:hAnsi="宋体" w:hint="eastAsia"/>
          <w:color w:val="000000"/>
        </w:rPr>
        <w:t>_id</w:t>
      </w:r>
      <w:proofErr w:type="spellEnd"/>
      <w:r w:rsidRPr="005A5BC0">
        <w:rPr>
          <w:rFonts w:ascii="宋体" w:hAnsi="宋体" w:hint="eastAsia"/>
          <w:color w:val="000000"/>
        </w:rPr>
        <w:t xml:space="preserve">, </w:t>
      </w:r>
      <w:proofErr w:type="spellStart"/>
      <w:r w:rsidRPr="005A5BC0">
        <w:rPr>
          <w:rFonts w:ascii="宋体" w:hAnsi="宋体" w:hint="eastAsia"/>
          <w:color w:val="000000"/>
        </w:rPr>
        <w:t>reply_time</w:t>
      </w:r>
      <w:proofErr w:type="spellEnd"/>
      <w:r w:rsidRPr="005A5BC0">
        <w:rPr>
          <w:rFonts w:ascii="宋体" w:hAnsi="宋体" w:hint="eastAsia"/>
          <w:color w:val="000000"/>
        </w:rPr>
        <w:t>, content</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bookmarkStart w:id="64" w:name="t137"/>
      <w:bookmarkStart w:id="65" w:name="_Toc266110644"/>
      <w:bookmarkEnd w:id="64"/>
      <w:r w:rsidRPr="005A5BC0">
        <w:rPr>
          <w:rFonts w:ascii="宋体" w:hAnsi="宋体"/>
          <w:color w:val="000000"/>
        </w:rPr>
        <w:t>select</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proofErr w:type="spellStart"/>
      <w:r w:rsidRPr="005A5BC0">
        <w:rPr>
          <w:rFonts w:ascii="宋体" w:hAnsi="宋体"/>
          <w:color w:val="000000"/>
        </w:rPr>
        <w:t>a.title</w:t>
      </w:r>
      <w:proofErr w:type="spellEnd"/>
      <w:r w:rsidRPr="005A5BC0">
        <w:rPr>
          <w:rFonts w:ascii="宋体" w:hAnsi="宋体"/>
          <w:color w:val="000000"/>
        </w:rPr>
        <w:t xml:space="preserve">, </w:t>
      </w:r>
      <w:proofErr w:type="spellStart"/>
      <w:r w:rsidRPr="005A5BC0">
        <w:rPr>
          <w:rFonts w:ascii="宋体" w:hAnsi="宋体"/>
          <w:color w:val="000000"/>
        </w:rPr>
        <w:t>a.post_user</w:t>
      </w:r>
      <w:proofErr w:type="spellEnd"/>
      <w:r w:rsidRPr="005A5BC0">
        <w:rPr>
          <w:rFonts w:ascii="宋体" w:hAnsi="宋体"/>
          <w:color w:val="000000"/>
        </w:rPr>
        <w:t xml:space="preserve">, </w:t>
      </w:r>
      <w:proofErr w:type="spellStart"/>
      <w:r w:rsidRPr="005A5BC0">
        <w:rPr>
          <w:rFonts w:ascii="宋体" w:hAnsi="宋体"/>
          <w:color w:val="000000"/>
        </w:rPr>
        <w:t>r.reply_time</w:t>
      </w:r>
      <w:proofErr w:type="spellEnd"/>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from reply r</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left join article a on </w:t>
      </w:r>
      <w:proofErr w:type="spellStart"/>
      <w:r w:rsidRPr="005A5BC0">
        <w:rPr>
          <w:rFonts w:ascii="宋体" w:hAnsi="宋体"/>
          <w:color w:val="000000"/>
        </w:rPr>
        <w:t>a.article_id</w:t>
      </w:r>
      <w:proofErr w:type="spellEnd"/>
      <w:r w:rsidRPr="005A5BC0">
        <w:rPr>
          <w:rFonts w:ascii="宋体" w:hAnsi="宋体"/>
          <w:color w:val="000000"/>
        </w:rPr>
        <w:t xml:space="preserve"> = </w:t>
      </w:r>
      <w:proofErr w:type="spellStart"/>
      <w:r w:rsidRPr="005A5BC0">
        <w:rPr>
          <w:rFonts w:ascii="宋体" w:hAnsi="宋体"/>
          <w:color w:val="000000"/>
        </w:rPr>
        <w:t>r.article_id</w:t>
      </w:r>
      <w:proofErr w:type="spellEnd"/>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where</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proofErr w:type="spellStart"/>
      <w:r w:rsidRPr="005A5BC0">
        <w:rPr>
          <w:rFonts w:ascii="宋体" w:hAnsi="宋体"/>
          <w:color w:val="000000"/>
        </w:rPr>
        <w:t>r.reply_id</w:t>
      </w:r>
      <w:proofErr w:type="spellEnd"/>
      <w:r w:rsidRPr="005A5BC0">
        <w:rPr>
          <w:rFonts w:ascii="宋体" w:hAnsi="宋体"/>
          <w:color w:val="000000"/>
        </w:rPr>
        <w:t xml:space="preserve"> =</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   select max(</w:t>
      </w:r>
      <w:proofErr w:type="spellStart"/>
      <w:r w:rsidRPr="005A5BC0">
        <w:rPr>
          <w:rFonts w:ascii="宋体" w:hAnsi="宋体"/>
          <w:color w:val="000000"/>
        </w:rPr>
        <w:t>re.reply_id</w:t>
      </w:r>
      <w:proofErr w:type="spellEnd"/>
      <w:r w:rsidRPr="005A5BC0">
        <w:rPr>
          <w:rFonts w:ascii="宋体" w:hAnsi="宋体"/>
          <w:color w:val="000000"/>
        </w:rPr>
        <w:t>)</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   from reply re</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   where</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   </w:t>
      </w:r>
      <w:proofErr w:type="spellStart"/>
      <w:r w:rsidRPr="005A5BC0">
        <w:rPr>
          <w:rFonts w:ascii="宋体" w:hAnsi="宋体"/>
          <w:color w:val="000000"/>
        </w:rPr>
        <w:t>re.article_id</w:t>
      </w:r>
      <w:proofErr w:type="spellEnd"/>
      <w:r w:rsidRPr="005A5BC0">
        <w:rPr>
          <w:rFonts w:ascii="宋体" w:hAnsi="宋体"/>
          <w:color w:val="000000"/>
        </w:rPr>
        <w:t xml:space="preserve"> = </w:t>
      </w:r>
      <w:proofErr w:type="spellStart"/>
      <w:r w:rsidRPr="005A5BC0">
        <w:rPr>
          <w:rFonts w:ascii="宋体" w:hAnsi="宋体"/>
          <w:color w:val="000000"/>
        </w:rPr>
        <w:t>r.article_id</w:t>
      </w:r>
      <w:proofErr w:type="spellEnd"/>
      <w:r w:rsidRPr="005A5BC0">
        <w:rPr>
          <w:rFonts w:ascii="宋体" w:hAnsi="宋体"/>
          <w:color w:val="000000"/>
        </w:rPr>
        <w:t xml:space="preserve"> </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w:t>
      </w:r>
    </w:p>
    <w:p w:rsidR="009F3790" w:rsidRPr="009F3790" w:rsidRDefault="009F3790" w:rsidP="00A40CCE">
      <w:pPr>
        <w:pStyle w:val="a7"/>
        <w:numPr>
          <w:ilvl w:val="0"/>
          <w:numId w:val="59"/>
        </w:numPr>
        <w:ind w:left="426" w:firstLineChars="0"/>
        <w:outlineLvl w:val="2"/>
        <w:rPr>
          <w:b/>
        </w:rPr>
      </w:pPr>
      <w:bookmarkStart w:id="66" w:name="_Toc462309086"/>
      <w:bookmarkEnd w:id="65"/>
      <w:r w:rsidRPr="009F3790">
        <w:rPr>
          <w:b/>
        </w:rPr>
        <w:t>删除除了</w:t>
      </w:r>
      <w:r w:rsidRPr="009F3790">
        <w:rPr>
          <w:b/>
        </w:rPr>
        <w:t>id</w:t>
      </w:r>
      <w:r w:rsidRPr="009F3790">
        <w:rPr>
          <w:b/>
        </w:rPr>
        <w:t>号不同</w:t>
      </w:r>
      <w:r w:rsidRPr="009F3790">
        <w:rPr>
          <w:b/>
        </w:rPr>
        <w:t>,</w:t>
      </w:r>
      <w:r w:rsidRPr="009F3790">
        <w:rPr>
          <w:b/>
        </w:rPr>
        <w:t>其他都相同的学生冗余信息</w:t>
      </w:r>
      <w:bookmarkEnd w:id="66"/>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学生表</w:t>
      </w:r>
      <w:r w:rsidRPr="005A5BC0">
        <w:rPr>
          <w:rFonts w:ascii="宋体" w:hAnsi="宋体" w:hint="eastAsia"/>
          <w:color w:val="000000"/>
        </w:rPr>
        <w:t>(student)</w:t>
      </w:r>
      <w:r w:rsidRPr="005A5BC0">
        <w:rPr>
          <w:rFonts w:ascii="宋体" w:hAnsi="宋体"/>
          <w:color w:val="000000"/>
        </w:rPr>
        <w:t>如下:</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id号  学号  </w:t>
      </w:r>
      <w:r w:rsidRPr="005A5BC0">
        <w:rPr>
          <w:rFonts w:ascii="宋体" w:hAnsi="宋体" w:hint="eastAsia"/>
          <w:color w:val="000000"/>
        </w:rPr>
        <w:t xml:space="preserve">   </w:t>
      </w:r>
      <w:r w:rsidRPr="005A5BC0">
        <w:rPr>
          <w:rFonts w:ascii="宋体" w:hAnsi="宋体"/>
          <w:color w:val="000000"/>
        </w:rPr>
        <w:t xml:space="preserve"> 姓名</w:t>
      </w:r>
      <w:r w:rsidRPr="005A5BC0">
        <w:rPr>
          <w:rFonts w:ascii="宋体" w:hAnsi="宋体" w:hint="eastAsia"/>
          <w:color w:val="000000"/>
        </w:rPr>
        <w:t xml:space="preserve">   </w:t>
      </w:r>
      <w:r w:rsidRPr="005A5BC0">
        <w:rPr>
          <w:rFonts w:ascii="宋体" w:hAnsi="宋体"/>
          <w:color w:val="000000"/>
        </w:rPr>
        <w:t>课程编号</w:t>
      </w:r>
      <w:r w:rsidRPr="005A5BC0">
        <w:rPr>
          <w:rFonts w:ascii="宋体" w:hAnsi="宋体" w:hint="eastAsia"/>
          <w:color w:val="000000"/>
        </w:rPr>
        <w:t xml:space="preserve"> </w:t>
      </w:r>
      <w:r w:rsidRPr="005A5BC0">
        <w:rPr>
          <w:rFonts w:ascii="宋体" w:hAnsi="宋体"/>
          <w:color w:val="000000"/>
        </w:rPr>
        <w:t>课程名称</w:t>
      </w:r>
      <w:r w:rsidRPr="005A5BC0">
        <w:rPr>
          <w:rFonts w:ascii="宋体" w:hAnsi="宋体" w:hint="eastAsia"/>
          <w:color w:val="000000"/>
        </w:rPr>
        <w:t xml:space="preserve">  </w:t>
      </w:r>
      <w:r w:rsidRPr="005A5BC0">
        <w:rPr>
          <w:rFonts w:ascii="宋体" w:hAnsi="宋体"/>
          <w:color w:val="000000"/>
        </w:rPr>
        <w:t>分数</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hint="eastAsia"/>
          <w:color w:val="000000"/>
        </w:rPr>
        <w:t xml:space="preserve">id    </w:t>
      </w:r>
      <w:proofErr w:type="spellStart"/>
      <w:r w:rsidRPr="005A5BC0">
        <w:rPr>
          <w:rFonts w:ascii="宋体" w:hAnsi="宋体" w:hint="eastAsia"/>
          <w:color w:val="000000"/>
        </w:rPr>
        <w:t>sid</w:t>
      </w:r>
      <w:proofErr w:type="spellEnd"/>
      <w:r w:rsidRPr="005A5BC0">
        <w:rPr>
          <w:rFonts w:ascii="宋体" w:hAnsi="宋体" w:hint="eastAsia"/>
          <w:color w:val="000000"/>
        </w:rPr>
        <w:t xml:space="preserve">        name  </w:t>
      </w:r>
      <w:proofErr w:type="spellStart"/>
      <w:r w:rsidRPr="005A5BC0">
        <w:rPr>
          <w:rFonts w:ascii="宋体" w:hAnsi="宋体" w:hint="eastAsia"/>
          <w:color w:val="000000"/>
        </w:rPr>
        <w:t>cno</w:t>
      </w:r>
      <w:proofErr w:type="spellEnd"/>
      <w:r w:rsidRPr="005A5BC0">
        <w:rPr>
          <w:rFonts w:ascii="宋体" w:hAnsi="宋体" w:hint="eastAsia"/>
          <w:color w:val="000000"/>
        </w:rPr>
        <w:t xml:space="preserve">      </w:t>
      </w:r>
      <w:proofErr w:type="spellStart"/>
      <w:r w:rsidRPr="005A5BC0">
        <w:rPr>
          <w:rFonts w:ascii="宋体" w:hAnsi="宋体" w:hint="eastAsia"/>
          <w:color w:val="000000"/>
        </w:rPr>
        <w:t>cname</w:t>
      </w:r>
      <w:proofErr w:type="spellEnd"/>
      <w:r w:rsidRPr="005A5BC0">
        <w:rPr>
          <w:rFonts w:ascii="宋体" w:hAnsi="宋体" w:hint="eastAsia"/>
          <w:color w:val="000000"/>
        </w:rPr>
        <w:t xml:space="preserve">    score</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1     2005001  张三 </w:t>
      </w:r>
      <w:r w:rsidRPr="005A5BC0">
        <w:rPr>
          <w:rFonts w:ascii="宋体" w:hAnsi="宋体" w:hint="eastAsia"/>
          <w:color w:val="000000"/>
        </w:rPr>
        <w:t xml:space="preserve">  </w:t>
      </w:r>
      <w:r w:rsidRPr="005A5BC0">
        <w:rPr>
          <w:rFonts w:ascii="宋体" w:hAnsi="宋体"/>
          <w:color w:val="000000"/>
        </w:rPr>
        <w:t xml:space="preserve">0001     数学    </w:t>
      </w:r>
      <w:r w:rsidRPr="005A5BC0">
        <w:rPr>
          <w:rFonts w:ascii="宋体" w:hAnsi="宋体" w:hint="eastAsia"/>
          <w:color w:val="000000"/>
        </w:rPr>
        <w:t xml:space="preserve">  </w:t>
      </w:r>
      <w:r w:rsidRPr="005A5BC0">
        <w:rPr>
          <w:rFonts w:ascii="宋体" w:hAnsi="宋体"/>
          <w:color w:val="000000"/>
        </w:rPr>
        <w:t>69</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lastRenderedPageBreak/>
        <w:t xml:space="preserve">2     2005002  李四 </w:t>
      </w:r>
      <w:r w:rsidRPr="005A5BC0">
        <w:rPr>
          <w:rFonts w:ascii="宋体" w:hAnsi="宋体" w:hint="eastAsia"/>
          <w:color w:val="000000"/>
        </w:rPr>
        <w:t xml:space="preserve">  </w:t>
      </w:r>
      <w:r w:rsidRPr="005A5BC0">
        <w:rPr>
          <w:rFonts w:ascii="宋体" w:hAnsi="宋体"/>
          <w:color w:val="000000"/>
        </w:rPr>
        <w:t xml:space="preserve">0001     数学    </w:t>
      </w:r>
      <w:r w:rsidRPr="005A5BC0">
        <w:rPr>
          <w:rFonts w:ascii="宋体" w:hAnsi="宋体" w:hint="eastAsia"/>
          <w:color w:val="000000"/>
        </w:rPr>
        <w:t xml:space="preserve">  </w:t>
      </w:r>
      <w:r w:rsidRPr="005A5BC0">
        <w:rPr>
          <w:rFonts w:ascii="宋体" w:hAnsi="宋体"/>
          <w:color w:val="000000"/>
        </w:rPr>
        <w:t>89</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3     2005001  张三 </w:t>
      </w:r>
      <w:r w:rsidRPr="005A5BC0">
        <w:rPr>
          <w:rFonts w:ascii="宋体" w:hAnsi="宋体" w:hint="eastAsia"/>
          <w:color w:val="000000"/>
        </w:rPr>
        <w:t xml:space="preserve">  </w:t>
      </w:r>
      <w:r w:rsidRPr="005A5BC0">
        <w:rPr>
          <w:rFonts w:ascii="宋体" w:hAnsi="宋体"/>
          <w:color w:val="000000"/>
        </w:rPr>
        <w:t xml:space="preserve">0001     数学    </w:t>
      </w:r>
      <w:r w:rsidRPr="005A5BC0">
        <w:rPr>
          <w:rFonts w:ascii="宋体" w:hAnsi="宋体" w:hint="eastAsia"/>
          <w:color w:val="000000"/>
        </w:rPr>
        <w:t xml:space="preserve">  </w:t>
      </w:r>
      <w:r w:rsidRPr="005A5BC0">
        <w:rPr>
          <w:rFonts w:ascii="宋体" w:hAnsi="宋体"/>
          <w:color w:val="000000"/>
        </w:rPr>
        <w:t>69</w:t>
      </w:r>
    </w:p>
    <w:p w:rsidR="009F3790" w:rsidRPr="005A5BC0" w:rsidRDefault="009F3790" w:rsidP="009F3790">
      <w:pPr>
        <w:pBdr>
          <w:top w:val="none" w:sz="0" w:space="1" w:color="000000"/>
          <w:left w:val="none" w:sz="0" w:space="0" w:color="000000"/>
          <w:bottom w:val="none" w:sz="0" w:space="1" w:color="000000"/>
          <w:right w:val="none" w:sz="0" w:space="0" w:color="000000"/>
        </w:pBdr>
        <w:autoSpaceDN w:val="0"/>
        <w:rPr>
          <w:rFonts w:ascii="宋体" w:hAnsi="宋体"/>
          <w:color w:val="000000"/>
        </w:rPr>
      </w:pPr>
      <w:r w:rsidRPr="005A5BC0">
        <w:rPr>
          <w:rFonts w:ascii="宋体" w:hAnsi="宋体"/>
          <w:color w:val="000000"/>
        </w:rPr>
        <w:t xml:space="preserve">delete from </w:t>
      </w:r>
      <w:r w:rsidRPr="005A5BC0">
        <w:rPr>
          <w:rFonts w:ascii="宋体" w:hAnsi="宋体" w:hint="eastAsia"/>
          <w:color w:val="000000"/>
        </w:rPr>
        <w:t>student</w:t>
      </w:r>
      <w:r w:rsidRPr="005A5BC0">
        <w:rPr>
          <w:rFonts w:ascii="宋体" w:hAnsi="宋体"/>
          <w:color w:val="000000"/>
        </w:rPr>
        <w:t xml:space="preserve"> where </w:t>
      </w:r>
      <w:proofErr w:type="spellStart"/>
      <w:r w:rsidRPr="005A5BC0">
        <w:rPr>
          <w:rFonts w:ascii="宋体" w:hAnsi="宋体"/>
          <w:color w:val="000000"/>
        </w:rPr>
        <w:t>id</w:t>
      </w:r>
      <w:proofErr w:type="spellEnd"/>
      <w:r w:rsidRPr="005A5BC0">
        <w:rPr>
          <w:rFonts w:ascii="宋体" w:hAnsi="宋体"/>
          <w:color w:val="000000"/>
        </w:rPr>
        <w:t xml:space="preserve"> not in(select min(id) from </w:t>
      </w:r>
      <w:r w:rsidRPr="005A5BC0">
        <w:rPr>
          <w:rFonts w:ascii="宋体" w:hAnsi="宋体" w:hint="eastAsia"/>
          <w:color w:val="000000"/>
        </w:rPr>
        <w:t>student</w:t>
      </w:r>
      <w:r w:rsidRPr="005A5BC0">
        <w:rPr>
          <w:rFonts w:ascii="宋体" w:hAnsi="宋体"/>
          <w:color w:val="000000"/>
        </w:rPr>
        <w:t xml:space="preserve"> group by</w:t>
      </w:r>
      <w:r w:rsidRPr="005A5BC0">
        <w:rPr>
          <w:rFonts w:ascii="宋体" w:hAnsi="宋体" w:hint="eastAsia"/>
          <w:color w:val="000000"/>
        </w:rPr>
        <w:t xml:space="preserve"> </w:t>
      </w:r>
      <w:proofErr w:type="spellStart"/>
      <w:r w:rsidRPr="005A5BC0">
        <w:rPr>
          <w:rFonts w:ascii="宋体" w:hAnsi="宋体" w:hint="eastAsia"/>
          <w:color w:val="000000"/>
        </w:rPr>
        <w:t>sid</w:t>
      </w:r>
      <w:proofErr w:type="spellEnd"/>
      <w:r w:rsidRPr="005A5BC0">
        <w:rPr>
          <w:rFonts w:ascii="宋体" w:hAnsi="宋体" w:hint="eastAsia"/>
          <w:color w:val="000000"/>
        </w:rPr>
        <w:t xml:space="preserve">, name, </w:t>
      </w:r>
      <w:proofErr w:type="spellStart"/>
      <w:r w:rsidRPr="005A5BC0">
        <w:rPr>
          <w:rFonts w:ascii="宋体" w:hAnsi="宋体" w:hint="eastAsia"/>
          <w:color w:val="000000"/>
        </w:rPr>
        <w:t>cno</w:t>
      </w:r>
      <w:proofErr w:type="spellEnd"/>
      <w:r w:rsidRPr="005A5BC0">
        <w:rPr>
          <w:rFonts w:ascii="宋体" w:hAnsi="宋体" w:hint="eastAsia"/>
          <w:color w:val="000000"/>
        </w:rPr>
        <w:t xml:space="preserve">, </w:t>
      </w:r>
      <w:proofErr w:type="spellStart"/>
      <w:r w:rsidRPr="005A5BC0">
        <w:rPr>
          <w:rFonts w:ascii="宋体" w:hAnsi="宋体" w:hint="eastAsia"/>
          <w:color w:val="000000"/>
        </w:rPr>
        <w:t>cname</w:t>
      </w:r>
      <w:proofErr w:type="spellEnd"/>
      <w:r w:rsidRPr="005A5BC0">
        <w:rPr>
          <w:rFonts w:ascii="宋体" w:hAnsi="宋体" w:hint="eastAsia"/>
          <w:color w:val="000000"/>
        </w:rPr>
        <w:t>, score</w:t>
      </w:r>
      <w:r w:rsidRPr="005A5BC0">
        <w:rPr>
          <w:rFonts w:ascii="宋体" w:hAnsi="宋体"/>
          <w:color w:val="000000"/>
        </w:rPr>
        <w:t>)</w:t>
      </w:r>
    </w:p>
    <w:p w:rsidR="00680813" w:rsidRDefault="00680813" w:rsidP="00A40CCE">
      <w:pPr>
        <w:pStyle w:val="a7"/>
        <w:numPr>
          <w:ilvl w:val="0"/>
          <w:numId w:val="54"/>
        </w:numPr>
        <w:ind w:firstLineChars="0"/>
        <w:outlineLvl w:val="1"/>
      </w:pPr>
      <w:bookmarkStart w:id="67" w:name="t138"/>
      <w:bookmarkStart w:id="68" w:name="t140"/>
      <w:bookmarkStart w:id="69" w:name="t141"/>
      <w:bookmarkEnd w:id="67"/>
      <w:bookmarkEnd w:id="68"/>
      <w:bookmarkEnd w:id="69"/>
      <w:r>
        <w:rPr>
          <w:rFonts w:hint="eastAsia"/>
        </w:rPr>
        <w:t>a</w:t>
      </w:r>
    </w:p>
    <w:p w:rsidR="00781FF2" w:rsidRPr="006E75BF" w:rsidRDefault="00357EED" w:rsidP="0086448A">
      <w:pPr>
        <w:pStyle w:val="a7"/>
        <w:numPr>
          <w:ilvl w:val="0"/>
          <w:numId w:val="1"/>
        </w:numPr>
        <w:ind w:firstLineChars="0"/>
        <w:outlineLvl w:val="0"/>
        <w:rPr>
          <w:b/>
        </w:rPr>
      </w:pPr>
      <w:r w:rsidRPr="006E75BF">
        <w:rPr>
          <w:rFonts w:hint="eastAsia"/>
          <w:b/>
        </w:rPr>
        <w:t>算法</w:t>
      </w:r>
    </w:p>
    <w:p w:rsidR="006E75BF" w:rsidRPr="008F10EF" w:rsidRDefault="006E75BF" w:rsidP="00A40CCE">
      <w:pPr>
        <w:pStyle w:val="a7"/>
        <w:numPr>
          <w:ilvl w:val="0"/>
          <w:numId w:val="64"/>
        </w:numPr>
        <w:ind w:firstLineChars="0"/>
        <w:outlineLvl w:val="1"/>
        <w:rPr>
          <w:b/>
          <w:color w:val="FF0000"/>
        </w:rPr>
      </w:pPr>
      <w:r w:rsidRPr="008F10EF">
        <w:rPr>
          <w:rFonts w:hint="eastAsia"/>
          <w:b/>
          <w:color w:val="FF0000"/>
        </w:rPr>
        <w:t>输入一行字符，请统计出这中间的空格、英文字母、数字以及其他字符的个数</w:t>
      </w:r>
    </w:p>
    <w:p w:rsidR="006E75BF" w:rsidRPr="00353FFA" w:rsidRDefault="006E75BF" w:rsidP="006E75BF">
      <w:pPr>
        <w:pStyle w:val="a7"/>
        <w:widowControl/>
        <w:shd w:val="clear" w:color="auto" w:fill="FFFFFF"/>
        <w:spacing w:before="240" w:after="360" w:line="420" w:lineRule="atLeast"/>
        <w:ind w:left="1260" w:firstLineChars="0" w:firstLine="0"/>
        <w:jc w:val="left"/>
        <w:rPr>
          <w:rFonts w:ascii="微软雅黑" w:eastAsia="微软雅黑" w:hAnsi="微软雅黑" w:cs="宋体"/>
          <w:color w:val="222222"/>
          <w:kern w:val="0"/>
          <w:sz w:val="24"/>
          <w:szCs w:val="24"/>
        </w:rPr>
      </w:pPr>
      <w:r>
        <w:rPr>
          <w:noProof/>
        </w:rPr>
        <w:drawing>
          <wp:inline distT="0" distB="0" distL="0" distR="0" wp14:anchorId="0531C3F4" wp14:editId="61372D2C">
            <wp:extent cx="5610225" cy="4962525"/>
            <wp:effectExtent l="0" t="0" r="9525" b="9525"/>
            <wp:docPr id="6153" name="图片 6153" descr="初学者收藏！java程序员面试算法题集锦，你面试说不定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初学者收藏！java程序员面试算法题集锦，你面试说不定有！"/>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0225" cy="4962525"/>
                    </a:xfrm>
                    <a:prstGeom prst="rect">
                      <a:avLst/>
                    </a:prstGeom>
                    <a:noFill/>
                    <a:ln>
                      <a:noFill/>
                    </a:ln>
                  </pic:spPr>
                </pic:pic>
              </a:graphicData>
            </a:graphic>
          </wp:inline>
        </w:drawing>
      </w:r>
    </w:p>
    <w:p w:rsidR="00656F26" w:rsidRDefault="00656F26" w:rsidP="00656F26">
      <w:pPr>
        <w:pStyle w:val="a7"/>
        <w:numPr>
          <w:ilvl w:val="0"/>
          <w:numId w:val="64"/>
        </w:numPr>
        <w:ind w:firstLineChars="0"/>
        <w:outlineLvl w:val="1"/>
        <w:rPr>
          <w:b/>
        </w:rPr>
      </w:pPr>
      <w:r w:rsidRPr="00656F26">
        <w:rPr>
          <w:rFonts w:hint="eastAsia"/>
          <w:b/>
        </w:rPr>
        <w:t>找出文章中出现次数最多的单词</w:t>
      </w:r>
    </w:p>
    <w:p w:rsidR="00656F26" w:rsidRDefault="00656F26" w:rsidP="00656F26">
      <w:pPr>
        <w:pStyle w:val="a7"/>
        <w:ind w:left="840" w:firstLineChars="0" w:firstLine="0"/>
      </w:pPr>
      <w:r>
        <w:rPr>
          <w:rFonts w:hint="eastAsia"/>
        </w:rPr>
        <w:t>words.java</w:t>
      </w:r>
    </w:p>
    <w:tbl>
      <w:tblPr>
        <w:tblW w:w="8522"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656F26" w:rsidRPr="00366C4E" w:rsidTr="00192268">
        <w:tc>
          <w:tcPr>
            <w:tcW w:w="8522" w:type="dxa"/>
          </w:tcPr>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java.io.File</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java.util.Scanner</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java.io.FileNotFoundException</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lastRenderedPageBreak/>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java.util.HashMap</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java.util.Iterator</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import</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java.util.Set</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b/>
                <w:bCs/>
                <w:color w:val="7F0055"/>
                <w:kern w:val="0"/>
                <w:sz w:val="28"/>
                <w:szCs w:val="36"/>
              </w:rPr>
              <w:t>public</w:t>
            </w: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class</w:t>
            </w:r>
            <w:r w:rsidRPr="00366C4E">
              <w:rPr>
                <w:rFonts w:ascii="Consolas" w:hAnsi="Consolas" w:cs="Consolas"/>
                <w:color w:val="000000"/>
                <w:kern w:val="0"/>
                <w:sz w:val="28"/>
                <w:szCs w:val="36"/>
              </w:rPr>
              <w:t xml:space="preserve"> </w:t>
            </w:r>
            <w:r w:rsidRPr="00366C4E">
              <w:rPr>
                <w:rFonts w:ascii="Consolas" w:hAnsi="Consolas" w:cs="Consolas" w:hint="eastAsia"/>
                <w:color w:val="000000"/>
                <w:kern w:val="0"/>
                <w:sz w:val="28"/>
                <w:szCs w:val="36"/>
              </w:rPr>
              <w:t>words</w:t>
            </w: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public</w:t>
            </w: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static</w:t>
            </w:r>
            <w:r w:rsidRPr="00366C4E">
              <w:rPr>
                <w:rFonts w:ascii="Consolas" w:hAnsi="Consolas" w:cs="Consolas"/>
                <w:color w:val="000000"/>
                <w:kern w:val="0"/>
                <w:sz w:val="28"/>
                <w:szCs w:val="36"/>
              </w:rPr>
              <w:t xml:space="preserve"> &lt;type&gt; </w:t>
            </w:r>
            <w:r w:rsidRPr="00366C4E">
              <w:rPr>
                <w:rFonts w:ascii="Consolas" w:hAnsi="Consolas" w:cs="Consolas"/>
                <w:b/>
                <w:bCs/>
                <w:color w:val="7F0055"/>
                <w:kern w:val="0"/>
                <w:sz w:val="28"/>
                <w:szCs w:val="36"/>
              </w:rPr>
              <w:t>void</w:t>
            </w:r>
            <w:r w:rsidRPr="00366C4E">
              <w:rPr>
                <w:rFonts w:ascii="Consolas" w:hAnsi="Consolas" w:cs="Consolas"/>
                <w:color w:val="000000"/>
                <w:kern w:val="0"/>
                <w:sz w:val="28"/>
                <w:szCs w:val="36"/>
              </w:rPr>
              <w:t xml:space="preserve"> main (String[] </w:t>
            </w:r>
            <w:proofErr w:type="spellStart"/>
            <w:r w:rsidRPr="00366C4E">
              <w:rPr>
                <w:rFonts w:ascii="Consolas" w:hAnsi="Consolas" w:cs="Consolas"/>
                <w:color w:val="6A3E3E"/>
                <w:kern w:val="0"/>
                <w:sz w:val="28"/>
                <w:szCs w:val="36"/>
              </w:rPr>
              <w:t>args</w:t>
            </w:r>
            <w:proofErr w:type="spellEnd"/>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throws</w:t>
            </w: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FileNotFoundException</w:t>
            </w:r>
            <w:proofErr w:type="spellEnd"/>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File </w:t>
            </w:r>
            <w:r w:rsidRPr="00366C4E">
              <w:rPr>
                <w:rFonts w:ascii="Consolas" w:hAnsi="Consolas" w:cs="Consolas"/>
                <w:color w:val="6A3E3E"/>
                <w:kern w:val="0"/>
                <w:sz w:val="28"/>
                <w:szCs w:val="36"/>
              </w:rPr>
              <w:t>file</w:t>
            </w:r>
            <w:r w:rsidRPr="00366C4E">
              <w:rPr>
                <w:rFonts w:ascii="Consolas" w:hAnsi="Consolas" w:cs="Consolas"/>
                <w:color w:val="000000"/>
                <w:kern w:val="0"/>
                <w:sz w:val="28"/>
                <w:szCs w:val="36"/>
              </w:rPr>
              <w:t>=</w:t>
            </w:r>
            <w:r w:rsidRPr="00366C4E">
              <w:rPr>
                <w:rFonts w:ascii="Consolas" w:hAnsi="Consolas" w:cs="Consolas"/>
                <w:b/>
                <w:bCs/>
                <w:color w:val="7F0055"/>
                <w:kern w:val="0"/>
                <w:sz w:val="28"/>
                <w:szCs w:val="36"/>
              </w:rPr>
              <w:t>new</w:t>
            </w:r>
            <w:r w:rsidRPr="00366C4E">
              <w:rPr>
                <w:rFonts w:ascii="Consolas" w:hAnsi="Consolas" w:cs="Consolas"/>
                <w:color w:val="000000"/>
                <w:kern w:val="0"/>
                <w:sz w:val="28"/>
                <w:szCs w:val="36"/>
              </w:rPr>
              <w:t xml:space="preserve"> File(</w:t>
            </w:r>
            <w:r w:rsidRPr="00366C4E">
              <w:rPr>
                <w:rFonts w:ascii="Consolas" w:hAnsi="Consolas" w:cs="Consolas"/>
                <w:color w:val="2A00FF"/>
                <w:kern w:val="0"/>
                <w:sz w:val="28"/>
                <w:szCs w:val="36"/>
              </w:rPr>
              <w:t>"d:\\word.txt"</w:t>
            </w: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r w:rsidRPr="00366C4E">
              <w:rPr>
                <w:rFonts w:ascii="Consolas" w:hAnsi="Consolas" w:cs="Consolas"/>
                <w:color w:val="3F7F5F"/>
                <w:kern w:val="0"/>
                <w:sz w:val="28"/>
                <w:szCs w:val="36"/>
              </w:rPr>
              <w:t>读取文件</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if</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file</w:t>
            </w:r>
            <w:r w:rsidRPr="00366C4E">
              <w:rPr>
                <w:rFonts w:ascii="Consolas" w:hAnsi="Consolas" w:cs="Consolas"/>
                <w:color w:val="000000"/>
                <w:kern w:val="0"/>
                <w:sz w:val="28"/>
                <w:szCs w:val="36"/>
              </w:rPr>
              <w:t>.exists</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System.</w:t>
            </w:r>
            <w:r w:rsidRPr="00366C4E">
              <w:rPr>
                <w:rFonts w:ascii="Consolas" w:hAnsi="Consolas" w:cs="Consolas"/>
                <w:b/>
                <w:bCs/>
                <w:i/>
                <w:iCs/>
                <w:color w:val="0000C0"/>
                <w:kern w:val="0"/>
                <w:sz w:val="28"/>
                <w:szCs w:val="36"/>
              </w:rPr>
              <w:t>out</w:t>
            </w:r>
            <w:r w:rsidRPr="00366C4E">
              <w:rPr>
                <w:rFonts w:ascii="Consolas" w:hAnsi="Consolas" w:cs="Consolas"/>
                <w:color w:val="000000"/>
                <w:kern w:val="0"/>
                <w:sz w:val="28"/>
                <w:szCs w:val="36"/>
              </w:rPr>
              <w:t>.println</w:t>
            </w:r>
            <w:proofErr w:type="spellEnd"/>
            <w:r w:rsidRPr="00366C4E">
              <w:rPr>
                <w:rFonts w:ascii="Consolas" w:hAnsi="Consolas" w:cs="Consolas"/>
                <w:color w:val="000000"/>
                <w:kern w:val="0"/>
                <w:sz w:val="28"/>
                <w:szCs w:val="36"/>
              </w:rPr>
              <w:t>(</w:t>
            </w:r>
            <w:r w:rsidRPr="00366C4E">
              <w:rPr>
                <w:rFonts w:ascii="Consolas" w:hAnsi="Consolas" w:cs="Consolas"/>
                <w:color w:val="2A00FF"/>
                <w:kern w:val="0"/>
                <w:sz w:val="28"/>
                <w:szCs w:val="36"/>
              </w:rPr>
              <w:t>"</w:t>
            </w:r>
            <w:r w:rsidRPr="00366C4E">
              <w:rPr>
                <w:rFonts w:ascii="Consolas" w:hAnsi="Consolas" w:cs="Consolas"/>
                <w:color w:val="2A00FF"/>
                <w:kern w:val="0"/>
                <w:sz w:val="28"/>
                <w:szCs w:val="36"/>
              </w:rPr>
              <w:t>文件不存在</w:t>
            </w:r>
            <w:r w:rsidRPr="00366C4E">
              <w:rPr>
                <w:rFonts w:ascii="Consolas" w:hAnsi="Consolas" w:cs="Consolas"/>
                <w:color w:val="2A00FF"/>
                <w:kern w:val="0"/>
                <w:sz w:val="28"/>
                <w:szCs w:val="36"/>
              </w:rPr>
              <w:t>"</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return</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Scanner </w:t>
            </w:r>
            <w:r w:rsidRPr="00366C4E">
              <w:rPr>
                <w:rFonts w:ascii="Consolas" w:hAnsi="Consolas" w:cs="Consolas"/>
                <w:color w:val="6A3E3E"/>
                <w:kern w:val="0"/>
                <w:sz w:val="28"/>
                <w:szCs w:val="36"/>
                <w:highlight w:val="yellow"/>
              </w:rPr>
              <w:t>scanner</w:t>
            </w:r>
            <w:r w:rsidRPr="00366C4E">
              <w:rPr>
                <w:rFonts w:ascii="Consolas" w:hAnsi="Consolas" w:cs="Consolas"/>
                <w:color w:val="000000"/>
                <w:kern w:val="0"/>
                <w:sz w:val="28"/>
                <w:szCs w:val="36"/>
              </w:rPr>
              <w:t>=</w:t>
            </w:r>
            <w:r w:rsidRPr="00366C4E">
              <w:rPr>
                <w:rFonts w:ascii="Consolas" w:hAnsi="Consolas" w:cs="Consolas"/>
                <w:b/>
                <w:bCs/>
                <w:color w:val="7F0055"/>
                <w:kern w:val="0"/>
                <w:sz w:val="28"/>
                <w:szCs w:val="36"/>
              </w:rPr>
              <w:t>new</w:t>
            </w:r>
            <w:r w:rsidRPr="00366C4E">
              <w:rPr>
                <w:rFonts w:ascii="Consolas" w:hAnsi="Consolas" w:cs="Consolas"/>
                <w:color w:val="000000"/>
                <w:kern w:val="0"/>
                <w:sz w:val="28"/>
                <w:szCs w:val="36"/>
              </w:rPr>
              <w:t xml:space="preserve"> Scanner(</w:t>
            </w:r>
            <w:r w:rsidRPr="00366C4E">
              <w:rPr>
                <w:rFonts w:ascii="Consolas" w:hAnsi="Consolas" w:cs="Consolas"/>
                <w:color w:val="6A3E3E"/>
                <w:kern w:val="0"/>
                <w:sz w:val="28"/>
                <w:szCs w:val="36"/>
              </w:rPr>
              <w:t>file</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HashMap&lt;</w:t>
            </w:r>
            <w:proofErr w:type="spellStart"/>
            <w:r w:rsidRPr="00366C4E">
              <w:rPr>
                <w:rFonts w:ascii="Consolas" w:hAnsi="Consolas" w:cs="Consolas"/>
                <w:color w:val="000000"/>
                <w:kern w:val="0"/>
                <w:sz w:val="28"/>
                <w:szCs w:val="36"/>
              </w:rPr>
              <w:t>String,Integer</w:t>
            </w:r>
            <w:proofErr w:type="spellEnd"/>
            <w:r w:rsidRPr="00366C4E">
              <w:rPr>
                <w:rFonts w:ascii="Consolas" w:hAnsi="Consolas" w:cs="Consolas"/>
                <w:color w:val="000000"/>
                <w:kern w:val="0"/>
                <w:sz w:val="28"/>
                <w:szCs w:val="36"/>
              </w:rPr>
              <w:t xml:space="preserve">&gt; </w:t>
            </w:r>
            <w:proofErr w:type="spellStart"/>
            <w:r w:rsidRPr="00366C4E">
              <w:rPr>
                <w:rFonts w:ascii="Consolas" w:hAnsi="Consolas" w:cs="Consolas"/>
                <w:color w:val="6A3E3E"/>
                <w:kern w:val="0"/>
                <w:sz w:val="28"/>
                <w:szCs w:val="36"/>
              </w:rPr>
              <w:t>hashMap</w:t>
            </w:r>
            <w:proofErr w:type="spellEnd"/>
            <w:r w:rsidRPr="00366C4E">
              <w:rPr>
                <w:rFonts w:ascii="Consolas" w:hAnsi="Consolas" w:cs="Consolas"/>
                <w:color w:val="000000"/>
                <w:kern w:val="0"/>
                <w:sz w:val="28"/>
                <w:szCs w:val="36"/>
              </w:rPr>
              <w:t>=</w:t>
            </w:r>
            <w:r w:rsidRPr="00366C4E">
              <w:rPr>
                <w:rFonts w:ascii="Consolas" w:hAnsi="Consolas" w:cs="Consolas"/>
                <w:b/>
                <w:bCs/>
                <w:color w:val="7F0055"/>
                <w:kern w:val="0"/>
                <w:sz w:val="28"/>
                <w:szCs w:val="36"/>
              </w:rPr>
              <w:t>new</w:t>
            </w:r>
            <w:r w:rsidRPr="00366C4E">
              <w:rPr>
                <w:rFonts w:ascii="Consolas" w:hAnsi="Consolas" w:cs="Consolas"/>
                <w:color w:val="000000"/>
                <w:kern w:val="0"/>
                <w:sz w:val="28"/>
                <w:szCs w:val="36"/>
              </w:rPr>
              <w:t xml:space="preserve"> HashMap&lt;</w:t>
            </w:r>
            <w:proofErr w:type="spellStart"/>
            <w:r w:rsidRPr="00366C4E">
              <w:rPr>
                <w:rFonts w:ascii="Consolas" w:hAnsi="Consolas" w:cs="Consolas"/>
                <w:color w:val="000000"/>
                <w:kern w:val="0"/>
                <w:sz w:val="28"/>
                <w:szCs w:val="36"/>
              </w:rPr>
              <w:t>String,Integer</w:t>
            </w:r>
            <w:proofErr w:type="spellEnd"/>
            <w:r w:rsidRPr="00366C4E">
              <w:rPr>
                <w:rFonts w:ascii="Consolas" w:hAnsi="Consolas" w:cs="Consolas"/>
                <w:color w:val="000000"/>
                <w:kern w:val="0"/>
                <w:sz w:val="28"/>
                <w:szCs w:val="36"/>
              </w:rPr>
              <w:t>&gt;();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proofErr w:type="spellStart"/>
            <w:r w:rsidRPr="00366C4E">
              <w:rPr>
                <w:rFonts w:ascii="Consolas" w:hAnsi="Consolas" w:cs="Consolas"/>
                <w:color w:val="3F7F5F"/>
                <w:kern w:val="0"/>
                <w:sz w:val="28"/>
                <w:szCs w:val="36"/>
              </w:rPr>
              <w:t>System.out.println</w:t>
            </w:r>
            <w:proofErr w:type="spellEnd"/>
            <w:r w:rsidRPr="00366C4E">
              <w:rPr>
                <w:rFonts w:ascii="Consolas" w:hAnsi="Consolas" w:cs="Consolas"/>
                <w:color w:val="3F7F5F"/>
                <w:kern w:val="0"/>
                <w:sz w:val="28"/>
                <w:szCs w:val="36"/>
              </w:rPr>
              <w:t>("</w:t>
            </w:r>
            <w:r w:rsidRPr="00366C4E">
              <w:rPr>
                <w:rFonts w:ascii="Consolas" w:hAnsi="Consolas" w:cs="Consolas"/>
                <w:color w:val="3F7F5F"/>
                <w:kern w:val="0"/>
                <w:sz w:val="28"/>
                <w:szCs w:val="36"/>
              </w:rPr>
              <w:t>文章</w:t>
            </w:r>
            <w:r w:rsidRPr="00366C4E">
              <w:rPr>
                <w:rFonts w:ascii="Consolas" w:hAnsi="Consolas" w:cs="Consolas"/>
                <w:color w:val="3F7F5F"/>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while</w:t>
            </w:r>
            <w:r w:rsidRPr="00366C4E">
              <w:rPr>
                <w:rFonts w:ascii="Consolas" w:hAnsi="Consolas" w:cs="Consolas"/>
                <w:color w:val="000000"/>
                <w:kern w:val="0"/>
                <w:sz w:val="28"/>
                <w:szCs w:val="36"/>
              </w:rPr>
              <w:t>(</w:t>
            </w:r>
            <w:proofErr w:type="spellStart"/>
            <w:r w:rsidRPr="00366C4E">
              <w:rPr>
                <w:rFonts w:ascii="Consolas" w:hAnsi="Consolas" w:cs="Consolas"/>
                <w:color w:val="000000"/>
                <w:kern w:val="0"/>
                <w:sz w:val="28"/>
                <w:szCs w:val="36"/>
                <w:highlight w:val="lightGray"/>
              </w:rPr>
              <w:t>scanner</w:t>
            </w:r>
            <w:r w:rsidRPr="00366C4E">
              <w:rPr>
                <w:rFonts w:ascii="Consolas" w:hAnsi="Consolas" w:cs="Consolas"/>
                <w:color w:val="000000"/>
                <w:kern w:val="0"/>
                <w:sz w:val="28"/>
                <w:szCs w:val="36"/>
              </w:rPr>
              <w:t>.hasNextLine</w:t>
            </w:r>
            <w:proofErr w:type="spellEnd"/>
            <w:r w:rsidRPr="00366C4E">
              <w:rPr>
                <w:rFonts w:ascii="Consolas" w:hAnsi="Consolas" w:cs="Consolas"/>
                <w:color w:val="000000"/>
                <w:kern w:val="0"/>
                <w:sz w:val="28"/>
                <w:szCs w:val="36"/>
              </w:rPr>
              <w:t>())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String </w:t>
            </w:r>
            <w:r w:rsidRPr="00366C4E">
              <w:rPr>
                <w:rFonts w:ascii="Consolas" w:hAnsi="Consolas" w:cs="Consolas"/>
                <w:color w:val="6A3E3E"/>
                <w:kern w:val="0"/>
                <w:sz w:val="28"/>
                <w:szCs w:val="36"/>
              </w:rPr>
              <w:t>line</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highlight w:val="lightGray"/>
              </w:rPr>
              <w:t>scanner</w:t>
            </w:r>
            <w:r w:rsidRPr="00366C4E">
              <w:rPr>
                <w:rFonts w:ascii="Consolas" w:hAnsi="Consolas" w:cs="Consolas"/>
                <w:color w:val="000000"/>
                <w:kern w:val="0"/>
                <w:sz w:val="28"/>
                <w:szCs w:val="36"/>
              </w:rPr>
              <w:t>.nextLine</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proofErr w:type="spellStart"/>
            <w:r w:rsidRPr="00366C4E">
              <w:rPr>
                <w:rFonts w:ascii="Consolas" w:hAnsi="Consolas" w:cs="Consolas"/>
                <w:color w:val="3F7F5F"/>
                <w:kern w:val="0"/>
                <w:sz w:val="28"/>
                <w:szCs w:val="36"/>
              </w:rPr>
              <w:t>System.out.println</w:t>
            </w:r>
            <w:proofErr w:type="spellEnd"/>
            <w:r w:rsidRPr="00366C4E">
              <w:rPr>
                <w:rFonts w:ascii="Consolas" w:hAnsi="Consolas" w:cs="Consolas"/>
                <w:color w:val="3F7F5F"/>
                <w:kern w:val="0"/>
                <w:sz w:val="28"/>
                <w:szCs w:val="36"/>
              </w:rPr>
              <w:t>(line);</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String[] </w:t>
            </w:r>
            <w:proofErr w:type="spellStart"/>
            <w:r w:rsidRPr="00366C4E">
              <w:rPr>
                <w:rFonts w:ascii="Consolas" w:hAnsi="Consolas" w:cs="Consolas"/>
                <w:color w:val="6A3E3E"/>
                <w:kern w:val="0"/>
                <w:sz w:val="28"/>
                <w:szCs w:val="36"/>
              </w:rPr>
              <w:t>lineWords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line</w:t>
            </w:r>
            <w:r w:rsidRPr="00366C4E">
              <w:rPr>
                <w:rFonts w:ascii="Consolas" w:hAnsi="Consolas" w:cs="Consolas"/>
                <w:color w:val="000000"/>
                <w:kern w:val="0"/>
                <w:sz w:val="28"/>
                <w:szCs w:val="36"/>
              </w:rPr>
              <w:t>.split</w:t>
            </w:r>
            <w:proofErr w:type="spellEnd"/>
            <w:r w:rsidRPr="00366C4E">
              <w:rPr>
                <w:rFonts w:ascii="Consolas" w:hAnsi="Consolas" w:cs="Consolas"/>
                <w:color w:val="000000"/>
                <w:kern w:val="0"/>
                <w:sz w:val="28"/>
                <w:szCs w:val="36"/>
              </w:rPr>
              <w:t>(</w:t>
            </w:r>
            <w:r w:rsidRPr="00366C4E">
              <w:rPr>
                <w:rFonts w:ascii="Consolas" w:hAnsi="Consolas" w:cs="Consolas"/>
                <w:color w:val="2A00FF"/>
                <w:kern w:val="0"/>
                <w:sz w:val="28"/>
                <w:szCs w:val="36"/>
              </w:rPr>
              <w:t>"\\W+"</w:t>
            </w: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r w:rsidRPr="00366C4E">
              <w:rPr>
                <w:rFonts w:ascii="Consolas" w:hAnsi="Consolas" w:cs="Consolas"/>
                <w:color w:val="3F7F5F"/>
                <w:kern w:val="0"/>
                <w:sz w:val="28"/>
                <w:szCs w:val="36"/>
              </w:rPr>
              <w:t>导入文章，但是被注释掉了</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lastRenderedPageBreak/>
              <w:t xml:space="preserve">            Set&lt;String&gt; </w:t>
            </w:r>
            <w:proofErr w:type="spellStart"/>
            <w:r w:rsidRPr="00366C4E">
              <w:rPr>
                <w:rFonts w:ascii="Consolas" w:hAnsi="Consolas" w:cs="Consolas"/>
                <w:color w:val="6A3E3E"/>
                <w:kern w:val="0"/>
                <w:sz w:val="28"/>
                <w:szCs w:val="36"/>
              </w:rPr>
              <w:t>wordSet</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.keySet</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for</w:t>
            </w:r>
            <w:r w:rsidRPr="00366C4E">
              <w:rPr>
                <w:rFonts w:ascii="Consolas" w:hAnsi="Consolas" w:cs="Consolas"/>
                <w:color w:val="000000"/>
                <w:kern w:val="0"/>
                <w:sz w:val="28"/>
                <w:szCs w:val="36"/>
              </w:rPr>
              <w:t>(</w:t>
            </w:r>
            <w:r w:rsidRPr="00366C4E">
              <w:rPr>
                <w:rFonts w:ascii="Consolas" w:hAnsi="Consolas" w:cs="Consolas"/>
                <w:b/>
                <w:bCs/>
                <w:color w:val="7F0055"/>
                <w:kern w:val="0"/>
                <w:sz w:val="28"/>
                <w:szCs w:val="36"/>
              </w:rPr>
              <w:t>int</w:t>
            </w:r>
            <w:r w:rsidRPr="00366C4E">
              <w:rPr>
                <w:rFonts w:ascii="Consolas" w:hAnsi="Consolas" w:cs="Consolas"/>
                <w:color w:val="000000"/>
                <w:kern w:val="0"/>
                <w:sz w:val="28"/>
                <w:szCs w:val="36"/>
              </w:rPr>
              <w:t xml:space="preserve"> </w:t>
            </w:r>
            <w:proofErr w:type="spellStart"/>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=0;</w:t>
            </w:r>
            <w:r w:rsidRPr="00366C4E">
              <w:rPr>
                <w:rFonts w:ascii="Consolas" w:hAnsi="Consolas" w:cs="Consolas"/>
                <w:color w:val="6A3E3E"/>
                <w:kern w:val="0"/>
                <w:sz w:val="28"/>
                <w:szCs w:val="36"/>
              </w:rPr>
              <w:t>i</w:t>
            </w:r>
            <w:r w:rsidRPr="00366C4E">
              <w:rPr>
                <w:rFonts w:ascii="Consolas" w:hAnsi="Consolas" w:cs="Consolas"/>
                <w:color w:val="000000"/>
                <w:kern w:val="0"/>
                <w:sz w:val="28"/>
                <w:szCs w:val="36"/>
              </w:rPr>
              <w:t>&lt;</w:t>
            </w:r>
            <w:proofErr w:type="spellStart"/>
            <w:r w:rsidRPr="00366C4E">
              <w:rPr>
                <w:rFonts w:ascii="Consolas" w:hAnsi="Consolas" w:cs="Consolas"/>
                <w:color w:val="6A3E3E"/>
                <w:kern w:val="0"/>
                <w:sz w:val="28"/>
                <w:szCs w:val="36"/>
              </w:rPr>
              <w:t>lineWords</w:t>
            </w:r>
            <w:r w:rsidRPr="00366C4E">
              <w:rPr>
                <w:rFonts w:ascii="Consolas" w:hAnsi="Consolas" w:cs="Consolas"/>
                <w:color w:val="000000"/>
                <w:kern w:val="0"/>
                <w:sz w:val="28"/>
                <w:szCs w:val="36"/>
              </w:rPr>
              <w:t>.</w:t>
            </w:r>
            <w:r w:rsidRPr="00366C4E">
              <w:rPr>
                <w:rFonts w:ascii="Consolas" w:hAnsi="Consolas" w:cs="Consolas"/>
                <w:color w:val="0000C0"/>
                <w:kern w:val="0"/>
                <w:sz w:val="28"/>
                <w:szCs w:val="36"/>
              </w:rPr>
              <w:t>length</w:t>
            </w:r>
            <w:r w:rsidRPr="00366C4E">
              <w:rPr>
                <w:rFonts w:ascii="Consolas" w:hAnsi="Consolas" w:cs="Consolas"/>
                <w:color w:val="000000"/>
                <w:kern w:val="0"/>
                <w:sz w:val="28"/>
                <w:szCs w:val="36"/>
              </w:rPr>
              <w:t>;</w:t>
            </w:r>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if</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wordSet</w:t>
            </w:r>
            <w:r w:rsidRPr="00366C4E">
              <w:rPr>
                <w:rFonts w:ascii="Consolas" w:hAnsi="Consolas" w:cs="Consolas"/>
                <w:color w:val="000000"/>
                <w:kern w:val="0"/>
                <w:sz w:val="28"/>
                <w:szCs w:val="36"/>
              </w:rPr>
              <w:t>.contains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lineWords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Integer </w:t>
            </w:r>
            <w:r w:rsidRPr="00366C4E">
              <w:rPr>
                <w:rFonts w:ascii="Consolas" w:hAnsi="Consolas" w:cs="Consolas"/>
                <w:color w:val="6A3E3E"/>
                <w:kern w:val="0"/>
                <w:sz w:val="28"/>
                <w:szCs w:val="36"/>
              </w:rPr>
              <w:t>number</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.get</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lineWords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6A3E3E"/>
                <w:kern w:val="0"/>
                <w:sz w:val="28"/>
                <w:szCs w:val="36"/>
              </w:rPr>
              <w:t>number</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.put</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lineWords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 xml:space="preserve">], </w:t>
            </w:r>
            <w:r w:rsidRPr="00366C4E">
              <w:rPr>
                <w:rFonts w:ascii="Consolas" w:hAnsi="Consolas" w:cs="Consolas"/>
                <w:color w:val="6A3E3E"/>
                <w:kern w:val="0"/>
                <w:sz w:val="28"/>
                <w:szCs w:val="36"/>
              </w:rPr>
              <w:t>number</w:t>
            </w: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else</w:t>
            </w: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.put</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lineWords</w:t>
            </w:r>
            <w:proofErr w:type="spellEnd"/>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w:t>
            </w:r>
            <w:proofErr w:type="spellEnd"/>
            <w:r w:rsidRPr="00366C4E">
              <w:rPr>
                <w:rFonts w:ascii="Consolas" w:hAnsi="Consolas" w:cs="Consolas"/>
                <w:color w:val="000000"/>
                <w:kern w:val="0"/>
                <w:sz w:val="28"/>
                <w:szCs w:val="36"/>
              </w:rPr>
              <w:t>], 1);</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proofErr w:type="spellStart"/>
            <w:r w:rsidRPr="00366C4E">
              <w:rPr>
                <w:rFonts w:ascii="Consolas" w:hAnsi="Consolas" w:cs="Consolas"/>
                <w:color w:val="3F7F5F"/>
                <w:kern w:val="0"/>
                <w:sz w:val="28"/>
                <w:szCs w:val="36"/>
              </w:rPr>
              <w:t>System.out.println</w:t>
            </w:r>
            <w:proofErr w:type="spellEnd"/>
            <w:r w:rsidRPr="00366C4E">
              <w:rPr>
                <w:rFonts w:ascii="Consolas" w:hAnsi="Consolas" w:cs="Consolas"/>
                <w:color w:val="3F7F5F"/>
                <w:kern w:val="0"/>
                <w:sz w:val="28"/>
                <w:szCs w:val="36"/>
              </w:rPr>
              <w:t>("</w:t>
            </w:r>
            <w:r w:rsidRPr="00366C4E">
              <w:rPr>
                <w:rFonts w:ascii="Consolas" w:hAnsi="Consolas" w:cs="Consolas"/>
                <w:color w:val="3F7F5F"/>
                <w:kern w:val="0"/>
                <w:sz w:val="28"/>
                <w:szCs w:val="36"/>
              </w:rPr>
              <w:t>统计单词：</w:t>
            </w:r>
            <w:r w:rsidRPr="00366C4E">
              <w:rPr>
                <w:rFonts w:ascii="Consolas" w:hAnsi="Consolas" w:cs="Consolas"/>
                <w:color w:val="3F7F5F"/>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Iterator&lt;String&gt; </w:t>
            </w:r>
            <w:r w:rsidRPr="00366C4E">
              <w:rPr>
                <w:rFonts w:ascii="Consolas" w:hAnsi="Consolas" w:cs="Consolas"/>
                <w:color w:val="6A3E3E"/>
                <w:kern w:val="0"/>
                <w:sz w:val="28"/>
                <w:szCs w:val="36"/>
              </w:rPr>
              <w:t>iterator</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.keySet</w:t>
            </w:r>
            <w:proofErr w:type="spellEnd"/>
            <w:r w:rsidRPr="00366C4E">
              <w:rPr>
                <w:rFonts w:ascii="Consolas" w:hAnsi="Consolas" w:cs="Consolas"/>
                <w:color w:val="000000"/>
                <w:kern w:val="0"/>
                <w:sz w:val="28"/>
                <w:szCs w:val="36"/>
              </w:rPr>
              <w:t>().iterator();</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int</w:t>
            </w:r>
            <w:r w:rsidRPr="00366C4E">
              <w:rPr>
                <w:rFonts w:ascii="Consolas" w:hAnsi="Consolas" w:cs="Consolas"/>
                <w:color w:val="000000"/>
                <w:kern w:val="0"/>
                <w:sz w:val="28"/>
                <w:szCs w:val="36"/>
              </w:rPr>
              <w:t xml:space="preserve"> </w:t>
            </w:r>
            <w:r w:rsidRPr="00366C4E">
              <w:rPr>
                <w:rFonts w:ascii="Consolas" w:hAnsi="Consolas" w:cs="Consolas"/>
                <w:color w:val="6A3E3E"/>
                <w:kern w:val="0"/>
                <w:sz w:val="28"/>
                <w:szCs w:val="36"/>
              </w:rPr>
              <w:t>max</w:t>
            </w:r>
            <w:r w:rsidRPr="00366C4E">
              <w:rPr>
                <w:rFonts w:ascii="Consolas" w:hAnsi="Consolas" w:cs="Consolas"/>
                <w:color w:val="000000"/>
                <w:kern w:val="0"/>
                <w:sz w:val="28"/>
                <w:szCs w:val="36"/>
              </w:rPr>
              <w:t>=0;</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String </w:t>
            </w:r>
            <w:proofErr w:type="spellStart"/>
            <w:r w:rsidRPr="00366C4E">
              <w:rPr>
                <w:rFonts w:ascii="Consolas" w:hAnsi="Consolas" w:cs="Consolas"/>
                <w:color w:val="6A3E3E"/>
                <w:kern w:val="0"/>
                <w:sz w:val="28"/>
                <w:szCs w:val="36"/>
              </w:rPr>
              <w:t>maxword</w:t>
            </w:r>
            <w:proofErr w:type="spellEnd"/>
            <w:r w:rsidRPr="00366C4E">
              <w:rPr>
                <w:rFonts w:ascii="Consolas" w:hAnsi="Consolas" w:cs="Consolas"/>
                <w:color w:val="000000"/>
                <w:kern w:val="0"/>
                <w:sz w:val="28"/>
                <w:szCs w:val="36"/>
              </w:rPr>
              <w:t>=</w:t>
            </w:r>
            <w:r w:rsidRPr="00366C4E">
              <w:rPr>
                <w:rFonts w:ascii="Consolas" w:hAnsi="Consolas" w:cs="Consolas"/>
                <w:b/>
                <w:bCs/>
                <w:color w:val="7F0055"/>
                <w:kern w:val="0"/>
                <w:sz w:val="28"/>
                <w:szCs w:val="36"/>
              </w:rPr>
              <w:t>null</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while</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iterator</w:t>
            </w:r>
            <w:r w:rsidRPr="00366C4E">
              <w:rPr>
                <w:rFonts w:ascii="Consolas" w:hAnsi="Consolas" w:cs="Consolas"/>
                <w:color w:val="000000"/>
                <w:kern w:val="0"/>
                <w:sz w:val="28"/>
                <w:szCs w:val="36"/>
              </w:rPr>
              <w:t>.hasNext</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String </w:t>
            </w:r>
            <w:r w:rsidRPr="00366C4E">
              <w:rPr>
                <w:rFonts w:ascii="Consolas" w:hAnsi="Consolas" w:cs="Consolas"/>
                <w:color w:val="6A3E3E"/>
                <w:kern w:val="0"/>
                <w:sz w:val="28"/>
                <w:szCs w:val="36"/>
              </w:rPr>
              <w:t>word</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iterator</w:t>
            </w:r>
            <w:r w:rsidRPr="00366C4E">
              <w:rPr>
                <w:rFonts w:ascii="Consolas" w:hAnsi="Consolas" w:cs="Consolas"/>
                <w:color w:val="000000"/>
                <w:kern w:val="0"/>
                <w:sz w:val="28"/>
                <w:szCs w:val="36"/>
              </w:rPr>
              <w:t>.next</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3F7F5F"/>
                <w:kern w:val="0"/>
                <w:sz w:val="28"/>
                <w:szCs w:val="36"/>
              </w:rPr>
              <w:t>//</w:t>
            </w:r>
            <w:proofErr w:type="spellStart"/>
            <w:r w:rsidRPr="00366C4E">
              <w:rPr>
                <w:rFonts w:ascii="Consolas" w:hAnsi="Consolas" w:cs="Consolas"/>
                <w:color w:val="3F7F5F"/>
                <w:kern w:val="0"/>
                <w:sz w:val="28"/>
                <w:szCs w:val="36"/>
              </w:rPr>
              <w:t>System.out.printf</w:t>
            </w:r>
            <w:proofErr w:type="spellEnd"/>
            <w:r w:rsidRPr="00366C4E">
              <w:rPr>
                <w:rFonts w:ascii="Consolas" w:hAnsi="Consolas" w:cs="Consolas"/>
                <w:color w:val="3F7F5F"/>
                <w:kern w:val="0"/>
                <w:sz w:val="28"/>
                <w:szCs w:val="36"/>
              </w:rPr>
              <w:t>("</w:t>
            </w:r>
            <w:r w:rsidRPr="00366C4E">
              <w:rPr>
                <w:rFonts w:ascii="Consolas" w:hAnsi="Consolas" w:cs="Consolas"/>
                <w:color w:val="3F7F5F"/>
                <w:kern w:val="0"/>
                <w:sz w:val="28"/>
                <w:szCs w:val="36"/>
              </w:rPr>
              <w:t>单词</w:t>
            </w:r>
            <w:r w:rsidRPr="00366C4E">
              <w:rPr>
                <w:rFonts w:ascii="Consolas" w:hAnsi="Consolas" w:cs="Consolas"/>
                <w:color w:val="3F7F5F"/>
                <w:kern w:val="0"/>
                <w:sz w:val="28"/>
                <w:szCs w:val="36"/>
              </w:rPr>
              <w:t xml:space="preserve">:%-12s </w:t>
            </w:r>
            <w:r w:rsidRPr="00366C4E">
              <w:rPr>
                <w:rFonts w:ascii="Consolas" w:hAnsi="Consolas" w:cs="Consolas"/>
                <w:color w:val="3F7F5F"/>
                <w:kern w:val="0"/>
                <w:sz w:val="28"/>
                <w:szCs w:val="36"/>
              </w:rPr>
              <w:t>出现次</w:t>
            </w:r>
            <w:r w:rsidRPr="00366C4E">
              <w:rPr>
                <w:rFonts w:ascii="Consolas" w:hAnsi="Consolas" w:cs="Consolas"/>
                <w:color w:val="3F7F5F"/>
                <w:kern w:val="0"/>
                <w:sz w:val="28"/>
                <w:szCs w:val="36"/>
              </w:rPr>
              <w:lastRenderedPageBreak/>
              <w:t>数</w:t>
            </w:r>
            <w:r w:rsidRPr="00366C4E">
              <w:rPr>
                <w:rFonts w:ascii="Consolas" w:hAnsi="Consolas" w:cs="Consolas"/>
                <w:color w:val="3F7F5F"/>
                <w:kern w:val="0"/>
                <w:sz w:val="28"/>
                <w:szCs w:val="36"/>
              </w:rPr>
              <w:t>:%d\n",</w:t>
            </w:r>
            <w:proofErr w:type="spellStart"/>
            <w:r w:rsidRPr="00366C4E">
              <w:rPr>
                <w:rFonts w:ascii="Consolas" w:hAnsi="Consolas" w:cs="Consolas"/>
                <w:color w:val="3F7F5F"/>
                <w:kern w:val="0"/>
                <w:sz w:val="28"/>
                <w:szCs w:val="36"/>
              </w:rPr>
              <w:t>word,hashMap.get</w:t>
            </w:r>
            <w:proofErr w:type="spellEnd"/>
            <w:r w:rsidRPr="00366C4E">
              <w:rPr>
                <w:rFonts w:ascii="Consolas" w:hAnsi="Consolas" w:cs="Consolas"/>
                <w:color w:val="3F7F5F"/>
                <w:kern w:val="0"/>
                <w:sz w:val="28"/>
                <w:szCs w:val="36"/>
              </w:rPr>
              <w:t>(word));</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b/>
                <w:bCs/>
                <w:color w:val="7F0055"/>
                <w:kern w:val="0"/>
                <w:sz w:val="28"/>
                <w:szCs w:val="36"/>
              </w:rPr>
              <w:t>if</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.get</w:t>
            </w:r>
            <w:proofErr w:type="spellEnd"/>
            <w:r w:rsidRPr="00366C4E">
              <w:rPr>
                <w:rFonts w:ascii="Consolas" w:hAnsi="Consolas" w:cs="Consolas"/>
                <w:color w:val="000000"/>
                <w:kern w:val="0"/>
                <w:sz w:val="28"/>
                <w:szCs w:val="36"/>
              </w:rPr>
              <w:t>(</w:t>
            </w:r>
            <w:r w:rsidRPr="00366C4E">
              <w:rPr>
                <w:rFonts w:ascii="Consolas" w:hAnsi="Consolas" w:cs="Consolas"/>
                <w:color w:val="6A3E3E"/>
                <w:kern w:val="0"/>
                <w:sz w:val="28"/>
                <w:szCs w:val="36"/>
              </w:rPr>
              <w:t>word</w:t>
            </w:r>
            <w:r w:rsidRPr="00366C4E">
              <w:rPr>
                <w:rFonts w:ascii="Consolas" w:hAnsi="Consolas" w:cs="Consolas"/>
                <w:color w:val="000000"/>
                <w:kern w:val="0"/>
                <w:sz w:val="28"/>
                <w:szCs w:val="36"/>
              </w:rPr>
              <w:t>)&gt;</w:t>
            </w:r>
            <w:r w:rsidRPr="00366C4E">
              <w:rPr>
                <w:rFonts w:ascii="Consolas" w:hAnsi="Consolas" w:cs="Consolas"/>
                <w:color w:val="6A3E3E"/>
                <w:kern w:val="0"/>
                <w:sz w:val="28"/>
                <w:szCs w:val="36"/>
              </w:rPr>
              <w:t>max</w:t>
            </w:r>
            <w:r w:rsidRPr="00366C4E">
              <w:rPr>
                <w:rFonts w:ascii="Consolas" w:hAnsi="Consolas" w:cs="Consolas"/>
                <w:color w:val="000000"/>
                <w:kern w:val="0"/>
                <w:sz w:val="28"/>
                <w:szCs w:val="36"/>
              </w:rPr>
              <w:t xml:space="preserve">) {                          </w:t>
            </w:r>
            <w:r w:rsidRPr="00366C4E">
              <w:rPr>
                <w:rFonts w:ascii="Consolas" w:hAnsi="Consolas" w:cs="Consolas"/>
                <w:color w:val="3F7F5F"/>
                <w:kern w:val="0"/>
                <w:sz w:val="28"/>
                <w:szCs w:val="36"/>
              </w:rPr>
              <w:t>//</w:t>
            </w:r>
            <w:r w:rsidRPr="00366C4E">
              <w:rPr>
                <w:rFonts w:ascii="Consolas" w:hAnsi="Consolas" w:cs="Consolas"/>
                <w:color w:val="3F7F5F"/>
                <w:kern w:val="0"/>
                <w:sz w:val="28"/>
                <w:szCs w:val="36"/>
              </w:rPr>
              <w:t>比较出现次数最多的单词</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r w:rsidRPr="00366C4E">
              <w:rPr>
                <w:rFonts w:ascii="Consolas" w:hAnsi="Consolas" w:cs="Consolas"/>
                <w:color w:val="6A3E3E"/>
                <w:kern w:val="0"/>
                <w:sz w:val="28"/>
                <w:szCs w:val="36"/>
              </w:rPr>
              <w:t>max</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hashMap</w:t>
            </w:r>
            <w:r w:rsidRPr="00366C4E">
              <w:rPr>
                <w:rFonts w:ascii="Consolas" w:hAnsi="Consolas" w:cs="Consolas"/>
                <w:color w:val="000000"/>
                <w:kern w:val="0"/>
                <w:sz w:val="28"/>
                <w:szCs w:val="36"/>
              </w:rPr>
              <w:t>.get</w:t>
            </w:r>
            <w:proofErr w:type="spellEnd"/>
            <w:r w:rsidRPr="00366C4E">
              <w:rPr>
                <w:rFonts w:ascii="Consolas" w:hAnsi="Consolas" w:cs="Consolas"/>
                <w:color w:val="000000"/>
                <w:kern w:val="0"/>
                <w:sz w:val="28"/>
                <w:szCs w:val="36"/>
              </w:rPr>
              <w:t>(</w:t>
            </w:r>
            <w:r w:rsidRPr="00366C4E">
              <w:rPr>
                <w:rFonts w:ascii="Consolas" w:hAnsi="Consolas" w:cs="Consolas"/>
                <w:color w:val="6A3E3E"/>
                <w:kern w:val="0"/>
                <w:sz w:val="28"/>
                <w:szCs w:val="36"/>
              </w:rPr>
              <w:t>word</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6A3E3E"/>
                <w:kern w:val="0"/>
                <w:sz w:val="28"/>
                <w:szCs w:val="36"/>
              </w:rPr>
              <w:t>maxword</w:t>
            </w:r>
            <w:proofErr w:type="spellEnd"/>
            <w:r w:rsidRPr="00366C4E">
              <w:rPr>
                <w:rFonts w:ascii="Consolas" w:hAnsi="Consolas" w:cs="Consolas"/>
                <w:color w:val="000000"/>
                <w:kern w:val="0"/>
                <w:sz w:val="28"/>
                <w:szCs w:val="36"/>
              </w:rPr>
              <w:t>=</w:t>
            </w:r>
            <w:r w:rsidRPr="00366C4E">
              <w:rPr>
                <w:rFonts w:ascii="Consolas" w:hAnsi="Consolas" w:cs="Consolas"/>
                <w:color w:val="6A3E3E"/>
                <w:kern w:val="0"/>
                <w:sz w:val="28"/>
                <w:szCs w:val="36"/>
              </w:rPr>
              <w:t>word</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  </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System.</w:t>
            </w:r>
            <w:r w:rsidRPr="00366C4E">
              <w:rPr>
                <w:rFonts w:ascii="Consolas" w:hAnsi="Consolas" w:cs="Consolas"/>
                <w:b/>
                <w:bCs/>
                <w:i/>
                <w:iCs/>
                <w:color w:val="0000C0"/>
                <w:kern w:val="0"/>
                <w:sz w:val="28"/>
                <w:szCs w:val="36"/>
              </w:rPr>
              <w:t>out</w:t>
            </w:r>
            <w:r w:rsidRPr="00366C4E">
              <w:rPr>
                <w:rFonts w:ascii="Consolas" w:hAnsi="Consolas" w:cs="Consolas"/>
                <w:color w:val="000000"/>
                <w:kern w:val="0"/>
                <w:sz w:val="28"/>
                <w:szCs w:val="36"/>
              </w:rPr>
              <w:t>.println</w:t>
            </w:r>
            <w:proofErr w:type="spellEnd"/>
            <w:r w:rsidRPr="00366C4E">
              <w:rPr>
                <w:rFonts w:ascii="Consolas" w:hAnsi="Consolas" w:cs="Consolas"/>
                <w:color w:val="000000"/>
                <w:kern w:val="0"/>
                <w:sz w:val="28"/>
                <w:szCs w:val="36"/>
              </w:rPr>
              <w:t>(</w:t>
            </w:r>
            <w:r w:rsidRPr="00366C4E">
              <w:rPr>
                <w:rFonts w:ascii="Consolas" w:hAnsi="Consolas" w:cs="Consolas"/>
                <w:color w:val="2A00FF"/>
                <w:kern w:val="0"/>
                <w:sz w:val="28"/>
                <w:szCs w:val="36"/>
              </w:rPr>
              <w:t>"</w:t>
            </w:r>
            <w:r w:rsidRPr="00366C4E">
              <w:rPr>
                <w:rFonts w:ascii="Consolas" w:hAnsi="Consolas" w:cs="Consolas"/>
                <w:color w:val="2A00FF"/>
                <w:kern w:val="0"/>
                <w:sz w:val="28"/>
                <w:szCs w:val="36"/>
              </w:rPr>
              <w:t>出现最多的是</w:t>
            </w:r>
            <w:r w:rsidRPr="00366C4E">
              <w:rPr>
                <w:rFonts w:ascii="Consolas" w:hAnsi="Consolas" w:cs="Consolas"/>
                <w:color w:val="2A00FF"/>
                <w:kern w:val="0"/>
                <w:sz w:val="28"/>
                <w:szCs w:val="36"/>
              </w:rPr>
              <w:t>"</w:t>
            </w:r>
            <w:r w:rsidRPr="00366C4E">
              <w:rPr>
                <w:rFonts w:ascii="Consolas" w:hAnsi="Consolas" w:cs="Consolas"/>
                <w:color w:val="000000"/>
                <w:kern w:val="0"/>
                <w:sz w:val="28"/>
                <w:szCs w:val="36"/>
              </w:rPr>
              <w:t>+</w:t>
            </w:r>
            <w:proofErr w:type="spellStart"/>
            <w:r w:rsidRPr="00366C4E">
              <w:rPr>
                <w:rFonts w:ascii="Consolas" w:hAnsi="Consolas" w:cs="Consolas"/>
                <w:color w:val="6A3E3E"/>
                <w:kern w:val="0"/>
                <w:sz w:val="28"/>
                <w:szCs w:val="36"/>
              </w:rPr>
              <w:t>maxword</w:t>
            </w:r>
            <w:proofErr w:type="spellEnd"/>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roofErr w:type="spellStart"/>
            <w:r w:rsidRPr="00366C4E">
              <w:rPr>
                <w:rFonts w:ascii="Consolas" w:hAnsi="Consolas" w:cs="Consolas"/>
                <w:color w:val="000000"/>
                <w:kern w:val="0"/>
                <w:sz w:val="28"/>
                <w:szCs w:val="36"/>
              </w:rPr>
              <w:t>System.</w:t>
            </w:r>
            <w:r w:rsidRPr="00366C4E">
              <w:rPr>
                <w:rFonts w:ascii="Consolas" w:hAnsi="Consolas" w:cs="Consolas"/>
                <w:b/>
                <w:bCs/>
                <w:i/>
                <w:iCs/>
                <w:color w:val="0000C0"/>
                <w:kern w:val="0"/>
                <w:sz w:val="28"/>
                <w:szCs w:val="36"/>
              </w:rPr>
              <w:t>out</w:t>
            </w:r>
            <w:r w:rsidRPr="00366C4E">
              <w:rPr>
                <w:rFonts w:ascii="Consolas" w:hAnsi="Consolas" w:cs="Consolas"/>
                <w:color w:val="000000"/>
                <w:kern w:val="0"/>
                <w:sz w:val="28"/>
                <w:szCs w:val="36"/>
              </w:rPr>
              <w:t>.println</w:t>
            </w:r>
            <w:proofErr w:type="spellEnd"/>
            <w:r w:rsidRPr="00366C4E">
              <w:rPr>
                <w:rFonts w:ascii="Consolas" w:hAnsi="Consolas" w:cs="Consolas"/>
                <w:color w:val="000000"/>
                <w:kern w:val="0"/>
                <w:sz w:val="28"/>
                <w:szCs w:val="36"/>
              </w:rPr>
              <w:t>(</w:t>
            </w:r>
            <w:r w:rsidRPr="00366C4E">
              <w:rPr>
                <w:rFonts w:ascii="Consolas" w:hAnsi="Consolas" w:cs="Consolas"/>
                <w:color w:val="2A00FF"/>
                <w:kern w:val="0"/>
                <w:sz w:val="28"/>
                <w:szCs w:val="36"/>
              </w:rPr>
              <w:t>"</w:t>
            </w:r>
            <w:r w:rsidRPr="00366C4E">
              <w:rPr>
                <w:rFonts w:ascii="Consolas" w:hAnsi="Consolas" w:cs="Consolas"/>
                <w:color w:val="2A00FF"/>
                <w:kern w:val="0"/>
                <w:sz w:val="28"/>
                <w:szCs w:val="36"/>
              </w:rPr>
              <w:t>最多出现了</w:t>
            </w:r>
            <w:r w:rsidRPr="00366C4E">
              <w:rPr>
                <w:rFonts w:ascii="Consolas" w:hAnsi="Consolas" w:cs="Consolas"/>
                <w:color w:val="2A00FF"/>
                <w:kern w:val="0"/>
                <w:sz w:val="28"/>
                <w:szCs w:val="36"/>
              </w:rPr>
              <w:t>"</w:t>
            </w:r>
            <w:r w:rsidRPr="00366C4E">
              <w:rPr>
                <w:rFonts w:ascii="Consolas" w:hAnsi="Consolas" w:cs="Consolas"/>
                <w:color w:val="000000"/>
                <w:kern w:val="0"/>
                <w:sz w:val="28"/>
                <w:szCs w:val="36"/>
              </w:rPr>
              <w:t>+</w:t>
            </w:r>
            <w:r w:rsidRPr="00366C4E">
              <w:rPr>
                <w:rFonts w:ascii="Consolas" w:hAnsi="Consolas" w:cs="Consolas"/>
                <w:color w:val="6A3E3E"/>
                <w:kern w:val="0"/>
                <w:sz w:val="28"/>
                <w:szCs w:val="36"/>
              </w:rPr>
              <w:t>max</w:t>
            </w:r>
            <w:r w:rsidRPr="00366C4E">
              <w:rPr>
                <w:rFonts w:ascii="Consolas" w:hAnsi="Consolas" w:cs="Consolas"/>
                <w:color w:val="000000"/>
                <w:kern w:val="0"/>
                <w:sz w:val="28"/>
                <w:szCs w:val="36"/>
              </w:rPr>
              <w:t>+</w:t>
            </w:r>
            <w:r w:rsidRPr="00366C4E">
              <w:rPr>
                <w:rFonts w:ascii="Consolas" w:hAnsi="Consolas" w:cs="Consolas"/>
                <w:color w:val="2A00FF"/>
                <w:kern w:val="0"/>
                <w:sz w:val="28"/>
                <w:szCs w:val="36"/>
              </w:rPr>
              <w:t>"</w:t>
            </w:r>
            <w:r w:rsidRPr="00366C4E">
              <w:rPr>
                <w:rFonts w:ascii="Consolas" w:hAnsi="Consolas" w:cs="Consolas"/>
                <w:color w:val="2A00FF"/>
                <w:kern w:val="0"/>
                <w:sz w:val="28"/>
                <w:szCs w:val="36"/>
              </w:rPr>
              <w:t>次</w:t>
            </w:r>
            <w:r w:rsidRPr="00366C4E">
              <w:rPr>
                <w:rFonts w:ascii="Consolas" w:hAnsi="Consolas" w:cs="Consolas"/>
                <w:color w:val="2A00FF"/>
                <w:kern w:val="0"/>
                <w:sz w:val="28"/>
                <w:szCs w:val="36"/>
              </w:rPr>
              <w:t>"</w:t>
            </w:r>
            <w:r w:rsidRPr="00366C4E">
              <w:rPr>
                <w:rFonts w:ascii="Consolas" w:hAnsi="Consolas" w:cs="Consolas"/>
                <w:color w:val="000000"/>
                <w:kern w:val="0"/>
                <w:sz w:val="28"/>
                <w:szCs w:val="36"/>
              </w:rPr>
              <w:t>);</w:t>
            </w:r>
          </w:p>
          <w:p w:rsidR="00656F26" w:rsidRPr="00366C4E" w:rsidRDefault="00656F26" w:rsidP="00656F26">
            <w:pPr>
              <w:autoSpaceDE w:val="0"/>
              <w:autoSpaceDN w:val="0"/>
              <w:adjustRightInd w:val="0"/>
              <w:jc w:val="left"/>
              <w:rPr>
                <w:rFonts w:ascii="Consolas" w:hAnsi="Consolas" w:cs="Consolas"/>
                <w:kern w:val="0"/>
                <w:sz w:val="28"/>
                <w:szCs w:val="36"/>
              </w:rPr>
            </w:pPr>
            <w:r w:rsidRPr="00366C4E">
              <w:rPr>
                <w:rFonts w:ascii="Consolas" w:hAnsi="Consolas" w:cs="Consolas"/>
                <w:color w:val="000000"/>
                <w:kern w:val="0"/>
                <w:sz w:val="28"/>
                <w:szCs w:val="36"/>
              </w:rPr>
              <w:t xml:space="preserve">    }</w:t>
            </w:r>
          </w:p>
          <w:p w:rsidR="00656F26" w:rsidRPr="00366C4E" w:rsidRDefault="00656F26" w:rsidP="00656F26">
            <w:pPr>
              <w:pStyle w:val="HTML"/>
              <w:shd w:val="clear" w:color="auto" w:fill="FFFFFF"/>
              <w:ind w:firstLine="23"/>
              <w:rPr>
                <w:rFonts w:ascii="微软雅黑" w:eastAsia="微软雅黑" w:hAnsi="微软雅黑"/>
                <w:color w:val="000000"/>
                <w:sz w:val="28"/>
              </w:rPr>
            </w:pPr>
            <w:r w:rsidRPr="00366C4E">
              <w:rPr>
                <w:rFonts w:ascii="Consolas" w:hAnsi="Consolas" w:cs="Consolas"/>
                <w:color w:val="000000"/>
                <w:sz w:val="28"/>
                <w:szCs w:val="36"/>
              </w:rPr>
              <w:t>}</w:t>
            </w:r>
          </w:p>
        </w:tc>
      </w:tr>
    </w:tbl>
    <w:p w:rsidR="00CD7B32" w:rsidRDefault="00CD7B32" w:rsidP="00A40CCE">
      <w:pPr>
        <w:pStyle w:val="a7"/>
        <w:numPr>
          <w:ilvl w:val="0"/>
          <w:numId w:val="64"/>
        </w:numPr>
        <w:ind w:firstLineChars="0"/>
        <w:outlineLvl w:val="1"/>
        <w:rPr>
          <w:b/>
        </w:rPr>
      </w:pPr>
      <w:r>
        <w:rPr>
          <w:rFonts w:hint="eastAsia"/>
          <w:b/>
        </w:rPr>
        <w:lastRenderedPageBreak/>
        <w:t>完数</w:t>
      </w:r>
    </w:p>
    <w:p w:rsidR="006E75BF" w:rsidRPr="00290C37" w:rsidRDefault="006E75BF" w:rsidP="000034AF">
      <w:pPr>
        <w:pStyle w:val="a7"/>
        <w:ind w:left="1140" w:firstLineChars="0" w:firstLine="0"/>
      </w:pPr>
      <w:r w:rsidRPr="00290C37">
        <w:rPr>
          <w:rFonts w:hint="eastAsia"/>
        </w:rPr>
        <w:t>一个数如果恰好等于它的因子之和，这个数就称为</w:t>
      </w:r>
      <w:r w:rsidRPr="00290C37">
        <w:rPr>
          <w:rFonts w:hint="eastAsia"/>
        </w:rPr>
        <w:t xml:space="preserve"> "</w:t>
      </w:r>
      <w:r w:rsidRPr="00290C37">
        <w:rPr>
          <w:rFonts w:hint="eastAsia"/>
        </w:rPr>
        <w:t>完数</w:t>
      </w:r>
      <w:r w:rsidRPr="00290C37">
        <w:rPr>
          <w:rFonts w:hint="eastAsia"/>
        </w:rPr>
        <w:t xml:space="preserve"> "</w:t>
      </w:r>
      <w:r w:rsidRPr="00290C37">
        <w:rPr>
          <w:rFonts w:hint="eastAsia"/>
        </w:rPr>
        <w:t>。例如</w:t>
      </w:r>
      <w:r w:rsidRPr="00290C37">
        <w:rPr>
          <w:rFonts w:hint="eastAsia"/>
        </w:rPr>
        <w:t>6=1</w:t>
      </w:r>
      <w:r w:rsidRPr="00290C37">
        <w:rPr>
          <w:rFonts w:hint="eastAsia"/>
        </w:rPr>
        <w:t>＋</w:t>
      </w:r>
      <w:r w:rsidRPr="00290C37">
        <w:rPr>
          <w:rFonts w:hint="eastAsia"/>
        </w:rPr>
        <w:t>2</w:t>
      </w:r>
      <w:r w:rsidRPr="00290C37">
        <w:rPr>
          <w:rFonts w:hint="eastAsia"/>
        </w:rPr>
        <w:t>＋</w:t>
      </w:r>
      <w:r w:rsidRPr="00290C37">
        <w:rPr>
          <w:rFonts w:hint="eastAsia"/>
        </w:rPr>
        <w:t>3.</w:t>
      </w:r>
      <w:r w:rsidRPr="00290C37">
        <w:rPr>
          <w:rFonts w:hint="eastAsia"/>
        </w:rPr>
        <w:t>编程</w:t>
      </w:r>
      <w:r w:rsidRPr="00290C37">
        <w:rPr>
          <w:rFonts w:hint="eastAsia"/>
        </w:rPr>
        <w:t xml:space="preserve"> </w:t>
      </w:r>
      <w:r w:rsidRPr="00290C37">
        <w:rPr>
          <w:rFonts w:hint="eastAsia"/>
        </w:rPr>
        <w:t>找出</w:t>
      </w:r>
      <w:r w:rsidRPr="00290C37">
        <w:rPr>
          <w:rFonts w:hint="eastAsia"/>
        </w:rPr>
        <w:t>1000</w:t>
      </w:r>
      <w:r w:rsidRPr="00290C37">
        <w:rPr>
          <w:rFonts w:hint="eastAsia"/>
        </w:rPr>
        <w:t>以内的所有完数。</w:t>
      </w:r>
    </w:p>
    <w:p w:rsidR="006E75BF" w:rsidRPr="00353FFA" w:rsidRDefault="006E75BF" w:rsidP="006E75BF">
      <w:pPr>
        <w:pStyle w:val="a7"/>
        <w:widowControl/>
        <w:shd w:val="clear" w:color="auto" w:fill="FFFFFF"/>
        <w:spacing w:before="240" w:after="360" w:line="420" w:lineRule="atLeast"/>
        <w:ind w:left="1260" w:firstLineChars="0" w:firstLine="0"/>
        <w:jc w:val="left"/>
        <w:rPr>
          <w:rFonts w:ascii="微软雅黑" w:eastAsia="微软雅黑" w:hAnsi="微软雅黑" w:cs="宋体"/>
          <w:color w:val="222222"/>
          <w:kern w:val="0"/>
          <w:sz w:val="24"/>
          <w:szCs w:val="24"/>
        </w:rPr>
      </w:pPr>
      <w:r>
        <w:rPr>
          <w:noProof/>
        </w:rPr>
        <w:drawing>
          <wp:inline distT="0" distB="0" distL="0" distR="0" wp14:anchorId="316216A8" wp14:editId="1B0BEE65">
            <wp:extent cx="5591175" cy="3067050"/>
            <wp:effectExtent l="0" t="0" r="9525" b="0"/>
            <wp:docPr id="6154" name="图片 6154" descr="初学者收藏！java程序员面试算法题集锦，你面试说不定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初学者收藏！java程序员面试算法题集锦，你面试说不定有！"/>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91175" cy="3067050"/>
                    </a:xfrm>
                    <a:prstGeom prst="rect">
                      <a:avLst/>
                    </a:prstGeom>
                    <a:noFill/>
                    <a:ln>
                      <a:noFill/>
                    </a:ln>
                  </pic:spPr>
                </pic:pic>
              </a:graphicData>
            </a:graphic>
          </wp:inline>
        </w:drawing>
      </w:r>
    </w:p>
    <w:p w:rsidR="006E75BF" w:rsidRPr="00290C37" w:rsidRDefault="006E75BF" w:rsidP="00A40CCE">
      <w:pPr>
        <w:pStyle w:val="a7"/>
        <w:numPr>
          <w:ilvl w:val="0"/>
          <w:numId w:val="64"/>
        </w:numPr>
        <w:ind w:firstLineChars="0"/>
        <w:outlineLvl w:val="1"/>
        <w:rPr>
          <w:b/>
        </w:rPr>
      </w:pPr>
      <w:r w:rsidRPr="00290C37">
        <w:rPr>
          <w:rFonts w:hint="eastAsia"/>
          <w:b/>
        </w:rPr>
        <w:t>给一个不多于</w:t>
      </w:r>
      <w:r w:rsidRPr="00290C37">
        <w:rPr>
          <w:rFonts w:hint="eastAsia"/>
          <w:b/>
        </w:rPr>
        <w:t>5</w:t>
      </w:r>
      <w:r w:rsidRPr="00290C37">
        <w:rPr>
          <w:rFonts w:hint="eastAsia"/>
          <w:b/>
        </w:rPr>
        <w:t>位的正整数，要求：一、求它是几位数，二、逆序打印出各位数字。</w:t>
      </w:r>
    </w:p>
    <w:p w:rsidR="006E75BF" w:rsidRPr="00353FFA" w:rsidRDefault="006E75BF" w:rsidP="006E75BF">
      <w:pPr>
        <w:pStyle w:val="a7"/>
        <w:widowControl/>
        <w:shd w:val="clear" w:color="auto" w:fill="FFFFFF"/>
        <w:spacing w:before="240" w:after="360" w:line="420" w:lineRule="atLeast"/>
        <w:ind w:left="1260" w:firstLineChars="0" w:firstLine="0"/>
        <w:jc w:val="left"/>
        <w:rPr>
          <w:rFonts w:ascii="微软雅黑" w:eastAsia="微软雅黑" w:hAnsi="微软雅黑" w:cs="宋体"/>
          <w:color w:val="222222"/>
          <w:kern w:val="0"/>
          <w:sz w:val="24"/>
          <w:szCs w:val="24"/>
        </w:rPr>
      </w:pPr>
      <w:r>
        <w:rPr>
          <w:noProof/>
        </w:rPr>
        <w:lastRenderedPageBreak/>
        <w:drawing>
          <wp:inline distT="0" distB="0" distL="0" distR="0" wp14:anchorId="33C5577B" wp14:editId="34B9EBC4">
            <wp:extent cx="5667375" cy="2857500"/>
            <wp:effectExtent l="0" t="0" r="9525" b="0"/>
            <wp:docPr id="6157" name="图片 6157" descr="初学者收藏！java程序员面试算法题集锦，你面试说不定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初学者收藏！java程序员面试算法题集锦，你面试说不定有！"/>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p w:rsidR="006E75BF" w:rsidRPr="00290C37" w:rsidRDefault="006E75BF" w:rsidP="00A40CCE">
      <w:pPr>
        <w:pStyle w:val="a7"/>
        <w:numPr>
          <w:ilvl w:val="0"/>
          <w:numId w:val="64"/>
        </w:numPr>
        <w:ind w:firstLineChars="0"/>
        <w:outlineLvl w:val="1"/>
        <w:rPr>
          <w:b/>
        </w:rPr>
      </w:pPr>
      <w:r w:rsidRPr="00290C37">
        <w:rPr>
          <w:rFonts w:hint="eastAsia"/>
          <w:b/>
        </w:rPr>
        <w:t>有</w:t>
      </w:r>
      <w:r w:rsidRPr="00290C37">
        <w:rPr>
          <w:rFonts w:hint="eastAsia"/>
          <w:b/>
        </w:rPr>
        <w:t>n</w:t>
      </w:r>
      <w:r w:rsidRPr="00290C37">
        <w:rPr>
          <w:rFonts w:hint="eastAsia"/>
          <w:b/>
        </w:rPr>
        <w:t>个整数，使其前面各数顺序向后移</w:t>
      </w:r>
      <w:r w:rsidRPr="00290C37">
        <w:rPr>
          <w:rFonts w:hint="eastAsia"/>
          <w:b/>
        </w:rPr>
        <w:t>m</w:t>
      </w:r>
      <w:r w:rsidRPr="00290C37">
        <w:rPr>
          <w:rFonts w:hint="eastAsia"/>
          <w:b/>
        </w:rPr>
        <w:t>个位置，最后</w:t>
      </w:r>
      <w:r w:rsidRPr="00290C37">
        <w:rPr>
          <w:rFonts w:hint="eastAsia"/>
          <w:b/>
        </w:rPr>
        <w:t>m</w:t>
      </w:r>
      <w:r w:rsidRPr="00290C37">
        <w:rPr>
          <w:rFonts w:hint="eastAsia"/>
          <w:b/>
        </w:rPr>
        <w:t>个数变成最前面的</w:t>
      </w:r>
      <w:r w:rsidRPr="00290C37">
        <w:rPr>
          <w:rFonts w:hint="eastAsia"/>
          <w:b/>
        </w:rPr>
        <w:t>m</w:t>
      </w:r>
      <w:r w:rsidRPr="00290C37">
        <w:rPr>
          <w:rFonts w:hint="eastAsia"/>
          <w:b/>
        </w:rPr>
        <w:t>个数</w:t>
      </w:r>
    </w:p>
    <w:p w:rsidR="006E75BF" w:rsidRPr="00290C37" w:rsidRDefault="006E75BF" w:rsidP="00290C37">
      <w:pPr>
        <w:pStyle w:val="a7"/>
        <w:widowControl/>
        <w:shd w:val="clear" w:color="auto" w:fill="FFFFFF"/>
        <w:spacing w:before="240" w:after="360" w:line="420" w:lineRule="atLeast"/>
        <w:ind w:left="1260" w:firstLineChars="0" w:firstLine="0"/>
        <w:jc w:val="left"/>
        <w:rPr>
          <w:rFonts w:ascii="微软雅黑" w:eastAsia="微软雅黑" w:hAnsi="微软雅黑" w:cs="宋体"/>
          <w:color w:val="222222"/>
          <w:kern w:val="0"/>
          <w:sz w:val="24"/>
          <w:szCs w:val="24"/>
        </w:rPr>
      </w:pPr>
      <w:r>
        <w:rPr>
          <w:noProof/>
        </w:rPr>
        <w:lastRenderedPageBreak/>
        <w:drawing>
          <wp:inline distT="0" distB="0" distL="0" distR="0" wp14:anchorId="5B968F20" wp14:editId="39FD9F0F">
            <wp:extent cx="5676900" cy="7029450"/>
            <wp:effectExtent l="0" t="0" r="0" b="0"/>
            <wp:docPr id="6158" name="图片 6158" descr="初学者收藏！java程序员面试算法题集锦，你面试说不定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初学者收藏！java程序员面试算法题集锦，你面试说不定有！"/>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76900" cy="7029450"/>
                    </a:xfrm>
                    <a:prstGeom prst="rect">
                      <a:avLst/>
                    </a:prstGeom>
                    <a:noFill/>
                    <a:ln>
                      <a:noFill/>
                    </a:ln>
                  </pic:spPr>
                </pic:pic>
              </a:graphicData>
            </a:graphic>
          </wp:inline>
        </w:drawing>
      </w:r>
    </w:p>
    <w:p w:rsidR="003963CE" w:rsidRPr="003963CE" w:rsidRDefault="003963CE" w:rsidP="00A40CCE">
      <w:pPr>
        <w:pStyle w:val="a7"/>
        <w:numPr>
          <w:ilvl w:val="0"/>
          <w:numId w:val="64"/>
        </w:numPr>
        <w:ind w:firstLineChars="0"/>
        <w:outlineLvl w:val="1"/>
      </w:pPr>
      <w:bookmarkStart w:id="70" w:name="t35"/>
      <w:bookmarkStart w:id="71" w:name="_Toc462308956"/>
      <w:bookmarkEnd w:id="70"/>
      <w:r w:rsidRPr="003963CE">
        <w:rPr>
          <w:b/>
        </w:rPr>
        <w:t>如何把一段逗号分割的字符串转换成一个数组</w:t>
      </w:r>
      <w:r w:rsidRPr="003963CE">
        <w:rPr>
          <w:b/>
        </w:rPr>
        <w:t>?</w:t>
      </w:r>
      <w:bookmarkEnd w:id="71"/>
    </w:p>
    <w:p w:rsidR="003963CE" w:rsidRPr="003963CE" w:rsidRDefault="003963CE" w:rsidP="003963CE">
      <w:pPr>
        <w:pStyle w:val="a7"/>
        <w:ind w:left="720" w:firstLineChars="0" w:firstLine="0"/>
      </w:pPr>
      <w:r>
        <w:rPr>
          <w:rFonts w:hint="eastAsia"/>
        </w:rPr>
        <w:t>1)</w:t>
      </w:r>
      <w:r w:rsidRPr="003963CE">
        <w:t>用正则表达式，代码大概为：</w:t>
      </w:r>
      <w:r w:rsidRPr="003963CE">
        <w:t xml:space="preserve">String [] result = </w:t>
      </w:r>
      <w:proofErr w:type="spellStart"/>
      <w:r w:rsidRPr="003963CE">
        <w:t>orgStr.split</w:t>
      </w:r>
      <w:proofErr w:type="spellEnd"/>
      <w:r w:rsidRPr="003963CE">
        <w:t>(“,”</w:t>
      </w:r>
      <w:r w:rsidRPr="003963CE">
        <w:rPr>
          <w:rFonts w:hint="eastAsia"/>
        </w:rPr>
        <w:t>, -1</w:t>
      </w:r>
      <w:r w:rsidRPr="003963CE">
        <w:t>);</w:t>
      </w:r>
    </w:p>
    <w:p w:rsidR="003963CE" w:rsidRPr="003963CE" w:rsidRDefault="003963CE" w:rsidP="003963CE">
      <w:pPr>
        <w:pStyle w:val="a7"/>
        <w:ind w:left="720" w:firstLineChars="0" w:firstLine="0"/>
      </w:pPr>
      <w:r>
        <w:rPr>
          <w:rFonts w:hint="eastAsia"/>
        </w:rPr>
        <w:t>2)</w:t>
      </w:r>
      <w:r w:rsidRPr="003963CE">
        <w:t>用</w:t>
      </w:r>
      <w:r w:rsidRPr="003963CE">
        <w:t xml:space="preserve"> </w:t>
      </w:r>
      <w:proofErr w:type="spellStart"/>
      <w:r w:rsidRPr="003963CE">
        <w:t>StingTokenizer</w:t>
      </w:r>
      <w:proofErr w:type="spellEnd"/>
      <w:r w:rsidRPr="003963CE">
        <w:t xml:space="preserve"> ,</w:t>
      </w:r>
      <w:r w:rsidRPr="003963CE">
        <w:t>代码为：</w:t>
      </w:r>
    </w:p>
    <w:p w:rsidR="003963CE" w:rsidRPr="003963CE" w:rsidRDefault="003963CE" w:rsidP="003963CE">
      <w:pPr>
        <w:pStyle w:val="a7"/>
        <w:ind w:left="720" w:firstLineChars="0" w:firstLine="0"/>
      </w:pPr>
      <w:proofErr w:type="spellStart"/>
      <w:r w:rsidRPr="003963CE">
        <w:t>StringTokenizer</w:t>
      </w:r>
      <w:proofErr w:type="spellEnd"/>
      <w:r w:rsidRPr="003963CE">
        <w:t xml:space="preserve"> </w:t>
      </w:r>
      <w:proofErr w:type="spellStart"/>
      <w:r w:rsidRPr="003963CE">
        <w:t>tokener</w:t>
      </w:r>
      <w:proofErr w:type="spellEnd"/>
      <w:r w:rsidRPr="003963CE">
        <w:t xml:space="preserve"> = new </w:t>
      </w:r>
      <w:proofErr w:type="spellStart"/>
      <w:r w:rsidRPr="003963CE">
        <w:t>StringTokenizer</w:t>
      </w:r>
      <w:proofErr w:type="spellEnd"/>
      <w:r w:rsidRPr="003963CE">
        <w:t>(s, ",");</w:t>
      </w:r>
    </w:p>
    <w:p w:rsidR="003963CE" w:rsidRPr="003963CE" w:rsidRDefault="003963CE" w:rsidP="003963CE">
      <w:pPr>
        <w:pStyle w:val="a7"/>
        <w:ind w:left="720" w:firstLineChars="0" w:firstLine="0"/>
      </w:pPr>
      <w:r w:rsidRPr="003963CE">
        <w:t>String[] result = new String[</w:t>
      </w:r>
      <w:proofErr w:type="spellStart"/>
      <w:r w:rsidRPr="003963CE">
        <w:t>tokener.countTokens</w:t>
      </w:r>
      <w:proofErr w:type="spellEnd"/>
      <w:r w:rsidRPr="003963CE">
        <w:t>()];</w:t>
      </w:r>
    </w:p>
    <w:p w:rsidR="003963CE" w:rsidRPr="003963CE" w:rsidRDefault="003963CE" w:rsidP="003963CE">
      <w:pPr>
        <w:pStyle w:val="a7"/>
        <w:ind w:left="720" w:firstLineChars="0" w:firstLine="0"/>
      </w:pPr>
      <w:r w:rsidRPr="003963CE">
        <w:t xml:space="preserve">Integer </w:t>
      </w:r>
      <w:proofErr w:type="spellStart"/>
      <w:r w:rsidRPr="003963CE">
        <w:t>i</w:t>
      </w:r>
      <w:proofErr w:type="spellEnd"/>
      <w:r w:rsidRPr="003963CE">
        <w:t xml:space="preserve"> = 0;</w:t>
      </w:r>
    </w:p>
    <w:p w:rsidR="003963CE" w:rsidRPr="003963CE" w:rsidRDefault="003963CE" w:rsidP="003963CE">
      <w:pPr>
        <w:pStyle w:val="a7"/>
        <w:ind w:left="720" w:firstLineChars="0" w:firstLine="0"/>
      </w:pPr>
      <w:r w:rsidRPr="003963CE">
        <w:t>while (</w:t>
      </w:r>
      <w:proofErr w:type="spellStart"/>
      <w:r w:rsidRPr="003963CE">
        <w:t>tokener.hasMoreTokens</w:t>
      </w:r>
      <w:proofErr w:type="spellEnd"/>
      <w:r w:rsidRPr="003963CE">
        <w:t>()) {</w:t>
      </w:r>
    </w:p>
    <w:p w:rsidR="003963CE" w:rsidRPr="003963CE" w:rsidRDefault="003963CE" w:rsidP="003963CE">
      <w:pPr>
        <w:pStyle w:val="a7"/>
        <w:ind w:left="720" w:firstLineChars="0" w:firstLine="0"/>
      </w:pPr>
      <w:r w:rsidRPr="003963CE">
        <w:lastRenderedPageBreak/>
        <w:tab/>
        <w:t>result[</w:t>
      </w:r>
      <w:proofErr w:type="spellStart"/>
      <w:r w:rsidRPr="003963CE">
        <w:t>i</w:t>
      </w:r>
      <w:proofErr w:type="spellEnd"/>
      <w:r w:rsidRPr="003963CE">
        <w:t xml:space="preserve">++] = </w:t>
      </w:r>
      <w:proofErr w:type="spellStart"/>
      <w:r w:rsidRPr="003963CE">
        <w:t>tokener.nextToken</w:t>
      </w:r>
      <w:proofErr w:type="spellEnd"/>
      <w:r w:rsidRPr="003963CE">
        <w:t>();</w:t>
      </w:r>
    </w:p>
    <w:p w:rsidR="00072834" w:rsidRDefault="00D66DA2" w:rsidP="00D66DA2">
      <w:pPr>
        <w:pStyle w:val="a7"/>
        <w:ind w:left="720" w:firstLineChars="0" w:firstLine="0"/>
      </w:pPr>
      <w:r>
        <w:t>}</w:t>
      </w:r>
    </w:p>
    <w:p w:rsidR="00D66DA2" w:rsidRPr="00D66DA2" w:rsidRDefault="00D66DA2" w:rsidP="00A40CCE">
      <w:pPr>
        <w:pStyle w:val="a7"/>
        <w:numPr>
          <w:ilvl w:val="0"/>
          <w:numId w:val="64"/>
        </w:numPr>
        <w:ind w:firstLineChars="0"/>
        <w:outlineLvl w:val="1"/>
        <w:rPr>
          <w:b/>
        </w:rPr>
      </w:pPr>
      <w:bookmarkStart w:id="72" w:name="_Toc462308993"/>
      <w:r w:rsidRPr="00D66DA2">
        <w:rPr>
          <w:b/>
        </w:rPr>
        <w:t>将</w:t>
      </w:r>
      <w:r w:rsidRPr="00D66DA2">
        <w:rPr>
          <w:b/>
        </w:rPr>
        <w:t>a.txt</w:t>
      </w:r>
      <w:r w:rsidRPr="00D66DA2">
        <w:rPr>
          <w:b/>
        </w:rPr>
        <w:t>文件中的单词与</w:t>
      </w:r>
      <w:r w:rsidRPr="00D66DA2">
        <w:rPr>
          <w:b/>
        </w:rPr>
        <w:t>b.txt</w:t>
      </w:r>
      <w:r w:rsidRPr="00D66DA2">
        <w:rPr>
          <w:b/>
        </w:rPr>
        <w:t>文件中的单词交替合并到</w:t>
      </w:r>
      <w:r w:rsidRPr="00D66DA2">
        <w:rPr>
          <w:b/>
        </w:rPr>
        <w:t>c.txt</w:t>
      </w:r>
      <w:r w:rsidRPr="00D66DA2">
        <w:rPr>
          <w:b/>
        </w:rPr>
        <w:t>文件中，</w:t>
      </w:r>
      <w:r w:rsidRPr="00D66DA2">
        <w:rPr>
          <w:b/>
        </w:rPr>
        <w:t>a.txt</w:t>
      </w:r>
      <w:r w:rsidRPr="00D66DA2">
        <w:rPr>
          <w:b/>
        </w:rPr>
        <w:t>文件中的单词用回车符分隔，</w:t>
      </w:r>
      <w:r w:rsidRPr="00D66DA2">
        <w:rPr>
          <w:b/>
        </w:rPr>
        <w:t>b.txt</w:t>
      </w:r>
      <w:r w:rsidRPr="00D66DA2">
        <w:rPr>
          <w:b/>
        </w:rPr>
        <w:t>文件中用回车或空格进行分隔。</w:t>
      </w:r>
      <w:bookmarkEnd w:id="72"/>
    </w:p>
    <w:p w:rsidR="00D66DA2" w:rsidRPr="00316624" w:rsidRDefault="00D66DA2" w:rsidP="00316624">
      <w:pPr>
        <w:pStyle w:val="a7"/>
        <w:ind w:left="720" w:firstLineChars="0" w:firstLine="0"/>
      </w:pPr>
      <w:r w:rsidRPr="00316624">
        <w:t xml:space="preserve">package </w:t>
      </w:r>
      <w:proofErr w:type="spellStart"/>
      <w:r w:rsidRPr="00316624">
        <w:t>com.bwie.interview</w:t>
      </w:r>
      <w:proofErr w:type="spellEnd"/>
      <w:r w:rsidRPr="00316624">
        <w:t>;</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 xml:space="preserve">import </w:t>
      </w:r>
      <w:proofErr w:type="spellStart"/>
      <w:r w:rsidRPr="00316624">
        <w:t>java.io.IOException</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java.io.InputStreamReader</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java.io.PrintStream</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java.util.StringTokenizer</w:t>
      </w:r>
      <w:proofErr w:type="spellEnd"/>
      <w:r w:rsidRPr="00316624">
        <w:t>;</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public class AnswerB01 {</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ab/>
        <w:t xml:space="preserve">public static void main(String[] </w:t>
      </w:r>
      <w:proofErr w:type="spellStart"/>
      <w:r w:rsidRPr="00316624">
        <w:t>args</w:t>
      </w:r>
      <w:proofErr w:type="spellEnd"/>
      <w:r w:rsidRPr="00316624">
        <w:t xml:space="preserve">) throws </w:t>
      </w:r>
      <w:proofErr w:type="spellStart"/>
      <w:r w:rsidRPr="00316624">
        <w:t>IOException</w:t>
      </w:r>
      <w:proofErr w:type="spellEnd"/>
      <w:r w:rsidRPr="00316624">
        <w:t xml:space="preserve"> {</w:t>
      </w:r>
    </w:p>
    <w:p w:rsidR="00D66DA2" w:rsidRPr="00316624" w:rsidRDefault="00D66DA2" w:rsidP="00316624">
      <w:pPr>
        <w:pStyle w:val="a7"/>
        <w:ind w:left="720" w:firstLineChars="0" w:firstLine="0"/>
      </w:pPr>
      <w:r w:rsidRPr="00316624">
        <w:tab/>
      </w:r>
      <w:r w:rsidRPr="00316624">
        <w:tab/>
      </w:r>
      <w:proofErr w:type="spellStart"/>
      <w:r w:rsidRPr="00316624">
        <w:t>StringTokenizer</w:t>
      </w:r>
      <w:proofErr w:type="spellEnd"/>
      <w:r w:rsidRPr="00316624">
        <w:t xml:space="preserve"> tokenizer1 = </w:t>
      </w:r>
      <w:proofErr w:type="spellStart"/>
      <w:r w:rsidRPr="00316624">
        <w:t>getTokenzer</w:t>
      </w:r>
      <w:proofErr w:type="spellEnd"/>
      <w:r w:rsidRPr="00316624">
        <w:t>("/a.txt");</w:t>
      </w:r>
    </w:p>
    <w:p w:rsidR="00D66DA2" w:rsidRPr="00316624" w:rsidRDefault="00D66DA2" w:rsidP="00316624">
      <w:pPr>
        <w:pStyle w:val="a7"/>
        <w:ind w:left="720" w:firstLineChars="0" w:firstLine="0"/>
      </w:pPr>
      <w:r w:rsidRPr="00316624">
        <w:tab/>
      </w:r>
      <w:r w:rsidRPr="00316624">
        <w:tab/>
      </w:r>
      <w:proofErr w:type="spellStart"/>
      <w:r w:rsidRPr="00316624">
        <w:t>StringTokenizer</w:t>
      </w:r>
      <w:proofErr w:type="spellEnd"/>
      <w:r w:rsidRPr="00316624">
        <w:t xml:space="preserve"> tokenizer2 = </w:t>
      </w:r>
      <w:proofErr w:type="spellStart"/>
      <w:r w:rsidRPr="00316624">
        <w:t>getTokenzer</w:t>
      </w:r>
      <w:proofErr w:type="spellEnd"/>
      <w:r w:rsidRPr="00316624">
        <w:t>("/b.txt");</w:t>
      </w:r>
    </w:p>
    <w:p w:rsidR="00D66DA2" w:rsidRPr="00316624" w:rsidRDefault="00D66DA2" w:rsidP="00316624">
      <w:pPr>
        <w:pStyle w:val="a7"/>
        <w:ind w:left="720" w:firstLineChars="0" w:firstLine="0"/>
      </w:pPr>
      <w:r w:rsidRPr="00316624">
        <w:tab/>
      </w:r>
      <w:r w:rsidRPr="00316624">
        <w:tab/>
      </w:r>
      <w:proofErr w:type="spellStart"/>
      <w:r w:rsidRPr="00316624">
        <w:t>PrintStream</w:t>
      </w:r>
      <w:proofErr w:type="spellEnd"/>
      <w:r w:rsidRPr="00316624">
        <w:t xml:space="preserve"> out = new </w:t>
      </w:r>
      <w:proofErr w:type="spellStart"/>
      <w:r w:rsidRPr="00316624">
        <w:t>PrintStream</w:t>
      </w:r>
      <w:proofErr w:type="spellEnd"/>
      <w:r w:rsidRPr="00316624">
        <w:t>("C:/c.txt");</w:t>
      </w:r>
    </w:p>
    <w:p w:rsidR="00D66DA2" w:rsidRPr="00316624" w:rsidRDefault="00D66DA2" w:rsidP="00316624">
      <w:pPr>
        <w:pStyle w:val="a7"/>
        <w:ind w:left="720" w:firstLineChars="0" w:firstLine="0"/>
      </w:pPr>
      <w:r w:rsidRPr="00316624">
        <w:tab/>
      </w:r>
      <w:r w:rsidRPr="00316624">
        <w:tab/>
        <w:t>while (tokenizer1.hasMoreTokens() &amp;&amp; tokenizer2.hasMoreTokens()) {</w:t>
      </w:r>
    </w:p>
    <w:p w:rsidR="00D66DA2" w:rsidRPr="00316624" w:rsidRDefault="00D66DA2" w:rsidP="00316624">
      <w:pPr>
        <w:pStyle w:val="a7"/>
        <w:ind w:left="720" w:firstLineChars="0" w:firstLine="0"/>
      </w:pPr>
      <w:r w:rsidRPr="00316624">
        <w:tab/>
      </w:r>
      <w:r w:rsidRPr="00316624">
        <w:tab/>
      </w:r>
      <w:r w:rsidRPr="00316624">
        <w:tab/>
      </w:r>
      <w:proofErr w:type="spellStart"/>
      <w:r w:rsidRPr="00316624">
        <w:t>out.println</w:t>
      </w:r>
      <w:proofErr w:type="spellEnd"/>
      <w:r w:rsidRPr="00316624">
        <w:t>(tokenizer1.nextToken());</w:t>
      </w:r>
    </w:p>
    <w:p w:rsidR="00D66DA2" w:rsidRPr="00316624" w:rsidRDefault="00D66DA2" w:rsidP="00316624">
      <w:pPr>
        <w:pStyle w:val="a7"/>
        <w:ind w:left="720" w:firstLineChars="0" w:firstLine="0"/>
      </w:pPr>
      <w:r w:rsidRPr="00316624">
        <w:tab/>
      </w:r>
      <w:r w:rsidRPr="00316624">
        <w:tab/>
      </w:r>
      <w:r w:rsidRPr="00316624">
        <w:tab/>
      </w:r>
      <w:proofErr w:type="spellStart"/>
      <w:r w:rsidRPr="00316624">
        <w:t>out.println</w:t>
      </w:r>
      <w:proofErr w:type="spellEnd"/>
      <w:r w:rsidRPr="00316624">
        <w:t>(tokenizer2.nextToken());</w:t>
      </w:r>
    </w:p>
    <w:p w:rsidR="00D66DA2" w:rsidRPr="00316624" w:rsidRDefault="00D66DA2" w:rsidP="00316624">
      <w:pPr>
        <w:pStyle w:val="a7"/>
        <w:ind w:left="720" w:firstLineChars="0" w:firstLine="0"/>
      </w:pPr>
      <w:r w:rsidRPr="00316624">
        <w:tab/>
      </w:r>
      <w:r w:rsidRPr="00316624">
        <w:tab/>
        <w:t>}</w:t>
      </w:r>
    </w:p>
    <w:p w:rsidR="00D66DA2" w:rsidRPr="00316624" w:rsidRDefault="00D66DA2" w:rsidP="00316624">
      <w:pPr>
        <w:pStyle w:val="a7"/>
        <w:ind w:left="720" w:firstLineChars="0" w:firstLine="0"/>
      </w:pPr>
      <w:r w:rsidRPr="00316624">
        <w:tab/>
      </w:r>
      <w:r w:rsidRPr="00316624">
        <w:tab/>
      </w:r>
      <w:proofErr w:type="spellStart"/>
      <w:r w:rsidRPr="00316624">
        <w:t>out.close</w:t>
      </w:r>
      <w:proofErr w:type="spellEnd"/>
      <w:r w:rsidRPr="00316624">
        <w:t>();</w:t>
      </w:r>
    </w:p>
    <w:p w:rsidR="00D66DA2" w:rsidRPr="00316624" w:rsidRDefault="00D66DA2" w:rsidP="00316624">
      <w:pPr>
        <w:pStyle w:val="a7"/>
        <w:ind w:left="720" w:firstLineChars="0" w:firstLine="0"/>
      </w:pPr>
      <w:r w:rsidRPr="00316624">
        <w:tab/>
        <w:t>}</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ab/>
        <w:t xml:space="preserve">private static </w:t>
      </w:r>
      <w:proofErr w:type="spellStart"/>
      <w:r w:rsidRPr="00316624">
        <w:t>StringTokenizer</w:t>
      </w:r>
      <w:proofErr w:type="spellEnd"/>
      <w:r w:rsidRPr="00316624">
        <w:t xml:space="preserve"> </w:t>
      </w:r>
      <w:proofErr w:type="spellStart"/>
      <w:r w:rsidRPr="00316624">
        <w:t>getTokenzer</w:t>
      </w:r>
      <w:proofErr w:type="spellEnd"/>
      <w:r w:rsidRPr="00316624">
        <w:t xml:space="preserve">(String </w:t>
      </w:r>
      <w:proofErr w:type="spellStart"/>
      <w:r w:rsidRPr="00316624">
        <w:t>fileName</w:t>
      </w:r>
      <w:proofErr w:type="spellEnd"/>
      <w:r w:rsidRPr="00316624">
        <w:t xml:space="preserve">) throws </w:t>
      </w:r>
      <w:proofErr w:type="spellStart"/>
      <w:r w:rsidRPr="00316624">
        <w:t>IOException</w:t>
      </w:r>
      <w:proofErr w:type="spellEnd"/>
      <w:r w:rsidRPr="00316624">
        <w:t xml:space="preserve"> {</w:t>
      </w:r>
    </w:p>
    <w:p w:rsidR="00D66DA2" w:rsidRPr="00316624" w:rsidRDefault="00D66DA2" w:rsidP="00316624">
      <w:pPr>
        <w:pStyle w:val="a7"/>
        <w:ind w:left="720" w:firstLineChars="0" w:firstLine="0"/>
      </w:pPr>
      <w:r w:rsidRPr="00316624">
        <w:tab/>
      </w:r>
      <w:r w:rsidRPr="00316624">
        <w:tab/>
      </w:r>
      <w:proofErr w:type="spellStart"/>
      <w:r w:rsidRPr="00316624">
        <w:t>InputStreamReader</w:t>
      </w:r>
      <w:proofErr w:type="spellEnd"/>
      <w:r w:rsidRPr="00316624">
        <w:t xml:space="preserve"> reader = new InputStreamReader(AnswerB01.class.getResourceAsStream(fileName));</w:t>
      </w:r>
    </w:p>
    <w:p w:rsidR="00D66DA2" w:rsidRPr="00316624" w:rsidRDefault="00D66DA2" w:rsidP="00316624">
      <w:pPr>
        <w:pStyle w:val="a7"/>
        <w:ind w:left="720" w:firstLineChars="0" w:firstLine="0"/>
      </w:pPr>
      <w:r w:rsidRPr="00316624">
        <w:tab/>
      </w:r>
      <w:r w:rsidRPr="00316624">
        <w:tab/>
        <w:t>StringBuilder builder = new StringBuilder(1000);</w:t>
      </w:r>
    </w:p>
    <w:p w:rsidR="00D66DA2" w:rsidRPr="00316624" w:rsidRDefault="00D66DA2" w:rsidP="00316624">
      <w:pPr>
        <w:pStyle w:val="a7"/>
        <w:ind w:left="720" w:firstLineChars="0" w:firstLine="0"/>
      </w:pPr>
      <w:r w:rsidRPr="00316624">
        <w:tab/>
      </w:r>
      <w:r w:rsidRPr="00316624">
        <w:tab/>
        <w:t>int length = -1;</w:t>
      </w:r>
    </w:p>
    <w:p w:rsidR="00D66DA2" w:rsidRPr="00316624" w:rsidRDefault="00D66DA2" w:rsidP="00316624">
      <w:pPr>
        <w:pStyle w:val="a7"/>
        <w:ind w:left="720" w:firstLineChars="0" w:firstLine="0"/>
      </w:pPr>
      <w:r w:rsidRPr="00316624">
        <w:tab/>
      </w:r>
      <w:r w:rsidRPr="00316624">
        <w:tab/>
        <w:t>char[] cs = new char[1024];</w:t>
      </w:r>
    </w:p>
    <w:p w:rsidR="00D66DA2" w:rsidRPr="00316624" w:rsidRDefault="00D66DA2" w:rsidP="00316624">
      <w:pPr>
        <w:pStyle w:val="a7"/>
        <w:ind w:left="720" w:firstLineChars="0" w:firstLine="0"/>
      </w:pPr>
      <w:r w:rsidRPr="00316624">
        <w:tab/>
      </w:r>
      <w:r w:rsidRPr="00316624">
        <w:tab/>
        <w:t xml:space="preserve">while ((length = </w:t>
      </w:r>
      <w:proofErr w:type="spellStart"/>
      <w:r w:rsidRPr="00316624">
        <w:t>reader.read</w:t>
      </w:r>
      <w:proofErr w:type="spellEnd"/>
      <w:r w:rsidRPr="00316624">
        <w:t>(cs)) != -1) {</w:t>
      </w:r>
    </w:p>
    <w:p w:rsidR="00D66DA2" w:rsidRPr="00316624" w:rsidRDefault="00D66DA2" w:rsidP="00316624">
      <w:pPr>
        <w:pStyle w:val="a7"/>
        <w:ind w:left="720" w:firstLineChars="0" w:firstLine="0"/>
      </w:pPr>
      <w:r w:rsidRPr="00316624">
        <w:tab/>
      </w:r>
      <w:r w:rsidRPr="00316624">
        <w:tab/>
      </w:r>
      <w:r w:rsidRPr="00316624">
        <w:tab/>
      </w:r>
      <w:proofErr w:type="spellStart"/>
      <w:r w:rsidRPr="00316624">
        <w:t>builder.append</w:t>
      </w:r>
      <w:proofErr w:type="spellEnd"/>
      <w:r w:rsidRPr="00316624">
        <w:t>(cs, 0, length);</w:t>
      </w:r>
    </w:p>
    <w:p w:rsidR="00D66DA2" w:rsidRPr="00316624" w:rsidRDefault="00D66DA2" w:rsidP="00316624">
      <w:pPr>
        <w:pStyle w:val="a7"/>
        <w:ind w:left="720" w:firstLineChars="0" w:firstLine="0"/>
      </w:pPr>
      <w:r w:rsidRPr="00316624">
        <w:tab/>
      </w:r>
      <w:r w:rsidRPr="00316624">
        <w:tab/>
        <w:t>}</w:t>
      </w:r>
    </w:p>
    <w:p w:rsidR="00D66DA2" w:rsidRPr="00316624" w:rsidRDefault="00D66DA2" w:rsidP="00316624">
      <w:pPr>
        <w:pStyle w:val="a7"/>
        <w:ind w:left="720" w:firstLineChars="0" w:firstLine="0"/>
      </w:pPr>
      <w:r w:rsidRPr="00316624">
        <w:tab/>
      </w:r>
      <w:r w:rsidRPr="00316624">
        <w:tab/>
      </w:r>
      <w:proofErr w:type="spellStart"/>
      <w:r w:rsidRPr="00316624">
        <w:t>reader.close</w:t>
      </w:r>
      <w:proofErr w:type="spellEnd"/>
      <w:r w:rsidRPr="00316624">
        <w:t>();</w:t>
      </w:r>
    </w:p>
    <w:p w:rsidR="00D66DA2" w:rsidRPr="00316624" w:rsidRDefault="00D66DA2" w:rsidP="00316624">
      <w:pPr>
        <w:pStyle w:val="a7"/>
        <w:ind w:left="720" w:firstLineChars="0" w:firstLine="0"/>
      </w:pPr>
      <w:r w:rsidRPr="00316624">
        <w:tab/>
      </w:r>
      <w:r w:rsidRPr="00316624">
        <w:tab/>
        <w:t xml:space="preserve">return new </w:t>
      </w:r>
      <w:proofErr w:type="spellStart"/>
      <w:r w:rsidRPr="00316624">
        <w:t>StringTokenizer</w:t>
      </w:r>
      <w:proofErr w:type="spellEnd"/>
      <w:r w:rsidRPr="00316624">
        <w:t>(</w:t>
      </w:r>
      <w:proofErr w:type="spellStart"/>
      <w:r w:rsidRPr="00316624">
        <w:t>builder.toString</w:t>
      </w:r>
      <w:proofErr w:type="spellEnd"/>
      <w:r w:rsidRPr="00316624">
        <w:t>());</w:t>
      </w:r>
    </w:p>
    <w:p w:rsidR="00D66DA2" w:rsidRPr="00316624" w:rsidRDefault="00D66DA2" w:rsidP="00316624">
      <w:pPr>
        <w:pStyle w:val="a7"/>
        <w:ind w:left="720" w:firstLineChars="0" w:firstLine="0"/>
      </w:pPr>
      <w:r w:rsidRPr="00316624">
        <w:tab/>
        <w:t>}</w:t>
      </w:r>
    </w:p>
    <w:p w:rsidR="00D66DA2" w:rsidRPr="00316624" w:rsidRDefault="00D66DA2" w:rsidP="00316624">
      <w:pPr>
        <w:pStyle w:val="a7"/>
        <w:ind w:left="720" w:firstLineChars="0" w:firstLine="0"/>
      </w:pPr>
      <w:r w:rsidRPr="00316624">
        <w:t>}</w:t>
      </w:r>
    </w:p>
    <w:p w:rsidR="00D66DA2" w:rsidRPr="00316624" w:rsidRDefault="00D66DA2" w:rsidP="00A40CCE">
      <w:pPr>
        <w:pStyle w:val="a7"/>
        <w:numPr>
          <w:ilvl w:val="0"/>
          <w:numId w:val="64"/>
        </w:numPr>
        <w:ind w:firstLineChars="0"/>
        <w:outlineLvl w:val="1"/>
        <w:rPr>
          <w:b/>
        </w:rPr>
      </w:pPr>
      <w:bookmarkStart w:id="73" w:name="t86"/>
      <w:bookmarkStart w:id="74" w:name="_Toc462308994"/>
      <w:bookmarkEnd w:id="73"/>
      <w:r w:rsidRPr="00316624">
        <w:rPr>
          <w:b/>
        </w:rPr>
        <w:t>将</w:t>
      </w:r>
      <w:r w:rsidRPr="00316624">
        <w:rPr>
          <w:b/>
        </w:rPr>
        <w:t>d:\java</w:t>
      </w:r>
      <w:r w:rsidRPr="00316624">
        <w:rPr>
          <w:b/>
        </w:rPr>
        <w:t>目录下的所有</w:t>
      </w:r>
      <w:r w:rsidRPr="00316624">
        <w:rPr>
          <w:b/>
        </w:rPr>
        <w:t>.java</w:t>
      </w:r>
      <w:r w:rsidRPr="00316624">
        <w:rPr>
          <w:b/>
        </w:rPr>
        <w:t>文件复制到</w:t>
      </w:r>
      <w:r w:rsidRPr="00316624">
        <w:rPr>
          <w:b/>
        </w:rPr>
        <w:t>d:\jad</w:t>
      </w:r>
      <w:r w:rsidRPr="00316624">
        <w:rPr>
          <w:b/>
        </w:rPr>
        <w:t>目录下，并将原来文件的扩展名从</w:t>
      </w:r>
      <w:r w:rsidRPr="00316624">
        <w:rPr>
          <w:b/>
        </w:rPr>
        <w:t>.java</w:t>
      </w:r>
      <w:r w:rsidRPr="00316624">
        <w:rPr>
          <w:b/>
        </w:rPr>
        <w:t>改为</w:t>
      </w:r>
      <w:r w:rsidRPr="00316624">
        <w:rPr>
          <w:b/>
        </w:rPr>
        <w:t>.</w:t>
      </w:r>
      <w:proofErr w:type="spellStart"/>
      <w:r w:rsidRPr="00316624">
        <w:rPr>
          <w:b/>
        </w:rPr>
        <w:t>jad</w:t>
      </w:r>
      <w:proofErr w:type="spellEnd"/>
      <w:r w:rsidRPr="00316624">
        <w:rPr>
          <w:b/>
        </w:rPr>
        <w:t>。</w:t>
      </w:r>
      <w:bookmarkEnd w:id="74"/>
    </w:p>
    <w:p w:rsidR="00D66DA2" w:rsidRPr="00316624" w:rsidRDefault="00D66DA2" w:rsidP="00316624">
      <w:pPr>
        <w:pStyle w:val="a7"/>
        <w:ind w:left="720" w:firstLineChars="0" w:firstLine="0"/>
      </w:pPr>
      <w:r w:rsidRPr="00316624">
        <w:t>答：</w:t>
      </w:r>
      <w:proofErr w:type="spellStart"/>
      <w:r w:rsidRPr="00316624">
        <w:t>listFiles</w:t>
      </w:r>
      <w:proofErr w:type="spellEnd"/>
      <w:r w:rsidRPr="00316624">
        <w:t>方法接受一个</w:t>
      </w:r>
      <w:proofErr w:type="spellStart"/>
      <w:r w:rsidRPr="00316624">
        <w:t>FileFilter</w:t>
      </w:r>
      <w:proofErr w:type="spellEnd"/>
      <w:r w:rsidRPr="00316624">
        <w:t>对象，这个</w:t>
      </w:r>
      <w:proofErr w:type="spellStart"/>
      <w:r w:rsidRPr="00316624">
        <w:t>FileFilter</w:t>
      </w:r>
      <w:proofErr w:type="spellEnd"/>
      <w:r w:rsidRPr="00316624">
        <w:t>对象就是过虑的策略对象，不同的人提供不同的</w:t>
      </w:r>
      <w:proofErr w:type="spellStart"/>
      <w:r w:rsidRPr="00316624">
        <w:t>FileFilter</w:t>
      </w:r>
      <w:proofErr w:type="spellEnd"/>
      <w:r w:rsidRPr="00316624">
        <w:t>实现，即提供了不同的过滤策略。</w:t>
      </w:r>
    </w:p>
    <w:p w:rsidR="00D66DA2" w:rsidRPr="00316624" w:rsidRDefault="00D66DA2" w:rsidP="00316624">
      <w:pPr>
        <w:pStyle w:val="a7"/>
        <w:ind w:left="720" w:firstLineChars="0" w:firstLine="0"/>
      </w:pPr>
      <w:bookmarkStart w:id="75" w:name="_Toc266110594"/>
      <w:r w:rsidRPr="00316624">
        <w:t xml:space="preserve">import </w:t>
      </w:r>
      <w:proofErr w:type="spellStart"/>
      <w:r w:rsidRPr="00316624">
        <w:t>java.io.File</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java.io.FileInputStream</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java.io.FileOutputStream</w:t>
      </w:r>
      <w:proofErr w:type="spellEnd"/>
      <w:r w:rsidRPr="00316624">
        <w:t>;</w:t>
      </w:r>
    </w:p>
    <w:p w:rsidR="00D66DA2" w:rsidRPr="00316624" w:rsidRDefault="00D66DA2" w:rsidP="00316624">
      <w:pPr>
        <w:pStyle w:val="a7"/>
        <w:ind w:left="720" w:firstLineChars="0" w:firstLine="0"/>
      </w:pPr>
      <w:r w:rsidRPr="00316624">
        <w:t xml:space="preserve">import </w:t>
      </w:r>
      <w:proofErr w:type="spellStart"/>
      <w:r w:rsidRPr="00316624">
        <w:t>java.io.FilenameFilter</w:t>
      </w:r>
      <w:proofErr w:type="spellEnd"/>
      <w:r w:rsidRPr="00316624">
        <w:t>;</w:t>
      </w:r>
    </w:p>
    <w:p w:rsidR="00D66DA2" w:rsidRPr="00316624" w:rsidRDefault="00D66DA2" w:rsidP="00316624">
      <w:pPr>
        <w:pStyle w:val="a7"/>
        <w:ind w:left="720" w:firstLineChars="0" w:firstLine="0"/>
      </w:pPr>
      <w:r w:rsidRPr="00316624">
        <w:lastRenderedPageBreak/>
        <w:t xml:space="preserve">import </w:t>
      </w:r>
      <w:proofErr w:type="spellStart"/>
      <w:r w:rsidRPr="00316624">
        <w:t>java.io.IOException</w:t>
      </w:r>
      <w:proofErr w:type="spellEnd"/>
      <w:r w:rsidRPr="00316624">
        <w:t>;</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public class AnswerB02 {</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ab/>
        <w:t xml:space="preserve">public static void main(String[] </w:t>
      </w:r>
      <w:proofErr w:type="spellStart"/>
      <w:r w:rsidRPr="00316624">
        <w:t>args</w:t>
      </w:r>
      <w:proofErr w:type="spellEnd"/>
      <w:r w:rsidRPr="00316624">
        <w:t xml:space="preserve">) throws </w:t>
      </w:r>
      <w:proofErr w:type="spellStart"/>
      <w:r w:rsidRPr="00316624">
        <w:t>IOException</w:t>
      </w:r>
      <w:proofErr w:type="spellEnd"/>
      <w:r w:rsidRPr="00316624">
        <w:t xml:space="preserve"> {</w:t>
      </w:r>
    </w:p>
    <w:p w:rsidR="00D66DA2" w:rsidRPr="00316624" w:rsidRDefault="00D66DA2" w:rsidP="00316624">
      <w:pPr>
        <w:pStyle w:val="a7"/>
        <w:ind w:left="720" w:firstLineChars="0" w:firstLine="0"/>
      </w:pPr>
      <w:r w:rsidRPr="00316624">
        <w:tab/>
      </w:r>
      <w:r w:rsidRPr="00316624">
        <w:tab/>
        <w:t xml:space="preserve">File </w:t>
      </w:r>
      <w:proofErr w:type="spellStart"/>
      <w:r w:rsidRPr="00316624">
        <w:t>sourceFolder</w:t>
      </w:r>
      <w:proofErr w:type="spellEnd"/>
      <w:r w:rsidRPr="00316624">
        <w:t xml:space="preserve"> = new File("D:/java");</w:t>
      </w:r>
    </w:p>
    <w:p w:rsidR="00D66DA2" w:rsidRPr="00316624" w:rsidRDefault="00D66DA2" w:rsidP="00316624">
      <w:pPr>
        <w:pStyle w:val="a7"/>
        <w:ind w:left="720" w:firstLineChars="0" w:firstLine="0"/>
      </w:pPr>
      <w:r w:rsidRPr="00316624">
        <w:tab/>
      </w:r>
      <w:r w:rsidRPr="00316624">
        <w:tab/>
        <w:t xml:space="preserve">File[] files = </w:t>
      </w:r>
      <w:proofErr w:type="spellStart"/>
      <w:r w:rsidRPr="00316624">
        <w:t>sourceFolder.listFiles</w:t>
      </w:r>
      <w:proofErr w:type="spellEnd"/>
      <w:r w:rsidRPr="00316624">
        <w:t xml:space="preserve">(new </w:t>
      </w:r>
      <w:proofErr w:type="spellStart"/>
      <w:r w:rsidRPr="00316624">
        <w:t>JavaFileFilter</w:t>
      </w:r>
      <w:proofErr w:type="spellEnd"/>
      <w:r w:rsidRPr="00316624">
        <w:t>());</w:t>
      </w:r>
    </w:p>
    <w:p w:rsidR="00D66DA2" w:rsidRPr="00316624" w:rsidRDefault="00D66DA2" w:rsidP="00316624">
      <w:pPr>
        <w:pStyle w:val="a7"/>
        <w:ind w:left="720" w:firstLineChars="0" w:firstLine="0"/>
      </w:pPr>
      <w:r w:rsidRPr="00316624">
        <w:tab/>
      </w:r>
      <w:r w:rsidRPr="00316624">
        <w:tab/>
        <w:t xml:space="preserve">for (File </w:t>
      </w:r>
      <w:proofErr w:type="spellStart"/>
      <w:r w:rsidRPr="00316624">
        <w:t>file</w:t>
      </w:r>
      <w:proofErr w:type="spellEnd"/>
      <w:r w:rsidRPr="00316624">
        <w:t xml:space="preserve"> : files) {</w:t>
      </w:r>
    </w:p>
    <w:p w:rsidR="00D66DA2" w:rsidRPr="00316624" w:rsidRDefault="00D66DA2" w:rsidP="00316624">
      <w:pPr>
        <w:pStyle w:val="a7"/>
        <w:ind w:left="720" w:firstLineChars="0" w:firstLine="0"/>
      </w:pPr>
      <w:r w:rsidRPr="00316624">
        <w:tab/>
      </w:r>
      <w:r w:rsidRPr="00316624">
        <w:tab/>
      </w:r>
      <w:r w:rsidRPr="00316624">
        <w:tab/>
        <w:t xml:space="preserve">String </w:t>
      </w:r>
      <w:proofErr w:type="spellStart"/>
      <w:r w:rsidRPr="00316624">
        <w:t>absolutePath</w:t>
      </w:r>
      <w:proofErr w:type="spellEnd"/>
      <w:r w:rsidRPr="00316624">
        <w:t xml:space="preserve"> = </w:t>
      </w:r>
      <w:proofErr w:type="spellStart"/>
      <w:r w:rsidRPr="00316624">
        <w:t>file.getName</w:t>
      </w:r>
      <w:proofErr w:type="spellEnd"/>
      <w:r w:rsidRPr="00316624">
        <w:t>();</w:t>
      </w:r>
    </w:p>
    <w:p w:rsidR="00D66DA2" w:rsidRPr="00316624" w:rsidRDefault="00D66DA2" w:rsidP="00316624">
      <w:pPr>
        <w:pStyle w:val="a7"/>
        <w:ind w:left="720" w:firstLineChars="0" w:firstLine="0"/>
      </w:pPr>
      <w:r w:rsidRPr="00316624">
        <w:tab/>
      </w:r>
      <w:r w:rsidRPr="00316624">
        <w:tab/>
      </w:r>
      <w:r w:rsidRPr="00316624">
        <w:tab/>
        <w:t xml:space="preserve">String </w:t>
      </w:r>
      <w:proofErr w:type="spellStart"/>
      <w:r w:rsidRPr="00316624">
        <w:t>targetFile</w:t>
      </w:r>
      <w:proofErr w:type="spellEnd"/>
      <w:r w:rsidRPr="00316624">
        <w:t xml:space="preserve"> = "D:/jad/" + </w:t>
      </w:r>
      <w:proofErr w:type="spellStart"/>
      <w:r w:rsidRPr="00316624">
        <w:t>absolutePath.substring</w:t>
      </w:r>
      <w:proofErr w:type="spellEnd"/>
      <w:r w:rsidRPr="00316624">
        <w:t xml:space="preserve">(0, </w:t>
      </w:r>
      <w:proofErr w:type="spellStart"/>
      <w:r w:rsidRPr="00316624">
        <w:t>absolutePath.length</w:t>
      </w:r>
      <w:proofErr w:type="spellEnd"/>
      <w:r w:rsidRPr="00316624">
        <w:t>() - 5) + ".</w:t>
      </w:r>
      <w:proofErr w:type="spellStart"/>
      <w:r w:rsidRPr="00316624">
        <w:t>jad</w:t>
      </w:r>
      <w:proofErr w:type="spellEnd"/>
      <w:r w:rsidRPr="00316624">
        <w:t>";</w:t>
      </w:r>
    </w:p>
    <w:p w:rsidR="00D66DA2" w:rsidRPr="00316624" w:rsidRDefault="00D66DA2" w:rsidP="00316624">
      <w:pPr>
        <w:pStyle w:val="a7"/>
        <w:ind w:left="720" w:firstLineChars="0" w:firstLine="0"/>
      </w:pPr>
      <w:r w:rsidRPr="00316624">
        <w:tab/>
      </w:r>
      <w:r w:rsidRPr="00316624">
        <w:tab/>
      </w:r>
      <w:r w:rsidRPr="00316624">
        <w:tab/>
        <w:t>copy(file, new File(</w:t>
      </w:r>
      <w:proofErr w:type="spellStart"/>
      <w:r w:rsidRPr="00316624">
        <w:t>targetFile</w:t>
      </w:r>
      <w:proofErr w:type="spellEnd"/>
      <w:r w:rsidRPr="00316624">
        <w:t>));</w:t>
      </w:r>
    </w:p>
    <w:p w:rsidR="00D66DA2" w:rsidRPr="00316624" w:rsidRDefault="00D66DA2" w:rsidP="00316624">
      <w:pPr>
        <w:pStyle w:val="a7"/>
        <w:ind w:left="720" w:firstLineChars="0" w:firstLine="0"/>
      </w:pPr>
      <w:r w:rsidRPr="00316624">
        <w:tab/>
      </w:r>
      <w:r w:rsidRPr="00316624">
        <w:tab/>
        <w:t>}</w:t>
      </w:r>
    </w:p>
    <w:p w:rsidR="00D66DA2" w:rsidRPr="00316624" w:rsidRDefault="00D66DA2" w:rsidP="00316624">
      <w:pPr>
        <w:pStyle w:val="a7"/>
        <w:ind w:left="720" w:firstLineChars="0" w:firstLine="0"/>
      </w:pPr>
      <w:r w:rsidRPr="00316624">
        <w:tab/>
        <w:t>}</w:t>
      </w:r>
    </w:p>
    <w:p w:rsidR="00D66DA2" w:rsidRPr="00316624" w:rsidRDefault="00D66DA2" w:rsidP="00316624">
      <w:pPr>
        <w:pStyle w:val="a7"/>
        <w:ind w:left="720" w:firstLineChars="0" w:firstLine="0"/>
      </w:pPr>
    </w:p>
    <w:p w:rsidR="00D66DA2" w:rsidRPr="00316624" w:rsidRDefault="00D66DA2" w:rsidP="00316624">
      <w:pPr>
        <w:pStyle w:val="a7"/>
        <w:ind w:left="720" w:firstLineChars="0" w:firstLine="0"/>
      </w:pPr>
      <w:r w:rsidRPr="00316624">
        <w:tab/>
        <w:t xml:space="preserve">private static void copy(File source, File target) throws </w:t>
      </w:r>
      <w:proofErr w:type="spellStart"/>
      <w:r w:rsidRPr="00316624">
        <w:t>IOException</w:t>
      </w:r>
      <w:proofErr w:type="spellEnd"/>
      <w:r w:rsidRPr="00316624">
        <w:t xml:space="preserve"> {</w:t>
      </w:r>
    </w:p>
    <w:p w:rsidR="00D66DA2" w:rsidRPr="00316624" w:rsidRDefault="00D66DA2" w:rsidP="00316624">
      <w:pPr>
        <w:pStyle w:val="a7"/>
        <w:ind w:left="720" w:firstLineChars="0" w:firstLine="0"/>
      </w:pPr>
      <w:r w:rsidRPr="00316624">
        <w:tab/>
      </w:r>
      <w:r w:rsidRPr="00316624">
        <w:tab/>
      </w:r>
      <w:proofErr w:type="spellStart"/>
      <w:r w:rsidRPr="00316624">
        <w:t>FileInputStream</w:t>
      </w:r>
      <w:proofErr w:type="spellEnd"/>
      <w:r w:rsidRPr="00316624">
        <w:t xml:space="preserve"> input = new </w:t>
      </w:r>
      <w:proofErr w:type="spellStart"/>
      <w:r w:rsidRPr="00316624">
        <w:t>FileInputStream</w:t>
      </w:r>
      <w:proofErr w:type="spellEnd"/>
      <w:r w:rsidRPr="00316624">
        <w:t>(source);</w:t>
      </w:r>
    </w:p>
    <w:p w:rsidR="00D66DA2" w:rsidRPr="00316624" w:rsidRDefault="00D66DA2" w:rsidP="00316624">
      <w:pPr>
        <w:pStyle w:val="a7"/>
        <w:ind w:left="720" w:firstLineChars="0" w:firstLine="0"/>
      </w:pPr>
      <w:r w:rsidRPr="00316624">
        <w:tab/>
      </w:r>
      <w:r w:rsidRPr="00316624">
        <w:tab/>
      </w:r>
      <w:proofErr w:type="spellStart"/>
      <w:r w:rsidRPr="00316624">
        <w:t>FileOutputStream</w:t>
      </w:r>
      <w:proofErr w:type="spellEnd"/>
      <w:r w:rsidRPr="00316624">
        <w:t xml:space="preserve"> out = new </w:t>
      </w:r>
      <w:proofErr w:type="spellStart"/>
      <w:r w:rsidRPr="00316624">
        <w:t>FileOutputStream</w:t>
      </w:r>
      <w:proofErr w:type="spellEnd"/>
      <w:r w:rsidRPr="00316624">
        <w:t>(target);</w:t>
      </w:r>
    </w:p>
    <w:p w:rsidR="00D66DA2" w:rsidRPr="00316624" w:rsidRDefault="00D66DA2" w:rsidP="00316624">
      <w:pPr>
        <w:pStyle w:val="a7"/>
        <w:ind w:left="720" w:firstLineChars="0" w:firstLine="0"/>
      </w:pPr>
      <w:r w:rsidRPr="00316624">
        <w:tab/>
      </w:r>
      <w:r w:rsidRPr="00316624">
        <w:tab/>
        <w:t>int length = -1;</w:t>
      </w:r>
    </w:p>
    <w:p w:rsidR="00D66DA2" w:rsidRPr="00316624" w:rsidRDefault="00D66DA2" w:rsidP="00316624">
      <w:pPr>
        <w:pStyle w:val="a7"/>
        <w:ind w:left="720" w:firstLineChars="0" w:firstLine="0"/>
      </w:pPr>
      <w:r w:rsidRPr="00316624">
        <w:tab/>
      </w:r>
      <w:r w:rsidRPr="00316624">
        <w:tab/>
        <w:t>byte[] bs = new byte[1024];</w:t>
      </w:r>
    </w:p>
    <w:p w:rsidR="00D66DA2" w:rsidRPr="00316624" w:rsidRDefault="00D66DA2" w:rsidP="00316624">
      <w:pPr>
        <w:pStyle w:val="a7"/>
        <w:ind w:left="720" w:firstLineChars="0" w:firstLine="0"/>
      </w:pPr>
      <w:r w:rsidRPr="00316624">
        <w:tab/>
      </w:r>
      <w:r w:rsidRPr="00316624">
        <w:tab/>
        <w:t xml:space="preserve">while ((length = </w:t>
      </w:r>
      <w:proofErr w:type="spellStart"/>
      <w:r w:rsidRPr="00316624">
        <w:t>input.read</w:t>
      </w:r>
      <w:proofErr w:type="spellEnd"/>
      <w:r w:rsidRPr="00316624">
        <w:t>(bs)) != -1) {</w:t>
      </w:r>
    </w:p>
    <w:p w:rsidR="00D66DA2" w:rsidRPr="00316624" w:rsidRDefault="00D66DA2" w:rsidP="00316624">
      <w:pPr>
        <w:pStyle w:val="a7"/>
        <w:ind w:left="720" w:firstLineChars="0" w:firstLine="0"/>
      </w:pPr>
      <w:r w:rsidRPr="00316624">
        <w:tab/>
      </w:r>
      <w:r w:rsidRPr="00316624">
        <w:tab/>
      </w:r>
      <w:r w:rsidRPr="00316624">
        <w:tab/>
      </w:r>
      <w:proofErr w:type="spellStart"/>
      <w:r w:rsidRPr="00316624">
        <w:t>out.write</w:t>
      </w:r>
      <w:proofErr w:type="spellEnd"/>
      <w:r w:rsidRPr="00316624">
        <w:t>(bs, 0, length);</w:t>
      </w:r>
    </w:p>
    <w:p w:rsidR="00D66DA2" w:rsidRPr="00316624" w:rsidRDefault="00D66DA2" w:rsidP="00316624">
      <w:pPr>
        <w:pStyle w:val="a7"/>
        <w:ind w:left="720" w:firstLineChars="0" w:firstLine="0"/>
      </w:pPr>
      <w:r w:rsidRPr="00316624">
        <w:tab/>
      </w:r>
      <w:r w:rsidRPr="00316624">
        <w:tab/>
        <w:t>}</w:t>
      </w:r>
    </w:p>
    <w:p w:rsidR="00D66DA2" w:rsidRPr="00316624" w:rsidRDefault="00D66DA2" w:rsidP="00316624">
      <w:pPr>
        <w:pStyle w:val="a7"/>
        <w:ind w:left="720" w:firstLineChars="0" w:firstLine="0"/>
      </w:pPr>
      <w:r w:rsidRPr="00316624">
        <w:tab/>
      </w:r>
      <w:r w:rsidRPr="00316624">
        <w:tab/>
      </w:r>
      <w:proofErr w:type="spellStart"/>
      <w:r w:rsidRPr="00316624">
        <w:t>input.close</w:t>
      </w:r>
      <w:proofErr w:type="spellEnd"/>
      <w:r w:rsidRPr="00316624">
        <w:t>();</w:t>
      </w:r>
    </w:p>
    <w:p w:rsidR="00D66DA2" w:rsidRPr="00316624" w:rsidRDefault="00D66DA2" w:rsidP="00316624">
      <w:pPr>
        <w:pStyle w:val="a7"/>
        <w:ind w:left="720" w:firstLineChars="0" w:firstLine="0"/>
      </w:pPr>
      <w:r w:rsidRPr="00316624">
        <w:tab/>
      </w:r>
      <w:r w:rsidRPr="00316624">
        <w:tab/>
      </w:r>
      <w:proofErr w:type="spellStart"/>
      <w:r w:rsidRPr="00316624">
        <w:t>out.close</w:t>
      </w:r>
      <w:proofErr w:type="spellEnd"/>
      <w:r w:rsidRPr="00316624">
        <w:t>();</w:t>
      </w:r>
    </w:p>
    <w:p w:rsidR="00D66DA2" w:rsidRPr="00316624" w:rsidRDefault="00D66DA2" w:rsidP="00316624">
      <w:pPr>
        <w:pStyle w:val="a7"/>
        <w:ind w:left="720" w:firstLineChars="0" w:firstLine="0"/>
      </w:pPr>
      <w:r w:rsidRPr="00316624">
        <w:tab/>
        <w:t>}</w:t>
      </w:r>
    </w:p>
    <w:p w:rsidR="00D66DA2" w:rsidRPr="00316624" w:rsidRDefault="00D66DA2" w:rsidP="00316624">
      <w:pPr>
        <w:pStyle w:val="a7"/>
        <w:ind w:left="720" w:firstLineChars="0" w:firstLine="0"/>
      </w:pPr>
      <w:r w:rsidRPr="00316624">
        <w:tab/>
      </w:r>
    </w:p>
    <w:p w:rsidR="00D66DA2" w:rsidRPr="00316624" w:rsidRDefault="00D66DA2" w:rsidP="00316624">
      <w:pPr>
        <w:pStyle w:val="a7"/>
        <w:ind w:left="720" w:firstLineChars="0" w:firstLine="0"/>
      </w:pPr>
      <w:r w:rsidRPr="00316624">
        <w:t xml:space="preserve">private static final class </w:t>
      </w:r>
      <w:proofErr w:type="spellStart"/>
      <w:r w:rsidRPr="00316624">
        <w:t>JavaFileFilter</w:t>
      </w:r>
      <w:proofErr w:type="spellEnd"/>
      <w:r w:rsidRPr="00316624">
        <w:t xml:space="preserve"> implements </w:t>
      </w:r>
      <w:proofErr w:type="spellStart"/>
      <w:r w:rsidRPr="00316624">
        <w:t>FilenameFilter</w:t>
      </w:r>
      <w:proofErr w:type="spellEnd"/>
      <w:r w:rsidRPr="00316624">
        <w:t xml:space="preserve"> {</w:t>
      </w:r>
    </w:p>
    <w:p w:rsidR="00D66DA2" w:rsidRPr="00316624" w:rsidRDefault="00D66DA2" w:rsidP="00316624">
      <w:pPr>
        <w:pStyle w:val="a7"/>
        <w:ind w:left="720" w:firstLineChars="0" w:firstLine="0"/>
      </w:pPr>
      <w:r w:rsidRPr="00316624">
        <w:tab/>
      </w:r>
      <w:r w:rsidRPr="00316624">
        <w:tab/>
        <w:t>@Override</w:t>
      </w:r>
    </w:p>
    <w:p w:rsidR="00D66DA2" w:rsidRPr="00316624" w:rsidRDefault="00D66DA2" w:rsidP="00316624">
      <w:pPr>
        <w:pStyle w:val="a7"/>
        <w:ind w:left="720" w:firstLineChars="0" w:firstLine="0"/>
      </w:pPr>
      <w:r w:rsidRPr="00316624">
        <w:tab/>
      </w:r>
      <w:r w:rsidRPr="00316624">
        <w:tab/>
        <w:t xml:space="preserve">public </w:t>
      </w:r>
      <w:proofErr w:type="spellStart"/>
      <w:r w:rsidRPr="00316624">
        <w:t>boolean</w:t>
      </w:r>
      <w:proofErr w:type="spellEnd"/>
      <w:r w:rsidRPr="00316624">
        <w:t xml:space="preserve"> accept(File </w:t>
      </w:r>
      <w:proofErr w:type="spellStart"/>
      <w:r w:rsidRPr="00316624">
        <w:t>dir</w:t>
      </w:r>
      <w:proofErr w:type="spellEnd"/>
      <w:r w:rsidRPr="00316624">
        <w:t>, String name) {</w:t>
      </w:r>
    </w:p>
    <w:p w:rsidR="00D66DA2" w:rsidRPr="00316624" w:rsidRDefault="00D66DA2" w:rsidP="00316624">
      <w:pPr>
        <w:pStyle w:val="a7"/>
        <w:ind w:left="720" w:firstLineChars="0" w:firstLine="0"/>
      </w:pPr>
      <w:r w:rsidRPr="00316624">
        <w:tab/>
      </w:r>
      <w:r w:rsidRPr="00316624">
        <w:tab/>
      </w:r>
      <w:r w:rsidRPr="00316624">
        <w:tab/>
        <w:t xml:space="preserve">return </w:t>
      </w:r>
      <w:proofErr w:type="spellStart"/>
      <w:r w:rsidRPr="00316624">
        <w:t>name.endsWith</w:t>
      </w:r>
      <w:proofErr w:type="spellEnd"/>
      <w:r w:rsidRPr="00316624">
        <w:t>(".java");</w:t>
      </w:r>
    </w:p>
    <w:p w:rsidR="00D66DA2" w:rsidRPr="00316624" w:rsidRDefault="00D66DA2" w:rsidP="00316624">
      <w:pPr>
        <w:pStyle w:val="a7"/>
        <w:ind w:left="720" w:firstLineChars="0" w:firstLine="0"/>
      </w:pPr>
      <w:r w:rsidRPr="00316624">
        <w:tab/>
      </w:r>
      <w:r w:rsidRPr="00316624">
        <w:tab/>
        <w:t>}</w:t>
      </w:r>
    </w:p>
    <w:p w:rsidR="00D66DA2" w:rsidRPr="00316624" w:rsidRDefault="00D66DA2" w:rsidP="00316624">
      <w:pPr>
        <w:pStyle w:val="a7"/>
        <w:ind w:left="720" w:firstLineChars="0" w:firstLine="0"/>
      </w:pPr>
      <w:r w:rsidRPr="00316624">
        <w:tab/>
        <w:t>}</w:t>
      </w:r>
    </w:p>
    <w:p w:rsidR="00D66DA2" w:rsidRPr="00316624" w:rsidRDefault="00D66DA2" w:rsidP="00316624">
      <w:pPr>
        <w:pStyle w:val="a7"/>
        <w:ind w:left="720" w:firstLineChars="0" w:firstLine="0"/>
      </w:pPr>
      <w:r w:rsidRPr="00316624">
        <w:t>}</w:t>
      </w:r>
    </w:p>
    <w:p w:rsidR="00D66DA2" w:rsidRPr="00283481" w:rsidRDefault="00D66DA2" w:rsidP="00A40CCE">
      <w:pPr>
        <w:pStyle w:val="a7"/>
        <w:numPr>
          <w:ilvl w:val="0"/>
          <w:numId w:val="64"/>
        </w:numPr>
        <w:ind w:firstLineChars="0"/>
        <w:outlineLvl w:val="1"/>
        <w:rPr>
          <w:b/>
        </w:rPr>
      </w:pPr>
      <w:bookmarkStart w:id="76" w:name="_Toc462308995"/>
      <w:bookmarkEnd w:id="75"/>
      <w:r w:rsidRPr="00283481">
        <w:rPr>
          <w:b/>
        </w:rPr>
        <w:t>编写一个截取字符串的函数，输入为一个字符串和字节数，输出为按字节截取的字符串，但要保证汉字不被截取半个，如</w:t>
      </w:r>
      <w:r w:rsidRPr="00283481">
        <w:rPr>
          <w:b/>
        </w:rPr>
        <w:t>“</w:t>
      </w:r>
      <w:r w:rsidRPr="00283481">
        <w:rPr>
          <w:b/>
        </w:rPr>
        <w:t>我</w:t>
      </w:r>
      <w:r w:rsidRPr="00283481">
        <w:rPr>
          <w:b/>
        </w:rPr>
        <w:t>ABC”</w:t>
      </w:r>
      <w:r w:rsidRPr="00283481">
        <w:rPr>
          <w:b/>
        </w:rPr>
        <w:t>，</w:t>
      </w:r>
      <w:r w:rsidRPr="00283481">
        <w:rPr>
          <w:b/>
        </w:rPr>
        <w:t>4</w:t>
      </w:r>
      <w:r w:rsidRPr="00283481">
        <w:rPr>
          <w:b/>
        </w:rPr>
        <w:t>，应该截取</w:t>
      </w:r>
      <w:r w:rsidRPr="00283481">
        <w:rPr>
          <w:b/>
        </w:rPr>
        <w:t>“</w:t>
      </w:r>
      <w:r w:rsidRPr="00283481">
        <w:rPr>
          <w:b/>
        </w:rPr>
        <w:t>我</w:t>
      </w:r>
      <w:r w:rsidRPr="00283481">
        <w:rPr>
          <w:b/>
        </w:rPr>
        <w:t>AB”</w:t>
      </w:r>
      <w:r w:rsidRPr="00283481">
        <w:rPr>
          <w:b/>
        </w:rPr>
        <w:t>，输入</w:t>
      </w:r>
      <w:r w:rsidRPr="00283481">
        <w:rPr>
          <w:b/>
        </w:rPr>
        <w:t>“</w:t>
      </w:r>
      <w:r w:rsidRPr="00283481">
        <w:rPr>
          <w:b/>
        </w:rPr>
        <w:t>我</w:t>
      </w:r>
      <w:r w:rsidRPr="00283481">
        <w:rPr>
          <w:b/>
        </w:rPr>
        <w:t>ABC</w:t>
      </w:r>
      <w:r w:rsidRPr="00283481">
        <w:rPr>
          <w:b/>
        </w:rPr>
        <w:t>汉</w:t>
      </w:r>
      <w:r w:rsidRPr="00283481">
        <w:rPr>
          <w:b/>
        </w:rPr>
        <w:t>DEF”</w:t>
      </w:r>
      <w:r w:rsidRPr="00283481">
        <w:rPr>
          <w:b/>
        </w:rPr>
        <w:t>，</w:t>
      </w:r>
      <w:r w:rsidRPr="00283481">
        <w:rPr>
          <w:b/>
        </w:rPr>
        <w:t>6</w:t>
      </w:r>
      <w:r w:rsidRPr="00283481">
        <w:rPr>
          <w:b/>
        </w:rPr>
        <w:t>，应该输出</w:t>
      </w:r>
      <w:r w:rsidRPr="00283481">
        <w:rPr>
          <w:b/>
        </w:rPr>
        <w:t>“</w:t>
      </w:r>
      <w:r w:rsidRPr="00283481">
        <w:rPr>
          <w:b/>
        </w:rPr>
        <w:t>我</w:t>
      </w:r>
      <w:r w:rsidRPr="00283481">
        <w:rPr>
          <w:b/>
        </w:rPr>
        <w:t>ABC”</w:t>
      </w:r>
      <w:r w:rsidRPr="00283481">
        <w:rPr>
          <w:b/>
        </w:rPr>
        <w:t>，而不是</w:t>
      </w:r>
      <w:r w:rsidRPr="00283481">
        <w:rPr>
          <w:b/>
        </w:rPr>
        <w:t>“</w:t>
      </w:r>
      <w:r w:rsidRPr="00283481">
        <w:rPr>
          <w:b/>
        </w:rPr>
        <w:t>我</w:t>
      </w:r>
      <w:r w:rsidRPr="00283481">
        <w:rPr>
          <w:b/>
        </w:rPr>
        <w:t>ABC+</w:t>
      </w:r>
      <w:r w:rsidRPr="00283481">
        <w:rPr>
          <w:b/>
        </w:rPr>
        <w:t>汉的半个</w:t>
      </w:r>
      <w:r w:rsidRPr="00283481">
        <w:rPr>
          <w:b/>
        </w:rPr>
        <w:t>”</w:t>
      </w:r>
      <w:r w:rsidRPr="00283481">
        <w:rPr>
          <w:b/>
        </w:rPr>
        <w:t>。</w:t>
      </w:r>
      <w:bookmarkEnd w:id="76"/>
    </w:p>
    <w:p w:rsidR="00D66DA2" w:rsidRPr="00283481" w:rsidRDefault="00D66DA2" w:rsidP="00283481">
      <w:pPr>
        <w:pStyle w:val="a7"/>
        <w:ind w:left="720" w:firstLineChars="0" w:firstLine="0"/>
      </w:pPr>
      <w:bookmarkStart w:id="77" w:name="_Toc266110595"/>
      <w:r w:rsidRPr="00283481">
        <w:t xml:space="preserve">import </w:t>
      </w:r>
      <w:proofErr w:type="spellStart"/>
      <w:r w:rsidRPr="00283481">
        <w:t>java.io.IOException</w:t>
      </w:r>
      <w:proofErr w:type="spellEnd"/>
      <w:r w:rsidRPr="00283481">
        <w:t>;</w:t>
      </w:r>
    </w:p>
    <w:p w:rsidR="00D66DA2" w:rsidRPr="00283481" w:rsidRDefault="00D66DA2" w:rsidP="00283481">
      <w:pPr>
        <w:pStyle w:val="a7"/>
        <w:ind w:left="720" w:firstLineChars="0" w:firstLine="0"/>
      </w:pPr>
    </w:p>
    <w:p w:rsidR="00D66DA2" w:rsidRPr="00283481" w:rsidRDefault="00D66DA2" w:rsidP="00283481">
      <w:pPr>
        <w:pStyle w:val="a7"/>
        <w:ind w:left="720" w:firstLineChars="0" w:firstLine="0"/>
      </w:pPr>
      <w:r w:rsidRPr="00283481">
        <w:t>public class AnswerB03 {</w:t>
      </w:r>
    </w:p>
    <w:p w:rsidR="00D66DA2" w:rsidRPr="00283481" w:rsidRDefault="00D66DA2" w:rsidP="00283481">
      <w:pPr>
        <w:pStyle w:val="a7"/>
        <w:ind w:left="720" w:firstLineChars="0" w:firstLine="0"/>
      </w:pPr>
      <w:r w:rsidRPr="00283481">
        <w:tab/>
        <w:t xml:space="preserve">public static void main(String[] </w:t>
      </w:r>
      <w:proofErr w:type="spellStart"/>
      <w:r w:rsidRPr="00283481">
        <w:t>args</w:t>
      </w:r>
      <w:proofErr w:type="spellEnd"/>
      <w:r w:rsidRPr="00283481">
        <w:t xml:space="preserve">) throws </w:t>
      </w:r>
      <w:proofErr w:type="spellStart"/>
      <w:r w:rsidRPr="00283481">
        <w:t>IOException</w:t>
      </w:r>
      <w:proofErr w:type="spellEnd"/>
      <w:r w:rsidRPr="00283481">
        <w:t xml:space="preserve"> {</w:t>
      </w:r>
    </w:p>
    <w:p w:rsidR="00D66DA2" w:rsidRPr="00283481" w:rsidRDefault="00D66DA2" w:rsidP="00283481">
      <w:pPr>
        <w:pStyle w:val="a7"/>
        <w:ind w:left="720" w:firstLineChars="0" w:firstLine="0"/>
      </w:pPr>
      <w:r w:rsidRPr="00283481">
        <w:tab/>
      </w:r>
      <w:r w:rsidRPr="00283481">
        <w:tab/>
        <w:t>String s = "</w:t>
      </w:r>
      <w:r w:rsidRPr="00283481">
        <w:t>我</w:t>
      </w:r>
      <w:r w:rsidRPr="00283481">
        <w:t>ABC</w:t>
      </w:r>
      <w:r w:rsidRPr="00283481">
        <w:t>汉</w:t>
      </w:r>
      <w:r w:rsidRPr="00283481">
        <w:t>DEF";</w:t>
      </w:r>
    </w:p>
    <w:p w:rsidR="00D66DA2" w:rsidRPr="00283481" w:rsidRDefault="00D66DA2" w:rsidP="00283481">
      <w:pPr>
        <w:pStyle w:val="a7"/>
        <w:ind w:left="720" w:firstLineChars="0" w:firstLine="0"/>
      </w:pPr>
      <w:r w:rsidRPr="00283481">
        <w:tab/>
      </w:r>
      <w:r w:rsidRPr="00283481">
        <w:tab/>
      </w:r>
      <w:proofErr w:type="spellStart"/>
      <w:r w:rsidRPr="00283481">
        <w:t>System.out.println</w:t>
      </w:r>
      <w:proofErr w:type="spellEnd"/>
      <w:r w:rsidRPr="00283481">
        <w:t>(substring(s, 6));</w:t>
      </w:r>
    </w:p>
    <w:p w:rsidR="00D66DA2" w:rsidRPr="00283481" w:rsidRDefault="00D66DA2" w:rsidP="00283481">
      <w:pPr>
        <w:pStyle w:val="a7"/>
        <w:ind w:left="720" w:firstLineChars="0" w:firstLine="0"/>
      </w:pPr>
      <w:r w:rsidRPr="00283481">
        <w:tab/>
        <w:t>}</w:t>
      </w:r>
    </w:p>
    <w:p w:rsidR="00D66DA2" w:rsidRPr="00283481" w:rsidRDefault="00D66DA2" w:rsidP="00283481">
      <w:pPr>
        <w:pStyle w:val="a7"/>
        <w:ind w:left="720" w:firstLineChars="0" w:firstLine="0"/>
      </w:pPr>
      <w:r w:rsidRPr="00283481">
        <w:tab/>
        <w:t>public static String substring(String s, int length) {</w:t>
      </w:r>
    </w:p>
    <w:p w:rsidR="00D66DA2" w:rsidRPr="00283481" w:rsidRDefault="00D66DA2" w:rsidP="00283481">
      <w:pPr>
        <w:pStyle w:val="a7"/>
        <w:ind w:left="720" w:firstLineChars="0" w:firstLine="0"/>
      </w:pPr>
      <w:r w:rsidRPr="00283481">
        <w:lastRenderedPageBreak/>
        <w:tab/>
      </w:r>
      <w:r w:rsidRPr="00283481">
        <w:tab/>
        <w:t xml:space="preserve">char[] cs = </w:t>
      </w:r>
      <w:proofErr w:type="spellStart"/>
      <w:r w:rsidRPr="00283481">
        <w:t>s.toCharArray</w:t>
      </w:r>
      <w:proofErr w:type="spellEnd"/>
      <w:r w:rsidRPr="00283481">
        <w:t>();</w:t>
      </w:r>
    </w:p>
    <w:p w:rsidR="00D66DA2" w:rsidRPr="00283481" w:rsidRDefault="00D66DA2" w:rsidP="00283481">
      <w:pPr>
        <w:pStyle w:val="a7"/>
        <w:ind w:left="720" w:firstLineChars="0" w:firstLine="0"/>
      </w:pPr>
      <w:r w:rsidRPr="00283481">
        <w:tab/>
      </w:r>
      <w:r w:rsidRPr="00283481">
        <w:tab/>
        <w:t>StringBuilder builder = new StringBuilder();</w:t>
      </w:r>
    </w:p>
    <w:p w:rsidR="00D66DA2" w:rsidRPr="00283481" w:rsidRDefault="00D66DA2" w:rsidP="00283481">
      <w:pPr>
        <w:pStyle w:val="a7"/>
        <w:ind w:left="720" w:firstLineChars="0" w:firstLine="0"/>
      </w:pPr>
      <w:r w:rsidRPr="00283481">
        <w:tab/>
      </w:r>
      <w:r w:rsidRPr="00283481">
        <w:tab/>
        <w:t>int count = 0;</w:t>
      </w:r>
    </w:p>
    <w:p w:rsidR="00D66DA2" w:rsidRPr="00283481" w:rsidRDefault="00D66DA2" w:rsidP="00283481">
      <w:pPr>
        <w:pStyle w:val="a7"/>
        <w:ind w:left="720" w:firstLineChars="0" w:firstLine="0"/>
      </w:pPr>
      <w:r w:rsidRPr="00283481">
        <w:tab/>
      </w:r>
      <w:r w:rsidRPr="00283481">
        <w:tab/>
        <w:t>for (char c : cs) {</w:t>
      </w:r>
    </w:p>
    <w:p w:rsidR="00D66DA2" w:rsidRPr="00283481" w:rsidRDefault="00D66DA2" w:rsidP="00283481">
      <w:pPr>
        <w:pStyle w:val="a7"/>
        <w:ind w:left="720" w:firstLineChars="0" w:firstLine="0"/>
      </w:pPr>
      <w:r w:rsidRPr="00283481">
        <w:tab/>
      </w:r>
      <w:r w:rsidRPr="00283481">
        <w:tab/>
      </w:r>
      <w:r w:rsidRPr="00283481">
        <w:tab/>
        <w:t>if (</w:t>
      </w:r>
      <w:proofErr w:type="spellStart"/>
      <w:r w:rsidRPr="00283481">
        <w:t>isAsc</w:t>
      </w:r>
      <w:proofErr w:type="spellEnd"/>
      <w:r w:rsidRPr="00283481">
        <w:t>(c)) {</w:t>
      </w:r>
    </w:p>
    <w:p w:rsidR="00D66DA2" w:rsidRPr="00283481" w:rsidRDefault="00D66DA2" w:rsidP="00283481">
      <w:pPr>
        <w:pStyle w:val="a7"/>
        <w:ind w:left="720" w:firstLineChars="0" w:firstLine="0"/>
      </w:pPr>
      <w:r w:rsidRPr="00283481">
        <w:tab/>
      </w:r>
      <w:r w:rsidRPr="00283481">
        <w:tab/>
      </w:r>
      <w:r w:rsidRPr="00283481">
        <w:tab/>
      </w:r>
      <w:r w:rsidRPr="00283481">
        <w:tab/>
        <w:t>count++;</w:t>
      </w:r>
    </w:p>
    <w:p w:rsidR="00D66DA2" w:rsidRPr="00283481" w:rsidRDefault="00D66DA2" w:rsidP="00283481">
      <w:pPr>
        <w:pStyle w:val="a7"/>
        <w:ind w:left="720" w:firstLineChars="0" w:firstLine="0"/>
      </w:pPr>
      <w:r w:rsidRPr="00283481">
        <w:tab/>
      </w:r>
      <w:r w:rsidRPr="00283481">
        <w:tab/>
      </w:r>
      <w:r w:rsidRPr="00283481">
        <w:tab/>
        <w:t>} else {</w:t>
      </w:r>
    </w:p>
    <w:p w:rsidR="00D66DA2" w:rsidRPr="00283481" w:rsidRDefault="00D66DA2" w:rsidP="00283481">
      <w:pPr>
        <w:pStyle w:val="a7"/>
        <w:ind w:left="720" w:firstLineChars="0" w:firstLine="0"/>
      </w:pPr>
      <w:r w:rsidRPr="00283481">
        <w:tab/>
      </w:r>
      <w:r w:rsidRPr="00283481">
        <w:tab/>
      </w:r>
      <w:r w:rsidRPr="00283481">
        <w:tab/>
      </w:r>
      <w:r w:rsidRPr="00283481">
        <w:tab/>
        <w:t>count += 2;</w:t>
      </w:r>
    </w:p>
    <w:p w:rsidR="00D66DA2" w:rsidRPr="00283481" w:rsidRDefault="00D66DA2" w:rsidP="00283481">
      <w:pPr>
        <w:pStyle w:val="a7"/>
        <w:ind w:left="720" w:firstLineChars="0" w:firstLine="0"/>
      </w:pPr>
      <w:r w:rsidRPr="00283481">
        <w:tab/>
      </w:r>
      <w:r w:rsidRPr="00283481">
        <w:tab/>
      </w:r>
      <w:r w:rsidRPr="00283481">
        <w:tab/>
        <w:t>}</w:t>
      </w:r>
    </w:p>
    <w:p w:rsidR="00D66DA2" w:rsidRPr="00283481" w:rsidRDefault="00D66DA2" w:rsidP="00283481">
      <w:pPr>
        <w:pStyle w:val="a7"/>
        <w:ind w:left="720" w:firstLineChars="0" w:firstLine="0"/>
      </w:pPr>
      <w:r w:rsidRPr="00283481">
        <w:tab/>
      </w:r>
      <w:r w:rsidRPr="00283481">
        <w:tab/>
      </w:r>
      <w:r w:rsidRPr="00283481">
        <w:tab/>
        <w:t>if (count &gt; length) {</w:t>
      </w:r>
    </w:p>
    <w:p w:rsidR="00D66DA2" w:rsidRPr="00283481" w:rsidRDefault="00D66DA2" w:rsidP="00283481">
      <w:pPr>
        <w:pStyle w:val="a7"/>
        <w:ind w:left="720" w:firstLineChars="0" w:firstLine="0"/>
      </w:pPr>
      <w:r w:rsidRPr="00283481">
        <w:tab/>
      </w:r>
      <w:r w:rsidRPr="00283481">
        <w:tab/>
      </w:r>
      <w:r w:rsidRPr="00283481">
        <w:tab/>
      </w:r>
      <w:r w:rsidRPr="00283481">
        <w:tab/>
        <w:t>break;</w:t>
      </w:r>
    </w:p>
    <w:p w:rsidR="00D66DA2" w:rsidRPr="00283481" w:rsidRDefault="00D66DA2" w:rsidP="00283481">
      <w:pPr>
        <w:pStyle w:val="a7"/>
        <w:ind w:left="720" w:firstLineChars="0" w:firstLine="0"/>
      </w:pPr>
      <w:r w:rsidRPr="00283481">
        <w:tab/>
      </w:r>
      <w:r w:rsidRPr="00283481">
        <w:tab/>
      </w:r>
      <w:r w:rsidRPr="00283481">
        <w:tab/>
        <w:t>}</w:t>
      </w:r>
    </w:p>
    <w:p w:rsidR="00D66DA2" w:rsidRPr="00283481" w:rsidRDefault="00D66DA2" w:rsidP="00283481">
      <w:pPr>
        <w:pStyle w:val="a7"/>
        <w:ind w:left="720" w:firstLineChars="0" w:firstLine="0"/>
      </w:pPr>
      <w:r w:rsidRPr="00283481">
        <w:tab/>
      </w:r>
      <w:r w:rsidRPr="00283481">
        <w:tab/>
      </w:r>
      <w:r w:rsidRPr="00283481">
        <w:tab/>
      </w:r>
      <w:proofErr w:type="spellStart"/>
      <w:r w:rsidRPr="00283481">
        <w:t>builder.append</w:t>
      </w:r>
      <w:proofErr w:type="spellEnd"/>
      <w:r w:rsidRPr="00283481">
        <w:t>(c);</w:t>
      </w:r>
    </w:p>
    <w:p w:rsidR="00D66DA2" w:rsidRPr="00283481" w:rsidRDefault="00D66DA2" w:rsidP="00283481">
      <w:pPr>
        <w:pStyle w:val="a7"/>
        <w:ind w:left="720" w:firstLineChars="0" w:firstLine="0"/>
      </w:pPr>
      <w:r w:rsidRPr="00283481">
        <w:tab/>
      </w:r>
      <w:r w:rsidRPr="00283481">
        <w:tab/>
        <w:t>}</w:t>
      </w:r>
    </w:p>
    <w:p w:rsidR="00D66DA2" w:rsidRPr="00283481" w:rsidRDefault="00D66DA2" w:rsidP="00283481">
      <w:pPr>
        <w:pStyle w:val="a7"/>
        <w:ind w:left="720" w:firstLineChars="0" w:firstLine="0"/>
      </w:pPr>
      <w:r w:rsidRPr="00283481">
        <w:tab/>
      </w:r>
      <w:r w:rsidRPr="00283481">
        <w:tab/>
        <w:t xml:space="preserve">return </w:t>
      </w:r>
      <w:proofErr w:type="spellStart"/>
      <w:r w:rsidRPr="00283481">
        <w:t>builder.toString</w:t>
      </w:r>
      <w:proofErr w:type="spellEnd"/>
      <w:r w:rsidRPr="00283481">
        <w:t>();</w:t>
      </w:r>
    </w:p>
    <w:p w:rsidR="00D66DA2" w:rsidRPr="00283481" w:rsidRDefault="00D66DA2" w:rsidP="00283481">
      <w:pPr>
        <w:pStyle w:val="a7"/>
        <w:ind w:left="720" w:firstLineChars="0" w:firstLine="0"/>
      </w:pPr>
      <w:r w:rsidRPr="00283481">
        <w:tab/>
        <w:t>}</w:t>
      </w:r>
    </w:p>
    <w:p w:rsidR="00D66DA2" w:rsidRPr="00283481" w:rsidRDefault="00D66DA2" w:rsidP="00283481">
      <w:pPr>
        <w:pStyle w:val="a7"/>
        <w:ind w:left="720" w:firstLineChars="0" w:firstLine="0"/>
      </w:pPr>
      <w:r w:rsidRPr="00283481">
        <w:tab/>
        <w:t xml:space="preserve">public static </w:t>
      </w:r>
      <w:proofErr w:type="spellStart"/>
      <w:r w:rsidRPr="00283481">
        <w:t>boolean</w:t>
      </w:r>
      <w:proofErr w:type="spellEnd"/>
      <w:r w:rsidRPr="00283481">
        <w:t xml:space="preserve"> </w:t>
      </w:r>
      <w:proofErr w:type="spellStart"/>
      <w:r w:rsidRPr="00283481">
        <w:t>isAsc</w:t>
      </w:r>
      <w:proofErr w:type="spellEnd"/>
      <w:r w:rsidRPr="00283481">
        <w:t>(char c) {</w:t>
      </w:r>
    </w:p>
    <w:p w:rsidR="00D66DA2" w:rsidRPr="00283481" w:rsidRDefault="00D66DA2" w:rsidP="00283481">
      <w:pPr>
        <w:pStyle w:val="a7"/>
        <w:ind w:left="720" w:firstLineChars="0" w:firstLine="0"/>
      </w:pPr>
      <w:r w:rsidRPr="00283481">
        <w:tab/>
      </w:r>
      <w:r w:rsidRPr="00283481">
        <w:tab/>
        <w:t>return c &lt; 128;</w:t>
      </w:r>
    </w:p>
    <w:p w:rsidR="00D66DA2" w:rsidRPr="00283481" w:rsidRDefault="00D66DA2" w:rsidP="00283481">
      <w:pPr>
        <w:pStyle w:val="a7"/>
        <w:ind w:left="720" w:firstLineChars="0" w:firstLine="0"/>
      </w:pPr>
      <w:r w:rsidRPr="00283481">
        <w:tab/>
        <w:t>}</w:t>
      </w:r>
    </w:p>
    <w:p w:rsidR="00D66DA2" w:rsidRPr="00283481" w:rsidRDefault="00D66DA2" w:rsidP="00283481">
      <w:pPr>
        <w:pStyle w:val="a7"/>
        <w:ind w:left="720" w:firstLineChars="0" w:firstLine="0"/>
      </w:pPr>
      <w:r w:rsidRPr="00283481">
        <w:t>}</w:t>
      </w:r>
    </w:p>
    <w:p w:rsidR="00D66DA2" w:rsidRPr="008F10EF" w:rsidRDefault="00D66DA2" w:rsidP="00A40CCE">
      <w:pPr>
        <w:pStyle w:val="a7"/>
        <w:numPr>
          <w:ilvl w:val="0"/>
          <w:numId w:val="64"/>
        </w:numPr>
        <w:ind w:firstLineChars="0"/>
        <w:outlineLvl w:val="1"/>
        <w:rPr>
          <w:b/>
          <w:color w:val="FF0000"/>
        </w:rPr>
      </w:pPr>
      <w:bookmarkStart w:id="78" w:name="t89"/>
      <w:bookmarkStart w:id="79" w:name="_Toc462308997"/>
      <w:bookmarkEnd w:id="77"/>
      <w:bookmarkEnd w:id="78"/>
      <w:r w:rsidRPr="008F10EF">
        <w:rPr>
          <w:b/>
          <w:color w:val="FF0000"/>
        </w:rPr>
        <w:t>说明生活中遇到的二叉树，用</w:t>
      </w:r>
      <w:r w:rsidRPr="008F10EF">
        <w:rPr>
          <w:b/>
          <w:color w:val="FF0000"/>
        </w:rPr>
        <w:t>java</w:t>
      </w:r>
      <w:r w:rsidRPr="008F10EF">
        <w:rPr>
          <w:b/>
          <w:color w:val="FF0000"/>
        </w:rPr>
        <w:t>实现二叉树</w:t>
      </w:r>
      <w:bookmarkEnd w:id="79"/>
    </w:p>
    <w:p w:rsidR="00D66DA2" w:rsidRPr="000A2144" w:rsidRDefault="00D66DA2" w:rsidP="000A2144">
      <w:pPr>
        <w:pStyle w:val="a7"/>
        <w:ind w:left="720" w:firstLineChars="0" w:firstLine="0"/>
      </w:pPr>
      <w:r w:rsidRPr="000A2144">
        <w:t>这是组合设计模式。</w:t>
      </w:r>
    </w:p>
    <w:p w:rsidR="00D66DA2" w:rsidRPr="000A2144" w:rsidRDefault="00D66DA2" w:rsidP="000A2144">
      <w:pPr>
        <w:pStyle w:val="a7"/>
        <w:ind w:left="720" w:firstLineChars="0" w:firstLine="0"/>
      </w:pPr>
      <w:r w:rsidRPr="000A2144">
        <w:t>我有很多个</w:t>
      </w:r>
      <w:r w:rsidRPr="000A2144">
        <w:t>(</w:t>
      </w:r>
      <w:r w:rsidRPr="000A2144">
        <w:t>假设</w:t>
      </w:r>
      <w:r w:rsidRPr="000A2144">
        <w:t>10</w:t>
      </w:r>
      <w:r w:rsidRPr="000A2144">
        <w:t>万个</w:t>
      </w:r>
      <w:r w:rsidRPr="000A2144">
        <w:t>)</w:t>
      </w:r>
      <w:r w:rsidRPr="000A2144">
        <w:t>数据要保存起来，以后还需要从保存的这些数据中检索是否存在某个数据，（我想说出二叉树的好处，该怎么说呢？那就是说别人的缺点），假如存在数组中，那么，碰巧要找的数字位于</w:t>
      </w:r>
      <w:r w:rsidRPr="000A2144">
        <w:t>99999</w:t>
      </w:r>
      <w:r w:rsidRPr="000A2144">
        <w:t>那个地方，那查找的速度将很慢，因为要从第</w:t>
      </w:r>
      <w:r w:rsidRPr="000A2144">
        <w:t>1</w:t>
      </w:r>
      <w:r w:rsidRPr="000A2144">
        <w:t>个依次往后取，取出来后进行比较。平衡二叉树（构建平衡二叉树需要先排序，我们这里就不作考虑了）可以很好地解决这个问题，但</w:t>
      </w:r>
      <w:r w:rsidR="000A2144">
        <w:t>二叉树的遍历（前序，中序，后序）效率要比数组低很多</w:t>
      </w:r>
    </w:p>
    <w:p w:rsidR="00D66DA2" w:rsidRPr="000A2144" w:rsidRDefault="00D66DA2" w:rsidP="000A2144">
      <w:pPr>
        <w:pStyle w:val="a7"/>
        <w:ind w:left="720" w:firstLineChars="0" w:firstLine="0"/>
      </w:pPr>
      <w:r w:rsidRPr="000A2144">
        <w:t>代码如下：</w:t>
      </w:r>
    </w:p>
    <w:p w:rsidR="00D66DA2" w:rsidRPr="000A2144" w:rsidRDefault="00D66DA2" w:rsidP="000A2144">
      <w:pPr>
        <w:pStyle w:val="a7"/>
        <w:ind w:left="720" w:firstLineChars="0" w:firstLine="0"/>
      </w:pPr>
      <w:bookmarkStart w:id="80" w:name="_Toc266110597"/>
      <w:r w:rsidRPr="000A2144">
        <w:t>public class AnswerB04 {</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t xml:space="preserve">public static void main(String[] </w:t>
      </w:r>
      <w:proofErr w:type="spellStart"/>
      <w:r w:rsidRPr="000A2144">
        <w:t>args</w:t>
      </w:r>
      <w:proofErr w:type="spellEnd"/>
      <w:r w:rsidRPr="000A2144">
        <w:t>) {</w:t>
      </w:r>
    </w:p>
    <w:p w:rsidR="00D66DA2" w:rsidRPr="000A2144" w:rsidRDefault="00D66DA2" w:rsidP="000A2144">
      <w:pPr>
        <w:pStyle w:val="a7"/>
        <w:ind w:left="720" w:firstLineChars="0" w:firstLine="0"/>
      </w:pPr>
      <w:r w:rsidRPr="000A2144">
        <w:tab/>
      </w:r>
      <w:r w:rsidRPr="000A2144">
        <w:tab/>
        <w:t xml:space="preserve">Node root = </w:t>
      </w:r>
      <w:proofErr w:type="spellStart"/>
      <w:r w:rsidRPr="000A2144">
        <w:t>makeupTree</w:t>
      </w:r>
      <w:proofErr w:type="spellEnd"/>
      <w:r w:rsidRPr="000A2144">
        <w:t>();</w:t>
      </w:r>
    </w:p>
    <w:p w:rsidR="00D66DA2" w:rsidRPr="000A2144" w:rsidRDefault="00D66DA2" w:rsidP="000A2144">
      <w:pPr>
        <w:pStyle w:val="a7"/>
        <w:ind w:left="720" w:firstLineChars="0" w:firstLine="0"/>
      </w:pPr>
      <w:r w:rsidRPr="000A2144">
        <w:tab/>
      </w:r>
      <w:r w:rsidRPr="000A2144">
        <w:tab/>
        <w:t>traverse(root);</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t>private static void traverse(Node node) {</w:t>
      </w:r>
    </w:p>
    <w:p w:rsidR="00D66DA2" w:rsidRPr="000A2144" w:rsidRDefault="00D66DA2" w:rsidP="000A2144">
      <w:pPr>
        <w:pStyle w:val="a7"/>
        <w:ind w:left="720" w:firstLineChars="0" w:firstLine="0"/>
      </w:pPr>
      <w:r w:rsidRPr="000A2144">
        <w:tab/>
      </w:r>
      <w:r w:rsidRPr="000A2144">
        <w:tab/>
        <w:t>if (node == null) {</w:t>
      </w:r>
    </w:p>
    <w:p w:rsidR="00D66DA2" w:rsidRPr="000A2144" w:rsidRDefault="00D66DA2" w:rsidP="000A2144">
      <w:pPr>
        <w:pStyle w:val="a7"/>
        <w:ind w:left="720" w:firstLineChars="0" w:firstLine="0"/>
      </w:pPr>
      <w:r w:rsidRPr="000A2144">
        <w:tab/>
      </w:r>
      <w:r w:rsidRPr="000A2144">
        <w:tab/>
      </w:r>
      <w:r w:rsidRPr="000A2144">
        <w:tab/>
        <w:t>return;</w:t>
      </w:r>
    </w:p>
    <w:p w:rsidR="00D66DA2" w:rsidRPr="000A2144" w:rsidRDefault="00D66DA2" w:rsidP="000A2144">
      <w:pPr>
        <w:pStyle w:val="a7"/>
        <w:ind w:left="720" w:firstLineChars="0" w:firstLine="0"/>
      </w:pPr>
      <w:r w:rsidRPr="000A2144">
        <w:tab/>
      </w:r>
      <w:r w:rsidRPr="000A2144">
        <w:tab/>
        <w:t>}</w:t>
      </w:r>
    </w:p>
    <w:p w:rsidR="00D66DA2" w:rsidRPr="000A2144" w:rsidRDefault="00D66DA2" w:rsidP="000A2144">
      <w:pPr>
        <w:pStyle w:val="a7"/>
        <w:ind w:left="720" w:firstLineChars="0" w:firstLine="0"/>
      </w:pPr>
      <w:r w:rsidRPr="000A2144">
        <w:tab/>
      </w:r>
      <w:r w:rsidRPr="000A2144">
        <w:tab/>
        <w:t>traverse(</w:t>
      </w:r>
      <w:proofErr w:type="spellStart"/>
      <w:r w:rsidRPr="000A2144">
        <w:t>node.left</w:t>
      </w:r>
      <w:proofErr w:type="spellEnd"/>
      <w:r w:rsidRPr="000A2144">
        <w:t>);</w:t>
      </w:r>
    </w:p>
    <w:p w:rsidR="00D66DA2" w:rsidRPr="000A2144" w:rsidRDefault="00D66DA2" w:rsidP="000A2144">
      <w:pPr>
        <w:pStyle w:val="a7"/>
        <w:ind w:left="720" w:firstLineChars="0" w:firstLine="0"/>
      </w:pPr>
      <w:r w:rsidRPr="000A2144">
        <w:tab/>
      </w:r>
      <w:r w:rsidRPr="000A2144">
        <w:tab/>
      </w:r>
      <w:proofErr w:type="spellStart"/>
      <w:r w:rsidRPr="000A2144">
        <w:t>System.out.println</w:t>
      </w:r>
      <w:proofErr w:type="spellEnd"/>
      <w:r w:rsidRPr="000A2144">
        <w:t>(</w:t>
      </w:r>
      <w:proofErr w:type="spellStart"/>
      <w:r w:rsidRPr="000A2144">
        <w:t>node.value</w:t>
      </w:r>
      <w:proofErr w:type="spellEnd"/>
      <w:r w:rsidRPr="000A2144">
        <w:t>);</w:t>
      </w:r>
    </w:p>
    <w:p w:rsidR="00D66DA2" w:rsidRPr="000A2144" w:rsidRDefault="00D66DA2" w:rsidP="000A2144">
      <w:pPr>
        <w:pStyle w:val="a7"/>
        <w:ind w:left="720" w:firstLineChars="0" w:firstLine="0"/>
      </w:pPr>
      <w:r w:rsidRPr="000A2144">
        <w:tab/>
      </w:r>
      <w:r w:rsidRPr="000A2144">
        <w:tab/>
        <w:t>traverse(</w:t>
      </w:r>
      <w:proofErr w:type="spellStart"/>
      <w:r w:rsidRPr="000A2144">
        <w:t>node.right</w:t>
      </w:r>
      <w:proofErr w:type="spellEnd"/>
      <w:r w:rsidRPr="000A2144">
        <w:t>);</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lastRenderedPageBreak/>
        <w:tab/>
        <w:t xml:space="preserve">private static Node </w:t>
      </w:r>
      <w:proofErr w:type="spellStart"/>
      <w:r w:rsidRPr="000A2144">
        <w:t>makeupTree</w:t>
      </w:r>
      <w:proofErr w:type="spellEnd"/>
      <w:r w:rsidRPr="000A2144">
        <w:t>() {</w:t>
      </w:r>
    </w:p>
    <w:p w:rsidR="00D66DA2" w:rsidRPr="000A2144" w:rsidRDefault="00D66DA2" w:rsidP="000A2144">
      <w:pPr>
        <w:pStyle w:val="a7"/>
        <w:ind w:left="720" w:firstLineChars="0" w:firstLine="0"/>
      </w:pPr>
      <w:r w:rsidRPr="000A2144">
        <w:tab/>
      </w:r>
      <w:r w:rsidRPr="000A2144">
        <w:tab/>
        <w:t>Node root = new Node(0);</w:t>
      </w:r>
    </w:p>
    <w:p w:rsidR="00D66DA2" w:rsidRPr="000A2144" w:rsidRDefault="00D66DA2" w:rsidP="000A2144">
      <w:pPr>
        <w:pStyle w:val="a7"/>
        <w:ind w:left="720" w:firstLineChars="0" w:firstLine="0"/>
      </w:pPr>
      <w:r w:rsidRPr="000A2144">
        <w:tab/>
      </w:r>
      <w:r w:rsidRPr="000A2144">
        <w:tab/>
        <w:t>Node node1 = new Node(1);</w:t>
      </w:r>
    </w:p>
    <w:p w:rsidR="00D66DA2" w:rsidRPr="000A2144" w:rsidRDefault="00D66DA2" w:rsidP="000A2144">
      <w:pPr>
        <w:pStyle w:val="a7"/>
        <w:ind w:left="720" w:firstLineChars="0" w:firstLine="0"/>
      </w:pPr>
      <w:r w:rsidRPr="000A2144">
        <w:tab/>
      </w:r>
      <w:r w:rsidRPr="000A2144">
        <w:tab/>
        <w:t>Node node2 = new Node(2);</w:t>
      </w:r>
    </w:p>
    <w:p w:rsidR="00D66DA2" w:rsidRPr="000A2144" w:rsidRDefault="00D66DA2" w:rsidP="000A2144">
      <w:pPr>
        <w:pStyle w:val="a7"/>
        <w:ind w:left="720" w:firstLineChars="0" w:firstLine="0"/>
      </w:pPr>
      <w:r w:rsidRPr="000A2144">
        <w:tab/>
      </w:r>
      <w:r w:rsidRPr="000A2144">
        <w:tab/>
        <w:t>Node node11 = new Node(11);</w:t>
      </w:r>
    </w:p>
    <w:p w:rsidR="00D66DA2" w:rsidRPr="000A2144" w:rsidRDefault="00D66DA2" w:rsidP="000A2144">
      <w:pPr>
        <w:pStyle w:val="a7"/>
        <w:ind w:left="720" w:firstLineChars="0" w:firstLine="0"/>
      </w:pPr>
      <w:r w:rsidRPr="000A2144">
        <w:tab/>
      </w:r>
      <w:r w:rsidRPr="000A2144">
        <w:tab/>
        <w:t>Node node12 = new Node(12);</w:t>
      </w:r>
    </w:p>
    <w:p w:rsidR="00D66DA2" w:rsidRPr="000A2144" w:rsidRDefault="00D66DA2" w:rsidP="000A2144">
      <w:pPr>
        <w:pStyle w:val="a7"/>
        <w:ind w:left="720" w:firstLineChars="0" w:firstLine="0"/>
      </w:pPr>
      <w:r w:rsidRPr="000A2144">
        <w:tab/>
      </w:r>
      <w:r w:rsidRPr="000A2144">
        <w:tab/>
        <w:t>Node node21 = new Node(21);</w:t>
      </w:r>
    </w:p>
    <w:p w:rsidR="00D66DA2" w:rsidRPr="000A2144" w:rsidRDefault="00D66DA2" w:rsidP="000A2144">
      <w:pPr>
        <w:pStyle w:val="a7"/>
        <w:ind w:left="720" w:firstLineChars="0" w:firstLine="0"/>
      </w:pPr>
      <w:r w:rsidRPr="000A2144">
        <w:tab/>
      </w:r>
      <w:r w:rsidRPr="000A2144">
        <w:tab/>
        <w:t>Node node22 = new Node(22);</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r>
      <w:r w:rsidRPr="000A2144">
        <w:tab/>
      </w:r>
      <w:proofErr w:type="spellStart"/>
      <w:r w:rsidRPr="000A2144">
        <w:t>root.left</w:t>
      </w:r>
      <w:proofErr w:type="spellEnd"/>
      <w:r w:rsidRPr="000A2144">
        <w:t xml:space="preserve"> = node1;</w:t>
      </w:r>
    </w:p>
    <w:p w:rsidR="00D66DA2" w:rsidRPr="000A2144" w:rsidRDefault="00D66DA2" w:rsidP="000A2144">
      <w:pPr>
        <w:pStyle w:val="a7"/>
        <w:ind w:left="720" w:firstLineChars="0" w:firstLine="0"/>
      </w:pPr>
      <w:r w:rsidRPr="000A2144">
        <w:tab/>
      </w:r>
      <w:r w:rsidRPr="000A2144">
        <w:tab/>
      </w:r>
      <w:proofErr w:type="spellStart"/>
      <w:r w:rsidRPr="000A2144">
        <w:t>root.right</w:t>
      </w:r>
      <w:proofErr w:type="spellEnd"/>
      <w:r w:rsidRPr="000A2144">
        <w:t xml:space="preserve"> = node2;</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r>
      <w:r w:rsidRPr="000A2144">
        <w:tab/>
        <w:t>node1.left = node11;</w:t>
      </w:r>
    </w:p>
    <w:p w:rsidR="00D66DA2" w:rsidRPr="000A2144" w:rsidRDefault="00D66DA2" w:rsidP="000A2144">
      <w:pPr>
        <w:pStyle w:val="a7"/>
        <w:ind w:left="720" w:firstLineChars="0" w:firstLine="0"/>
      </w:pPr>
      <w:r w:rsidRPr="000A2144">
        <w:tab/>
      </w:r>
      <w:r w:rsidRPr="000A2144">
        <w:tab/>
        <w:t>node1.right = node12;</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r>
      <w:r w:rsidRPr="000A2144">
        <w:tab/>
        <w:t>node2.left = node21;</w:t>
      </w:r>
    </w:p>
    <w:p w:rsidR="00D66DA2" w:rsidRPr="000A2144" w:rsidRDefault="00D66DA2" w:rsidP="000A2144">
      <w:pPr>
        <w:pStyle w:val="a7"/>
        <w:ind w:left="720" w:firstLineChars="0" w:firstLine="0"/>
      </w:pPr>
      <w:r w:rsidRPr="000A2144">
        <w:tab/>
      </w:r>
      <w:r w:rsidRPr="000A2144">
        <w:tab/>
        <w:t>node2.right = node22;</w:t>
      </w:r>
    </w:p>
    <w:p w:rsidR="00D66DA2" w:rsidRPr="000A2144" w:rsidRDefault="00D66DA2" w:rsidP="000A2144">
      <w:pPr>
        <w:pStyle w:val="a7"/>
        <w:ind w:left="720" w:firstLineChars="0" w:firstLine="0"/>
      </w:pPr>
      <w:r w:rsidRPr="000A2144">
        <w:tab/>
      </w:r>
      <w:r w:rsidRPr="000A2144">
        <w:tab/>
        <w:t>return root;</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t>public static class Node {</w:t>
      </w:r>
    </w:p>
    <w:p w:rsidR="00D66DA2" w:rsidRPr="000A2144" w:rsidRDefault="00D66DA2" w:rsidP="000A2144">
      <w:pPr>
        <w:pStyle w:val="a7"/>
        <w:ind w:left="720" w:firstLineChars="0" w:firstLine="0"/>
      </w:pPr>
      <w:r w:rsidRPr="000A2144">
        <w:tab/>
      </w:r>
      <w:r w:rsidRPr="000A2144">
        <w:tab/>
        <w:t>public Node left;</w:t>
      </w:r>
    </w:p>
    <w:p w:rsidR="00D66DA2" w:rsidRPr="000A2144" w:rsidRDefault="00D66DA2" w:rsidP="000A2144">
      <w:pPr>
        <w:pStyle w:val="a7"/>
        <w:ind w:left="720" w:firstLineChars="0" w:firstLine="0"/>
      </w:pPr>
      <w:r w:rsidRPr="000A2144">
        <w:tab/>
      </w:r>
      <w:r w:rsidRPr="000A2144">
        <w:tab/>
        <w:t>public Node right;</w:t>
      </w:r>
    </w:p>
    <w:p w:rsidR="00D66DA2" w:rsidRPr="000A2144" w:rsidRDefault="00D66DA2" w:rsidP="000A2144">
      <w:pPr>
        <w:pStyle w:val="a7"/>
        <w:ind w:left="720" w:firstLineChars="0" w:firstLine="0"/>
      </w:pPr>
      <w:r w:rsidRPr="000A2144">
        <w:tab/>
      </w:r>
      <w:r w:rsidRPr="000A2144">
        <w:tab/>
        <w:t>public int value;</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r>
      <w:r w:rsidRPr="000A2144">
        <w:tab/>
        <w:t>public Node(int value) {</w:t>
      </w:r>
    </w:p>
    <w:p w:rsidR="00D66DA2" w:rsidRPr="000A2144" w:rsidRDefault="00D66DA2" w:rsidP="000A2144">
      <w:pPr>
        <w:pStyle w:val="a7"/>
        <w:ind w:left="720" w:firstLineChars="0" w:firstLine="0"/>
      </w:pPr>
      <w:r w:rsidRPr="000A2144">
        <w:tab/>
      </w:r>
      <w:r w:rsidRPr="000A2144">
        <w:tab/>
      </w:r>
      <w:r w:rsidRPr="000A2144">
        <w:tab/>
      </w:r>
      <w:proofErr w:type="spellStart"/>
      <w:r w:rsidRPr="000A2144">
        <w:t>this.value</w:t>
      </w:r>
      <w:proofErr w:type="spellEnd"/>
      <w:r w:rsidRPr="000A2144">
        <w:t xml:space="preserve"> = value;</w:t>
      </w:r>
    </w:p>
    <w:p w:rsidR="00D66DA2" w:rsidRPr="000A2144" w:rsidRDefault="00D66DA2" w:rsidP="000A2144">
      <w:pPr>
        <w:pStyle w:val="a7"/>
        <w:ind w:left="720" w:firstLineChars="0" w:firstLine="0"/>
      </w:pPr>
      <w:r w:rsidRPr="000A2144">
        <w:tab/>
      </w:r>
      <w:r w:rsidRPr="000A2144">
        <w:tab/>
        <w:t>}</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r w:rsidRPr="000A2144">
        <w:t>}</w:t>
      </w:r>
      <w:bookmarkStart w:id="81" w:name="_Toc266110598"/>
      <w:bookmarkEnd w:id="80"/>
    </w:p>
    <w:p w:rsidR="00D66DA2" w:rsidRPr="008F10EF" w:rsidRDefault="00D66DA2" w:rsidP="00A40CCE">
      <w:pPr>
        <w:pStyle w:val="a7"/>
        <w:numPr>
          <w:ilvl w:val="0"/>
          <w:numId w:val="64"/>
        </w:numPr>
        <w:ind w:firstLineChars="0"/>
        <w:outlineLvl w:val="1"/>
        <w:rPr>
          <w:b/>
          <w:color w:val="FF0000"/>
        </w:rPr>
      </w:pPr>
      <w:bookmarkStart w:id="82" w:name="t92"/>
      <w:bookmarkStart w:id="83" w:name="_Toc462308998"/>
      <w:bookmarkEnd w:id="81"/>
      <w:bookmarkEnd w:id="82"/>
      <w:r w:rsidRPr="008F10EF">
        <w:rPr>
          <w:b/>
          <w:color w:val="FF0000"/>
        </w:rPr>
        <w:t>递归算法题</w:t>
      </w:r>
      <w:r w:rsidRPr="008F10EF">
        <w:rPr>
          <w:b/>
          <w:color w:val="FF0000"/>
        </w:rPr>
        <w:t>1</w:t>
      </w:r>
      <w:bookmarkEnd w:id="83"/>
    </w:p>
    <w:p w:rsidR="00D66DA2" w:rsidRPr="000A2144" w:rsidRDefault="00D66DA2" w:rsidP="000A2144">
      <w:pPr>
        <w:pStyle w:val="a7"/>
        <w:ind w:left="720" w:firstLineChars="0" w:firstLine="0"/>
      </w:pPr>
      <w:r w:rsidRPr="000A2144">
        <w:t>一个整数，大于</w:t>
      </w:r>
      <w:r w:rsidRPr="000A2144">
        <w:t>0</w:t>
      </w:r>
      <w:r w:rsidRPr="000A2144">
        <w:t>，不用循环和本地变量，按照</w:t>
      </w:r>
      <w:r w:rsidRPr="000A2144">
        <w:t>n</w:t>
      </w:r>
      <w:r w:rsidRPr="000A2144">
        <w:t>，</w:t>
      </w:r>
      <w:r w:rsidRPr="000A2144">
        <w:t>2n</w:t>
      </w:r>
      <w:r w:rsidRPr="000A2144">
        <w:t>，</w:t>
      </w:r>
      <w:r w:rsidRPr="000A2144">
        <w:t>4n</w:t>
      </w:r>
      <w:r w:rsidRPr="000A2144">
        <w:t>，</w:t>
      </w:r>
      <w:r w:rsidRPr="000A2144">
        <w:t>8n</w:t>
      </w:r>
      <w:r w:rsidRPr="000A2144">
        <w:t>的顺序递增，当值大于</w:t>
      </w:r>
      <w:r w:rsidRPr="000A2144">
        <w:t>5000</w:t>
      </w:r>
      <w:r w:rsidRPr="000A2144">
        <w:t>时，把值按照指定顺序输出来。</w:t>
      </w:r>
    </w:p>
    <w:p w:rsidR="00D66DA2" w:rsidRPr="000A2144" w:rsidRDefault="00D66DA2" w:rsidP="000A2144">
      <w:pPr>
        <w:pStyle w:val="a7"/>
        <w:ind w:left="720" w:firstLineChars="0" w:firstLine="0"/>
      </w:pPr>
      <w:r w:rsidRPr="000A2144">
        <w:t>例：</w:t>
      </w:r>
      <w:r w:rsidRPr="000A2144">
        <w:t>n=1237</w:t>
      </w:r>
    </w:p>
    <w:p w:rsidR="00D66DA2" w:rsidRPr="000A2144" w:rsidRDefault="00D66DA2" w:rsidP="000A2144">
      <w:pPr>
        <w:pStyle w:val="a7"/>
        <w:ind w:left="720" w:firstLineChars="0" w:firstLine="0"/>
      </w:pPr>
      <w:r w:rsidRPr="000A2144">
        <w:t>则输出为：</w:t>
      </w:r>
    </w:p>
    <w:p w:rsidR="00D66DA2" w:rsidRPr="000A2144" w:rsidRDefault="00D66DA2" w:rsidP="000A2144">
      <w:pPr>
        <w:pStyle w:val="a7"/>
        <w:ind w:left="720" w:firstLineChars="0" w:firstLine="0"/>
      </w:pPr>
      <w:r w:rsidRPr="000A2144">
        <w:t>1237</w:t>
      </w:r>
      <w:r w:rsidRPr="000A2144">
        <w:t>，</w:t>
      </w:r>
    </w:p>
    <w:p w:rsidR="00D66DA2" w:rsidRPr="000A2144" w:rsidRDefault="00D66DA2" w:rsidP="000A2144">
      <w:pPr>
        <w:pStyle w:val="a7"/>
        <w:ind w:left="720" w:firstLineChars="0" w:firstLine="0"/>
      </w:pPr>
      <w:r w:rsidRPr="000A2144">
        <w:t>2474</w:t>
      </w:r>
      <w:r w:rsidRPr="000A2144">
        <w:t>，</w:t>
      </w:r>
    </w:p>
    <w:p w:rsidR="00D66DA2" w:rsidRPr="000A2144" w:rsidRDefault="00D66DA2" w:rsidP="000A2144">
      <w:pPr>
        <w:pStyle w:val="a7"/>
        <w:ind w:left="720" w:firstLineChars="0" w:firstLine="0"/>
      </w:pPr>
      <w:r w:rsidRPr="000A2144">
        <w:t>4948</w:t>
      </w:r>
      <w:r w:rsidRPr="000A2144">
        <w:t>，</w:t>
      </w:r>
    </w:p>
    <w:p w:rsidR="00D66DA2" w:rsidRPr="000A2144" w:rsidRDefault="00D66DA2" w:rsidP="000A2144">
      <w:pPr>
        <w:pStyle w:val="a7"/>
        <w:ind w:left="720" w:firstLineChars="0" w:firstLine="0"/>
      </w:pPr>
      <w:r w:rsidRPr="000A2144">
        <w:t>9896</w:t>
      </w:r>
      <w:r w:rsidRPr="000A2144">
        <w:t>，</w:t>
      </w:r>
    </w:p>
    <w:p w:rsidR="00D66DA2" w:rsidRPr="000A2144" w:rsidRDefault="00D66DA2" w:rsidP="000A2144">
      <w:pPr>
        <w:pStyle w:val="a7"/>
        <w:ind w:left="720" w:firstLineChars="0" w:firstLine="0"/>
      </w:pPr>
      <w:r w:rsidRPr="000A2144">
        <w:t>9896</w:t>
      </w:r>
      <w:r w:rsidRPr="000A2144">
        <w:t>，</w:t>
      </w:r>
    </w:p>
    <w:p w:rsidR="00D66DA2" w:rsidRPr="000A2144" w:rsidRDefault="00D66DA2" w:rsidP="000A2144">
      <w:pPr>
        <w:pStyle w:val="a7"/>
        <w:ind w:left="720" w:firstLineChars="0" w:firstLine="0"/>
      </w:pPr>
      <w:r w:rsidRPr="000A2144">
        <w:t>4948</w:t>
      </w:r>
      <w:r w:rsidRPr="000A2144">
        <w:t>，</w:t>
      </w:r>
    </w:p>
    <w:p w:rsidR="00D66DA2" w:rsidRPr="000A2144" w:rsidRDefault="00D66DA2" w:rsidP="000A2144">
      <w:pPr>
        <w:pStyle w:val="a7"/>
        <w:ind w:left="720" w:firstLineChars="0" w:firstLine="0"/>
      </w:pPr>
      <w:r w:rsidRPr="000A2144">
        <w:t>2474</w:t>
      </w:r>
      <w:r w:rsidRPr="000A2144">
        <w:t>，</w:t>
      </w:r>
    </w:p>
    <w:p w:rsidR="00D66DA2" w:rsidRPr="000A2144" w:rsidRDefault="00D66DA2" w:rsidP="000A2144">
      <w:pPr>
        <w:pStyle w:val="a7"/>
        <w:ind w:left="720" w:firstLineChars="0" w:firstLine="0"/>
      </w:pPr>
      <w:r w:rsidRPr="000A2144">
        <w:t>1237</w:t>
      </w:r>
      <w:r w:rsidRPr="000A2144">
        <w:t>，</w:t>
      </w:r>
    </w:p>
    <w:p w:rsidR="00D66DA2" w:rsidRPr="000A2144" w:rsidRDefault="00D66DA2" w:rsidP="000A2144">
      <w:pPr>
        <w:pStyle w:val="a7"/>
        <w:ind w:left="720" w:firstLineChars="0" w:firstLine="0"/>
      </w:pPr>
      <w:r w:rsidRPr="000A2144">
        <w:t>提示：写程序时，先致谢按递增方式的代码，写好递增的以后，再增加考虑递减部分。</w:t>
      </w:r>
    </w:p>
    <w:p w:rsidR="00D66DA2" w:rsidRPr="000A2144" w:rsidRDefault="00D66DA2" w:rsidP="000A2144">
      <w:pPr>
        <w:pStyle w:val="a7"/>
        <w:ind w:left="720" w:firstLineChars="0" w:firstLine="0"/>
      </w:pPr>
      <w:r w:rsidRPr="000A2144">
        <w:lastRenderedPageBreak/>
        <w:t xml:space="preserve">public static void </w:t>
      </w:r>
      <w:proofErr w:type="spellStart"/>
      <w:r w:rsidRPr="000A2144">
        <w:t>doubleNum</w:t>
      </w:r>
      <w:proofErr w:type="spellEnd"/>
      <w:r w:rsidRPr="000A2144">
        <w:t>(int n) {</w:t>
      </w:r>
    </w:p>
    <w:p w:rsidR="00D66DA2" w:rsidRPr="000A2144" w:rsidRDefault="00D66DA2" w:rsidP="000A2144">
      <w:pPr>
        <w:pStyle w:val="a7"/>
        <w:ind w:left="720" w:firstLineChars="0" w:firstLine="0"/>
      </w:pPr>
      <w:r w:rsidRPr="000A2144">
        <w:tab/>
      </w:r>
      <w:proofErr w:type="spellStart"/>
      <w:r w:rsidRPr="000A2144">
        <w:t>System.out.println</w:t>
      </w:r>
      <w:proofErr w:type="spellEnd"/>
      <w:r w:rsidRPr="000A2144">
        <w:t>(n);</w:t>
      </w:r>
    </w:p>
    <w:p w:rsidR="00D66DA2" w:rsidRPr="000A2144" w:rsidRDefault="00D66DA2" w:rsidP="000A2144">
      <w:pPr>
        <w:pStyle w:val="a7"/>
        <w:ind w:left="720" w:firstLineChars="0" w:firstLine="0"/>
      </w:pPr>
      <w:r w:rsidRPr="000A2144">
        <w:tab/>
        <w:t>if (n &lt;= 5000)</w:t>
      </w:r>
    </w:p>
    <w:p w:rsidR="00D66DA2" w:rsidRPr="000A2144" w:rsidRDefault="00D66DA2" w:rsidP="000A2144">
      <w:pPr>
        <w:pStyle w:val="a7"/>
        <w:ind w:left="720" w:firstLineChars="0" w:firstLine="0"/>
      </w:pPr>
      <w:r w:rsidRPr="000A2144">
        <w:tab/>
      </w:r>
      <w:r w:rsidRPr="000A2144">
        <w:tab/>
      </w:r>
      <w:proofErr w:type="spellStart"/>
      <w:r w:rsidRPr="000A2144">
        <w:t>doubleNum</w:t>
      </w:r>
      <w:proofErr w:type="spellEnd"/>
      <w:r w:rsidRPr="000A2144">
        <w:t>(n * 2);</w:t>
      </w:r>
    </w:p>
    <w:p w:rsidR="00D66DA2" w:rsidRPr="000A2144" w:rsidRDefault="00D66DA2" w:rsidP="000A2144">
      <w:pPr>
        <w:pStyle w:val="a7"/>
        <w:ind w:left="720" w:firstLineChars="0" w:firstLine="0"/>
      </w:pPr>
      <w:r w:rsidRPr="000A2144">
        <w:tab/>
      </w:r>
      <w:proofErr w:type="spellStart"/>
      <w:r w:rsidRPr="000A2144">
        <w:t>System.out.println</w:t>
      </w:r>
      <w:proofErr w:type="spellEnd"/>
      <w:r w:rsidRPr="000A2144">
        <w:t>(n);</w:t>
      </w:r>
    </w:p>
    <w:p w:rsidR="00D66DA2" w:rsidRPr="000A2144" w:rsidRDefault="00D66DA2" w:rsidP="000A2144">
      <w:pPr>
        <w:pStyle w:val="a7"/>
        <w:ind w:left="720" w:firstLineChars="0" w:firstLine="0"/>
      </w:pPr>
      <w:r w:rsidRPr="000A2144">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proofErr w:type="spellStart"/>
      <w:r w:rsidRPr="000A2144">
        <w:t>Gaibaota</w:t>
      </w:r>
      <w:proofErr w:type="spellEnd"/>
      <w:r w:rsidRPr="000A2144">
        <w:t xml:space="preserve">(N) = </w:t>
      </w:r>
      <w:proofErr w:type="spellStart"/>
      <w:r w:rsidRPr="000A2144">
        <w:t>Gaibaota</w:t>
      </w:r>
      <w:proofErr w:type="spellEnd"/>
      <w:r w:rsidRPr="000A2144">
        <w:t>(N-1) + n</w:t>
      </w:r>
    </w:p>
    <w:p w:rsidR="00D66DA2" w:rsidRPr="008F10EF" w:rsidRDefault="00D66DA2" w:rsidP="00A40CCE">
      <w:pPr>
        <w:pStyle w:val="a7"/>
        <w:numPr>
          <w:ilvl w:val="0"/>
          <w:numId w:val="64"/>
        </w:numPr>
        <w:ind w:firstLineChars="0"/>
        <w:outlineLvl w:val="1"/>
        <w:rPr>
          <w:b/>
          <w:color w:val="FF0000"/>
        </w:rPr>
      </w:pPr>
      <w:bookmarkStart w:id="84" w:name="t93"/>
      <w:bookmarkStart w:id="85" w:name="_Toc462308999"/>
      <w:bookmarkEnd w:id="84"/>
      <w:r w:rsidRPr="008F10EF">
        <w:rPr>
          <w:b/>
          <w:color w:val="FF0000"/>
        </w:rPr>
        <w:t>递归算法题</w:t>
      </w:r>
      <w:r w:rsidRPr="008F10EF">
        <w:rPr>
          <w:b/>
          <w:color w:val="FF0000"/>
        </w:rPr>
        <w:t>2</w:t>
      </w:r>
      <w:bookmarkEnd w:id="85"/>
    </w:p>
    <w:p w:rsidR="00D66DA2" w:rsidRPr="000A2144" w:rsidRDefault="00D66DA2" w:rsidP="000A2144">
      <w:pPr>
        <w:pStyle w:val="a7"/>
        <w:ind w:left="720" w:firstLineChars="0" w:firstLine="0"/>
      </w:pPr>
      <w:r w:rsidRPr="000A2144">
        <w:t>第</w:t>
      </w:r>
      <w:r w:rsidRPr="000A2144">
        <w:t>1</w:t>
      </w:r>
      <w:r w:rsidRPr="000A2144">
        <w:t>个人</w:t>
      </w:r>
      <w:r w:rsidRPr="000A2144">
        <w:t>10</w:t>
      </w:r>
      <w:r w:rsidRPr="000A2144">
        <w:t>，第</w:t>
      </w:r>
      <w:r w:rsidRPr="000A2144">
        <w:t>2</w:t>
      </w:r>
      <w:r w:rsidRPr="000A2144">
        <w:t>个比第</w:t>
      </w:r>
      <w:r w:rsidRPr="000A2144">
        <w:t>1</w:t>
      </w:r>
      <w:r w:rsidRPr="000A2144">
        <w:t>个人大</w:t>
      </w:r>
      <w:r w:rsidRPr="000A2144">
        <w:t>2</w:t>
      </w:r>
      <w:r w:rsidRPr="000A2144">
        <w:t>岁，依次递推，请用递归方式计算出第</w:t>
      </w:r>
      <w:r w:rsidRPr="000A2144">
        <w:t>8</w:t>
      </w:r>
      <w:r w:rsidRPr="000A2144">
        <w:t>个人多大？</w:t>
      </w:r>
    </w:p>
    <w:p w:rsidR="00D66DA2" w:rsidRPr="000A2144" w:rsidRDefault="00D66DA2" w:rsidP="000A2144">
      <w:pPr>
        <w:pStyle w:val="a7"/>
        <w:ind w:left="720" w:firstLineChars="0" w:firstLine="0"/>
      </w:pPr>
      <w:bookmarkStart w:id="86" w:name="t94"/>
      <w:bookmarkStart w:id="87" w:name="_Toc266110601"/>
      <w:bookmarkEnd w:id="86"/>
      <w:r w:rsidRPr="000A2144">
        <w:t xml:space="preserve">package </w:t>
      </w:r>
      <w:proofErr w:type="spellStart"/>
      <w:r w:rsidRPr="000A2144">
        <w:t>cn.itcast</w:t>
      </w:r>
      <w:proofErr w:type="spellEnd"/>
      <w:r w:rsidRPr="000A2144">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 xml:space="preserve">import </w:t>
      </w:r>
      <w:proofErr w:type="spellStart"/>
      <w:r w:rsidRPr="000A2144">
        <w:t>java.util.Date</w:t>
      </w:r>
      <w:proofErr w:type="spellEnd"/>
      <w:r w:rsidRPr="000A2144">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public class A1 {</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t xml:space="preserve">public static void main(String[] </w:t>
      </w:r>
      <w:proofErr w:type="spellStart"/>
      <w:r w:rsidRPr="000A2144">
        <w:t>args</w:t>
      </w:r>
      <w:proofErr w:type="spellEnd"/>
      <w:r w:rsidRPr="000A2144">
        <w:t>) {</w:t>
      </w:r>
    </w:p>
    <w:p w:rsidR="00D66DA2" w:rsidRPr="000A2144" w:rsidRDefault="00D66DA2" w:rsidP="000A2144">
      <w:pPr>
        <w:pStyle w:val="a7"/>
        <w:ind w:left="720" w:firstLineChars="0" w:firstLine="0"/>
      </w:pPr>
      <w:r w:rsidRPr="000A2144">
        <w:tab/>
      </w:r>
      <w:r w:rsidRPr="000A2144">
        <w:tab/>
      </w:r>
      <w:proofErr w:type="spellStart"/>
      <w:r w:rsidRPr="000A2144">
        <w:t>System.out.println</w:t>
      </w:r>
      <w:proofErr w:type="spellEnd"/>
      <w:r w:rsidRPr="000A2144">
        <w:t>(</w:t>
      </w:r>
      <w:proofErr w:type="spellStart"/>
      <w:r w:rsidRPr="000A2144">
        <w:t>computeAge</w:t>
      </w:r>
      <w:proofErr w:type="spellEnd"/>
      <w:r w:rsidRPr="000A2144">
        <w:t>(8));</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ab/>
        <w:t xml:space="preserve">public static int </w:t>
      </w:r>
      <w:proofErr w:type="spellStart"/>
      <w:r w:rsidRPr="000A2144">
        <w:t>computeAge</w:t>
      </w:r>
      <w:proofErr w:type="spellEnd"/>
      <w:r w:rsidRPr="000A2144">
        <w:t>(int n) {</w:t>
      </w:r>
    </w:p>
    <w:p w:rsidR="00D66DA2" w:rsidRPr="000A2144" w:rsidRDefault="00D66DA2" w:rsidP="000A2144">
      <w:pPr>
        <w:pStyle w:val="a7"/>
        <w:ind w:left="720" w:firstLineChars="0" w:firstLine="0"/>
      </w:pPr>
      <w:r w:rsidRPr="000A2144">
        <w:tab/>
      </w:r>
      <w:r w:rsidRPr="000A2144">
        <w:tab/>
        <w:t>if (n == 1)</w:t>
      </w:r>
    </w:p>
    <w:p w:rsidR="00D66DA2" w:rsidRPr="000A2144" w:rsidRDefault="00D66DA2" w:rsidP="000A2144">
      <w:pPr>
        <w:pStyle w:val="a7"/>
        <w:ind w:left="720" w:firstLineChars="0" w:firstLine="0"/>
      </w:pPr>
      <w:r w:rsidRPr="000A2144">
        <w:tab/>
      </w:r>
      <w:r w:rsidRPr="000A2144">
        <w:tab/>
      </w:r>
      <w:r w:rsidRPr="000A2144">
        <w:tab/>
        <w:t>return 10;</w:t>
      </w:r>
    </w:p>
    <w:p w:rsidR="00D66DA2" w:rsidRPr="000A2144" w:rsidRDefault="00D66DA2" w:rsidP="000A2144">
      <w:pPr>
        <w:pStyle w:val="a7"/>
        <w:ind w:left="720" w:firstLineChars="0" w:firstLine="0"/>
      </w:pPr>
      <w:r w:rsidRPr="000A2144">
        <w:tab/>
      </w:r>
      <w:r w:rsidRPr="000A2144">
        <w:tab/>
        <w:t xml:space="preserve">return </w:t>
      </w:r>
      <w:proofErr w:type="spellStart"/>
      <w:r w:rsidRPr="000A2144">
        <w:t>computeAge</w:t>
      </w:r>
      <w:proofErr w:type="spellEnd"/>
      <w:r w:rsidRPr="000A2144">
        <w:t>(n - 1) + 2;</w:t>
      </w:r>
    </w:p>
    <w:p w:rsidR="00D66DA2" w:rsidRPr="000A2144" w:rsidRDefault="00D66DA2" w:rsidP="000A2144">
      <w:pPr>
        <w:pStyle w:val="a7"/>
        <w:ind w:left="720" w:firstLineChars="0" w:firstLine="0"/>
      </w:pPr>
      <w:r w:rsidRPr="000A2144">
        <w:tab/>
        <w:t>}</w:t>
      </w:r>
    </w:p>
    <w:p w:rsidR="00D66DA2" w:rsidRPr="000A2144" w:rsidRDefault="00D66DA2" w:rsidP="000A2144">
      <w:pPr>
        <w:pStyle w:val="a7"/>
        <w:ind w:left="720" w:firstLineChars="0" w:firstLine="0"/>
      </w:pPr>
      <w:r w:rsidRPr="000A2144">
        <w:t>}</w:t>
      </w:r>
    </w:p>
    <w:p w:rsidR="00D66DA2" w:rsidRPr="000A2144" w:rsidRDefault="00D66DA2" w:rsidP="000A2144">
      <w:pPr>
        <w:pStyle w:val="a7"/>
        <w:ind w:left="720" w:firstLineChars="0" w:firstLine="0"/>
      </w:pPr>
    </w:p>
    <w:p w:rsidR="00D66DA2" w:rsidRPr="000A2144" w:rsidRDefault="00D66DA2" w:rsidP="000A2144">
      <w:pPr>
        <w:pStyle w:val="a7"/>
        <w:ind w:left="720" w:firstLineChars="0" w:firstLine="0"/>
      </w:pPr>
      <w:r w:rsidRPr="000A2144">
        <w:t xml:space="preserve">public static void </w:t>
      </w:r>
      <w:proofErr w:type="spellStart"/>
      <w:r w:rsidRPr="000A2144">
        <w:t>toBinary</w:t>
      </w:r>
      <w:proofErr w:type="spellEnd"/>
      <w:r w:rsidRPr="000A2144">
        <w:t xml:space="preserve">(int n, </w:t>
      </w:r>
      <w:proofErr w:type="spellStart"/>
      <w:r w:rsidRPr="000A2144">
        <w:t>StringBuffer</w:t>
      </w:r>
      <w:proofErr w:type="spellEnd"/>
      <w:r w:rsidRPr="000A2144">
        <w:t xml:space="preserve"> result) {</w:t>
      </w:r>
    </w:p>
    <w:p w:rsidR="00D66DA2" w:rsidRPr="000A2144" w:rsidRDefault="00D66DA2" w:rsidP="000A2144">
      <w:pPr>
        <w:pStyle w:val="a7"/>
        <w:ind w:left="720" w:firstLineChars="0" w:firstLine="0"/>
      </w:pPr>
      <w:r w:rsidRPr="000A2144">
        <w:tab/>
        <w:t>if (n / 2 != 0)</w:t>
      </w:r>
    </w:p>
    <w:p w:rsidR="00D66DA2" w:rsidRPr="000A2144" w:rsidRDefault="00D66DA2" w:rsidP="000A2144">
      <w:pPr>
        <w:pStyle w:val="a7"/>
        <w:ind w:left="720" w:firstLineChars="0" w:firstLine="0"/>
      </w:pPr>
      <w:r w:rsidRPr="000A2144">
        <w:tab/>
      </w:r>
      <w:r w:rsidRPr="000A2144">
        <w:tab/>
      </w:r>
      <w:proofErr w:type="spellStart"/>
      <w:r w:rsidRPr="000A2144">
        <w:t>toBinary</w:t>
      </w:r>
      <w:proofErr w:type="spellEnd"/>
      <w:r w:rsidRPr="000A2144">
        <w:t>(n / 2, result);</w:t>
      </w:r>
    </w:p>
    <w:p w:rsidR="00D66DA2" w:rsidRPr="000A2144" w:rsidRDefault="00D66DA2" w:rsidP="000A2144">
      <w:pPr>
        <w:pStyle w:val="a7"/>
        <w:ind w:left="720" w:firstLineChars="0" w:firstLine="0"/>
      </w:pPr>
      <w:r w:rsidRPr="000A2144">
        <w:tab/>
      </w:r>
      <w:proofErr w:type="spellStart"/>
      <w:r w:rsidRPr="000A2144">
        <w:t>result.append</w:t>
      </w:r>
      <w:proofErr w:type="spellEnd"/>
      <w:r w:rsidRPr="000A2144">
        <w:t>(n % 2);</w:t>
      </w:r>
    </w:p>
    <w:p w:rsidR="00D66DA2" w:rsidRPr="000A2144" w:rsidRDefault="00D66DA2" w:rsidP="000A2144">
      <w:pPr>
        <w:pStyle w:val="a7"/>
        <w:ind w:left="720" w:firstLineChars="0" w:firstLine="0"/>
      </w:pPr>
      <w:r w:rsidRPr="000A2144">
        <w:t>}</w:t>
      </w:r>
    </w:p>
    <w:p w:rsidR="00D66DA2" w:rsidRPr="004661C7" w:rsidRDefault="00D66DA2" w:rsidP="00A40CCE">
      <w:pPr>
        <w:pStyle w:val="a7"/>
        <w:numPr>
          <w:ilvl w:val="0"/>
          <w:numId w:val="64"/>
        </w:numPr>
        <w:ind w:firstLineChars="0"/>
        <w:outlineLvl w:val="1"/>
        <w:rPr>
          <w:b/>
          <w:color w:val="FF0000"/>
        </w:rPr>
      </w:pPr>
      <w:bookmarkStart w:id="88" w:name="_Toc462309000"/>
      <w:bookmarkEnd w:id="87"/>
      <w:r w:rsidRPr="004661C7">
        <w:rPr>
          <w:b/>
          <w:color w:val="FF0000"/>
        </w:rPr>
        <w:t>排序都有哪几种方法？</w:t>
      </w:r>
      <w:bookmarkEnd w:id="88"/>
    </w:p>
    <w:p w:rsidR="00D66DA2" w:rsidRPr="00A705A5" w:rsidRDefault="00A705A5" w:rsidP="00A705A5">
      <w:pPr>
        <w:pStyle w:val="a7"/>
        <w:ind w:left="720" w:firstLineChars="0" w:firstLine="0"/>
        <w:rPr>
          <w:b/>
        </w:rPr>
      </w:pPr>
      <w:r>
        <w:rPr>
          <w:rFonts w:ascii="宋体" w:hAnsi="宋体" w:hint="eastAsia"/>
          <w:color w:val="000000"/>
        </w:rPr>
        <w:t xml:space="preserve"> </w:t>
      </w:r>
      <w:r>
        <w:rPr>
          <w:rFonts w:ascii="宋体" w:hAnsi="宋体" w:hint="eastAsia"/>
          <w:color w:val="000000"/>
        </w:rPr>
        <w:tab/>
      </w:r>
      <w:r w:rsidR="00D66DA2" w:rsidRPr="00A705A5">
        <w:rPr>
          <w:rFonts w:hint="eastAsia"/>
          <w:b/>
        </w:rPr>
        <w:t>冒泡排序：</w:t>
      </w:r>
    </w:p>
    <w:p w:rsidR="00D66DA2" w:rsidRPr="00A705A5" w:rsidRDefault="00D66DA2" w:rsidP="00A705A5">
      <w:pPr>
        <w:pStyle w:val="a7"/>
        <w:ind w:left="720" w:firstLineChars="0" w:firstLine="0"/>
      </w:pPr>
      <w:r w:rsidRPr="00A705A5">
        <w:t xml:space="preserve">private static void </w:t>
      </w:r>
      <w:proofErr w:type="spellStart"/>
      <w:r w:rsidRPr="00A705A5">
        <w:t>bubbleSort</w:t>
      </w:r>
      <w:proofErr w:type="spellEnd"/>
      <w:r w:rsidRPr="00A705A5">
        <w:t>(int[] array) {</w:t>
      </w:r>
    </w:p>
    <w:p w:rsidR="00D66DA2" w:rsidRPr="00A705A5" w:rsidRDefault="00D66DA2" w:rsidP="00A705A5">
      <w:pPr>
        <w:pStyle w:val="a7"/>
        <w:ind w:left="720" w:firstLineChars="0" w:firstLine="0"/>
      </w:pPr>
      <w:r w:rsidRPr="00A705A5">
        <w:tab/>
        <w:t xml:space="preserve">for (int </w:t>
      </w:r>
      <w:proofErr w:type="spellStart"/>
      <w:r w:rsidRPr="00A705A5">
        <w:t>i</w:t>
      </w:r>
      <w:proofErr w:type="spellEnd"/>
      <w:r w:rsidRPr="00A705A5">
        <w:t xml:space="preserve"> = 1; </w:t>
      </w:r>
      <w:proofErr w:type="spellStart"/>
      <w:r w:rsidRPr="00A705A5">
        <w:t>i</w:t>
      </w:r>
      <w:proofErr w:type="spellEnd"/>
      <w:r w:rsidRPr="00A705A5">
        <w:t xml:space="preserve"> &lt; </w:t>
      </w:r>
      <w:proofErr w:type="spellStart"/>
      <w:r w:rsidRPr="00A705A5">
        <w:t>array.length</w:t>
      </w:r>
      <w:proofErr w:type="spellEnd"/>
      <w:r w:rsidRPr="00A705A5">
        <w:t xml:space="preserve">; </w:t>
      </w:r>
      <w:proofErr w:type="spellStart"/>
      <w:r w:rsidRPr="00A705A5">
        <w:t>i</w:t>
      </w:r>
      <w:proofErr w:type="spellEnd"/>
      <w:r w:rsidRPr="00A705A5">
        <w:t>++) {</w:t>
      </w:r>
    </w:p>
    <w:p w:rsidR="00D66DA2" w:rsidRPr="00A705A5" w:rsidRDefault="00D66DA2" w:rsidP="00A705A5">
      <w:pPr>
        <w:pStyle w:val="a7"/>
        <w:ind w:left="720" w:firstLineChars="0" w:firstLine="0"/>
      </w:pPr>
      <w:r w:rsidRPr="00A705A5">
        <w:tab/>
      </w:r>
      <w:r w:rsidRPr="00A705A5">
        <w:tab/>
        <w:t xml:space="preserve">for (int j = 0; j &lt; </w:t>
      </w:r>
      <w:proofErr w:type="spellStart"/>
      <w:r w:rsidRPr="00A705A5">
        <w:t>i</w:t>
      </w:r>
      <w:proofErr w:type="spellEnd"/>
      <w:r w:rsidRPr="00A705A5">
        <w:t xml:space="preserve">; </w:t>
      </w:r>
      <w:proofErr w:type="spellStart"/>
      <w:r w:rsidRPr="00A705A5">
        <w:t>j++</w:t>
      </w:r>
      <w:proofErr w:type="spellEnd"/>
      <w:r w:rsidRPr="00A705A5">
        <w:t>) {</w:t>
      </w:r>
    </w:p>
    <w:p w:rsidR="00D66DA2" w:rsidRPr="00A705A5" w:rsidRDefault="00D66DA2" w:rsidP="00A705A5">
      <w:pPr>
        <w:pStyle w:val="a7"/>
        <w:ind w:left="720" w:firstLineChars="0" w:firstLine="0"/>
      </w:pPr>
      <w:r w:rsidRPr="00A705A5">
        <w:tab/>
      </w:r>
      <w:r w:rsidRPr="00A705A5">
        <w:tab/>
      </w:r>
      <w:r w:rsidRPr="00A705A5">
        <w:tab/>
        <w:t>if (array[</w:t>
      </w:r>
      <w:proofErr w:type="spellStart"/>
      <w:r w:rsidRPr="00A705A5">
        <w:t>i</w:t>
      </w:r>
      <w:proofErr w:type="spellEnd"/>
      <w:r w:rsidRPr="00A705A5">
        <w:t>] &lt; array[j]) {</w:t>
      </w:r>
    </w:p>
    <w:p w:rsidR="00D66DA2" w:rsidRPr="00A705A5" w:rsidRDefault="00D66DA2" w:rsidP="00A705A5">
      <w:pPr>
        <w:pStyle w:val="a7"/>
        <w:ind w:left="720" w:firstLineChars="0" w:firstLine="0"/>
      </w:pPr>
      <w:r w:rsidRPr="00A705A5">
        <w:tab/>
      </w:r>
      <w:r w:rsidRPr="00A705A5">
        <w:tab/>
      </w:r>
      <w:r w:rsidRPr="00A705A5">
        <w:tab/>
      </w:r>
      <w:r w:rsidRPr="00A705A5">
        <w:tab/>
        <w:t>int temp = array[</w:t>
      </w:r>
      <w:proofErr w:type="spellStart"/>
      <w:r w:rsidRPr="00A705A5">
        <w:t>i</w:t>
      </w:r>
      <w:proofErr w:type="spellEnd"/>
      <w:r w:rsidRPr="00A705A5">
        <w:t>];</w:t>
      </w:r>
    </w:p>
    <w:p w:rsidR="00D66DA2" w:rsidRPr="00A705A5" w:rsidRDefault="00D66DA2" w:rsidP="00A705A5">
      <w:pPr>
        <w:pStyle w:val="a7"/>
        <w:ind w:left="720" w:firstLineChars="0" w:firstLine="0"/>
      </w:pPr>
      <w:r w:rsidRPr="00A705A5">
        <w:tab/>
      </w:r>
      <w:r w:rsidRPr="00A705A5">
        <w:tab/>
      </w:r>
      <w:r w:rsidRPr="00A705A5">
        <w:tab/>
      </w:r>
      <w:r w:rsidRPr="00A705A5">
        <w:tab/>
        <w:t>array[</w:t>
      </w:r>
      <w:proofErr w:type="spellStart"/>
      <w:r w:rsidRPr="00A705A5">
        <w:t>i</w:t>
      </w:r>
      <w:proofErr w:type="spellEnd"/>
      <w:r w:rsidRPr="00A705A5">
        <w:t>] = array[j];</w:t>
      </w:r>
    </w:p>
    <w:p w:rsidR="00D66DA2" w:rsidRPr="00A705A5" w:rsidRDefault="00D66DA2" w:rsidP="00A705A5">
      <w:pPr>
        <w:pStyle w:val="a7"/>
        <w:ind w:left="720" w:firstLineChars="0" w:firstLine="0"/>
      </w:pPr>
      <w:r w:rsidRPr="00A705A5">
        <w:tab/>
      </w:r>
      <w:r w:rsidRPr="00A705A5">
        <w:tab/>
      </w:r>
      <w:r w:rsidRPr="00A705A5">
        <w:tab/>
      </w:r>
      <w:r w:rsidRPr="00A705A5">
        <w:tab/>
        <w:t>array[j] = temp;</w:t>
      </w:r>
    </w:p>
    <w:p w:rsidR="00D66DA2" w:rsidRPr="00A705A5" w:rsidRDefault="00D66DA2" w:rsidP="00A705A5">
      <w:pPr>
        <w:pStyle w:val="a7"/>
        <w:ind w:left="720" w:firstLineChars="0" w:firstLine="0"/>
      </w:pPr>
      <w:r w:rsidRPr="00A705A5">
        <w:tab/>
      </w:r>
      <w:r w:rsidRPr="00A705A5">
        <w:tab/>
      </w:r>
      <w:r w:rsidRPr="00A705A5">
        <w:tab/>
        <w:t>}</w:t>
      </w:r>
    </w:p>
    <w:p w:rsidR="00D66DA2" w:rsidRPr="00A705A5" w:rsidRDefault="00D66DA2" w:rsidP="00A705A5">
      <w:pPr>
        <w:pStyle w:val="a7"/>
        <w:ind w:left="720" w:firstLineChars="0" w:firstLine="0"/>
      </w:pPr>
      <w:r w:rsidRPr="00A705A5">
        <w:tab/>
      </w:r>
      <w:r w:rsidRPr="00A705A5">
        <w:tab/>
        <w:t>}</w:t>
      </w:r>
    </w:p>
    <w:p w:rsidR="00D66DA2" w:rsidRPr="00A705A5" w:rsidRDefault="00D66DA2" w:rsidP="00A705A5">
      <w:pPr>
        <w:pStyle w:val="a7"/>
        <w:ind w:left="720" w:firstLineChars="0" w:firstLine="0"/>
      </w:pPr>
      <w:r w:rsidRPr="00A705A5">
        <w:tab/>
        <w:t>}</w:t>
      </w:r>
    </w:p>
    <w:p w:rsidR="00D66DA2" w:rsidRPr="00A705A5" w:rsidRDefault="00934FFA" w:rsidP="00A705A5">
      <w:pPr>
        <w:pStyle w:val="a7"/>
        <w:ind w:left="720" w:firstLineChars="0" w:firstLine="0"/>
      </w:pPr>
      <w:r>
        <w:lastRenderedPageBreak/>
        <w:t>}</w:t>
      </w:r>
    </w:p>
    <w:p w:rsidR="00D66DA2" w:rsidRPr="00934FFA" w:rsidRDefault="00D66DA2" w:rsidP="00A705A5">
      <w:pPr>
        <w:pStyle w:val="a7"/>
        <w:ind w:left="720" w:firstLineChars="0" w:firstLine="0"/>
        <w:rPr>
          <w:b/>
        </w:rPr>
      </w:pPr>
      <w:r w:rsidRPr="00934FFA">
        <w:rPr>
          <w:rFonts w:hint="eastAsia"/>
          <w:b/>
        </w:rPr>
        <w:t>快速排序：</w:t>
      </w:r>
    </w:p>
    <w:p w:rsidR="00D66DA2" w:rsidRPr="00A705A5" w:rsidRDefault="00D66DA2" w:rsidP="00A705A5">
      <w:pPr>
        <w:pStyle w:val="a7"/>
        <w:ind w:left="720" w:firstLineChars="0" w:firstLine="0"/>
      </w:pPr>
      <w:bookmarkStart w:id="89" w:name="t95"/>
      <w:bookmarkStart w:id="90" w:name="_Toc266110602"/>
      <w:bookmarkEnd w:id="89"/>
      <w:r w:rsidRPr="00A705A5">
        <w:t xml:space="preserve">public class </w:t>
      </w:r>
      <w:proofErr w:type="spellStart"/>
      <w:r w:rsidRPr="00A705A5">
        <w:t>QuickSort</w:t>
      </w:r>
      <w:proofErr w:type="spellEnd"/>
      <w:r w:rsidRPr="00A705A5">
        <w:t xml:space="preserve"> {</w:t>
      </w:r>
    </w:p>
    <w:p w:rsidR="00D66DA2" w:rsidRPr="00A705A5" w:rsidRDefault="00D66DA2" w:rsidP="00A705A5">
      <w:pPr>
        <w:pStyle w:val="a7"/>
        <w:ind w:left="720" w:firstLineChars="0" w:firstLine="0"/>
      </w:pPr>
      <w:r w:rsidRPr="00A705A5">
        <w:tab/>
        <w:t xml:space="preserve">public void </w:t>
      </w:r>
      <w:proofErr w:type="spellStart"/>
      <w:r w:rsidRPr="00A705A5">
        <w:t>quickSort</w:t>
      </w:r>
      <w:proofErr w:type="spellEnd"/>
      <w:r w:rsidRPr="00A705A5">
        <w:t xml:space="preserve">(String[] </w:t>
      </w:r>
      <w:proofErr w:type="spellStart"/>
      <w:r w:rsidRPr="00A705A5">
        <w:t>strDate</w:t>
      </w:r>
      <w:proofErr w:type="spellEnd"/>
      <w:r w:rsidRPr="00A705A5">
        <w:t>, int left, int right) {</w:t>
      </w:r>
    </w:p>
    <w:p w:rsidR="00D66DA2" w:rsidRPr="00A705A5" w:rsidRDefault="00D66DA2" w:rsidP="00A705A5">
      <w:pPr>
        <w:pStyle w:val="a7"/>
        <w:ind w:left="720" w:firstLineChars="0" w:firstLine="0"/>
      </w:pPr>
      <w:r w:rsidRPr="00A705A5">
        <w:tab/>
      </w:r>
      <w:r w:rsidRPr="00A705A5">
        <w:tab/>
        <w:t xml:space="preserve">String middle, </w:t>
      </w:r>
      <w:proofErr w:type="spellStart"/>
      <w:r w:rsidRPr="00A705A5">
        <w:t>tempDate</w:t>
      </w:r>
      <w:proofErr w:type="spellEnd"/>
      <w:r w:rsidRPr="00A705A5">
        <w:t>;</w:t>
      </w:r>
    </w:p>
    <w:p w:rsidR="00D66DA2" w:rsidRPr="00A705A5" w:rsidRDefault="00D66DA2" w:rsidP="00A705A5">
      <w:pPr>
        <w:pStyle w:val="a7"/>
        <w:ind w:left="720" w:firstLineChars="0" w:firstLine="0"/>
      </w:pPr>
      <w:r w:rsidRPr="00A705A5">
        <w:tab/>
      </w:r>
      <w:r w:rsidRPr="00A705A5">
        <w:tab/>
        <w:t xml:space="preserve">int </w:t>
      </w:r>
      <w:proofErr w:type="spellStart"/>
      <w:r w:rsidRPr="00A705A5">
        <w:t>i</w:t>
      </w:r>
      <w:proofErr w:type="spellEnd"/>
      <w:r w:rsidRPr="00A705A5">
        <w:t>, j;</w:t>
      </w:r>
    </w:p>
    <w:p w:rsidR="00D66DA2" w:rsidRPr="00A705A5" w:rsidRDefault="00D66DA2" w:rsidP="00A705A5">
      <w:pPr>
        <w:pStyle w:val="a7"/>
        <w:ind w:left="720" w:firstLineChars="0" w:firstLine="0"/>
      </w:pPr>
      <w:r w:rsidRPr="00A705A5">
        <w:tab/>
      </w:r>
      <w:r w:rsidRPr="00A705A5">
        <w:tab/>
      </w:r>
      <w:proofErr w:type="spellStart"/>
      <w:r w:rsidRPr="00A705A5">
        <w:t>i</w:t>
      </w:r>
      <w:proofErr w:type="spellEnd"/>
      <w:r w:rsidRPr="00A705A5">
        <w:t xml:space="preserve"> = left;</w:t>
      </w:r>
    </w:p>
    <w:p w:rsidR="00D66DA2" w:rsidRPr="00A705A5" w:rsidRDefault="00D66DA2" w:rsidP="00A705A5">
      <w:pPr>
        <w:pStyle w:val="a7"/>
        <w:ind w:left="720" w:firstLineChars="0" w:firstLine="0"/>
      </w:pPr>
      <w:r w:rsidRPr="00A705A5">
        <w:tab/>
      </w:r>
      <w:r w:rsidRPr="00A705A5">
        <w:tab/>
        <w:t>j = right;</w:t>
      </w:r>
    </w:p>
    <w:p w:rsidR="00D66DA2" w:rsidRPr="00A705A5" w:rsidRDefault="00D66DA2" w:rsidP="00A705A5">
      <w:pPr>
        <w:pStyle w:val="a7"/>
        <w:ind w:left="720" w:firstLineChars="0" w:firstLine="0"/>
      </w:pPr>
      <w:r w:rsidRPr="00A705A5">
        <w:tab/>
      </w:r>
      <w:r w:rsidRPr="00A705A5">
        <w:tab/>
        <w:t xml:space="preserve">middle = </w:t>
      </w:r>
      <w:proofErr w:type="spellStart"/>
      <w:r w:rsidRPr="00A705A5">
        <w:t>strDate</w:t>
      </w:r>
      <w:proofErr w:type="spellEnd"/>
      <w:r w:rsidRPr="00A705A5">
        <w:t>[(</w:t>
      </w:r>
      <w:proofErr w:type="spellStart"/>
      <w:r w:rsidRPr="00A705A5">
        <w:t>i</w:t>
      </w:r>
      <w:proofErr w:type="spellEnd"/>
      <w:r w:rsidRPr="00A705A5">
        <w:t xml:space="preserve"> + j) / 2];</w:t>
      </w:r>
    </w:p>
    <w:p w:rsidR="00D66DA2" w:rsidRPr="00A705A5" w:rsidRDefault="00D66DA2" w:rsidP="00A705A5">
      <w:pPr>
        <w:pStyle w:val="a7"/>
        <w:ind w:left="720" w:firstLineChars="0" w:firstLine="0"/>
      </w:pPr>
      <w:r w:rsidRPr="00A705A5">
        <w:tab/>
      </w:r>
      <w:r w:rsidRPr="00A705A5">
        <w:tab/>
        <w:t>do {</w:t>
      </w:r>
    </w:p>
    <w:p w:rsidR="00D66DA2" w:rsidRPr="00A705A5" w:rsidRDefault="00D66DA2" w:rsidP="00A705A5">
      <w:pPr>
        <w:pStyle w:val="a7"/>
        <w:ind w:left="720" w:firstLineChars="0" w:firstLine="0"/>
      </w:pPr>
      <w:r w:rsidRPr="00A705A5">
        <w:tab/>
      </w:r>
      <w:r w:rsidRPr="00A705A5">
        <w:tab/>
      </w:r>
      <w:r w:rsidRPr="00A705A5">
        <w:tab/>
        <w:t>while (</w:t>
      </w:r>
      <w:proofErr w:type="spellStart"/>
      <w:r w:rsidRPr="00A705A5">
        <w:t>strDate</w:t>
      </w:r>
      <w:proofErr w:type="spellEnd"/>
      <w:r w:rsidRPr="00A705A5">
        <w:t>[</w:t>
      </w:r>
      <w:proofErr w:type="spellStart"/>
      <w:r w:rsidRPr="00A705A5">
        <w:t>i</w:t>
      </w:r>
      <w:proofErr w:type="spellEnd"/>
      <w:r w:rsidRPr="00A705A5">
        <w:t>].</w:t>
      </w:r>
      <w:proofErr w:type="spellStart"/>
      <w:r w:rsidRPr="00A705A5">
        <w:t>compareTo</w:t>
      </w:r>
      <w:proofErr w:type="spellEnd"/>
      <w:r w:rsidRPr="00A705A5">
        <w:t xml:space="preserve">(middle) &lt; 0 &amp;&amp; </w:t>
      </w:r>
      <w:proofErr w:type="spellStart"/>
      <w:r w:rsidRPr="00A705A5">
        <w:t>i</w:t>
      </w:r>
      <w:proofErr w:type="spellEnd"/>
      <w:r w:rsidRPr="00A705A5">
        <w:t xml:space="preserve"> &lt; right)</w:t>
      </w:r>
    </w:p>
    <w:p w:rsidR="00D66DA2" w:rsidRPr="00A705A5" w:rsidRDefault="00D66DA2" w:rsidP="00A705A5">
      <w:pPr>
        <w:pStyle w:val="a7"/>
        <w:ind w:left="720" w:firstLineChars="0" w:firstLine="0"/>
      </w:pPr>
      <w:r w:rsidRPr="00A705A5">
        <w:tab/>
      </w:r>
      <w:r w:rsidRPr="00A705A5">
        <w:tab/>
      </w:r>
      <w:r w:rsidRPr="00A705A5">
        <w:tab/>
      </w:r>
      <w:r w:rsidRPr="00A705A5">
        <w:tab/>
      </w:r>
      <w:proofErr w:type="spellStart"/>
      <w:r w:rsidRPr="00A705A5">
        <w:t>i</w:t>
      </w:r>
      <w:proofErr w:type="spellEnd"/>
      <w:r w:rsidRPr="00A705A5">
        <w:t xml:space="preserve">++; // </w:t>
      </w:r>
      <w:r w:rsidRPr="00A705A5">
        <w:t>找出左边比中间值大的数</w:t>
      </w:r>
    </w:p>
    <w:p w:rsidR="00D66DA2" w:rsidRPr="00A705A5" w:rsidRDefault="00D66DA2" w:rsidP="00A705A5">
      <w:pPr>
        <w:pStyle w:val="a7"/>
        <w:ind w:left="720" w:firstLineChars="0" w:firstLine="0"/>
      </w:pPr>
      <w:r w:rsidRPr="00A705A5">
        <w:tab/>
      </w:r>
      <w:r w:rsidRPr="00A705A5">
        <w:tab/>
      </w:r>
      <w:r w:rsidRPr="00A705A5">
        <w:tab/>
        <w:t>while (</w:t>
      </w:r>
      <w:proofErr w:type="spellStart"/>
      <w:r w:rsidRPr="00A705A5">
        <w:t>strDate</w:t>
      </w:r>
      <w:proofErr w:type="spellEnd"/>
      <w:r w:rsidRPr="00A705A5">
        <w:t>[j].</w:t>
      </w:r>
      <w:proofErr w:type="spellStart"/>
      <w:r w:rsidRPr="00A705A5">
        <w:t>compareTo</w:t>
      </w:r>
      <w:proofErr w:type="spellEnd"/>
      <w:r w:rsidRPr="00A705A5">
        <w:t>(middle) &gt; 0 &amp;&amp; j &gt; left)</w:t>
      </w:r>
    </w:p>
    <w:p w:rsidR="00D66DA2" w:rsidRPr="00A705A5" w:rsidRDefault="00D66DA2" w:rsidP="00A705A5">
      <w:pPr>
        <w:pStyle w:val="a7"/>
        <w:ind w:left="720" w:firstLineChars="0" w:firstLine="0"/>
      </w:pPr>
      <w:r w:rsidRPr="00A705A5">
        <w:tab/>
      </w:r>
      <w:r w:rsidRPr="00A705A5">
        <w:tab/>
      </w:r>
      <w:r w:rsidRPr="00A705A5">
        <w:tab/>
      </w:r>
      <w:r w:rsidRPr="00A705A5">
        <w:tab/>
        <w:t xml:space="preserve">j--; // </w:t>
      </w:r>
      <w:r w:rsidRPr="00A705A5">
        <w:t>找出右边比中间值小的数</w:t>
      </w:r>
    </w:p>
    <w:p w:rsidR="00D66DA2" w:rsidRPr="00A705A5" w:rsidRDefault="00D66DA2" w:rsidP="00A705A5">
      <w:pPr>
        <w:pStyle w:val="a7"/>
        <w:ind w:left="720" w:firstLineChars="0" w:firstLine="0"/>
      </w:pPr>
      <w:r w:rsidRPr="00A705A5">
        <w:tab/>
      </w:r>
      <w:r w:rsidRPr="00A705A5">
        <w:tab/>
      </w:r>
      <w:r w:rsidRPr="00A705A5">
        <w:tab/>
        <w:t>if (</w:t>
      </w:r>
      <w:proofErr w:type="spellStart"/>
      <w:r w:rsidRPr="00A705A5">
        <w:t>i</w:t>
      </w:r>
      <w:proofErr w:type="spellEnd"/>
      <w:r w:rsidRPr="00A705A5">
        <w:t xml:space="preserve"> &lt;= j) { // </w:t>
      </w:r>
      <w:r w:rsidRPr="00A705A5">
        <w:t>将左边大的数和右边小的数进行替换</w:t>
      </w:r>
    </w:p>
    <w:p w:rsidR="00D66DA2" w:rsidRPr="00A705A5" w:rsidRDefault="00D66DA2" w:rsidP="00A705A5">
      <w:pPr>
        <w:pStyle w:val="a7"/>
        <w:ind w:left="720" w:firstLineChars="0" w:firstLine="0"/>
      </w:pPr>
      <w:r w:rsidRPr="00A705A5">
        <w:tab/>
      </w:r>
      <w:r w:rsidRPr="00A705A5">
        <w:tab/>
      </w:r>
      <w:r w:rsidRPr="00A705A5">
        <w:tab/>
      </w:r>
      <w:r w:rsidRPr="00A705A5">
        <w:tab/>
      </w:r>
      <w:proofErr w:type="spellStart"/>
      <w:r w:rsidRPr="00A705A5">
        <w:t>tempDate</w:t>
      </w:r>
      <w:proofErr w:type="spellEnd"/>
      <w:r w:rsidRPr="00A705A5">
        <w:t xml:space="preserve"> = </w:t>
      </w:r>
      <w:proofErr w:type="spellStart"/>
      <w:r w:rsidRPr="00A705A5">
        <w:t>strDate</w:t>
      </w:r>
      <w:proofErr w:type="spellEnd"/>
      <w:r w:rsidRPr="00A705A5">
        <w:t>[</w:t>
      </w:r>
      <w:proofErr w:type="spellStart"/>
      <w:r w:rsidRPr="00A705A5">
        <w:t>i</w:t>
      </w:r>
      <w:proofErr w:type="spellEnd"/>
      <w:r w:rsidRPr="00A705A5">
        <w:t>];</w:t>
      </w:r>
    </w:p>
    <w:p w:rsidR="00D66DA2" w:rsidRPr="00A705A5" w:rsidRDefault="00D66DA2" w:rsidP="00A705A5">
      <w:pPr>
        <w:pStyle w:val="a7"/>
        <w:ind w:left="720" w:firstLineChars="0" w:firstLine="0"/>
      </w:pPr>
      <w:r w:rsidRPr="00A705A5">
        <w:tab/>
      </w:r>
      <w:r w:rsidRPr="00A705A5">
        <w:tab/>
      </w:r>
      <w:r w:rsidRPr="00A705A5">
        <w:tab/>
      </w:r>
      <w:r w:rsidRPr="00A705A5">
        <w:tab/>
      </w:r>
      <w:proofErr w:type="spellStart"/>
      <w:r w:rsidRPr="00A705A5">
        <w:t>strDate</w:t>
      </w:r>
      <w:proofErr w:type="spellEnd"/>
      <w:r w:rsidRPr="00A705A5">
        <w:t>[</w:t>
      </w:r>
      <w:proofErr w:type="spellStart"/>
      <w:r w:rsidRPr="00A705A5">
        <w:t>i</w:t>
      </w:r>
      <w:proofErr w:type="spellEnd"/>
      <w:r w:rsidRPr="00A705A5">
        <w:t xml:space="preserve">] = </w:t>
      </w:r>
      <w:proofErr w:type="spellStart"/>
      <w:r w:rsidRPr="00A705A5">
        <w:t>strDate</w:t>
      </w:r>
      <w:proofErr w:type="spellEnd"/>
      <w:r w:rsidRPr="00A705A5">
        <w:t>[j];</w:t>
      </w:r>
    </w:p>
    <w:p w:rsidR="00D66DA2" w:rsidRPr="00A705A5" w:rsidRDefault="00D66DA2" w:rsidP="00A705A5">
      <w:pPr>
        <w:pStyle w:val="a7"/>
        <w:ind w:left="720" w:firstLineChars="0" w:firstLine="0"/>
      </w:pPr>
      <w:r w:rsidRPr="00A705A5">
        <w:tab/>
      </w:r>
      <w:r w:rsidRPr="00A705A5">
        <w:tab/>
      </w:r>
      <w:r w:rsidRPr="00A705A5">
        <w:tab/>
      </w:r>
      <w:r w:rsidRPr="00A705A5">
        <w:tab/>
      </w:r>
      <w:proofErr w:type="spellStart"/>
      <w:r w:rsidRPr="00A705A5">
        <w:t>strDate</w:t>
      </w:r>
      <w:proofErr w:type="spellEnd"/>
      <w:r w:rsidRPr="00A705A5">
        <w:t xml:space="preserve">[j] = </w:t>
      </w:r>
      <w:proofErr w:type="spellStart"/>
      <w:r w:rsidRPr="00A705A5">
        <w:t>tempDate</w:t>
      </w:r>
      <w:proofErr w:type="spellEnd"/>
      <w:r w:rsidRPr="00A705A5">
        <w:t>;</w:t>
      </w:r>
    </w:p>
    <w:p w:rsidR="00D66DA2" w:rsidRPr="00A705A5" w:rsidRDefault="00D66DA2" w:rsidP="00A705A5">
      <w:pPr>
        <w:pStyle w:val="a7"/>
        <w:ind w:left="720" w:firstLineChars="0" w:firstLine="0"/>
      </w:pPr>
      <w:r w:rsidRPr="00A705A5">
        <w:tab/>
      </w:r>
      <w:r w:rsidRPr="00A705A5">
        <w:tab/>
      </w:r>
      <w:r w:rsidRPr="00A705A5">
        <w:tab/>
      </w:r>
      <w:r w:rsidRPr="00A705A5">
        <w:tab/>
      </w:r>
      <w:proofErr w:type="spellStart"/>
      <w:r w:rsidRPr="00A705A5">
        <w:t>i</w:t>
      </w:r>
      <w:proofErr w:type="spellEnd"/>
      <w:r w:rsidRPr="00A705A5">
        <w:t>++;</w:t>
      </w:r>
    </w:p>
    <w:p w:rsidR="00D66DA2" w:rsidRPr="00A705A5" w:rsidRDefault="00D66DA2" w:rsidP="00A705A5">
      <w:pPr>
        <w:pStyle w:val="a7"/>
        <w:ind w:left="720" w:firstLineChars="0" w:firstLine="0"/>
      </w:pPr>
      <w:r w:rsidRPr="00A705A5">
        <w:tab/>
      </w:r>
      <w:r w:rsidRPr="00A705A5">
        <w:tab/>
      </w:r>
      <w:r w:rsidRPr="00A705A5">
        <w:tab/>
      </w:r>
      <w:r w:rsidRPr="00A705A5">
        <w:tab/>
        <w:t>j--;</w:t>
      </w:r>
    </w:p>
    <w:p w:rsidR="00D66DA2" w:rsidRPr="00A705A5" w:rsidRDefault="00D66DA2" w:rsidP="00A705A5">
      <w:pPr>
        <w:pStyle w:val="a7"/>
        <w:ind w:left="720" w:firstLineChars="0" w:firstLine="0"/>
      </w:pPr>
      <w:r w:rsidRPr="00A705A5">
        <w:tab/>
      </w:r>
      <w:r w:rsidRPr="00A705A5">
        <w:tab/>
      </w:r>
      <w:r w:rsidRPr="00A705A5">
        <w:tab/>
        <w:t>}</w:t>
      </w:r>
    </w:p>
    <w:p w:rsidR="00D66DA2" w:rsidRPr="00A705A5" w:rsidRDefault="00D66DA2" w:rsidP="00A705A5">
      <w:pPr>
        <w:pStyle w:val="a7"/>
        <w:ind w:left="720" w:firstLineChars="0" w:firstLine="0"/>
      </w:pPr>
      <w:r w:rsidRPr="00A705A5">
        <w:tab/>
      </w:r>
      <w:r w:rsidRPr="00A705A5">
        <w:tab/>
        <w:t>} while (</w:t>
      </w:r>
      <w:proofErr w:type="spellStart"/>
      <w:r w:rsidRPr="00A705A5">
        <w:t>i</w:t>
      </w:r>
      <w:proofErr w:type="spellEnd"/>
      <w:r w:rsidRPr="00A705A5">
        <w:t xml:space="preserve"> &lt;= j); // </w:t>
      </w:r>
      <w:r w:rsidRPr="00A705A5">
        <w:t>当两者交错时停止</w:t>
      </w:r>
    </w:p>
    <w:p w:rsidR="00D66DA2" w:rsidRPr="00A705A5" w:rsidRDefault="00D66DA2" w:rsidP="00A705A5">
      <w:pPr>
        <w:pStyle w:val="a7"/>
        <w:ind w:left="720" w:firstLineChars="0" w:firstLine="0"/>
      </w:pPr>
    </w:p>
    <w:p w:rsidR="00D66DA2" w:rsidRPr="00A705A5" w:rsidRDefault="00D66DA2" w:rsidP="00A705A5">
      <w:pPr>
        <w:pStyle w:val="a7"/>
        <w:ind w:left="720" w:firstLineChars="0" w:firstLine="0"/>
      </w:pPr>
      <w:r w:rsidRPr="00A705A5">
        <w:tab/>
      </w:r>
      <w:r w:rsidRPr="00A705A5">
        <w:tab/>
        <w:t>if (</w:t>
      </w:r>
      <w:proofErr w:type="spellStart"/>
      <w:r w:rsidRPr="00A705A5">
        <w:t>i</w:t>
      </w:r>
      <w:proofErr w:type="spellEnd"/>
      <w:r w:rsidRPr="00A705A5">
        <w:t xml:space="preserve"> &lt; right) {</w:t>
      </w:r>
    </w:p>
    <w:p w:rsidR="00D66DA2" w:rsidRPr="00A705A5" w:rsidRDefault="00D66DA2" w:rsidP="00A705A5">
      <w:pPr>
        <w:pStyle w:val="a7"/>
        <w:ind w:left="720" w:firstLineChars="0" w:firstLine="0"/>
      </w:pPr>
      <w:r w:rsidRPr="00A705A5">
        <w:tab/>
      </w:r>
      <w:r w:rsidRPr="00A705A5">
        <w:tab/>
      </w:r>
      <w:r w:rsidRPr="00A705A5">
        <w:tab/>
      </w:r>
      <w:proofErr w:type="spellStart"/>
      <w:r w:rsidRPr="00A705A5">
        <w:t>quickSort</w:t>
      </w:r>
      <w:proofErr w:type="spellEnd"/>
      <w:r w:rsidRPr="00A705A5">
        <w:t>(</w:t>
      </w:r>
      <w:proofErr w:type="spellStart"/>
      <w:r w:rsidRPr="00A705A5">
        <w:t>strDate</w:t>
      </w:r>
      <w:proofErr w:type="spellEnd"/>
      <w:r w:rsidRPr="00A705A5">
        <w:t xml:space="preserve">, </w:t>
      </w:r>
      <w:proofErr w:type="spellStart"/>
      <w:r w:rsidRPr="00A705A5">
        <w:t>i</w:t>
      </w:r>
      <w:proofErr w:type="spellEnd"/>
      <w:r w:rsidRPr="00A705A5">
        <w:t>, right);</w:t>
      </w:r>
    </w:p>
    <w:p w:rsidR="00D66DA2" w:rsidRPr="00A705A5" w:rsidRDefault="00D66DA2" w:rsidP="00A705A5">
      <w:pPr>
        <w:pStyle w:val="a7"/>
        <w:ind w:left="720" w:firstLineChars="0" w:firstLine="0"/>
      </w:pPr>
      <w:r w:rsidRPr="00A705A5">
        <w:tab/>
      </w:r>
      <w:r w:rsidRPr="00A705A5">
        <w:tab/>
        <w:t>}</w:t>
      </w:r>
    </w:p>
    <w:p w:rsidR="00D66DA2" w:rsidRPr="00A705A5" w:rsidRDefault="00D66DA2" w:rsidP="00A705A5">
      <w:pPr>
        <w:pStyle w:val="a7"/>
        <w:ind w:left="720" w:firstLineChars="0" w:firstLine="0"/>
      </w:pPr>
      <w:r w:rsidRPr="00A705A5">
        <w:tab/>
      </w:r>
      <w:r w:rsidRPr="00A705A5">
        <w:tab/>
        <w:t>if (j &gt; left) {</w:t>
      </w:r>
    </w:p>
    <w:p w:rsidR="00D66DA2" w:rsidRPr="00A705A5" w:rsidRDefault="00D66DA2" w:rsidP="00A705A5">
      <w:pPr>
        <w:pStyle w:val="a7"/>
        <w:ind w:left="720" w:firstLineChars="0" w:firstLine="0"/>
      </w:pPr>
      <w:r w:rsidRPr="00A705A5">
        <w:tab/>
      </w:r>
      <w:r w:rsidRPr="00A705A5">
        <w:tab/>
      </w:r>
      <w:r w:rsidRPr="00A705A5">
        <w:tab/>
      </w:r>
      <w:proofErr w:type="spellStart"/>
      <w:r w:rsidRPr="00A705A5">
        <w:t>quickSort</w:t>
      </w:r>
      <w:proofErr w:type="spellEnd"/>
      <w:r w:rsidRPr="00A705A5">
        <w:t>(</w:t>
      </w:r>
      <w:proofErr w:type="spellStart"/>
      <w:r w:rsidRPr="00A705A5">
        <w:t>strDate</w:t>
      </w:r>
      <w:proofErr w:type="spellEnd"/>
      <w:r w:rsidRPr="00A705A5">
        <w:t>, left, j);</w:t>
      </w:r>
    </w:p>
    <w:p w:rsidR="00D66DA2" w:rsidRPr="00A705A5" w:rsidRDefault="00D66DA2" w:rsidP="00A705A5">
      <w:pPr>
        <w:pStyle w:val="a7"/>
        <w:ind w:left="720" w:firstLineChars="0" w:firstLine="0"/>
      </w:pPr>
      <w:r w:rsidRPr="00A705A5">
        <w:tab/>
      </w:r>
      <w:r w:rsidRPr="00A705A5">
        <w:tab/>
        <w:t>}</w:t>
      </w:r>
    </w:p>
    <w:p w:rsidR="00D66DA2" w:rsidRPr="00A705A5" w:rsidRDefault="00D66DA2" w:rsidP="00A705A5">
      <w:pPr>
        <w:pStyle w:val="a7"/>
        <w:ind w:left="720" w:firstLineChars="0" w:firstLine="0"/>
      </w:pPr>
      <w:r w:rsidRPr="00A705A5">
        <w:tab/>
        <w:t>}</w:t>
      </w:r>
    </w:p>
    <w:p w:rsidR="00D66DA2" w:rsidRPr="00A705A5" w:rsidRDefault="00D66DA2" w:rsidP="00A705A5">
      <w:pPr>
        <w:pStyle w:val="a7"/>
        <w:ind w:left="720" w:firstLineChars="0" w:firstLine="0"/>
      </w:pPr>
    </w:p>
    <w:p w:rsidR="00D66DA2" w:rsidRPr="00A705A5" w:rsidRDefault="00D66DA2" w:rsidP="00A705A5">
      <w:pPr>
        <w:pStyle w:val="a7"/>
        <w:ind w:left="720" w:firstLineChars="0" w:firstLine="0"/>
      </w:pPr>
      <w:r w:rsidRPr="00A705A5">
        <w:tab/>
        <w:t xml:space="preserve">public static void main(String[] </w:t>
      </w:r>
      <w:proofErr w:type="spellStart"/>
      <w:r w:rsidRPr="00A705A5">
        <w:t>args</w:t>
      </w:r>
      <w:proofErr w:type="spellEnd"/>
      <w:r w:rsidRPr="00A705A5">
        <w:t>) {</w:t>
      </w:r>
    </w:p>
    <w:p w:rsidR="00D66DA2" w:rsidRPr="00A705A5" w:rsidRDefault="00D66DA2" w:rsidP="00A705A5">
      <w:pPr>
        <w:pStyle w:val="a7"/>
        <w:ind w:left="720" w:firstLineChars="0" w:firstLine="0"/>
      </w:pPr>
      <w:r w:rsidRPr="00A705A5">
        <w:tab/>
      </w:r>
      <w:r w:rsidRPr="00A705A5">
        <w:tab/>
        <w:t xml:space="preserve">String[] </w:t>
      </w:r>
      <w:proofErr w:type="spellStart"/>
      <w:r w:rsidRPr="00A705A5">
        <w:t>strVoid</w:t>
      </w:r>
      <w:proofErr w:type="spellEnd"/>
      <w:r w:rsidRPr="00A705A5">
        <w:t xml:space="preserve"> = new String[] { "11", "66", "22", "0", "55", "22", "0", "32" };</w:t>
      </w:r>
    </w:p>
    <w:p w:rsidR="00D66DA2" w:rsidRPr="00A705A5" w:rsidRDefault="00D66DA2" w:rsidP="00A705A5">
      <w:pPr>
        <w:pStyle w:val="a7"/>
        <w:ind w:left="720" w:firstLineChars="0" w:firstLine="0"/>
      </w:pPr>
      <w:r w:rsidRPr="00A705A5">
        <w:tab/>
      </w:r>
      <w:r w:rsidRPr="00A705A5">
        <w:tab/>
      </w:r>
      <w:proofErr w:type="spellStart"/>
      <w:r w:rsidRPr="00A705A5">
        <w:t>QuickSort</w:t>
      </w:r>
      <w:proofErr w:type="spellEnd"/>
      <w:r w:rsidRPr="00A705A5">
        <w:t xml:space="preserve"> sort = new </w:t>
      </w:r>
      <w:proofErr w:type="spellStart"/>
      <w:r w:rsidRPr="00A705A5">
        <w:t>QuickSort</w:t>
      </w:r>
      <w:proofErr w:type="spellEnd"/>
      <w:r w:rsidRPr="00A705A5">
        <w:t>();</w:t>
      </w:r>
    </w:p>
    <w:p w:rsidR="00D66DA2" w:rsidRPr="00A705A5" w:rsidRDefault="00D66DA2" w:rsidP="00A705A5">
      <w:pPr>
        <w:pStyle w:val="a7"/>
        <w:ind w:left="720" w:firstLineChars="0" w:firstLine="0"/>
      </w:pPr>
      <w:r w:rsidRPr="00A705A5">
        <w:tab/>
      </w:r>
      <w:r w:rsidRPr="00A705A5">
        <w:tab/>
      </w:r>
      <w:proofErr w:type="spellStart"/>
      <w:r w:rsidRPr="00A705A5">
        <w:t>sort.quickSort</w:t>
      </w:r>
      <w:proofErr w:type="spellEnd"/>
      <w:r w:rsidRPr="00A705A5">
        <w:t>(</w:t>
      </w:r>
      <w:proofErr w:type="spellStart"/>
      <w:r w:rsidRPr="00A705A5">
        <w:t>strVoid</w:t>
      </w:r>
      <w:proofErr w:type="spellEnd"/>
      <w:r w:rsidRPr="00A705A5">
        <w:t xml:space="preserve">, 0, </w:t>
      </w:r>
      <w:proofErr w:type="spellStart"/>
      <w:r w:rsidRPr="00A705A5">
        <w:t>strVoid.length</w:t>
      </w:r>
      <w:proofErr w:type="spellEnd"/>
      <w:r w:rsidRPr="00A705A5">
        <w:t xml:space="preserve"> - 1);</w:t>
      </w:r>
    </w:p>
    <w:p w:rsidR="00D66DA2" w:rsidRPr="00A705A5" w:rsidRDefault="00D66DA2" w:rsidP="00A705A5">
      <w:pPr>
        <w:pStyle w:val="a7"/>
        <w:ind w:left="720" w:firstLineChars="0" w:firstLine="0"/>
      </w:pPr>
      <w:r w:rsidRPr="00A705A5">
        <w:tab/>
      </w:r>
      <w:r w:rsidRPr="00A705A5">
        <w:tab/>
        <w:t xml:space="preserve">for (int </w:t>
      </w:r>
      <w:proofErr w:type="spellStart"/>
      <w:r w:rsidRPr="00A705A5">
        <w:t>i</w:t>
      </w:r>
      <w:proofErr w:type="spellEnd"/>
      <w:r w:rsidRPr="00A705A5">
        <w:t xml:space="preserve"> = 0; </w:t>
      </w:r>
      <w:proofErr w:type="spellStart"/>
      <w:r w:rsidRPr="00A705A5">
        <w:t>i</w:t>
      </w:r>
      <w:proofErr w:type="spellEnd"/>
      <w:r w:rsidRPr="00A705A5">
        <w:t xml:space="preserve"> &lt; </w:t>
      </w:r>
      <w:proofErr w:type="spellStart"/>
      <w:r w:rsidRPr="00A705A5">
        <w:t>strVoid.length</w:t>
      </w:r>
      <w:proofErr w:type="spellEnd"/>
      <w:r w:rsidRPr="00A705A5">
        <w:t xml:space="preserve">; </w:t>
      </w:r>
      <w:proofErr w:type="spellStart"/>
      <w:r w:rsidRPr="00A705A5">
        <w:t>i</w:t>
      </w:r>
      <w:proofErr w:type="spellEnd"/>
      <w:r w:rsidRPr="00A705A5">
        <w:t>++) {</w:t>
      </w:r>
    </w:p>
    <w:p w:rsidR="00D66DA2" w:rsidRPr="00A705A5" w:rsidRDefault="00D66DA2" w:rsidP="00A705A5">
      <w:pPr>
        <w:pStyle w:val="a7"/>
        <w:ind w:left="720" w:firstLineChars="0" w:firstLine="0"/>
      </w:pPr>
      <w:r w:rsidRPr="00A705A5">
        <w:tab/>
      </w:r>
      <w:r w:rsidRPr="00A705A5">
        <w:tab/>
      </w:r>
      <w:r w:rsidRPr="00A705A5">
        <w:tab/>
      </w:r>
      <w:proofErr w:type="spellStart"/>
      <w:r w:rsidRPr="00A705A5">
        <w:t>System.out.println</w:t>
      </w:r>
      <w:proofErr w:type="spellEnd"/>
      <w:r w:rsidRPr="00A705A5">
        <w:t>(</w:t>
      </w:r>
      <w:proofErr w:type="spellStart"/>
      <w:r w:rsidRPr="00A705A5">
        <w:t>strVoid</w:t>
      </w:r>
      <w:proofErr w:type="spellEnd"/>
      <w:r w:rsidRPr="00A705A5">
        <w:t>[</w:t>
      </w:r>
      <w:proofErr w:type="spellStart"/>
      <w:r w:rsidRPr="00A705A5">
        <w:t>i</w:t>
      </w:r>
      <w:proofErr w:type="spellEnd"/>
      <w:r w:rsidRPr="00A705A5">
        <w:t>] + " ");</w:t>
      </w:r>
    </w:p>
    <w:p w:rsidR="00D66DA2" w:rsidRPr="00A705A5" w:rsidRDefault="00D66DA2" w:rsidP="00A705A5">
      <w:pPr>
        <w:pStyle w:val="a7"/>
        <w:ind w:left="720" w:firstLineChars="0" w:firstLine="0"/>
      </w:pPr>
      <w:r w:rsidRPr="00A705A5">
        <w:tab/>
      </w:r>
      <w:r w:rsidRPr="00A705A5">
        <w:tab/>
        <w:t>}</w:t>
      </w:r>
    </w:p>
    <w:p w:rsidR="00D66DA2" w:rsidRPr="00A705A5" w:rsidRDefault="00D66DA2" w:rsidP="00A705A5">
      <w:pPr>
        <w:pStyle w:val="a7"/>
        <w:ind w:left="720" w:firstLineChars="0" w:firstLine="0"/>
      </w:pPr>
      <w:r w:rsidRPr="00A705A5">
        <w:tab/>
        <w:t>}</w:t>
      </w:r>
    </w:p>
    <w:p w:rsidR="00D66DA2" w:rsidRDefault="00D66DA2" w:rsidP="00A705A5">
      <w:pPr>
        <w:pStyle w:val="a7"/>
        <w:ind w:left="720" w:firstLineChars="0" w:firstLine="0"/>
      </w:pPr>
      <w:r w:rsidRPr="00A705A5">
        <w:t>}</w:t>
      </w:r>
    </w:p>
    <w:p w:rsidR="000A2144" w:rsidRPr="005912B2" w:rsidRDefault="00934FFA" w:rsidP="00A705A5">
      <w:pPr>
        <w:pStyle w:val="a7"/>
        <w:ind w:left="720" w:firstLineChars="0" w:firstLine="0"/>
        <w:rPr>
          <w:b/>
        </w:rPr>
      </w:pPr>
      <w:r w:rsidRPr="00934FFA">
        <w:rPr>
          <w:rFonts w:hint="eastAsia"/>
          <w:b/>
        </w:rPr>
        <w:t>二分查找</w:t>
      </w:r>
    </w:p>
    <w:p w:rsidR="000A2144" w:rsidRPr="00A705A5" w:rsidRDefault="000A2144" w:rsidP="00A705A5">
      <w:pPr>
        <w:pStyle w:val="a7"/>
        <w:ind w:left="720" w:firstLineChars="0" w:firstLine="0"/>
      </w:pPr>
      <w:r w:rsidRPr="00A705A5">
        <w:rPr>
          <w:rFonts w:hint="eastAsia"/>
        </w:rPr>
        <w:tab/>
      </w:r>
      <w:r w:rsidRPr="00A705A5">
        <w:rPr>
          <w:rFonts w:hint="eastAsia"/>
        </w:rPr>
        <w:t>为了提高查找效率，可使用折半查找的方式，注意：这种查找只对有序的数组有效。</w:t>
      </w:r>
    </w:p>
    <w:p w:rsidR="000A2144" w:rsidRPr="00A705A5" w:rsidRDefault="000A2144" w:rsidP="00A705A5">
      <w:pPr>
        <w:pStyle w:val="a7"/>
        <w:ind w:left="720" w:firstLineChars="0" w:firstLine="0"/>
      </w:pPr>
      <w:r w:rsidRPr="00A705A5">
        <w:rPr>
          <w:rFonts w:hint="eastAsia"/>
        </w:rPr>
        <w:tab/>
      </w:r>
      <w:r w:rsidRPr="00A705A5">
        <w:rPr>
          <w:rFonts w:hint="eastAsia"/>
        </w:rPr>
        <w:t>这种方式也成为二分查找法。</w:t>
      </w:r>
    </w:p>
    <w:p w:rsidR="000A2144" w:rsidRPr="00A705A5" w:rsidRDefault="000A2144" w:rsidP="00A705A5">
      <w:pPr>
        <w:pStyle w:val="a7"/>
        <w:ind w:left="720" w:firstLineChars="0" w:firstLine="0"/>
      </w:pPr>
      <w:r w:rsidRPr="00A705A5">
        <w:rPr>
          <w:rFonts w:hint="eastAsia"/>
        </w:rPr>
        <w:tab/>
        <w:t xml:space="preserve">public static int </w:t>
      </w:r>
      <w:proofErr w:type="spellStart"/>
      <w:r w:rsidRPr="00A705A5">
        <w:rPr>
          <w:rFonts w:hint="eastAsia"/>
        </w:rPr>
        <w:t>halfSeach</w:t>
      </w:r>
      <w:proofErr w:type="spellEnd"/>
      <w:r w:rsidRPr="00A705A5">
        <w:rPr>
          <w:rFonts w:hint="eastAsia"/>
        </w:rPr>
        <w:t xml:space="preserve">(int[] </w:t>
      </w:r>
      <w:proofErr w:type="spellStart"/>
      <w:r w:rsidRPr="00A705A5">
        <w:rPr>
          <w:rFonts w:hint="eastAsia"/>
        </w:rPr>
        <w:t>arr,int</w:t>
      </w:r>
      <w:proofErr w:type="spellEnd"/>
      <w:r w:rsidRPr="00A705A5">
        <w:rPr>
          <w:rFonts w:hint="eastAsia"/>
        </w:rPr>
        <w:t xml:space="preserve"> key)</w:t>
      </w:r>
    </w:p>
    <w:p w:rsidR="000A2144" w:rsidRPr="00A705A5" w:rsidRDefault="000A2144" w:rsidP="00A705A5">
      <w:pPr>
        <w:pStyle w:val="a7"/>
        <w:ind w:left="720" w:firstLineChars="0" w:firstLine="0"/>
      </w:pPr>
      <w:r w:rsidRPr="00A705A5">
        <w:rPr>
          <w:rFonts w:hint="eastAsia"/>
        </w:rPr>
        <w:lastRenderedPageBreak/>
        <w:tab/>
        <w:t>{</w:t>
      </w:r>
    </w:p>
    <w:p w:rsidR="000A2144" w:rsidRPr="00A705A5" w:rsidRDefault="000A2144" w:rsidP="00A705A5">
      <w:pPr>
        <w:pStyle w:val="a7"/>
        <w:ind w:left="720" w:firstLineChars="0" w:firstLine="0"/>
      </w:pPr>
      <w:r w:rsidRPr="00A705A5">
        <w:rPr>
          <w:rFonts w:hint="eastAsia"/>
        </w:rPr>
        <w:tab/>
      </w:r>
      <w:r w:rsidRPr="00A705A5">
        <w:rPr>
          <w:rFonts w:hint="eastAsia"/>
        </w:rPr>
        <w:tab/>
        <w:t xml:space="preserve">int </w:t>
      </w:r>
      <w:proofErr w:type="spellStart"/>
      <w:r w:rsidRPr="00A705A5">
        <w:rPr>
          <w:rFonts w:hint="eastAsia"/>
        </w:rPr>
        <w:t>min,mid,max</w:t>
      </w:r>
      <w:proofErr w:type="spellEnd"/>
      <w:r w:rsidRPr="00A705A5">
        <w:rPr>
          <w:rFonts w:hint="eastAsia"/>
        </w:rPr>
        <w:t>;</w:t>
      </w:r>
    </w:p>
    <w:p w:rsidR="000A2144" w:rsidRPr="00A705A5" w:rsidRDefault="000A2144" w:rsidP="00A705A5">
      <w:pPr>
        <w:pStyle w:val="a7"/>
        <w:ind w:left="720" w:firstLineChars="0" w:firstLine="0"/>
      </w:pPr>
      <w:r w:rsidRPr="00A705A5">
        <w:rPr>
          <w:rFonts w:hint="eastAsia"/>
        </w:rPr>
        <w:tab/>
      </w:r>
      <w:r w:rsidRPr="00A705A5">
        <w:rPr>
          <w:rFonts w:hint="eastAsia"/>
        </w:rPr>
        <w:tab/>
        <w:t>min = 0;</w:t>
      </w:r>
    </w:p>
    <w:p w:rsidR="000A2144" w:rsidRPr="00A705A5" w:rsidRDefault="000A2144" w:rsidP="00A705A5">
      <w:pPr>
        <w:pStyle w:val="a7"/>
        <w:ind w:left="720" w:firstLineChars="0" w:firstLine="0"/>
      </w:pPr>
      <w:r w:rsidRPr="00A705A5">
        <w:rPr>
          <w:rFonts w:hint="eastAsia"/>
        </w:rPr>
        <w:tab/>
      </w:r>
      <w:r w:rsidRPr="00A705A5">
        <w:rPr>
          <w:rFonts w:hint="eastAsia"/>
        </w:rPr>
        <w:tab/>
        <w:t>max = arr.length-1;</w:t>
      </w:r>
    </w:p>
    <w:p w:rsidR="000A2144" w:rsidRPr="00A705A5" w:rsidRDefault="000A2144" w:rsidP="00A705A5">
      <w:pPr>
        <w:pStyle w:val="a7"/>
        <w:ind w:left="720" w:firstLineChars="0" w:firstLine="0"/>
      </w:pPr>
      <w:r w:rsidRPr="00A705A5">
        <w:rPr>
          <w:rFonts w:hint="eastAsia"/>
        </w:rPr>
        <w:tab/>
      </w:r>
      <w:r w:rsidRPr="00A705A5">
        <w:rPr>
          <w:rFonts w:hint="eastAsia"/>
        </w:rPr>
        <w:tab/>
        <w:t>mid = (</w:t>
      </w:r>
      <w:proofErr w:type="spellStart"/>
      <w:r w:rsidRPr="00A705A5">
        <w:rPr>
          <w:rFonts w:hint="eastAsia"/>
        </w:rPr>
        <w:t>max+min</w:t>
      </w:r>
      <w:proofErr w:type="spellEnd"/>
      <w:r w:rsidRPr="00A705A5">
        <w:rPr>
          <w:rFonts w:hint="eastAsia"/>
        </w:rPr>
        <w:t>)/2;</w:t>
      </w:r>
    </w:p>
    <w:p w:rsidR="000A2144" w:rsidRPr="00A705A5" w:rsidRDefault="000A2144" w:rsidP="00A705A5">
      <w:pPr>
        <w:pStyle w:val="a7"/>
        <w:ind w:left="720" w:firstLineChars="0" w:firstLine="0"/>
      </w:pPr>
    </w:p>
    <w:p w:rsidR="000A2144" w:rsidRPr="00A705A5" w:rsidRDefault="000A2144" w:rsidP="00A705A5">
      <w:pPr>
        <w:pStyle w:val="a7"/>
        <w:ind w:left="720" w:firstLineChars="0" w:firstLine="0"/>
      </w:pPr>
      <w:r w:rsidRPr="00A705A5">
        <w:rPr>
          <w:rFonts w:hint="eastAsia"/>
        </w:rPr>
        <w:tab/>
      </w:r>
      <w:r w:rsidRPr="00A705A5">
        <w:rPr>
          <w:rFonts w:hint="eastAsia"/>
        </w:rPr>
        <w:tab/>
        <w:t>while(</w:t>
      </w:r>
      <w:proofErr w:type="spellStart"/>
      <w:r w:rsidRPr="00A705A5">
        <w:rPr>
          <w:rFonts w:hint="eastAsia"/>
        </w:rPr>
        <w:t>arr</w:t>
      </w:r>
      <w:proofErr w:type="spellEnd"/>
      <w:r w:rsidRPr="00A705A5">
        <w:rPr>
          <w:rFonts w:hint="eastAsia"/>
        </w:rPr>
        <w:t>[mid]!=key)</w:t>
      </w:r>
    </w:p>
    <w:p w:rsidR="000A2144" w:rsidRPr="00A705A5" w:rsidRDefault="000A2144" w:rsidP="00A705A5">
      <w:pPr>
        <w:pStyle w:val="a7"/>
        <w:ind w:left="720" w:firstLineChars="0" w:firstLine="0"/>
      </w:pPr>
      <w:r w:rsidRPr="00A705A5">
        <w:rPr>
          <w:rFonts w:hint="eastAsia"/>
        </w:rPr>
        <w:tab/>
      </w:r>
      <w:r w:rsidRPr="00A705A5">
        <w:rPr>
          <w:rFonts w:hint="eastAsia"/>
        </w:rPr>
        <w:tab/>
        <w:t>{</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t>if(key&gt;</w:t>
      </w:r>
      <w:proofErr w:type="spellStart"/>
      <w:r w:rsidRPr="00A705A5">
        <w:rPr>
          <w:rFonts w:hint="eastAsia"/>
        </w:rPr>
        <w:t>arr</w:t>
      </w:r>
      <w:proofErr w:type="spellEnd"/>
      <w:r w:rsidRPr="00A705A5">
        <w:rPr>
          <w:rFonts w:hint="eastAsia"/>
        </w:rPr>
        <w:t>[mid])</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r>
      <w:r w:rsidRPr="00A705A5">
        <w:rPr>
          <w:rFonts w:hint="eastAsia"/>
        </w:rPr>
        <w:tab/>
        <w:t>min = mid + 1;</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t>else if(key&lt;</w:t>
      </w:r>
      <w:proofErr w:type="spellStart"/>
      <w:r w:rsidRPr="00A705A5">
        <w:rPr>
          <w:rFonts w:hint="eastAsia"/>
        </w:rPr>
        <w:t>arr</w:t>
      </w:r>
      <w:proofErr w:type="spellEnd"/>
      <w:r w:rsidRPr="00A705A5">
        <w:rPr>
          <w:rFonts w:hint="eastAsia"/>
        </w:rPr>
        <w:t>[mid])</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r>
      <w:r w:rsidRPr="00A705A5">
        <w:rPr>
          <w:rFonts w:hint="eastAsia"/>
        </w:rPr>
        <w:tab/>
        <w:t>max = mid - 1;</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t>if(min&gt;max)</w:t>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r>
      <w:r w:rsidRPr="00A705A5">
        <w:rPr>
          <w:rFonts w:hint="eastAsia"/>
        </w:rPr>
        <w:tab/>
        <w:t>return -1;</w:t>
      </w:r>
    </w:p>
    <w:p w:rsidR="000A2144" w:rsidRPr="00A705A5" w:rsidRDefault="000A2144" w:rsidP="00A705A5">
      <w:pPr>
        <w:pStyle w:val="a7"/>
        <w:ind w:left="720" w:firstLineChars="0" w:firstLine="0"/>
      </w:pPr>
      <w:r w:rsidRPr="00A705A5">
        <w:rPr>
          <w:rFonts w:hint="eastAsia"/>
        </w:rPr>
        <w:tab/>
      </w:r>
    </w:p>
    <w:p w:rsidR="000A2144" w:rsidRPr="00A705A5" w:rsidRDefault="000A2144" w:rsidP="00A705A5">
      <w:pPr>
        <w:pStyle w:val="a7"/>
        <w:ind w:left="720" w:firstLineChars="0" w:firstLine="0"/>
      </w:pPr>
      <w:r w:rsidRPr="00A705A5">
        <w:rPr>
          <w:rFonts w:hint="eastAsia"/>
        </w:rPr>
        <w:tab/>
      </w:r>
      <w:r w:rsidRPr="00A705A5">
        <w:rPr>
          <w:rFonts w:hint="eastAsia"/>
        </w:rPr>
        <w:tab/>
      </w:r>
      <w:r w:rsidRPr="00A705A5">
        <w:rPr>
          <w:rFonts w:hint="eastAsia"/>
        </w:rPr>
        <w:tab/>
        <w:t>mid = (</w:t>
      </w:r>
      <w:proofErr w:type="spellStart"/>
      <w:r w:rsidRPr="00A705A5">
        <w:rPr>
          <w:rFonts w:hint="eastAsia"/>
        </w:rPr>
        <w:t>max+min</w:t>
      </w:r>
      <w:proofErr w:type="spellEnd"/>
      <w:r w:rsidRPr="00A705A5">
        <w:rPr>
          <w:rFonts w:hint="eastAsia"/>
        </w:rPr>
        <w:t>)/2;</w:t>
      </w:r>
    </w:p>
    <w:p w:rsidR="000A2144" w:rsidRPr="00A705A5" w:rsidRDefault="000A2144" w:rsidP="00A705A5">
      <w:pPr>
        <w:pStyle w:val="a7"/>
        <w:ind w:left="720" w:firstLineChars="0" w:firstLine="0"/>
      </w:pPr>
      <w:r w:rsidRPr="00A705A5">
        <w:rPr>
          <w:rFonts w:hint="eastAsia"/>
        </w:rPr>
        <w:tab/>
      </w:r>
      <w:r w:rsidRPr="00A705A5">
        <w:rPr>
          <w:rFonts w:hint="eastAsia"/>
        </w:rPr>
        <w:tab/>
        <w:t>}</w:t>
      </w:r>
    </w:p>
    <w:p w:rsidR="000A2144" w:rsidRPr="00A705A5" w:rsidRDefault="000A2144" w:rsidP="00A705A5">
      <w:pPr>
        <w:pStyle w:val="a7"/>
        <w:ind w:left="720" w:firstLineChars="0" w:firstLine="0"/>
      </w:pPr>
      <w:r w:rsidRPr="00A705A5">
        <w:rPr>
          <w:rFonts w:hint="eastAsia"/>
        </w:rPr>
        <w:tab/>
      </w:r>
      <w:r w:rsidRPr="00A705A5">
        <w:rPr>
          <w:rFonts w:hint="eastAsia"/>
        </w:rPr>
        <w:tab/>
        <w:t>return mid;</w:t>
      </w:r>
    </w:p>
    <w:p w:rsidR="000A2144" w:rsidRPr="00A705A5" w:rsidRDefault="000A2144" w:rsidP="00A705A5">
      <w:pPr>
        <w:pStyle w:val="a7"/>
        <w:ind w:left="720" w:firstLineChars="0" w:firstLine="0"/>
      </w:pPr>
      <w:r w:rsidRPr="00A705A5">
        <w:rPr>
          <w:rFonts w:hint="eastAsia"/>
        </w:rPr>
        <w:tab/>
        <w:t>}</w:t>
      </w:r>
    </w:p>
    <w:p w:rsidR="00D66DA2" w:rsidRPr="008F10EF" w:rsidRDefault="00D66DA2" w:rsidP="00A40CCE">
      <w:pPr>
        <w:pStyle w:val="a7"/>
        <w:numPr>
          <w:ilvl w:val="0"/>
          <w:numId w:val="64"/>
        </w:numPr>
        <w:ind w:firstLineChars="0"/>
        <w:outlineLvl w:val="1"/>
        <w:rPr>
          <w:b/>
          <w:color w:val="FF0000"/>
        </w:rPr>
      </w:pPr>
      <w:bookmarkStart w:id="91" w:name="_Toc462309001"/>
      <w:bookmarkEnd w:id="90"/>
      <w:r w:rsidRPr="008F10EF">
        <w:rPr>
          <w:b/>
          <w:color w:val="FF0000"/>
        </w:rPr>
        <w:t>有数组</w:t>
      </w:r>
      <w:r w:rsidRPr="008F10EF">
        <w:rPr>
          <w:b/>
          <w:color w:val="FF0000"/>
        </w:rPr>
        <w:t>a[n]</w:t>
      </w:r>
      <w:r w:rsidRPr="008F10EF">
        <w:rPr>
          <w:b/>
          <w:color w:val="FF0000"/>
        </w:rPr>
        <w:t>，用</w:t>
      </w:r>
      <w:r w:rsidRPr="008F10EF">
        <w:rPr>
          <w:b/>
          <w:color w:val="FF0000"/>
        </w:rPr>
        <w:t>java</w:t>
      </w:r>
      <w:r w:rsidRPr="008F10EF">
        <w:rPr>
          <w:b/>
          <w:color w:val="FF0000"/>
        </w:rPr>
        <w:t>代码将数组元素顺序颠倒</w:t>
      </w:r>
      <w:bookmarkEnd w:id="91"/>
    </w:p>
    <w:p w:rsidR="00D66DA2" w:rsidRPr="005912B2" w:rsidRDefault="00D66DA2" w:rsidP="005912B2">
      <w:pPr>
        <w:pStyle w:val="a7"/>
        <w:ind w:left="720" w:firstLineChars="0" w:firstLine="0"/>
      </w:pPr>
      <w:bookmarkStart w:id="92" w:name="_Toc266110603"/>
      <w:r w:rsidRPr="005912B2">
        <w:t>public class AnswerB11 {</w:t>
      </w:r>
    </w:p>
    <w:p w:rsidR="00D66DA2" w:rsidRPr="005912B2" w:rsidRDefault="00D66DA2" w:rsidP="005912B2">
      <w:pPr>
        <w:pStyle w:val="a7"/>
        <w:ind w:left="720" w:firstLineChars="0" w:firstLine="0"/>
      </w:pPr>
    </w:p>
    <w:p w:rsidR="00D66DA2" w:rsidRPr="005912B2" w:rsidRDefault="00D66DA2" w:rsidP="005912B2">
      <w:pPr>
        <w:pStyle w:val="a7"/>
        <w:ind w:left="720" w:firstLineChars="0" w:firstLine="0"/>
      </w:pPr>
      <w:r w:rsidRPr="005912B2">
        <w:tab/>
        <w:t xml:space="preserve">public static void main(String[] </w:t>
      </w:r>
      <w:proofErr w:type="spellStart"/>
      <w:r w:rsidRPr="005912B2">
        <w:t>args</w:t>
      </w:r>
      <w:proofErr w:type="spellEnd"/>
      <w:r w:rsidRPr="005912B2">
        <w:t>) {</w:t>
      </w:r>
    </w:p>
    <w:p w:rsidR="00D66DA2" w:rsidRPr="005912B2" w:rsidRDefault="00D66DA2" w:rsidP="005912B2">
      <w:pPr>
        <w:pStyle w:val="a7"/>
        <w:ind w:left="720" w:firstLineChars="0" w:firstLine="0"/>
      </w:pPr>
      <w:r w:rsidRPr="005912B2">
        <w:tab/>
      </w:r>
      <w:r w:rsidRPr="005912B2">
        <w:tab/>
        <w:t>int[] array = { 2, 25, 21, 63, 234, 83 };</w:t>
      </w:r>
    </w:p>
    <w:p w:rsidR="00D66DA2" w:rsidRPr="005912B2" w:rsidRDefault="00D66DA2" w:rsidP="005912B2">
      <w:pPr>
        <w:pStyle w:val="a7"/>
        <w:ind w:left="720" w:firstLineChars="0" w:firstLine="0"/>
      </w:pPr>
      <w:r w:rsidRPr="005912B2">
        <w:tab/>
      </w:r>
      <w:r w:rsidRPr="005912B2">
        <w:tab/>
        <w:t>reverse(array);</w:t>
      </w:r>
    </w:p>
    <w:p w:rsidR="00D66DA2" w:rsidRPr="005912B2" w:rsidRDefault="00D66DA2" w:rsidP="005912B2">
      <w:pPr>
        <w:pStyle w:val="a7"/>
        <w:ind w:left="720" w:firstLineChars="0" w:firstLine="0"/>
      </w:pPr>
      <w:r w:rsidRPr="005912B2">
        <w:tab/>
      </w:r>
      <w:r w:rsidRPr="005912B2">
        <w:tab/>
      </w:r>
      <w:proofErr w:type="spellStart"/>
      <w:r w:rsidRPr="005912B2">
        <w:t>System.out.println</w:t>
      </w:r>
      <w:proofErr w:type="spellEnd"/>
      <w:r w:rsidRPr="005912B2">
        <w:t>(</w:t>
      </w:r>
      <w:proofErr w:type="spellStart"/>
      <w:r w:rsidRPr="005912B2">
        <w:t>Arrays.toString</w:t>
      </w:r>
      <w:proofErr w:type="spellEnd"/>
      <w:r w:rsidRPr="005912B2">
        <w:t>(array));</w:t>
      </w:r>
    </w:p>
    <w:p w:rsidR="00D66DA2" w:rsidRPr="005912B2" w:rsidRDefault="00D66DA2" w:rsidP="005912B2">
      <w:pPr>
        <w:pStyle w:val="a7"/>
        <w:ind w:left="720" w:firstLineChars="0" w:firstLine="0"/>
      </w:pPr>
      <w:r w:rsidRPr="005912B2">
        <w:tab/>
        <w:t>}</w:t>
      </w:r>
    </w:p>
    <w:p w:rsidR="00D66DA2" w:rsidRPr="005912B2" w:rsidRDefault="00D66DA2" w:rsidP="005912B2">
      <w:pPr>
        <w:pStyle w:val="a7"/>
        <w:ind w:left="720" w:firstLineChars="0" w:firstLine="0"/>
      </w:pPr>
    </w:p>
    <w:p w:rsidR="00D66DA2" w:rsidRPr="005912B2" w:rsidRDefault="00D66DA2" w:rsidP="005912B2">
      <w:pPr>
        <w:pStyle w:val="a7"/>
        <w:ind w:left="720" w:firstLineChars="0" w:firstLine="0"/>
      </w:pPr>
      <w:r w:rsidRPr="005912B2">
        <w:tab/>
        <w:t>private static void reverse(int[] array) {</w:t>
      </w:r>
    </w:p>
    <w:p w:rsidR="00D66DA2" w:rsidRPr="005912B2" w:rsidRDefault="00D66DA2" w:rsidP="005912B2">
      <w:pPr>
        <w:pStyle w:val="a7"/>
        <w:ind w:left="720" w:firstLineChars="0" w:firstLine="0"/>
      </w:pPr>
      <w:r w:rsidRPr="005912B2">
        <w:tab/>
      </w:r>
      <w:r w:rsidRPr="005912B2">
        <w:tab/>
        <w:t xml:space="preserve">for (int </w:t>
      </w:r>
      <w:proofErr w:type="spellStart"/>
      <w:r w:rsidRPr="005912B2">
        <w:t>i</w:t>
      </w:r>
      <w:proofErr w:type="spellEnd"/>
      <w:r w:rsidRPr="005912B2">
        <w:t xml:space="preserve"> = 0; </w:t>
      </w:r>
      <w:proofErr w:type="spellStart"/>
      <w:r w:rsidRPr="005912B2">
        <w:t>i</w:t>
      </w:r>
      <w:proofErr w:type="spellEnd"/>
      <w:r w:rsidRPr="005912B2">
        <w:t xml:space="preserve"> &lt; </w:t>
      </w:r>
      <w:proofErr w:type="spellStart"/>
      <w:r w:rsidRPr="005912B2">
        <w:t>array.length</w:t>
      </w:r>
      <w:proofErr w:type="spellEnd"/>
      <w:r w:rsidRPr="005912B2">
        <w:t xml:space="preserve"> / 2; </w:t>
      </w:r>
      <w:proofErr w:type="spellStart"/>
      <w:r w:rsidRPr="005912B2">
        <w:t>i</w:t>
      </w:r>
      <w:proofErr w:type="spellEnd"/>
      <w:r w:rsidRPr="005912B2">
        <w:t>++) {</w:t>
      </w:r>
    </w:p>
    <w:p w:rsidR="00D66DA2" w:rsidRPr="005912B2" w:rsidRDefault="00D66DA2" w:rsidP="005912B2">
      <w:pPr>
        <w:pStyle w:val="a7"/>
        <w:ind w:left="720" w:firstLineChars="0" w:firstLine="0"/>
      </w:pPr>
      <w:r w:rsidRPr="005912B2">
        <w:tab/>
      </w:r>
      <w:r w:rsidRPr="005912B2">
        <w:tab/>
      </w:r>
      <w:r w:rsidRPr="005912B2">
        <w:tab/>
        <w:t>int temp = array[</w:t>
      </w:r>
      <w:proofErr w:type="spellStart"/>
      <w:r w:rsidRPr="005912B2">
        <w:t>i</w:t>
      </w:r>
      <w:proofErr w:type="spellEnd"/>
      <w:r w:rsidRPr="005912B2">
        <w:t>];</w:t>
      </w:r>
    </w:p>
    <w:p w:rsidR="00D66DA2" w:rsidRPr="005912B2" w:rsidRDefault="00D66DA2" w:rsidP="005912B2">
      <w:pPr>
        <w:pStyle w:val="a7"/>
        <w:ind w:left="720" w:firstLineChars="0" w:firstLine="0"/>
      </w:pPr>
      <w:r w:rsidRPr="005912B2">
        <w:tab/>
      </w:r>
      <w:r w:rsidRPr="005912B2">
        <w:tab/>
      </w:r>
      <w:r w:rsidRPr="005912B2">
        <w:tab/>
        <w:t>array[</w:t>
      </w:r>
      <w:proofErr w:type="spellStart"/>
      <w:r w:rsidRPr="005912B2">
        <w:t>i</w:t>
      </w:r>
      <w:proofErr w:type="spellEnd"/>
      <w:r w:rsidRPr="005912B2">
        <w:t>] = array[</w:t>
      </w:r>
      <w:proofErr w:type="spellStart"/>
      <w:r w:rsidRPr="005912B2">
        <w:t>array.length</w:t>
      </w:r>
      <w:proofErr w:type="spellEnd"/>
      <w:r w:rsidRPr="005912B2">
        <w:t xml:space="preserve"> - 1 - </w:t>
      </w:r>
      <w:proofErr w:type="spellStart"/>
      <w:r w:rsidRPr="005912B2">
        <w:t>i</w:t>
      </w:r>
      <w:proofErr w:type="spellEnd"/>
      <w:r w:rsidRPr="005912B2">
        <w:t>];</w:t>
      </w:r>
    </w:p>
    <w:p w:rsidR="00D66DA2" w:rsidRPr="005912B2" w:rsidRDefault="00D66DA2" w:rsidP="005912B2">
      <w:pPr>
        <w:pStyle w:val="a7"/>
        <w:ind w:left="720" w:firstLineChars="0" w:firstLine="0"/>
      </w:pPr>
      <w:r w:rsidRPr="005912B2">
        <w:tab/>
      </w:r>
      <w:r w:rsidRPr="005912B2">
        <w:tab/>
      </w:r>
      <w:r w:rsidRPr="005912B2">
        <w:tab/>
        <w:t>array[</w:t>
      </w:r>
      <w:proofErr w:type="spellStart"/>
      <w:r w:rsidRPr="005912B2">
        <w:t>array.length</w:t>
      </w:r>
      <w:proofErr w:type="spellEnd"/>
      <w:r w:rsidRPr="005912B2">
        <w:t xml:space="preserve"> - 1 - </w:t>
      </w:r>
      <w:proofErr w:type="spellStart"/>
      <w:r w:rsidRPr="005912B2">
        <w:t>i</w:t>
      </w:r>
      <w:proofErr w:type="spellEnd"/>
      <w:r w:rsidRPr="005912B2">
        <w:t>] = temp;</w:t>
      </w:r>
    </w:p>
    <w:p w:rsidR="00D66DA2" w:rsidRPr="005912B2" w:rsidRDefault="00D66DA2" w:rsidP="005912B2">
      <w:pPr>
        <w:pStyle w:val="a7"/>
        <w:ind w:left="720" w:firstLineChars="0" w:firstLine="0"/>
      </w:pPr>
      <w:r w:rsidRPr="005912B2">
        <w:tab/>
      </w:r>
      <w:r w:rsidRPr="005912B2">
        <w:tab/>
        <w:t>}</w:t>
      </w:r>
    </w:p>
    <w:p w:rsidR="00D66DA2" w:rsidRPr="005912B2" w:rsidRDefault="00D66DA2" w:rsidP="005912B2">
      <w:pPr>
        <w:pStyle w:val="a7"/>
        <w:ind w:left="720" w:firstLineChars="0" w:firstLine="0"/>
      </w:pPr>
      <w:r w:rsidRPr="005912B2">
        <w:tab/>
        <w:t>}</w:t>
      </w:r>
    </w:p>
    <w:p w:rsidR="00072834" w:rsidRDefault="00D66DA2" w:rsidP="00F30121">
      <w:pPr>
        <w:pStyle w:val="a7"/>
        <w:ind w:left="720" w:firstLineChars="0" w:firstLine="0"/>
      </w:pPr>
      <w:r w:rsidRPr="005912B2">
        <w:t>}</w:t>
      </w:r>
      <w:bookmarkEnd w:id="92"/>
    </w:p>
    <w:p w:rsidR="00461EDD" w:rsidRDefault="005912B2" w:rsidP="00A40CCE">
      <w:pPr>
        <w:pStyle w:val="a7"/>
        <w:numPr>
          <w:ilvl w:val="0"/>
          <w:numId w:val="64"/>
        </w:numPr>
        <w:ind w:firstLineChars="0"/>
        <w:outlineLvl w:val="1"/>
      </w:pPr>
      <w:r>
        <w:t>D</w:t>
      </w:r>
    </w:p>
    <w:p w:rsidR="00C45168" w:rsidRPr="00E57386" w:rsidRDefault="00C45168" w:rsidP="00C45168">
      <w:pPr>
        <w:pStyle w:val="a7"/>
        <w:numPr>
          <w:ilvl w:val="0"/>
          <w:numId w:val="1"/>
        </w:numPr>
        <w:ind w:firstLineChars="0"/>
        <w:outlineLvl w:val="0"/>
        <w:rPr>
          <w:b/>
        </w:rPr>
      </w:pPr>
      <w:r w:rsidRPr="00E57386">
        <w:rPr>
          <w:rFonts w:hint="eastAsia"/>
          <w:b/>
        </w:rPr>
        <w:t>传统项目</w:t>
      </w:r>
    </w:p>
    <w:p w:rsidR="0057232C" w:rsidRPr="0057232C" w:rsidRDefault="0057232C" w:rsidP="0057232C">
      <w:pPr>
        <w:pStyle w:val="a7"/>
        <w:numPr>
          <w:ilvl w:val="0"/>
          <w:numId w:val="87"/>
        </w:numPr>
        <w:ind w:firstLineChars="0"/>
        <w:outlineLvl w:val="1"/>
        <w:rPr>
          <w:b/>
        </w:rPr>
      </w:pPr>
      <w:r w:rsidRPr="0057232C">
        <w:rPr>
          <w:rFonts w:hint="eastAsia"/>
          <w:b/>
        </w:rPr>
        <w:t>项目安全性怎么解决？</w:t>
      </w:r>
    </w:p>
    <w:p w:rsidR="0057232C" w:rsidRPr="0057232C" w:rsidRDefault="0057232C" w:rsidP="0057232C">
      <w:pPr>
        <w:pStyle w:val="a7"/>
        <w:ind w:left="720"/>
        <w:rPr>
          <w:lang w:val="en-GB"/>
        </w:rPr>
      </w:pPr>
      <w:r w:rsidRPr="0057232C">
        <w:rPr>
          <w:rFonts w:hint="eastAsia"/>
          <w:lang w:val="en-GB"/>
        </w:rPr>
        <w:t>是指攻击安全还是访问量过大安全还是数据安全？</w:t>
      </w:r>
    </w:p>
    <w:p w:rsidR="0057232C" w:rsidRPr="0057232C" w:rsidRDefault="0057232C" w:rsidP="0057232C">
      <w:pPr>
        <w:pStyle w:val="a7"/>
        <w:ind w:left="720"/>
        <w:rPr>
          <w:lang w:val="en-GB"/>
        </w:rPr>
      </w:pPr>
      <w:r w:rsidRPr="0057232C">
        <w:rPr>
          <w:rFonts w:hint="eastAsia"/>
          <w:lang w:val="en-GB"/>
        </w:rPr>
        <w:t>如果是攻击性的话，</w:t>
      </w:r>
      <w:r w:rsidRPr="0057232C">
        <w:rPr>
          <w:rFonts w:hint="eastAsia"/>
          <w:lang w:val="en-GB"/>
        </w:rPr>
        <w:t>input</w:t>
      </w:r>
      <w:r w:rsidRPr="0057232C">
        <w:rPr>
          <w:rFonts w:hint="eastAsia"/>
          <w:lang w:val="en-GB"/>
        </w:rPr>
        <w:t>框都采用了</w:t>
      </w:r>
      <w:proofErr w:type="spellStart"/>
      <w:r w:rsidRPr="0057232C">
        <w:rPr>
          <w:rFonts w:hint="eastAsia"/>
          <w:lang w:val="en-GB"/>
        </w:rPr>
        <w:t>js</w:t>
      </w:r>
      <w:proofErr w:type="spellEnd"/>
      <w:r w:rsidRPr="0057232C">
        <w:rPr>
          <w:rFonts w:hint="eastAsia"/>
          <w:lang w:val="en-GB"/>
        </w:rPr>
        <w:t>验证，用</w:t>
      </w:r>
      <w:r w:rsidRPr="0057232C">
        <w:rPr>
          <w:rFonts w:hint="eastAsia"/>
          <w:lang w:val="en-GB"/>
        </w:rPr>
        <w:t>java</w:t>
      </w:r>
      <w:r w:rsidRPr="0057232C">
        <w:rPr>
          <w:rFonts w:hint="eastAsia"/>
          <w:lang w:val="en-GB"/>
        </w:rPr>
        <w:t>代替重复效验，避免输入不必要的空格或者</w:t>
      </w:r>
      <w:proofErr w:type="spellStart"/>
      <w:r w:rsidRPr="0057232C">
        <w:rPr>
          <w:rFonts w:hint="eastAsia"/>
          <w:lang w:val="en-GB"/>
        </w:rPr>
        <w:t>sql</w:t>
      </w:r>
      <w:proofErr w:type="spellEnd"/>
      <w:r w:rsidRPr="0057232C">
        <w:rPr>
          <w:rFonts w:hint="eastAsia"/>
          <w:lang w:val="en-GB"/>
        </w:rPr>
        <w:t>注入。</w:t>
      </w:r>
    </w:p>
    <w:p w:rsidR="0057232C" w:rsidRPr="0057232C" w:rsidRDefault="0057232C" w:rsidP="0057232C">
      <w:pPr>
        <w:pStyle w:val="a7"/>
        <w:ind w:left="720"/>
        <w:rPr>
          <w:lang w:val="en-GB"/>
        </w:rPr>
      </w:pPr>
      <w:r w:rsidRPr="0057232C">
        <w:rPr>
          <w:rFonts w:hint="eastAsia"/>
          <w:lang w:val="en-GB"/>
        </w:rPr>
        <w:t>如果是访问的安全的话，页面做了大量的页面静态化，缓存，通常访问量不会增加服务器造成</w:t>
      </w:r>
      <w:r w:rsidRPr="0057232C">
        <w:rPr>
          <w:rFonts w:hint="eastAsia"/>
          <w:lang w:val="en-GB"/>
        </w:rPr>
        <w:lastRenderedPageBreak/>
        <w:t>负担。</w:t>
      </w:r>
    </w:p>
    <w:p w:rsidR="0057232C" w:rsidRPr="0057232C" w:rsidRDefault="0057232C" w:rsidP="0057232C">
      <w:pPr>
        <w:pStyle w:val="a7"/>
        <w:ind w:left="720"/>
        <w:rPr>
          <w:lang w:val="en-GB"/>
        </w:rPr>
      </w:pPr>
      <w:r w:rsidRPr="0057232C">
        <w:rPr>
          <w:rFonts w:hint="eastAsia"/>
          <w:lang w:val="en-GB"/>
        </w:rPr>
        <w:t>如果是数据安全这一块的话，系统用的是</w:t>
      </w:r>
      <w:proofErr w:type="spellStart"/>
      <w:r w:rsidRPr="0057232C">
        <w:rPr>
          <w:rFonts w:hint="eastAsia"/>
          <w:lang w:val="en-GB"/>
        </w:rPr>
        <w:t>linux</w:t>
      </w:r>
      <w:proofErr w:type="spellEnd"/>
      <w:r w:rsidRPr="0057232C">
        <w:rPr>
          <w:rFonts w:hint="eastAsia"/>
          <w:lang w:val="en-GB"/>
        </w:rPr>
        <w:t>，数据库的账号密码都做了加密处理。</w:t>
      </w:r>
    </w:p>
    <w:p w:rsidR="0057232C" w:rsidRPr="0057232C" w:rsidRDefault="0057232C" w:rsidP="0057232C">
      <w:pPr>
        <w:pStyle w:val="a7"/>
        <w:ind w:left="720"/>
        <w:rPr>
          <w:lang w:val="en-GB"/>
        </w:rPr>
      </w:pPr>
      <w:r w:rsidRPr="0057232C">
        <w:rPr>
          <w:rFonts w:hint="eastAsia"/>
          <w:lang w:val="en-GB"/>
        </w:rPr>
        <w:t>如果是数据遗失或是自然灾害，数据库做了读写分离，而且一个主库，两个从库，其中</w:t>
      </w:r>
      <w:proofErr w:type="gramStart"/>
      <w:r w:rsidRPr="0057232C">
        <w:rPr>
          <w:rFonts w:hint="eastAsia"/>
          <w:lang w:val="en-GB"/>
        </w:rPr>
        <w:t>一个从库做了</w:t>
      </w:r>
      <w:proofErr w:type="gramEnd"/>
      <w:r w:rsidRPr="0057232C">
        <w:rPr>
          <w:rFonts w:hint="eastAsia"/>
          <w:lang w:val="en-GB"/>
        </w:rPr>
        <w:t>备份，而且是定时备份。</w:t>
      </w:r>
    </w:p>
    <w:p w:rsidR="0057232C" w:rsidRPr="0057232C" w:rsidRDefault="0057232C" w:rsidP="0057232C">
      <w:pPr>
        <w:pStyle w:val="a7"/>
        <w:ind w:left="720"/>
        <w:rPr>
          <w:lang w:val="en-GB"/>
        </w:rPr>
      </w:pPr>
      <w:r w:rsidRPr="0057232C">
        <w:rPr>
          <w:rFonts w:hint="eastAsia"/>
          <w:lang w:val="en-GB"/>
        </w:rPr>
        <w:t>在登录过程中，为了防止程序直接登录，也做了一些验证码，包括支付的资金账户安全，我们的系统没有钱，主要是通过超链接将钱存储到网络支付宝</w:t>
      </w:r>
      <w:proofErr w:type="spellStart"/>
      <w:r w:rsidRPr="0057232C">
        <w:rPr>
          <w:rFonts w:hint="eastAsia"/>
          <w:lang w:val="en-GB"/>
        </w:rPr>
        <w:t>qq</w:t>
      </w:r>
      <w:proofErr w:type="spellEnd"/>
      <w:r w:rsidRPr="0057232C">
        <w:rPr>
          <w:rFonts w:hint="eastAsia"/>
          <w:lang w:val="en-GB"/>
        </w:rPr>
        <w:t>账号，最主要还是支付宝的安全和网民的安全</w:t>
      </w:r>
      <w:r w:rsidRPr="0057232C">
        <w:rPr>
          <w:rFonts w:hint="eastAsia"/>
          <w:lang w:val="en-GB"/>
        </w:rPr>
        <w:t>,</w:t>
      </w:r>
      <w:r w:rsidRPr="0057232C">
        <w:rPr>
          <w:rFonts w:hint="eastAsia"/>
          <w:lang w:val="en-GB"/>
        </w:rPr>
        <w:t>而且这个账号只能出不能进。</w:t>
      </w:r>
    </w:p>
    <w:p w:rsidR="00E57386" w:rsidRPr="00E57386" w:rsidRDefault="00E57386" w:rsidP="00E57386">
      <w:pPr>
        <w:pStyle w:val="a7"/>
        <w:numPr>
          <w:ilvl w:val="0"/>
          <w:numId w:val="87"/>
        </w:numPr>
        <w:ind w:firstLineChars="0"/>
        <w:outlineLvl w:val="1"/>
        <w:rPr>
          <w:b/>
        </w:rPr>
      </w:pPr>
      <w:r w:rsidRPr="00E57386">
        <w:rPr>
          <w:rFonts w:hint="eastAsia"/>
          <w:b/>
        </w:rPr>
        <w:t>报表统计</w:t>
      </w:r>
      <w:r w:rsidRPr="00E57386">
        <w:rPr>
          <w:rFonts w:hint="eastAsia"/>
          <w:b/>
        </w:rPr>
        <w:t>(spring</w:t>
      </w:r>
      <w:r w:rsidRPr="00E57386">
        <w:rPr>
          <w:rFonts w:hint="eastAsia"/>
          <w:b/>
        </w:rPr>
        <w:t>定时器</w:t>
      </w:r>
      <w:r w:rsidRPr="00E57386">
        <w:rPr>
          <w:rFonts w:hint="eastAsia"/>
          <w:b/>
        </w:rPr>
        <w:t>+</w:t>
      </w:r>
      <w:proofErr w:type="spellStart"/>
      <w:r w:rsidRPr="00E57386">
        <w:rPr>
          <w:rFonts w:hint="eastAsia"/>
          <w:b/>
        </w:rPr>
        <w:t>poi+javamail+echarts</w:t>
      </w:r>
      <w:proofErr w:type="spellEnd"/>
      <w:r w:rsidRPr="00E57386">
        <w:rPr>
          <w:rFonts w:hint="eastAsia"/>
          <w:b/>
        </w:rPr>
        <w:t>)</w:t>
      </w:r>
    </w:p>
    <w:p w:rsidR="00E57386" w:rsidRPr="00E57386" w:rsidRDefault="00E57386" w:rsidP="00AD5933">
      <w:pPr>
        <w:pStyle w:val="a7"/>
        <w:ind w:left="720"/>
        <w:rPr>
          <w:lang w:val="en-GB"/>
        </w:rPr>
      </w:pPr>
      <w:r w:rsidRPr="00E57386">
        <w:rPr>
          <w:rFonts w:hint="eastAsia"/>
          <w:lang w:val="en-GB"/>
        </w:rPr>
        <w:t>我在做报表统计这个模块的时候采用了</w:t>
      </w:r>
      <w:proofErr w:type="spellStart"/>
      <w:r w:rsidRPr="00E57386">
        <w:rPr>
          <w:rFonts w:hint="eastAsia"/>
          <w:lang w:val="en-GB"/>
        </w:rPr>
        <w:t>Echarts</w:t>
      </w:r>
      <w:proofErr w:type="spellEnd"/>
      <w:r w:rsidRPr="00E57386">
        <w:rPr>
          <w:rFonts w:hint="eastAsia"/>
          <w:lang w:val="en-GB"/>
        </w:rPr>
        <w:t>这项技术，使用了柱状图，饼状图，组合图按照时间以及分类进行了各种统计（销售渠道，客户群体，客户偏好，信息来源，产品分类，产品月销量，季度销量，年销量），除此之外因为经理要求要在每月月底将指定分类的产品信息通过</w:t>
      </w:r>
      <w:r w:rsidRPr="00E57386">
        <w:rPr>
          <w:rFonts w:hint="eastAsia"/>
          <w:lang w:val="en-GB"/>
        </w:rPr>
        <w:t>excel</w:t>
      </w:r>
      <w:r w:rsidRPr="00E57386">
        <w:rPr>
          <w:rFonts w:hint="eastAsia"/>
          <w:lang w:val="en-GB"/>
        </w:rPr>
        <w:t>的形式发送到相关人员的邮箱中，所以我就采用了</w:t>
      </w:r>
      <w:r w:rsidRPr="00E57386">
        <w:rPr>
          <w:rFonts w:hint="eastAsia"/>
          <w:lang w:val="en-GB"/>
        </w:rPr>
        <w:t>spring</w:t>
      </w:r>
      <w:r w:rsidRPr="00E57386">
        <w:rPr>
          <w:rFonts w:hint="eastAsia"/>
          <w:lang w:val="en-GB"/>
        </w:rPr>
        <w:t>定时器</w:t>
      </w:r>
      <w:r w:rsidRPr="00E57386">
        <w:rPr>
          <w:rFonts w:hint="eastAsia"/>
          <w:lang w:val="en-GB"/>
        </w:rPr>
        <w:t>+</w:t>
      </w:r>
      <w:proofErr w:type="spellStart"/>
      <w:r w:rsidRPr="00E57386">
        <w:rPr>
          <w:rFonts w:hint="eastAsia"/>
          <w:lang w:val="en-GB"/>
        </w:rPr>
        <w:t>poi+javamail</w:t>
      </w:r>
      <w:proofErr w:type="spellEnd"/>
      <w:r w:rsidRPr="00E57386">
        <w:rPr>
          <w:rFonts w:hint="eastAsia"/>
          <w:lang w:val="en-GB"/>
        </w:rPr>
        <w:t>的形式完成了上述要求。</w:t>
      </w:r>
    </w:p>
    <w:p w:rsidR="00E57386" w:rsidRPr="00E57386" w:rsidRDefault="00E57386" w:rsidP="00E57386">
      <w:pPr>
        <w:pStyle w:val="a7"/>
        <w:numPr>
          <w:ilvl w:val="0"/>
          <w:numId w:val="87"/>
        </w:numPr>
        <w:ind w:firstLineChars="0"/>
        <w:outlineLvl w:val="1"/>
        <w:rPr>
          <w:b/>
        </w:rPr>
      </w:pPr>
      <w:r w:rsidRPr="00E57386">
        <w:rPr>
          <w:rFonts w:hint="eastAsia"/>
          <w:b/>
        </w:rPr>
        <w:t>统计分析模块</w:t>
      </w:r>
    </w:p>
    <w:p w:rsidR="00E57386" w:rsidRPr="00E57386" w:rsidRDefault="00E57386" w:rsidP="00AD5933">
      <w:pPr>
        <w:pStyle w:val="a7"/>
        <w:ind w:left="720"/>
        <w:rPr>
          <w:lang w:val="en-GB"/>
        </w:rPr>
      </w:pPr>
      <w:r w:rsidRPr="00E57386">
        <w:rPr>
          <w:rFonts w:hint="eastAsia"/>
          <w:lang w:val="en-GB"/>
        </w:rPr>
        <w:t>统计模块由会员统计，店铺统计，销量统计等构成，</w:t>
      </w:r>
    </w:p>
    <w:p w:rsidR="00E57386" w:rsidRPr="00E57386" w:rsidRDefault="00E57386" w:rsidP="00AD5933">
      <w:pPr>
        <w:pStyle w:val="a7"/>
        <w:ind w:left="720"/>
        <w:rPr>
          <w:lang w:val="en-GB"/>
        </w:rPr>
      </w:pPr>
      <w:r w:rsidRPr="00E57386">
        <w:rPr>
          <w:rFonts w:hint="eastAsia"/>
          <w:lang w:val="en-GB"/>
        </w:rPr>
        <w:t>其中会员统计可以按天、周、月通过</w:t>
      </w:r>
      <w:proofErr w:type="spellStart"/>
      <w:r w:rsidRPr="00E57386">
        <w:rPr>
          <w:rFonts w:hint="eastAsia"/>
          <w:lang w:val="en-GB"/>
        </w:rPr>
        <w:t>echarts</w:t>
      </w:r>
      <w:proofErr w:type="spellEnd"/>
      <w:r w:rsidRPr="00E57386">
        <w:rPr>
          <w:rFonts w:hint="eastAsia"/>
          <w:lang w:val="en-GB"/>
        </w:rPr>
        <w:t>的折线图对新增的会员进行统计分析，通过</w:t>
      </w:r>
      <w:proofErr w:type="spellStart"/>
      <w:r w:rsidRPr="00E57386">
        <w:rPr>
          <w:rFonts w:hint="eastAsia"/>
          <w:lang w:val="en-GB"/>
        </w:rPr>
        <w:t>echarts</w:t>
      </w:r>
      <w:proofErr w:type="spellEnd"/>
      <w:r w:rsidRPr="00E57386">
        <w:rPr>
          <w:rFonts w:hint="eastAsia"/>
          <w:lang w:val="en-GB"/>
        </w:rPr>
        <w:t>的饼状图对会员所在区域进行统计，并且可以根据会员的下单量，下单商品件数，下单金额分别进行统计分析计算出买家排行</w:t>
      </w:r>
      <w:r w:rsidRPr="00E57386">
        <w:rPr>
          <w:rFonts w:hint="eastAsia"/>
          <w:lang w:val="en-GB"/>
        </w:rPr>
        <w:t>top10,</w:t>
      </w:r>
      <w:r w:rsidRPr="00E57386">
        <w:rPr>
          <w:rFonts w:hint="eastAsia"/>
          <w:lang w:val="en-GB"/>
        </w:rPr>
        <w:t>并支持将这会员信息通过</w:t>
      </w:r>
      <w:r w:rsidRPr="00E57386">
        <w:rPr>
          <w:rFonts w:hint="eastAsia"/>
          <w:lang w:val="en-GB"/>
        </w:rPr>
        <w:t>poi</w:t>
      </w:r>
      <w:r w:rsidRPr="00E57386">
        <w:rPr>
          <w:rFonts w:hint="eastAsia"/>
          <w:lang w:val="en-GB"/>
        </w:rPr>
        <w:t>导出</w:t>
      </w:r>
      <w:r w:rsidRPr="00E57386">
        <w:rPr>
          <w:rFonts w:hint="eastAsia"/>
          <w:lang w:val="en-GB"/>
        </w:rPr>
        <w:t>excel</w:t>
      </w:r>
      <w:r w:rsidRPr="00E57386">
        <w:rPr>
          <w:rFonts w:hint="eastAsia"/>
          <w:lang w:val="en-GB"/>
        </w:rPr>
        <w:t>结合</w:t>
      </w:r>
      <w:proofErr w:type="spellStart"/>
      <w:r w:rsidRPr="00E57386">
        <w:rPr>
          <w:rFonts w:hint="eastAsia"/>
          <w:lang w:val="en-GB"/>
        </w:rPr>
        <w:t>javamail</w:t>
      </w:r>
      <w:proofErr w:type="spellEnd"/>
      <w:r w:rsidRPr="00E57386">
        <w:rPr>
          <w:rFonts w:hint="eastAsia"/>
          <w:lang w:val="en-GB"/>
        </w:rPr>
        <w:t>发送到指定人的邮箱中。</w:t>
      </w:r>
    </w:p>
    <w:p w:rsidR="00E57386" w:rsidRPr="00E57386" w:rsidRDefault="00E57386" w:rsidP="00AD5933">
      <w:pPr>
        <w:pStyle w:val="a7"/>
        <w:ind w:left="720"/>
        <w:rPr>
          <w:lang w:val="en-GB"/>
        </w:rPr>
      </w:pPr>
      <w:r w:rsidRPr="00E57386">
        <w:rPr>
          <w:rFonts w:hint="eastAsia"/>
          <w:lang w:val="en-GB"/>
        </w:rPr>
        <w:t>要考虑</w:t>
      </w:r>
      <w:r w:rsidRPr="00E57386">
        <w:rPr>
          <w:rFonts w:hint="eastAsia"/>
          <w:lang w:val="en-GB"/>
        </w:rPr>
        <w:t>excel</w:t>
      </w:r>
      <w:r w:rsidRPr="00E57386">
        <w:rPr>
          <w:rFonts w:hint="eastAsia"/>
          <w:lang w:val="en-GB"/>
        </w:rPr>
        <w:t>对于大量数据的导出，可以分时间段、分</w:t>
      </w:r>
      <w:r w:rsidRPr="00E57386">
        <w:rPr>
          <w:rFonts w:hint="eastAsia"/>
          <w:lang w:val="en-GB"/>
        </w:rPr>
        <w:t>sheet</w:t>
      </w:r>
      <w:r w:rsidRPr="00E57386">
        <w:rPr>
          <w:rFonts w:hint="eastAsia"/>
          <w:lang w:val="en-GB"/>
        </w:rPr>
        <w:t>，限制读取条数。</w:t>
      </w:r>
    </w:p>
    <w:p w:rsidR="00E57386" w:rsidRPr="00E57386" w:rsidRDefault="00E57386" w:rsidP="00E57386">
      <w:pPr>
        <w:pStyle w:val="a7"/>
        <w:numPr>
          <w:ilvl w:val="0"/>
          <w:numId w:val="87"/>
        </w:numPr>
        <w:ind w:firstLineChars="0"/>
        <w:outlineLvl w:val="1"/>
        <w:rPr>
          <w:b/>
        </w:rPr>
      </w:pPr>
      <w:r w:rsidRPr="00E57386">
        <w:rPr>
          <w:rFonts w:hint="eastAsia"/>
          <w:b/>
        </w:rPr>
        <w:t>你们的权限是怎么做的，说一下实现的思路。</w:t>
      </w:r>
      <w:r w:rsidRPr="00E57386">
        <w:rPr>
          <w:rFonts w:hint="eastAsia"/>
          <w:b/>
        </w:rPr>
        <w:t xml:space="preserve"> </w:t>
      </w:r>
    </w:p>
    <w:p w:rsidR="00E57386" w:rsidRPr="00E57386" w:rsidRDefault="00E57386" w:rsidP="00AD5933">
      <w:pPr>
        <w:pStyle w:val="a7"/>
        <w:ind w:left="720"/>
        <w:rPr>
          <w:lang w:val="en-GB"/>
        </w:rPr>
      </w:pPr>
      <w:r w:rsidRPr="00E57386">
        <w:rPr>
          <w:rFonts w:hint="eastAsia"/>
          <w:lang w:val="en-GB"/>
        </w:rPr>
        <w:t>我们做权限的时候用了</w:t>
      </w:r>
      <w:r w:rsidRPr="00E57386">
        <w:rPr>
          <w:rFonts w:hint="eastAsia"/>
          <w:lang w:val="en-GB"/>
        </w:rPr>
        <w:t>5</w:t>
      </w:r>
      <w:r w:rsidRPr="00E57386">
        <w:rPr>
          <w:rFonts w:hint="eastAsia"/>
          <w:lang w:val="en-GB"/>
        </w:rPr>
        <w:t>张表，一张用户表、角色表、用户角色中间表，首先完成用户赋角色，就是将用户和角色</w:t>
      </w:r>
      <w:r w:rsidRPr="00E57386">
        <w:rPr>
          <w:rFonts w:hint="eastAsia"/>
          <w:lang w:val="en-GB"/>
        </w:rPr>
        <w:t>id</w:t>
      </w:r>
      <w:r w:rsidRPr="00E57386">
        <w:rPr>
          <w:rFonts w:hint="eastAsia"/>
          <w:lang w:val="en-GB"/>
        </w:rPr>
        <w:t>一起存入用户角色中间表。一张权限表和一张角色权限中间表，将角色</w:t>
      </w:r>
      <w:r w:rsidRPr="00E57386">
        <w:rPr>
          <w:rFonts w:hint="eastAsia"/>
          <w:lang w:val="en-GB"/>
        </w:rPr>
        <w:t>id</w:t>
      </w:r>
      <w:r w:rsidRPr="00E57386">
        <w:rPr>
          <w:rFonts w:hint="eastAsia"/>
          <w:lang w:val="en-GB"/>
        </w:rPr>
        <w:t>和权限</w:t>
      </w:r>
      <w:r w:rsidRPr="00E57386">
        <w:rPr>
          <w:rFonts w:hint="eastAsia"/>
          <w:lang w:val="en-GB"/>
        </w:rPr>
        <w:t>id</w:t>
      </w:r>
      <w:r w:rsidRPr="00E57386">
        <w:rPr>
          <w:rFonts w:hint="eastAsia"/>
          <w:lang w:val="en-GB"/>
        </w:rPr>
        <w:t>插入角色权限中间表。当用户登陆的时候，通过用户</w:t>
      </w:r>
      <w:r w:rsidRPr="00E57386">
        <w:rPr>
          <w:rFonts w:hint="eastAsia"/>
          <w:lang w:val="en-GB"/>
        </w:rPr>
        <w:t>id</w:t>
      </w:r>
      <w:r w:rsidRPr="00E57386">
        <w:rPr>
          <w:rFonts w:hint="eastAsia"/>
          <w:lang w:val="en-GB"/>
        </w:rPr>
        <w:t>查询当前用户拥有的所有角色，通过角色</w:t>
      </w:r>
      <w:r w:rsidRPr="00E57386">
        <w:rPr>
          <w:rFonts w:hint="eastAsia"/>
          <w:lang w:val="en-GB"/>
        </w:rPr>
        <w:t>id</w:t>
      </w:r>
      <w:r w:rsidRPr="00E57386">
        <w:rPr>
          <w:rFonts w:hint="eastAsia"/>
          <w:lang w:val="en-GB"/>
        </w:rPr>
        <w:t>再查权限，将权限用</w:t>
      </w:r>
      <w:proofErr w:type="spellStart"/>
      <w:r w:rsidRPr="00E57386">
        <w:rPr>
          <w:rFonts w:hint="eastAsia"/>
          <w:lang w:val="en-GB"/>
        </w:rPr>
        <w:t>ztree</w:t>
      </w:r>
      <w:proofErr w:type="spellEnd"/>
      <w:r w:rsidRPr="00E57386">
        <w:rPr>
          <w:rFonts w:hint="eastAsia"/>
          <w:lang w:val="en-GB"/>
        </w:rPr>
        <w:t>的形式完成展示，完成权限</w:t>
      </w:r>
    </w:p>
    <w:p w:rsidR="00E57386" w:rsidRPr="00E57386" w:rsidRDefault="00E57386" w:rsidP="00AD5933">
      <w:pPr>
        <w:pStyle w:val="a7"/>
        <w:ind w:left="720"/>
        <w:rPr>
          <w:lang w:val="en-GB"/>
        </w:rPr>
      </w:pPr>
      <w:r w:rsidRPr="00E57386">
        <w:rPr>
          <w:rFonts w:hint="eastAsia"/>
          <w:lang w:val="en-GB"/>
        </w:rPr>
        <w:t>权限涉及到</w:t>
      </w:r>
      <w:r w:rsidRPr="00E57386">
        <w:rPr>
          <w:rFonts w:hint="eastAsia"/>
          <w:lang w:val="en-GB"/>
        </w:rPr>
        <w:t xml:space="preserve"> 5 </w:t>
      </w:r>
      <w:r w:rsidRPr="00E57386">
        <w:rPr>
          <w:rFonts w:hint="eastAsia"/>
          <w:lang w:val="en-GB"/>
        </w:rPr>
        <w:t>张表：</w:t>
      </w:r>
    </w:p>
    <w:p w:rsidR="00E57386" w:rsidRPr="00E57386" w:rsidRDefault="00E57386" w:rsidP="00AD5933">
      <w:pPr>
        <w:pStyle w:val="a7"/>
        <w:ind w:left="720"/>
        <w:rPr>
          <w:lang w:val="en-GB"/>
        </w:rPr>
      </w:pPr>
      <w:r w:rsidRPr="00E57386">
        <w:rPr>
          <w:rFonts w:hint="eastAsia"/>
          <w:lang w:val="en-GB"/>
        </w:rPr>
        <w:t>用户表，角色表，权限表</w:t>
      </w:r>
      <w:r w:rsidRPr="00E57386">
        <w:rPr>
          <w:rFonts w:hint="eastAsia"/>
          <w:lang w:val="en-GB"/>
        </w:rPr>
        <w:t>(</w:t>
      </w:r>
      <w:r w:rsidRPr="00E57386">
        <w:rPr>
          <w:rFonts w:hint="eastAsia"/>
          <w:lang w:val="en-GB"/>
        </w:rPr>
        <w:t>菜单表</w:t>
      </w:r>
      <w:r w:rsidRPr="00E57386">
        <w:rPr>
          <w:rFonts w:hint="eastAsia"/>
          <w:lang w:val="en-GB"/>
        </w:rPr>
        <w:t>)</w:t>
      </w:r>
      <w:r w:rsidRPr="00E57386">
        <w:rPr>
          <w:rFonts w:hint="eastAsia"/>
          <w:lang w:val="en-GB"/>
        </w:rPr>
        <w:t>，用户角色关联表，角色权限关联表</w:t>
      </w:r>
    </w:p>
    <w:p w:rsidR="00E57386" w:rsidRPr="00E57386" w:rsidRDefault="00E57386" w:rsidP="00AD5933">
      <w:pPr>
        <w:pStyle w:val="a7"/>
        <w:ind w:left="720"/>
        <w:rPr>
          <w:lang w:val="en-GB"/>
        </w:rPr>
      </w:pPr>
      <w:r w:rsidRPr="00E57386">
        <w:rPr>
          <w:rFonts w:hint="eastAsia"/>
          <w:lang w:val="en-GB"/>
        </w:rPr>
        <w:t>当用户登录时，根据用户名和密码到用户表验证信息是否合法，如果合法则获取用户信息，</w:t>
      </w:r>
    </w:p>
    <w:p w:rsidR="00E57386" w:rsidRPr="00E57386" w:rsidRDefault="00E57386" w:rsidP="00AD5933">
      <w:pPr>
        <w:pStyle w:val="a7"/>
        <w:ind w:left="720"/>
        <w:rPr>
          <w:lang w:val="en-GB"/>
        </w:rPr>
      </w:pPr>
      <w:r w:rsidRPr="00E57386">
        <w:rPr>
          <w:rFonts w:hint="eastAsia"/>
          <w:lang w:val="en-GB"/>
        </w:rPr>
        <w:t>之后根据用户</w:t>
      </w:r>
      <w:r w:rsidRPr="00E57386">
        <w:rPr>
          <w:rFonts w:hint="eastAsia"/>
          <w:lang w:val="en-GB"/>
        </w:rPr>
        <w:t>id</w:t>
      </w:r>
      <w:r w:rsidRPr="00E57386">
        <w:rPr>
          <w:rFonts w:hint="eastAsia"/>
          <w:lang w:val="en-GB"/>
        </w:rPr>
        <w:t>再到用户角色关联表中得到相关连的角色</w:t>
      </w:r>
      <w:r w:rsidRPr="00E57386">
        <w:rPr>
          <w:rFonts w:hint="eastAsia"/>
          <w:lang w:val="en-GB"/>
        </w:rPr>
        <w:t>id</w:t>
      </w:r>
      <w:r w:rsidRPr="00E57386">
        <w:rPr>
          <w:rFonts w:hint="eastAsia"/>
          <w:lang w:val="en-GB"/>
        </w:rPr>
        <w:t>集合</w:t>
      </w:r>
      <w:r w:rsidRPr="00E57386">
        <w:rPr>
          <w:rFonts w:hint="eastAsia"/>
          <w:lang w:val="en-GB"/>
        </w:rPr>
        <w:t>,</w:t>
      </w:r>
      <w:r w:rsidRPr="00E57386">
        <w:rPr>
          <w:rFonts w:hint="eastAsia"/>
          <w:lang w:val="en-GB"/>
        </w:rPr>
        <w:t>之后根据角色</w:t>
      </w:r>
      <w:r w:rsidRPr="00E57386">
        <w:rPr>
          <w:rFonts w:hint="eastAsia"/>
          <w:lang w:val="en-GB"/>
        </w:rPr>
        <w:t>id</w:t>
      </w:r>
      <w:r w:rsidRPr="00E57386">
        <w:rPr>
          <w:rFonts w:hint="eastAsia"/>
          <w:lang w:val="en-GB"/>
        </w:rPr>
        <w:t>再到角色权限关联表中获取该角色所拥有的权限</w:t>
      </w:r>
      <w:r w:rsidRPr="00E57386">
        <w:rPr>
          <w:rFonts w:hint="eastAsia"/>
          <w:lang w:val="en-GB"/>
        </w:rPr>
        <w:t xml:space="preserve"> id </w:t>
      </w:r>
      <w:r w:rsidRPr="00E57386">
        <w:rPr>
          <w:rFonts w:hint="eastAsia"/>
          <w:lang w:val="en-GB"/>
        </w:rPr>
        <w:t>集合，然后再根据权限</w:t>
      </w:r>
      <w:r w:rsidRPr="00E57386">
        <w:rPr>
          <w:rFonts w:hint="eastAsia"/>
          <w:lang w:val="en-GB"/>
        </w:rPr>
        <w:t xml:space="preserve"> id </w:t>
      </w:r>
      <w:r w:rsidRPr="00E57386">
        <w:rPr>
          <w:rFonts w:hint="eastAsia"/>
          <w:lang w:val="en-GB"/>
        </w:rPr>
        <w:t>集合到权限表（菜单表）中获取具体的菜单，展现给当前登录用户，从而达到不同用用户看到不同的菜单权限。</w:t>
      </w:r>
    </w:p>
    <w:p w:rsidR="00E57386" w:rsidRPr="00E57386" w:rsidRDefault="00E57386" w:rsidP="00AD5933">
      <w:pPr>
        <w:pStyle w:val="a7"/>
        <w:ind w:left="720"/>
        <w:rPr>
          <w:lang w:val="en-GB"/>
        </w:rPr>
      </w:pPr>
      <w:r w:rsidRPr="00E57386">
        <w:rPr>
          <w:rFonts w:hint="eastAsia"/>
          <w:lang w:val="en-GB"/>
        </w:rPr>
        <w:t>我们通过</w:t>
      </w:r>
      <w:proofErr w:type="spellStart"/>
      <w:r w:rsidRPr="00E57386">
        <w:rPr>
          <w:rFonts w:hint="eastAsia"/>
          <w:lang w:val="en-GB"/>
        </w:rPr>
        <w:t>ZTree</w:t>
      </w:r>
      <w:proofErr w:type="spellEnd"/>
      <w:r w:rsidRPr="00E57386">
        <w:rPr>
          <w:rFonts w:hint="eastAsia"/>
          <w:lang w:val="en-GB"/>
        </w:rPr>
        <w:t xml:space="preserve"> </w:t>
      </w:r>
      <w:r w:rsidRPr="00E57386">
        <w:rPr>
          <w:rFonts w:hint="eastAsia"/>
          <w:lang w:val="en-GB"/>
        </w:rPr>
        <w:t>来给角色赋权并且通过</w:t>
      </w:r>
      <w:r w:rsidRPr="00E57386">
        <w:rPr>
          <w:rFonts w:hint="eastAsia"/>
          <w:lang w:val="en-GB"/>
        </w:rPr>
        <w:t xml:space="preserve"> </w:t>
      </w:r>
      <w:proofErr w:type="spellStart"/>
      <w:r w:rsidRPr="00E57386">
        <w:rPr>
          <w:rFonts w:hint="eastAsia"/>
          <w:lang w:val="en-GB"/>
        </w:rPr>
        <w:t>ZTree</w:t>
      </w:r>
      <w:proofErr w:type="spellEnd"/>
      <w:r w:rsidRPr="00E57386">
        <w:rPr>
          <w:rFonts w:hint="eastAsia"/>
          <w:lang w:val="en-GB"/>
        </w:rPr>
        <w:t xml:space="preserve"> </w:t>
      </w:r>
      <w:r w:rsidRPr="00E57386">
        <w:rPr>
          <w:rFonts w:hint="eastAsia"/>
          <w:lang w:val="en-GB"/>
        </w:rPr>
        <w:t>来展示菜单，以及通过</w:t>
      </w:r>
      <w:r w:rsidRPr="00E57386">
        <w:rPr>
          <w:rFonts w:hint="eastAsia"/>
          <w:lang w:val="en-GB"/>
        </w:rPr>
        <w:t xml:space="preserve"> </w:t>
      </w:r>
      <w:proofErr w:type="spellStart"/>
      <w:r w:rsidRPr="00E57386">
        <w:rPr>
          <w:rFonts w:hint="eastAsia"/>
          <w:lang w:val="en-GB"/>
        </w:rPr>
        <w:t>ZTree</w:t>
      </w:r>
      <w:proofErr w:type="spellEnd"/>
      <w:r w:rsidRPr="00E57386">
        <w:rPr>
          <w:rFonts w:hint="eastAsia"/>
          <w:lang w:val="en-GB"/>
        </w:rPr>
        <w:t xml:space="preserve"> </w:t>
      </w:r>
      <w:r w:rsidRPr="00E57386">
        <w:rPr>
          <w:rFonts w:hint="eastAsia"/>
          <w:lang w:val="en-GB"/>
        </w:rPr>
        <w:t>来管理菜单即</w:t>
      </w:r>
    </w:p>
    <w:p w:rsidR="00E57386" w:rsidRPr="00E57386" w:rsidRDefault="00E57386" w:rsidP="00AD5933">
      <w:pPr>
        <w:pStyle w:val="a7"/>
        <w:ind w:left="720"/>
        <w:rPr>
          <w:lang w:val="en-GB"/>
        </w:rPr>
      </w:pPr>
      <w:r w:rsidRPr="00E57386">
        <w:rPr>
          <w:rFonts w:hint="eastAsia"/>
          <w:lang w:val="en-GB"/>
        </w:rPr>
        <w:t>增加和编辑菜单。</w:t>
      </w:r>
    </w:p>
    <w:p w:rsidR="00E57386" w:rsidRPr="00E57386" w:rsidRDefault="00E57386" w:rsidP="00AD5933">
      <w:pPr>
        <w:pStyle w:val="a7"/>
        <w:ind w:left="720" w:firstLineChars="0" w:firstLine="0"/>
        <w:rPr>
          <w:lang w:val="en-GB"/>
        </w:rPr>
      </w:pPr>
      <w:r w:rsidRPr="00E57386">
        <w:rPr>
          <w:rFonts w:hint="eastAsia"/>
          <w:lang w:val="en-GB"/>
        </w:rPr>
        <w:t>我们做的权限控制到</w:t>
      </w:r>
      <w:proofErr w:type="spellStart"/>
      <w:r w:rsidRPr="00E57386">
        <w:rPr>
          <w:rFonts w:hint="eastAsia"/>
          <w:lang w:val="en-GB"/>
        </w:rPr>
        <w:t>url</w:t>
      </w:r>
      <w:proofErr w:type="spellEnd"/>
      <w:r w:rsidRPr="00E57386">
        <w:rPr>
          <w:rFonts w:hint="eastAsia"/>
          <w:lang w:val="en-GB"/>
        </w:rPr>
        <w:t xml:space="preserve"> </w:t>
      </w:r>
      <w:r w:rsidRPr="00E57386">
        <w:rPr>
          <w:rFonts w:hint="eastAsia"/>
          <w:lang w:val="en-GB"/>
        </w:rPr>
        <w:t>级别</w:t>
      </w:r>
      <w:r w:rsidRPr="00E57386">
        <w:rPr>
          <w:rFonts w:hint="eastAsia"/>
          <w:lang w:val="en-GB"/>
        </w:rPr>
        <w:t>,</w:t>
      </w:r>
      <w:r w:rsidRPr="00E57386">
        <w:rPr>
          <w:rFonts w:hint="eastAsia"/>
          <w:lang w:val="en-GB"/>
        </w:rPr>
        <w:t>为了防止用户不登录直接输入</w:t>
      </w:r>
      <w:r w:rsidRPr="00E57386">
        <w:rPr>
          <w:rFonts w:hint="eastAsia"/>
          <w:lang w:val="en-GB"/>
        </w:rPr>
        <w:t xml:space="preserve"> </w:t>
      </w:r>
      <w:proofErr w:type="spellStart"/>
      <w:r w:rsidRPr="00E57386">
        <w:rPr>
          <w:rFonts w:hint="eastAsia"/>
          <w:lang w:val="en-GB"/>
        </w:rPr>
        <w:t>url</w:t>
      </w:r>
      <w:proofErr w:type="spellEnd"/>
      <w:r w:rsidRPr="00E57386">
        <w:rPr>
          <w:rFonts w:hint="eastAsia"/>
          <w:lang w:val="en-GB"/>
        </w:rPr>
        <w:t xml:space="preserve"> </w:t>
      </w:r>
      <w:r w:rsidRPr="00E57386">
        <w:rPr>
          <w:rFonts w:hint="eastAsia"/>
          <w:lang w:val="en-GB"/>
        </w:rPr>
        <w:t>访问的这个弊端，通过拦</w:t>
      </w:r>
    </w:p>
    <w:p w:rsidR="00E57386" w:rsidRDefault="00E57386" w:rsidP="00AD5933">
      <w:pPr>
        <w:pStyle w:val="a7"/>
        <w:ind w:left="720" w:firstLineChars="0" w:firstLine="0"/>
        <w:rPr>
          <w:lang w:val="en-GB"/>
        </w:rPr>
      </w:pPr>
      <w:proofErr w:type="gramStart"/>
      <w:r w:rsidRPr="00E57386">
        <w:rPr>
          <w:rFonts w:hint="eastAsia"/>
          <w:lang w:val="en-GB"/>
        </w:rPr>
        <w:t>截器进行</w:t>
      </w:r>
      <w:proofErr w:type="gramEnd"/>
      <w:r w:rsidRPr="00E57386">
        <w:rPr>
          <w:rFonts w:hint="eastAsia"/>
          <w:lang w:val="en-GB"/>
        </w:rPr>
        <w:t>拦截验证。</w:t>
      </w:r>
    </w:p>
    <w:p w:rsidR="00137E33" w:rsidRPr="000237CA" w:rsidRDefault="00137E33" w:rsidP="00137E33">
      <w:pPr>
        <w:pStyle w:val="a7"/>
        <w:numPr>
          <w:ilvl w:val="0"/>
          <w:numId w:val="87"/>
        </w:numPr>
        <w:ind w:firstLineChars="0"/>
        <w:outlineLvl w:val="1"/>
        <w:rPr>
          <w:b/>
          <w:lang w:val="en-GB"/>
        </w:rPr>
      </w:pPr>
      <w:r w:rsidRPr="000237CA">
        <w:rPr>
          <w:rFonts w:hint="eastAsia"/>
          <w:b/>
          <w:lang w:val="en-GB"/>
        </w:rPr>
        <w:t>POI</w:t>
      </w:r>
    </w:p>
    <w:p w:rsidR="00137E33" w:rsidRPr="00137E33" w:rsidRDefault="00137E33" w:rsidP="00137E33">
      <w:pPr>
        <w:pStyle w:val="a7"/>
        <w:ind w:left="720"/>
        <w:rPr>
          <w:lang w:val="en-GB"/>
        </w:rPr>
      </w:pPr>
      <w:r w:rsidRPr="00137E33">
        <w:rPr>
          <w:rFonts w:hint="eastAsia"/>
          <w:lang w:val="en-GB"/>
        </w:rPr>
        <w:t>POI</w:t>
      </w:r>
      <w:r w:rsidRPr="00137E33">
        <w:rPr>
          <w:rFonts w:hint="eastAsia"/>
          <w:lang w:val="en-GB"/>
        </w:rPr>
        <w:t>主要是对</w:t>
      </w:r>
      <w:r w:rsidRPr="00137E33">
        <w:rPr>
          <w:rFonts w:hint="eastAsia"/>
          <w:lang w:val="en-GB"/>
        </w:rPr>
        <w:t>office</w:t>
      </w:r>
      <w:r w:rsidRPr="00137E33">
        <w:rPr>
          <w:rFonts w:hint="eastAsia"/>
          <w:lang w:val="en-GB"/>
        </w:rPr>
        <w:t>文件的读写控制，通过程序解析文件中的内容，或者将数据内容生成文件导出，主要就是当我们通过条件查询出相关的数据，这时候点击导出按钮，把相关查询参数传到</w:t>
      </w:r>
      <w:r w:rsidRPr="00137E33">
        <w:rPr>
          <w:rFonts w:hint="eastAsia"/>
          <w:lang w:val="en-GB"/>
        </w:rPr>
        <w:t>action</w:t>
      </w:r>
      <w:r w:rsidRPr="00137E33">
        <w:rPr>
          <w:rFonts w:hint="eastAsia"/>
          <w:lang w:val="en-GB"/>
        </w:rPr>
        <w:t>层，调用</w:t>
      </w:r>
      <w:r w:rsidRPr="00137E33">
        <w:rPr>
          <w:rFonts w:hint="eastAsia"/>
          <w:lang w:val="en-GB"/>
        </w:rPr>
        <w:t>service</w:t>
      </w:r>
      <w:r w:rsidRPr="00137E33">
        <w:rPr>
          <w:rFonts w:hint="eastAsia"/>
          <w:lang w:val="en-GB"/>
        </w:rPr>
        <w:t>层和</w:t>
      </w:r>
      <w:proofErr w:type="spellStart"/>
      <w:r w:rsidRPr="00137E33">
        <w:rPr>
          <w:rFonts w:hint="eastAsia"/>
          <w:lang w:val="en-GB"/>
        </w:rPr>
        <w:t>dao</w:t>
      </w:r>
      <w:proofErr w:type="spellEnd"/>
      <w:r w:rsidRPr="00137E33">
        <w:rPr>
          <w:rFonts w:hint="eastAsia"/>
          <w:lang w:val="en-GB"/>
        </w:rPr>
        <w:t>层查询出相关的数据信息，返回给</w:t>
      </w:r>
      <w:r w:rsidRPr="00137E33">
        <w:rPr>
          <w:rFonts w:hint="eastAsia"/>
          <w:lang w:val="en-GB"/>
        </w:rPr>
        <w:t>action</w:t>
      </w:r>
      <w:r w:rsidRPr="00137E33">
        <w:rPr>
          <w:rFonts w:hint="eastAsia"/>
          <w:lang w:val="en-GB"/>
        </w:rPr>
        <w:t>层，然后调用</w:t>
      </w:r>
      <w:r w:rsidRPr="00137E33">
        <w:rPr>
          <w:rFonts w:hint="eastAsia"/>
          <w:lang w:val="en-GB"/>
        </w:rPr>
        <w:t>POI</w:t>
      </w:r>
      <w:r w:rsidRPr="00137E33">
        <w:rPr>
          <w:rFonts w:hint="eastAsia"/>
          <w:lang w:val="en-GB"/>
        </w:rPr>
        <w:t>的</w:t>
      </w:r>
      <w:r w:rsidRPr="00137E33">
        <w:rPr>
          <w:rFonts w:hint="eastAsia"/>
          <w:lang w:val="en-GB"/>
        </w:rPr>
        <w:t>API</w:t>
      </w:r>
      <w:r w:rsidRPr="00137E33">
        <w:rPr>
          <w:rFonts w:hint="eastAsia"/>
          <w:lang w:val="en-GB"/>
        </w:rPr>
        <w:t>方法，通过</w:t>
      </w:r>
      <w:proofErr w:type="spellStart"/>
      <w:r w:rsidRPr="00137E33">
        <w:rPr>
          <w:rFonts w:hint="eastAsia"/>
          <w:lang w:val="en-GB"/>
        </w:rPr>
        <w:t>HSSFWorkBook</w:t>
      </w:r>
      <w:proofErr w:type="spellEnd"/>
      <w:r w:rsidRPr="00137E33">
        <w:rPr>
          <w:rFonts w:hint="eastAsia"/>
          <w:lang w:val="en-GB"/>
        </w:rPr>
        <w:t>创建工作薄，然后创建</w:t>
      </w:r>
      <w:r w:rsidRPr="00137E33">
        <w:rPr>
          <w:rFonts w:hint="eastAsia"/>
          <w:lang w:val="en-GB"/>
        </w:rPr>
        <w:t>sheet</w:t>
      </w:r>
      <w:r w:rsidRPr="00137E33">
        <w:rPr>
          <w:rFonts w:hint="eastAsia"/>
          <w:lang w:val="en-GB"/>
        </w:rPr>
        <w:t>页，创建行。通过行创建单元格。最后通过</w:t>
      </w:r>
      <w:r w:rsidRPr="00137E33">
        <w:rPr>
          <w:rFonts w:hint="eastAsia"/>
          <w:lang w:val="en-GB"/>
        </w:rPr>
        <w:t>cell</w:t>
      </w:r>
      <w:r w:rsidRPr="00137E33">
        <w:rPr>
          <w:rFonts w:hint="eastAsia"/>
          <w:lang w:val="en-GB"/>
        </w:rPr>
        <w:t>的</w:t>
      </w:r>
      <w:proofErr w:type="spellStart"/>
      <w:r w:rsidRPr="00137E33">
        <w:rPr>
          <w:rFonts w:hint="eastAsia"/>
          <w:lang w:val="en-GB"/>
        </w:rPr>
        <w:t>setValue</w:t>
      </w:r>
      <w:proofErr w:type="spellEnd"/>
      <w:r w:rsidRPr="00137E33">
        <w:rPr>
          <w:rFonts w:hint="eastAsia"/>
          <w:lang w:val="en-GB"/>
        </w:rPr>
        <w:t>方法给单元格赋值。当然，可以根据需要通过</w:t>
      </w:r>
      <w:r w:rsidRPr="00137E33">
        <w:rPr>
          <w:rFonts w:hint="eastAsia"/>
          <w:lang w:val="en-GB"/>
        </w:rPr>
        <w:t>Style</w:t>
      </w:r>
      <w:r w:rsidRPr="00137E33">
        <w:rPr>
          <w:rFonts w:hint="eastAsia"/>
          <w:lang w:val="en-GB"/>
        </w:rPr>
        <w:t>来实现设置单元格格式。包括边框、背景色高亮等。做数据导出的时候，因为</w:t>
      </w:r>
      <w:r w:rsidRPr="00137E33">
        <w:rPr>
          <w:rFonts w:hint="eastAsia"/>
          <w:lang w:val="en-GB"/>
        </w:rPr>
        <w:t>2003</w:t>
      </w:r>
      <w:r w:rsidRPr="00137E33">
        <w:rPr>
          <w:rFonts w:hint="eastAsia"/>
          <w:lang w:val="en-GB"/>
        </w:rPr>
        <w:t>版本的</w:t>
      </w:r>
      <w:r w:rsidRPr="00137E33">
        <w:rPr>
          <w:rFonts w:hint="eastAsia"/>
          <w:lang w:val="en-GB"/>
        </w:rPr>
        <w:t>excel</w:t>
      </w:r>
      <w:r w:rsidRPr="00137E33">
        <w:rPr>
          <w:rFonts w:hint="eastAsia"/>
          <w:lang w:val="en-GB"/>
        </w:rPr>
        <w:t>，最大行数是</w:t>
      </w:r>
      <w:r w:rsidRPr="00137E33">
        <w:rPr>
          <w:rFonts w:hint="eastAsia"/>
          <w:lang w:val="en-GB"/>
        </w:rPr>
        <w:t>65535</w:t>
      </w:r>
      <w:r w:rsidRPr="00137E33">
        <w:rPr>
          <w:rFonts w:hint="eastAsia"/>
          <w:lang w:val="en-GB"/>
        </w:rPr>
        <w:t>行，所以如果数据比较多的时候，就做多个</w:t>
      </w:r>
      <w:r w:rsidRPr="00137E33">
        <w:rPr>
          <w:rFonts w:hint="eastAsia"/>
          <w:lang w:val="en-GB"/>
        </w:rPr>
        <w:t>sheet</w:t>
      </w:r>
      <w:r w:rsidRPr="00137E33">
        <w:rPr>
          <w:rFonts w:hint="eastAsia"/>
          <w:lang w:val="en-GB"/>
        </w:rPr>
        <w:t>页。</w:t>
      </w:r>
    </w:p>
    <w:p w:rsidR="00137E33" w:rsidRDefault="00137E33" w:rsidP="00137E33">
      <w:pPr>
        <w:pStyle w:val="a7"/>
        <w:ind w:left="720" w:firstLineChars="0" w:firstLine="0"/>
        <w:rPr>
          <w:lang w:val="en-GB"/>
        </w:rPr>
      </w:pPr>
      <w:r w:rsidRPr="00137E33">
        <w:rPr>
          <w:rFonts w:hint="eastAsia"/>
          <w:lang w:val="en-GB"/>
        </w:rPr>
        <w:t>导入数据，当我们点击导出按钮时，首先弹出一个</w:t>
      </w:r>
      <w:r w:rsidRPr="00137E33">
        <w:rPr>
          <w:rFonts w:hint="eastAsia"/>
          <w:lang w:val="en-GB"/>
        </w:rPr>
        <w:t>dialog</w:t>
      </w:r>
      <w:r w:rsidRPr="00137E33">
        <w:rPr>
          <w:rFonts w:hint="eastAsia"/>
          <w:lang w:val="en-GB"/>
        </w:rPr>
        <w:t>框，选择对应的</w:t>
      </w:r>
      <w:r w:rsidRPr="00137E33">
        <w:rPr>
          <w:rFonts w:hint="eastAsia"/>
          <w:lang w:val="en-GB"/>
        </w:rPr>
        <w:t>excel</w:t>
      </w:r>
      <w:r w:rsidRPr="00137E33">
        <w:rPr>
          <w:rFonts w:hint="eastAsia"/>
          <w:lang w:val="en-GB"/>
        </w:rPr>
        <w:t>文件，上传到文件服务器，然后点击开始导入按钮，调用</w:t>
      </w:r>
      <w:r w:rsidRPr="00137E33">
        <w:rPr>
          <w:rFonts w:hint="eastAsia"/>
          <w:lang w:val="en-GB"/>
        </w:rPr>
        <w:t>action</w:t>
      </w:r>
      <w:r w:rsidRPr="00137E33">
        <w:rPr>
          <w:rFonts w:hint="eastAsia"/>
          <w:lang w:val="en-GB"/>
        </w:rPr>
        <w:t>层，使用</w:t>
      </w:r>
      <w:r w:rsidRPr="00137E33">
        <w:rPr>
          <w:rFonts w:hint="eastAsia"/>
          <w:lang w:val="en-GB"/>
        </w:rPr>
        <w:t>poi</w:t>
      </w:r>
      <w:r w:rsidRPr="00137E33">
        <w:rPr>
          <w:rFonts w:hint="eastAsia"/>
          <w:lang w:val="en-GB"/>
        </w:rPr>
        <w:t>对</w:t>
      </w:r>
      <w:r w:rsidRPr="00137E33">
        <w:rPr>
          <w:rFonts w:hint="eastAsia"/>
          <w:lang w:val="en-GB"/>
        </w:rPr>
        <w:t>excel</w:t>
      </w:r>
      <w:r w:rsidRPr="00137E33">
        <w:rPr>
          <w:rFonts w:hint="eastAsia"/>
          <w:lang w:val="en-GB"/>
        </w:rPr>
        <w:t>进行解析，首先通过上传文件的路</w:t>
      </w:r>
      <w:r w:rsidRPr="00137E33">
        <w:rPr>
          <w:rFonts w:hint="eastAsia"/>
          <w:lang w:val="en-GB"/>
        </w:rPr>
        <w:lastRenderedPageBreak/>
        <w:t>径，从服务器上获得这个文件，考虑到客户上传的</w:t>
      </w:r>
      <w:r w:rsidRPr="00137E33">
        <w:rPr>
          <w:rFonts w:hint="eastAsia"/>
          <w:lang w:val="en-GB"/>
        </w:rPr>
        <w:t>excel</w:t>
      </w:r>
      <w:r w:rsidRPr="00137E33">
        <w:rPr>
          <w:rFonts w:hint="eastAsia"/>
          <w:lang w:val="en-GB"/>
        </w:rPr>
        <w:t>文件版本不好统一，所以我们通过上传的</w:t>
      </w:r>
      <w:r w:rsidRPr="00137E33">
        <w:rPr>
          <w:rFonts w:hint="eastAsia"/>
          <w:lang w:val="en-GB"/>
        </w:rPr>
        <w:t>excel</w:t>
      </w:r>
      <w:r w:rsidRPr="00137E33">
        <w:rPr>
          <w:rFonts w:hint="eastAsia"/>
          <w:lang w:val="en-GB"/>
        </w:rPr>
        <w:t>后缀判断属于</w:t>
      </w:r>
      <w:r w:rsidRPr="00137E33">
        <w:rPr>
          <w:rFonts w:hint="eastAsia"/>
          <w:lang w:val="en-GB"/>
        </w:rPr>
        <w:t>03</w:t>
      </w:r>
      <w:r w:rsidRPr="00137E33">
        <w:rPr>
          <w:rFonts w:hint="eastAsia"/>
          <w:lang w:val="en-GB"/>
        </w:rPr>
        <w:t>版本，或者</w:t>
      </w:r>
      <w:r w:rsidRPr="00137E33">
        <w:rPr>
          <w:rFonts w:hint="eastAsia"/>
          <w:lang w:val="en-GB"/>
        </w:rPr>
        <w:t>07</w:t>
      </w:r>
      <w:r w:rsidRPr="00137E33">
        <w:rPr>
          <w:rFonts w:hint="eastAsia"/>
          <w:lang w:val="en-GB"/>
        </w:rPr>
        <w:t>版本，因此来判断使用的解析类</w:t>
      </w:r>
      <w:r w:rsidRPr="00137E33">
        <w:rPr>
          <w:rFonts w:hint="eastAsia"/>
          <w:lang w:val="en-GB"/>
        </w:rPr>
        <w:t>HSSFWORKBOOK</w:t>
      </w:r>
      <w:r w:rsidRPr="00137E33">
        <w:rPr>
          <w:rFonts w:hint="eastAsia"/>
          <w:lang w:val="en-GB"/>
        </w:rPr>
        <w:t>，</w:t>
      </w:r>
      <w:r w:rsidRPr="00137E33">
        <w:rPr>
          <w:rFonts w:hint="eastAsia"/>
          <w:lang w:val="en-GB"/>
        </w:rPr>
        <w:t>XSSFWORKBOOK</w:t>
      </w:r>
      <w:r w:rsidRPr="00137E33">
        <w:rPr>
          <w:rFonts w:hint="eastAsia"/>
          <w:lang w:val="en-GB"/>
        </w:rPr>
        <w:t>，来获得对应的工作簿解决这个问题，再通过</w:t>
      </w:r>
      <w:proofErr w:type="spellStart"/>
      <w:r w:rsidRPr="00137E33">
        <w:rPr>
          <w:rFonts w:hint="eastAsia"/>
          <w:lang w:val="en-GB"/>
        </w:rPr>
        <w:t>getNumberOfSheets</w:t>
      </w:r>
      <w:proofErr w:type="spellEnd"/>
      <w:r w:rsidRPr="00137E33">
        <w:rPr>
          <w:rFonts w:hint="eastAsia"/>
          <w:lang w:val="en-GB"/>
        </w:rPr>
        <w:t>获得所有的</w:t>
      </w:r>
      <w:r w:rsidRPr="00137E33">
        <w:rPr>
          <w:rFonts w:hint="eastAsia"/>
          <w:lang w:val="en-GB"/>
        </w:rPr>
        <w:t>sheet</w:t>
      </w:r>
      <w:r w:rsidRPr="00137E33">
        <w:rPr>
          <w:rFonts w:hint="eastAsia"/>
          <w:lang w:val="en-GB"/>
        </w:rPr>
        <w:t>页，循环</w:t>
      </w:r>
      <w:r w:rsidRPr="00137E33">
        <w:rPr>
          <w:rFonts w:hint="eastAsia"/>
          <w:lang w:val="en-GB"/>
        </w:rPr>
        <w:t>sheet</w:t>
      </w:r>
      <w:r w:rsidRPr="00137E33">
        <w:rPr>
          <w:rFonts w:hint="eastAsia"/>
          <w:lang w:val="en-GB"/>
        </w:rPr>
        <w:t>页，循环里面的行，循环里面的格将获得的值放入对象，对象放入集合，传到</w:t>
      </w:r>
      <w:r w:rsidRPr="00137E33">
        <w:rPr>
          <w:rFonts w:hint="eastAsia"/>
          <w:lang w:val="en-GB"/>
        </w:rPr>
        <w:t>service</w:t>
      </w:r>
      <w:r w:rsidRPr="00137E33">
        <w:rPr>
          <w:rFonts w:hint="eastAsia"/>
          <w:lang w:val="en-GB"/>
        </w:rPr>
        <w:t>层，再传到数据库</w:t>
      </w:r>
    </w:p>
    <w:p w:rsidR="00C45168" w:rsidRDefault="00337007" w:rsidP="00C45168">
      <w:pPr>
        <w:pStyle w:val="a7"/>
        <w:numPr>
          <w:ilvl w:val="0"/>
          <w:numId w:val="1"/>
        </w:numPr>
        <w:ind w:firstLineChars="0"/>
        <w:outlineLvl w:val="0"/>
        <w:rPr>
          <w:lang w:val="en-GB"/>
        </w:rPr>
      </w:pPr>
      <w:r>
        <w:rPr>
          <w:lang w:val="en-GB"/>
        </w:rPr>
        <w:t>A</w:t>
      </w:r>
      <w:r>
        <w:rPr>
          <w:rFonts w:hint="eastAsia"/>
          <w:lang w:val="en-GB"/>
        </w:rPr>
        <w:t>d</w:t>
      </w:r>
    </w:p>
    <w:p w:rsidR="00337007" w:rsidRDefault="00337007" w:rsidP="00337007">
      <w:pPr>
        <w:pStyle w:val="a7"/>
        <w:ind w:left="720" w:firstLineChars="0" w:firstLine="0"/>
      </w:pPr>
      <w:r>
        <w:rPr>
          <w:rFonts w:hint="eastAsia"/>
        </w:rPr>
        <w:tab/>
      </w:r>
      <w:r>
        <w:rPr>
          <w:rFonts w:hint="eastAsia"/>
        </w:rPr>
        <w:tab/>
      </w:r>
      <w:proofErr w:type="spellStart"/>
      <w:r w:rsidRPr="00906EF8">
        <w:t>com.xjo.reflect</w:t>
      </w:r>
      <w:proofErr w:type="spellEnd"/>
      <w:r>
        <w:rPr>
          <w:rFonts w:hint="eastAsia"/>
        </w:rPr>
        <w:t>/Robot.java</w:t>
      </w:r>
    </w:p>
    <w:tbl>
      <w:tblPr>
        <w:tblW w:w="8522" w:type="dxa"/>
        <w:tblInd w:w="1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337007" w:rsidRPr="000940B5" w:rsidTr="006D7CB2">
        <w:tc>
          <w:tcPr>
            <w:tcW w:w="8522" w:type="dxa"/>
          </w:tcPr>
          <w:p w:rsidR="00337007" w:rsidRPr="000940B5" w:rsidRDefault="00337007" w:rsidP="006D7CB2">
            <w:pPr>
              <w:autoSpaceDE w:val="0"/>
              <w:autoSpaceDN w:val="0"/>
              <w:adjustRightInd w:val="0"/>
              <w:jc w:val="left"/>
              <w:rPr>
                <w:rFonts w:ascii="Consolas" w:hAnsi="Consolas" w:cs="Consolas"/>
                <w:kern w:val="0"/>
                <w:sz w:val="24"/>
                <w:szCs w:val="28"/>
              </w:rPr>
            </w:pPr>
          </w:p>
        </w:tc>
      </w:tr>
    </w:tbl>
    <w:p w:rsidR="00337007" w:rsidRPr="00E16A30" w:rsidRDefault="00337007" w:rsidP="009F23D8">
      <w:pPr>
        <w:pStyle w:val="a7"/>
        <w:ind w:left="720" w:firstLineChars="0" w:firstLine="0"/>
        <w:outlineLvl w:val="0"/>
        <w:rPr>
          <w:lang w:val="en-GB"/>
        </w:rPr>
      </w:pPr>
    </w:p>
    <w:sectPr w:rsidR="00337007" w:rsidRPr="00E16A30" w:rsidSect="00E175A5">
      <w:footerReference w:type="default" r:id="rId136"/>
      <w:pgSz w:w="11906" w:h="16838"/>
      <w:pgMar w:top="1440" w:right="991" w:bottom="1440"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A1A" w:rsidRDefault="00D57A1A" w:rsidP="00B16B56">
      <w:r>
        <w:separator/>
      </w:r>
    </w:p>
  </w:endnote>
  <w:endnote w:type="continuationSeparator" w:id="0">
    <w:p w:rsidR="00D57A1A" w:rsidRDefault="00D57A1A" w:rsidP="00B16B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enlo">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448200"/>
      <w:docPartObj>
        <w:docPartGallery w:val="Page Numbers (Bottom of Page)"/>
        <w:docPartUnique/>
      </w:docPartObj>
    </w:sdtPr>
    <w:sdtContent>
      <w:p w:rsidR="00446C02" w:rsidRDefault="00446C02">
        <w:pPr>
          <w:pStyle w:val="aa"/>
          <w:jc w:val="right"/>
        </w:pPr>
        <w:r>
          <w:fldChar w:fldCharType="begin"/>
        </w:r>
        <w:r>
          <w:instrText>PAGE   \* MERGEFORMAT</w:instrText>
        </w:r>
        <w:r>
          <w:fldChar w:fldCharType="separate"/>
        </w:r>
        <w:r w:rsidRPr="005B5579">
          <w:rPr>
            <w:noProof/>
            <w:lang w:val="zh-CN"/>
          </w:rPr>
          <w:t>121</w:t>
        </w:r>
        <w:r>
          <w:fldChar w:fldCharType="end"/>
        </w:r>
      </w:p>
    </w:sdtContent>
  </w:sdt>
  <w:p w:rsidR="00446C02" w:rsidRDefault="00446C0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A1A" w:rsidRDefault="00D57A1A" w:rsidP="00B16B56">
      <w:r>
        <w:separator/>
      </w:r>
    </w:p>
  </w:footnote>
  <w:footnote w:type="continuationSeparator" w:id="0">
    <w:p w:rsidR="00D57A1A" w:rsidRDefault="00D57A1A" w:rsidP="00B16B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44F62"/>
    <w:multiLevelType w:val="hybridMultilevel"/>
    <w:tmpl w:val="4B1CFB78"/>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1973020"/>
    <w:multiLevelType w:val="hybridMultilevel"/>
    <w:tmpl w:val="C34A979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 w15:restartNumberingAfterBreak="0">
    <w:nsid w:val="0597161C"/>
    <w:multiLevelType w:val="hybridMultilevel"/>
    <w:tmpl w:val="A16E9B1E"/>
    <w:lvl w:ilvl="0" w:tplc="0409000F">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 w15:restartNumberingAfterBreak="0">
    <w:nsid w:val="06040419"/>
    <w:multiLevelType w:val="hybridMultilevel"/>
    <w:tmpl w:val="03B2465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 w15:restartNumberingAfterBreak="0">
    <w:nsid w:val="071B3C21"/>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 w15:restartNumberingAfterBreak="0">
    <w:nsid w:val="07AE5607"/>
    <w:multiLevelType w:val="hybridMultilevel"/>
    <w:tmpl w:val="8F203C2E"/>
    <w:lvl w:ilvl="0" w:tplc="C86C5118">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8280A7F"/>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09860AD0"/>
    <w:multiLevelType w:val="hybridMultilevel"/>
    <w:tmpl w:val="F1FCD912"/>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0A4F204E"/>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 w15:restartNumberingAfterBreak="0">
    <w:nsid w:val="0B380327"/>
    <w:multiLevelType w:val="hybridMultilevel"/>
    <w:tmpl w:val="1756A99E"/>
    <w:lvl w:ilvl="0" w:tplc="97AC2F68">
      <w:start w:val="1"/>
      <w:numFmt w:val="decimal"/>
      <w:lvlText w:val="%1)"/>
      <w:lvlJc w:val="left"/>
      <w:pPr>
        <w:ind w:left="1560" w:hanging="420"/>
      </w:pPr>
      <w:rPr>
        <w:color w:val="FF0000"/>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0BA67E1C"/>
    <w:multiLevelType w:val="hybridMultilevel"/>
    <w:tmpl w:val="EC9007A8"/>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0C235918"/>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C653605"/>
    <w:multiLevelType w:val="hybridMultilevel"/>
    <w:tmpl w:val="C290BE6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 w15:restartNumberingAfterBreak="0">
    <w:nsid w:val="10007603"/>
    <w:multiLevelType w:val="hybridMultilevel"/>
    <w:tmpl w:val="5476ABE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10426071"/>
    <w:multiLevelType w:val="hybridMultilevel"/>
    <w:tmpl w:val="7B3067F4"/>
    <w:lvl w:ilvl="0" w:tplc="5E08CA06">
      <w:start w:val="1"/>
      <w:numFmt w:val="decimal"/>
      <w:lvlText w:val="%1)"/>
      <w:lvlJc w:val="left"/>
      <w:pPr>
        <w:ind w:left="1697"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117860F4"/>
    <w:multiLevelType w:val="hybridMultilevel"/>
    <w:tmpl w:val="5022ADE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6" w15:restartNumberingAfterBreak="0">
    <w:nsid w:val="12155772"/>
    <w:multiLevelType w:val="hybridMultilevel"/>
    <w:tmpl w:val="EC6ECEDA"/>
    <w:lvl w:ilvl="0" w:tplc="22242D0E">
      <w:start w:val="1"/>
      <w:numFmt w:val="bullet"/>
      <w:lvlText w:val="•"/>
      <w:lvlJc w:val="left"/>
      <w:pPr>
        <w:tabs>
          <w:tab w:val="num" w:pos="720"/>
        </w:tabs>
        <w:ind w:left="720" w:hanging="360"/>
      </w:pPr>
      <w:rPr>
        <w:rFonts w:ascii="宋体" w:hAnsi="宋体" w:hint="default"/>
      </w:rPr>
    </w:lvl>
    <w:lvl w:ilvl="1" w:tplc="D994C394" w:tentative="1">
      <w:start w:val="1"/>
      <w:numFmt w:val="bullet"/>
      <w:lvlText w:val="•"/>
      <w:lvlJc w:val="left"/>
      <w:pPr>
        <w:tabs>
          <w:tab w:val="num" w:pos="1440"/>
        </w:tabs>
        <w:ind w:left="1440" w:hanging="360"/>
      </w:pPr>
      <w:rPr>
        <w:rFonts w:ascii="宋体" w:hAnsi="宋体" w:hint="default"/>
      </w:rPr>
    </w:lvl>
    <w:lvl w:ilvl="2" w:tplc="ADF06E0A" w:tentative="1">
      <w:start w:val="1"/>
      <w:numFmt w:val="bullet"/>
      <w:lvlText w:val="•"/>
      <w:lvlJc w:val="left"/>
      <w:pPr>
        <w:tabs>
          <w:tab w:val="num" w:pos="2160"/>
        </w:tabs>
        <w:ind w:left="2160" w:hanging="360"/>
      </w:pPr>
      <w:rPr>
        <w:rFonts w:ascii="宋体" w:hAnsi="宋体" w:hint="default"/>
      </w:rPr>
    </w:lvl>
    <w:lvl w:ilvl="3" w:tplc="D94A94B0" w:tentative="1">
      <w:start w:val="1"/>
      <w:numFmt w:val="bullet"/>
      <w:lvlText w:val="•"/>
      <w:lvlJc w:val="left"/>
      <w:pPr>
        <w:tabs>
          <w:tab w:val="num" w:pos="2880"/>
        </w:tabs>
        <w:ind w:left="2880" w:hanging="360"/>
      </w:pPr>
      <w:rPr>
        <w:rFonts w:ascii="宋体" w:hAnsi="宋体" w:hint="default"/>
      </w:rPr>
    </w:lvl>
    <w:lvl w:ilvl="4" w:tplc="A70CE290" w:tentative="1">
      <w:start w:val="1"/>
      <w:numFmt w:val="bullet"/>
      <w:lvlText w:val="•"/>
      <w:lvlJc w:val="left"/>
      <w:pPr>
        <w:tabs>
          <w:tab w:val="num" w:pos="3600"/>
        </w:tabs>
        <w:ind w:left="3600" w:hanging="360"/>
      </w:pPr>
      <w:rPr>
        <w:rFonts w:ascii="宋体" w:hAnsi="宋体" w:hint="default"/>
      </w:rPr>
    </w:lvl>
    <w:lvl w:ilvl="5" w:tplc="46CC578A" w:tentative="1">
      <w:start w:val="1"/>
      <w:numFmt w:val="bullet"/>
      <w:lvlText w:val="•"/>
      <w:lvlJc w:val="left"/>
      <w:pPr>
        <w:tabs>
          <w:tab w:val="num" w:pos="4320"/>
        </w:tabs>
        <w:ind w:left="4320" w:hanging="360"/>
      </w:pPr>
      <w:rPr>
        <w:rFonts w:ascii="宋体" w:hAnsi="宋体" w:hint="default"/>
      </w:rPr>
    </w:lvl>
    <w:lvl w:ilvl="6" w:tplc="D7C8D1EA" w:tentative="1">
      <w:start w:val="1"/>
      <w:numFmt w:val="bullet"/>
      <w:lvlText w:val="•"/>
      <w:lvlJc w:val="left"/>
      <w:pPr>
        <w:tabs>
          <w:tab w:val="num" w:pos="5040"/>
        </w:tabs>
        <w:ind w:left="5040" w:hanging="360"/>
      </w:pPr>
      <w:rPr>
        <w:rFonts w:ascii="宋体" w:hAnsi="宋体" w:hint="default"/>
      </w:rPr>
    </w:lvl>
    <w:lvl w:ilvl="7" w:tplc="805CDF86" w:tentative="1">
      <w:start w:val="1"/>
      <w:numFmt w:val="bullet"/>
      <w:lvlText w:val="•"/>
      <w:lvlJc w:val="left"/>
      <w:pPr>
        <w:tabs>
          <w:tab w:val="num" w:pos="5760"/>
        </w:tabs>
        <w:ind w:left="5760" w:hanging="360"/>
      </w:pPr>
      <w:rPr>
        <w:rFonts w:ascii="宋体" w:hAnsi="宋体" w:hint="default"/>
      </w:rPr>
    </w:lvl>
    <w:lvl w:ilvl="8" w:tplc="ACD2A2C8" w:tentative="1">
      <w:start w:val="1"/>
      <w:numFmt w:val="bullet"/>
      <w:lvlText w:val="•"/>
      <w:lvlJc w:val="left"/>
      <w:pPr>
        <w:tabs>
          <w:tab w:val="num" w:pos="6480"/>
        </w:tabs>
        <w:ind w:left="6480" w:hanging="360"/>
      </w:pPr>
      <w:rPr>
        <w:rFonts w:ascii="宋体" w:hAnsi="宋体" w:hint="default"/>
      </w:rPr>
    </w:lvl>
  </w:abstractNum>
  <w:abstractNum w:abstractNumId="17" w15:restartNumberingAfterBreak="0">
    <w:nsid w:val="15546A91"/>
    <w:multiLevelType w:val="hybridMultilevel"/>
    <w:tmpl w:val="C34A979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8" w15:restartNumberingAfterBreak="0">
    <w:nsid w:val="17B401F3"/>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15:restartNumberingAfterBreak="0">
    <w:nsid w:val="193E0C6E"/>
    <w:multiLevelType w:val="hybridMultilevel"/>
    <w:tmpl w:val="CE2C0EB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1BF7094D"/>
    <w:multiLevelType w:val="hybridMultilevel"/>
    <w:tmpl w:val="0BEE1B7E"/>
    <w:lvl w:ilvl="0" w:tplc="195415CE">
      <w:start w:val="1"/>
      <w:numFmt w:val="bullet"/>
      <w:lvlText w:val="•"/>
      <w:lvlJc w:val="left"/>
      <w:pPr>
        <w:tabs>
          <w:tab w:val="num" w:pos="720"/>
        </w:tabs>
        <w:ind w:left="720" w:hanging="360"/>
      </w:pPr>
      <w:rPr>
        <w:rFonts w:ascii="宋体" w:hAnsi="宋体" w:hint="default"/>
      </w:rPr>
    </w:lvl>
    <w:lvl w:ilvl="1" w:tplc="E7B0ED02" w:tentative="1">
      <w:start w:val="1"/>
      <w:numFmt w:val="bullet"/>
      <w:lvlText w:val="•"/>
      <w:lvlJc w:val="left"/>
      <w:pPr>
        <w:tabs>
          <w:tab w:val="num" w:pos="1440"/>
        </w:tabs>
        <w:ind w:left="1440" w:hanging="360"/>
      </w:pPr>
      <w:rPr>
        <w:rFonts w:ascii="宋体" w:hAnsi="宋体" w:hint="default"/>
      </w:rPr>
    </w:lvl>
    <w:lvl w:ilvl="2" w:tplc="E7427614" w:tentative="1">
      <w:start w:val="1"/>
      <w:numFmt w:val="bullet"/>
      <w:lvlText w:val="•"/>
      <w:lvlJc w:val="left"/>
      <w:pPr>
        <w:tabs>
          <w:tab w:val="num" w:pos="2160"/>
        </w:tabs>
        <w:ind w:left="2160" w:hanging="360"/>
      </w:pPr>
      <w:rPr>
        <w:rFonts w:ascii="宋体" w:hAnsi="宋体" w:hint="default"/>
      </w:rPr>
    </w:lvl>
    <w:lvl w:ilvl="3" w:tplc="79E24390" w:tentative="1">
      <w:start w:val="1"/>
      <w:numFmt w:val="bullet"/>
      <w:lvlText w:val="•"/>
      <w:lvlJc w:val="left"/>
      <w:pPr>
        <w:tabs>
          <w:tab w:val="num" w:pos="2880"/>
        </w:tabs>
        <w:ind w:left="2880" w:hanging="360"/>
      </w:pPr>
      <w:rPr>
        <w:rFonts w:ascii="宋体" w:hAnsi="宋体" w:hint="default"/>
      </w:rPr>
    </w:lvl>
    <w:lvl w:ilvl="4" w:tplc="4ACCED18" w:tentative="1">
      <w:start w:val="1"/>
      <w:numFmt w:val="bullet"/>
      <w:lvlText w:val="•"/>
      <w:lvlJc w:val="left"/>
      <w:pPr>
        <w:tabs>
          <w:tab w:val="num" w:pos="3600"/>
        </w:tabs>
        <w:ind w:left="3600" w:hanging="360"/>
      </w:pPr>
      <w:rPr>
        <w:rFonts w:ascii="宋体" w:hAnsi="宋体" w:hint="default"/>
      </w:rPr>
    </w:lvl>
    <w:lvl w:ilvl="5" w:tplc="35626004" w:tentative="1">
      <w:start w:val="1"/>
      <w:numFmt w:val="bullet"/>
      <w:lvlText w:val="•"/>
      <w:lvlJc w:val="left"/>
      <w:pPr>
        <w:tabs>
          <w:tab w:val="num" w:pos="4320"/>
        </w:tabs>
        <w:ind w:left="4320" w:hanging="360"/>
      </w:pPr>
      <w:rPr>
        <w:rFonts w:ascii="宋体" w:hAnsi="宋体" w:hint="default"/>
      </w:rPr>
    </w:lvl>
    <w:lvl w:ilvl="6" w:tplc="F4006D80" w:tentative="1">
      <w:start w:val="1"/>
      <w:numFmt w:val="bullet"/>
      <w:lvlText w:val="•"/>
      <w:lvlJc w:val="left"/>
      <w:pPr>
        <w:tabs>
          <w:tab w:val="num" w:pos="5040"/>
        </w:tabs>
        <w:ind w:left="5040" w:hanging="360"/>
      </w:pPr>
      <w:rPr>
        <w:rFonts w:ascii="宋体" w:hAnsi="宋体" w:hint="default"/>
      </w:rPr>
    </w:lvl>
    <w:lvl w:ilvl="7" w:tplc="5BBCA2A4" w:tentative="1">
      <w:start w:val="1"/>
      <w:numFmt w:val="bullet"/>
      <w:lvlText w:val="•"/>
      <w:lvlJc w:val="left"/>
      <w:pPr>
        <w:tabs>
          <w:tab w:val="num" w:pos="5760"/>
        </w:tabs>
        <w:ind w:left="5760" w:hanging="360"/>
      </w:pPr>
      <w:rPr>
        <w:rFonts w:ascii="宋体" w:hAnsi="宋体" w:hint="default"/>
      </w:rPr>
    </w:lvl>
    <w:lvl w:ilvl="8" w:tplc="EF6EFEAC" w:tentative="1">
      <w:start w:val="1"/>
      <w:numFmt w:val="bullet"/>
      <w:lvlText w:val="•"/>
      <w:lvlJc w:val="left"/>
      <w:pPr>
        <w:tabs>
          <w:tab w:val="num" w:pos="6480"/>
        </w:tabs>
        <w:ind w:left="6480" w:hanging="360"/>
      </w:pPr>
      <w:rPr>
        <w:rFonts w:ascii="宋体" w:hAnsi="宋体" w:hint="default"/>
      </w:rPr>
    </w:lvl>
  </w:abstractNum>
  <w:abstractNum w:abstractNumId="21" w15:restartNumberingAfterBreak="0">
    <w:nsid w:val="1E794DF7"/>
    <w:multiLevelType w:val="multilevel"/>
    <w:tmpl w:val="C19AD24A"/>
    <w:lvl w:ilvl="0">
      <w:start w:val="1"/>
      <w:numFmt w:val="decimal"/>
      <w:lvlText w:val="%1)"/>
      <w:lvlJc w:val="left"/>
      <w:pPr>
        <w:ind w:left="1211" w:hanging="360"/>
      </w:pPr>
      <w:rPr>
        <w:rFonts w:hint="default"/>
      </w:rPr>
    </w:lvl>
    <w:lvl w:ilvl="1" w:tentative="1">
      <w:start w:val="1"/>
      <w:numFmt w:val="lowerLetter"/>
      <w:lvlText w:val="%2)"/>
      <w:lvlJc w:val="left"/>
      <w:pPr>
        <w:ind w:left="1691" w:hanging="420"/>
      </w:pPr>
    </w:lvl>
    <w:lvl w:ilvl="2" w:tentative="1">
      <w:start w:val="1"/>
      <w:numFmt w:val="lowerRoman"/>
      <w:lvlText w:val="%3."/>
      <w:lvlJc w:val="right"/>
      <w:pPr>
        <w:ind w:left="2111" w:hanging="420"/>
      </w:pPr>
    </w:lvl>
    <w:lvl w:ilvl="3" w:tentative="1">
      <w:start w:val="1"/>
      <w:numFmt w:val="decimal"/>
      <w:lvlText w:val="%4."/>
      <w:lvlJc w:val="left"/>
      <w:pPr>
        <w:ind w:left="2531" w:hanging="420"/>
      </w:pPr>
    </w:lvl>
    <w:lvl w:ilvl="4" w:tentative="1">
      <w:start w:val="1"/>
      <w:numFmt w:val="lowerLetter"/>
      <w:lvlText w:val="%5)"/>
      <w:lvlJc w:val="left"/>
      <w:pPr>
        <w:ind w:left="2951" w:hanging="420"/>
      </w:pPr>
    </w:lvl>
    <w:lvl w:ilvl="5" w:tentative="1">
      <w:start w:val="1"/>
      <w:numFmt w:val="lowerRoman"/>
      <w:lvlText w:val="%6."/>
      <w:lvlJc w:val="right"/>
      <w:pPr>
        <w:ind w:left="3371" w:hanging="420"/>
      </w:pPr>
    </w:lvl>
    <w:lvl w:ilvl="6" w:tentative="1">
      <w:start w:val="1"/>
      <w:numFmt w:val="decimal"/>
      <w:lvlText w:val="%7."/>
      <w:lvlJc w:val="left"/>
      <w:pPr>
        <w:ind w:left="3791" w:hanging="420"/>
      </w:pPr>
    </w:lvl>
    <w:lvl w:ilvl="7" w:tentative="1">
      <w:start w:val="1"/>
      <w:numFmt w:val="lowerLetter"/>
      <w:lvlText w:val="%8)"/>
      <w:lvlJc w:val="left"/>
      <w:pPr>
        <w:ind w:left="4211" w:hanging="420"/>
      </w:pPr>
    </w:lvl>
    <w:lvl w:ilvl="8" w:tentative="1">
      <w:start w:val="1"/>
      <w:numFmt w:val="lowerRoman"/>
      <w:lvlText w:val="%9."/>
      <w:lvlJc w:val="right"/>
      <w:pPr>
        <w:ind w:left="4631" w:hanging="420"/>
      </w:pPr>
    </w:lvl>
  </w:abstractNum>
  <w:abstractNum w:abstractNumId="22" w15:restartNumberingAfterBreak="0">
    <w:nsid w:val="1F925DBC"/>
    <w:multiLevelType w:val="hybridMultilevel"/>
    <w:tmpl w:val="7EA034DE"/>
    <w:lvl w:ilvl="0" w:tplc="A6A0EEA6">
      <w:start w:val="1"/>
      <w:numFmt w:val="bullet"/>
      <w:lvlText w:val=""/>
      <w:lvlJc w:val="left"/>
      <w:pPr>
        <w:tabs>
          <w:tab w:val="num" w:pos="720"/>
        </w:tabs>
        <w:ind w:left="720" w:hanging="360"/>
      </w:pPr>
      <w:rPr>
        <w:rFonts w:ascii="Wingdings" w:hAnsi="Wingdings" w:hint="default"/>
      </w:rPr>
    </w:lvl>
    <w:lvl w:ilvl="1" w:tplc="DD1AAF56" w:tentative="1">
      <w:start w:val="1"/>
      <w:numFmt w:val="bullet"/>
      <w:lvlText w:val=""/>
      <w:lvlJc w:val="left"/>
      <w:pPr>
        <w:tabs>
          <w:tab w:val="num" w:pos="1440"/>
        </w:tabs>
        <w:ind w:left="1440" w:hanging="360"/>
      </w:pPr>
      <w:rPr>
        <w:rFonts w:ascii="Wingdings" w:hAnsi="Wingdings" w:hint="default"/>
      </w:rPr>
    </w:lvl>
    <w:lvl w:ilvl="2" w:tplc="F908726E" w:tentative="1">
      <w:start w:val="1"/>
      <w:numFmt w:val="bullet"/>
      <w:lvlText w:val=""/>
      <w:lvlJc w:val="left"/>
      <w:pPr>
        <w:tabs>
          <w:tab w:val="num" w:pos="2160"/>
        </w:tabs>
        <w:ind w:left="2160" w:hanging="360"/>
      </w:pPr>
      <w:rPr>
        <w:rFonts w:ascii="Wingdings" w:hAnsi="Wingdings" w:hint="default"/>
      </w:rPr>
    </w:lvl>
    <w:lvl w:ilvl="3" w:tplc="87C4E1F6" w:tentative="1">
      <w:start w:val="1"/>
      <w:numFmt w:val="bullet"/>
      <w:lvlText w:val=""/>
      <w:lvlJc w:val="left"/>
      <w:pPr>
        <w:tabs>
          <w:tab w:val="num" w:pos="2880"/>
        </w:tabs>
        <w:ind w:left="2880" w:hanging="360"/>
      </w:pPr>
      <w:rPr>
        <w:rFonts w:ascii="Wingdings" w:hAnsi="Wingdings" w:hint="default"/>
      </w:rPr>
    </w:lvl>
    <w:lvl w:ilvl="4" w:tplc="5BA8C5E8" w:tentative="1">
      <w:start w:val="1"/>
      <w:numFmt w:val="bullet"/>
      <w:lvlText w:val=""/>
      <w:lvlJc w:val="left"/>
      <w:pPr>
        <w:tabs>
          <w:tab w:val="num" w:pos="3600"/>
        </w:tabs>
        <w:ind w:left="3600" w:hanging="360"/>
      </w:pPr>
      <w:rPr>
        <w:rFonts w:ascii="Wingdings" w:hAnsi="Wingdings" w:hint="default"/>
      </w:rPr>
    </w:lvl>
    <w:lvl w:ilvl="5" w:tplc="F6781E16" w:tentative="1">
      <w:start w:val="1"/>
      <w:numFmt w:val="bullet"/>
      <w:lvlText w:val=""/>
      <w:lvlJc w:val="left"/>
      <w:pPr>
        <w:tabs>
          <w:tab w:val="num" w:pos="4320"/>
        </w:tabs>
        <w:ind w:left="4320" w:hanging="360"/>
      </w:pPr>
      <w:rPr>
        <w:rFonts w:ascii="Wingdings" w:hAnsi="Wingdings" w:hint="default"/>
      </w:rPr>
    </w:lvl>
    <w:lvl w:ilvl="6" w:tplc="806664DC" w:tentative="1">
      <w:start w:val="1"/>
      <w:numFmt w:val="bullet"/>
      <w:lvlText w:val=""/>
      <w:lvlJc w:val="left"/>
      <w:pPr>
        <w:tabs>
          <w:tab w:val="num" w:pos="5040"/>
        </w:tabs>
        <w:ind w:left="5040" w:hanging="360"/>
      </w:pPr>
      <w:rPr>
        <w:rFonts w:ascii="Wingdings" w:hAnsi="Wingdings" w:hint="default"/>
      </w:rPr>
    </w:lvl>
    <w:lvl w:ilvl="7" w:tplc="A8A673B4" w:tentative="1">
      <w:start w:val="1"/>
      <w:numFmt w:val="bullet"/>
      <w:lvlText w:val=""/>
      <w:lvlJc w:val="left"/>
      <w:pPr>
        <w:tabs>
          <w:tab w:val="num" w:pos="5760"/>
        </w:tabs>
        <w:ind w:left="5760" w:hanging="360"/>
      </w:pPr>
      <w:rPr>
        <w:rFonts w:ascii="Wingdings" w:hAnsi="Wingdings" w:hint="default"/>
      </w:rPr>
    </w:lvl>
    <w:lvl w:ilvl="8" w:tplc="397A71E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073573"/>
    <w:multiLevelType w:val="hybridMultilevel"/>
    <w:tmpl w:val="6BB44F1A"/>
    <w:lvl w:ilvl="0" w:tplc="1DE67798">
      <w:start w:val="1"/>
      <w:numFmt w:val="bullet"/>
      <w:lvlText w:val=""/>
      <w:lvlJc w:val="left"/>
      <w:pPr>
        <w:tabs>
          <w:tab w:val="num" w:pos="720"/>
        </w:tabs>
        <w:ind w:left="720" w:hanging="360"/>
      </w:pPr>
      <w:rPr>
        <w:rFonts w:ascii="Wingdings" w:hAnsi="Wingdings" w:hint="default"/>
      </w:rPr>
    </w:lvl>
    <w:lvl w:ilvl="1" w:tplc="78F4CCE2" w:tentative="1">
      <w:start w:val="1"/>
      <w:numFmt w:val="bullet"/>
      <w:lvlText w:val=""/>
      <w:lvlJc w:val="left"/>
      <w:pPr>
        <w:tabs>
          <w:tab w:val="num" w:pos="1440"/>
        </w:tabs>
        <w:ind w:left="1440" w:hanging="360"/>
      </w:pPr>
      <w:rPr>
        <w:rFonts w:ascii="Wingdings" w:hAnsi="Wingdings" w:hint="default"/>
      </w:rPr>
    </w:lvl>
    <w:lvl w:ilvl="2" w:tplc="97D65882" w:tentative="1">
      <w:start w:val="1"/>
      <w:numFmt w:val="bullet"/>
      <w:lvlText w:val=""/>
      <w:lvlJc w:val="left"/>
      <w:pPr>
        <w:tabs>
          <w:tab w:val="num" w:pos="2160"/>
        </w:tabs>
        <w:ind w:left="2160" w:hanging="360"/>
      </w:pPr>
      <w:rPr>
        <w:rFonts w:ascii="Wingdings" w:hAnsi="Wingdings" w:hint="default"/>
      </w:rPr>
    </w:lvl>
    <w:lvl w:ilvl="3" w:tplc="05981550" w:tentative="1">
      <w:start w:val="1"/>
      <w:numFmt w:val="bullet"/>
      <w:lvlText w:val=""/>
      <w:lvlJc w:val="left"/>
      <w:pPr>
        <w:tabs>
          <w:tab w:val="num" w:pos="2880"/>
        </w:tabs>
        <w:ind w:left="2880" w:hanging="360"/>
      </w:pPr>
      <w:rPr>
        <w:rFonts w:ascii="Wingdings" w:hAnsi="Wingdings" w:hint="default"/>
      </w:rPr>
    </w:lvl>
    <w:lvl w:ilvl="4" w:tplc="18249D26" w:tentative="1">
      <w:start w:val="1"/>
      <w:numFmt w:val="bullet"/>
      <w:lvlText w:val=""/>
      <w:lvlJc w:val="left"/>
      <w:pPr>
        <w:tabs>
          <w:tab w:val="num" w:pos="3600"/>
        </w:tabs>
        <w:ind w:left="3600" w:hanging="360"/>
      </w:pPr>
      <w:rPr>
        <w:rFonts w:ascii="Wingdings" w:hAnsi="Wingdings" w:hint="default"/>
      </w:rPr>
    </w:lvl>
    <w:lvl w:ilvl="5" w:tplc="2CA0574A" w:tentative="1">
      <w:start w:val="1"/>
      <w:numFmt w:val="bullet"/>
      <w:lvlText w:val=""/>
      <w:lvlJc w:val="left"/>
      <w:pPr>
        <w:tabs>
          <w:tab w:val="num" w:pos="4320"/>
        </w:tabs>
        <w:ind w:left="4320" w:hanging="360"/>
      </w:pPr>
      <w:rPr>
        <w:rFonts w:ascii="Wingdings" w:hAnsi="Wingdings" w:hint="default"/>
      </w:rPr>
    </w:lvl>
    <w:lvl w:ilvl="6" w:tplc="451E18F8" w:tentative="1">
      <w:start w:val="1"/>
      <w:numFmt w:val="bullet"/>
      <w:lvlText w:val=""/>
      <w:lvlJc w:val="left"/>
      <w:pPr>
        <w:tabs>
          <w:tab w:val="num" w:pos="5040"/>
        </w:tabs>
        <w:ind w:left="5040" w:hanging="360"/>
      </w:pPr>
      <w:rPr>
        <w:rFonts w:ascii="Wingdings" w:hAnsi="Wingdings" w:hint="default"/>
      </w:rPr>
    </w:lvl>
    <w:lvl w:ilvl="7" w:tplc="674E8BF6" w:tentative="1">
      <w:start w:val="1"/>
      <w:numFmt w:val="bullet"/>
      <w:lvlText w:val=""/>
      <w:lvlJc w:val="left"/>
      <w:pPr>
        <w:tabs>
          <w:tab w:val="num" w:pos="5760"/>
        </w:tabs>
        <w:ind w:left="5760" w:hanging="360"/>
      </w:pPr>
      <w:rPr>
        <w:rFonts w:ascii="Wingdings" w:hAnsi="Wingdings" w:hint="default"/>
      </w:rPr>
    </w:lvl>
    <w:lvl w:ilvl="8" w:tplc="04FC88F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1A03144"/>
    <w:multiLevelType w:val="hybridMultilevel"/>
    <w:tmpl w:val="865E37F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21D21B83"/>
    <w:multiLevelType w:val="hybridMultilevel"/>
    <w:tmpl w:val="5476ABE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6" w15:restartNumberingAfterBreak="0">
    <w:nsid w:val="22037DF4"/>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7" w15:restartNumberingAfterBreak="0">
    <w:nsid w:val="226E1F47"/>
    <w:multiLevelType w:val="hybridMultilevel"/>
    <w:tmpl w:val="39609292"/>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15:restartNumberingAfterBreak="0">
    <w:nsid w:val="23123043"/>
    <w:multiLevelType w:val="hybridMultilevel"/>
    <w:tmpl w:val="B6FEAE1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9" w15:restartNumberingAfterBreak="0">
    <w:nsid w:val="27895F77"/>
    <w:multiLevelType w:val="hybridMultilevel"/>
    <w:tmpl w:val="4CC20A68"/>
    <w:lvl w:ilvl="0" w:tplc="78C82E32">
      <w:start w:val="1"/>
      <w:numFmt w:val="bullet"/>
      <w:lvlText w:val=""/>
      <w:lvlJc w:val="left"/>
      <w:pPr>
        <w:tabs>
          <w:tab w:val="num" w:pos="720"/>
        </w:tabs>
        <w:ind w:left="720" w:hanging="360"/>
      </w:pPr>
      <w:rPr>
        <w:rFonts w:ascii="Wingdings" w:hAnsi="Wingdings" w:hint="default"/>
      </w:rPr>
    </w:lvl>
    <w:lvl w:ilvl="1" w:tplc="88C2EA06" w:tentative="1">
      <w:start w:val="1"/>
      <w:numFmt w:val="bullet"/>
      <w:lvlText w:val=""/>
      <w:lvlJc w:val="left"/>
      <w:pPr>
        <w:tabs>
          <w:tab w:val="num" w:pos="1440"/>
        </w:tabs>
        <w:ind w:left="1440" w:hanging="360"/>
      </w:pPr>
      <w:rPr>
        <w:rFonts w:ascii="Wingdings" w:hAnsi="Wingdings" w:hint="default"/>
      </w:rPr>
    </w:lvl>
    <w:lvl w:ilvl="2" w:tplc="88989D24" w:tentative="1">
      <w:start w:val="1"/>
      <w:numFmt w:val="bullet"/>
      <w:lvlText w:val=""/>
      <w:lvlJc w:val="left"/>
      <w:pPr>
        <w:tabs>
          <w:tab w:val="num" w:pos="2160"/>
        </w:tabs>
        <w:ind w:left="2160" w:hanging="360"/>
      </w:pPr>
      <w:rPr>
        <w:rFonts w:ascii="Wingdings" w:hAnsi="Wingdings" w:hint="default"/>
      </w:rPr>
    </w:lvl>
    <w:lvl w:ilvl="3" w:tplc="0EA65152" w:tentative="1">
      <w:start w:val="1"/>
      <w:numFmt w:val="bullet"/>
      <w:lvlText w:val=""/>
      <w:lvlJc w:val="left"/>
      <w:pPr>
        <w:tabs>
          <w:tab w:val="num" w:pos="2880"/>
        </w:tabs>
        <w:ind w:left="2880" w:hanging="360"/>
      </w:pPr>
      <w:rPr>
        <w:rFonts w:ascii="Wingdings" w:hAnsi="Wingdings" w:hint="default"/>
      </w:rPr>
    </w:lvl>
    <w:lvl w:ilvl="4" w:tplc="3CEC9830" w:tentative="1">
      <w:start w:val="1"/>
      <w:numFmt w:val="bullet"/>
      <w:lvlText w:val=""/>
      <w:lvlJc w:val="left"/>
      <w:pPr>
        <w:tabs>
          <w:tab w:val="num" w:pos="3600"/>
        </w:tabs>
        <w:ind w:left="3600" w:hanging="360"/>
      </w:pPr>
      <w:rPr>
        <w:rFonts w:ascii="Wingdings" w:hAnsi="Wingdings" w:hint="default"/>
      </w:rPr>
    </w:lvl>
    <w:lvl w:ilvl="5" w:tplc="F5C63504" w:tentative="1">
      <w:start w:val="1"/>
      <w:numFmt w:val="bullet"/>
      <w:lvlText w:val=""/>
      <w:lvlJc w:val="left"/>
      <w:pPr>
        <w:tabs>
          <w:tab w:val="num" w:pos="4320"/>
        </w:tabs>
        <w:ind w:left="4320" w:hanging="360"/>
      </w:pPr>
      <w:rPr>
        <w:rFonts w:ascii="Wingdings" w:hAnsi="Wingdings" w:hint="default"/>
      </w:rPr>
    </w:lvl>
    <w:lvl w:ilvl="6" w:tplc="5250600C" w:tentative="1">
      <w:start w:val="1"/>
      <w:numFmt w:val="bullet"/>
      <w:lvlText w:val=""/>
      <w:lvlJc w:val="left"/>
      <w:pPr>
        <w:tabs>
          <w:tab w:val="num" w:pos="5040"/>
        </w:tabs>
        <w:ind w:left="5040" w:hanging="360"/>
      </w:pPr>
      <w:rPr>
        <w:rFonts w:ascii="Wingdings" w:hAnsi="Wingdings" w:hint="default"/>
      </w:rPr>
    </w:lvl>
    <w:lvl w:ilvl="7" w:tplc="2A40583E" w:tentative="1">
      <w:start w:val="1"/>
      <w:numFmt w:val="bullet"/>
      <w:lvlText w:val=""/>
      <w:lvlJc w:val="left"/>
      <w:pPr>
        <w:tabs>
          <w:tab w:val="num" w:pos="5760"/>
        </w:tabs>
        <w:ind w:left="5760" w:hanging="360"/>
      </w:pPr>
      <w:rPr>
        <w:rFonts w:ascii="Wingdings" w:hAnsi="Wingdings" w:hint="default"/>
      </w:rPr>
    </w:lvl>
    <w:lvl w:ilvl="8" w:tplc="B628B7B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99E407E"/>
    <w:multiLevelType w:val="hybridMultilevel"/>
    <w:tmpl w:val="F2289CDA"/>
    <w:lvl w:ilvl="0" w:tplc="5E08CA06">
      <w:start w:val="1"/>
      <w:numFmt w:val="decimal"/>
      <w:lvlText w:val="%1)"/>
      <w:lvlJc w:val="left"/>
      <w:pPr>
        <w:ind w:left="1560"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1" w15:restartNumberingAfterBreak="0">
    <w:nsid w:val="2B790AB4"/>
    <w:multiLevelType w:val="hybridMultilevel"/>
    <w:tmpl w:val="9ACE65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2" w15:restartNumberingAfterBreak="0">
    <w:nsid w:val="2BF2158C"/>
    <w:multiLevelType w:val="hybridMultilevel"/>
    <w:tmpl w:val="C290BE6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3" w15:restartNumberingAfterBreak="0">
    <w:nsid w:val="2CAA1EA9"/>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4" w15:restartNumberingAfterBreak="0">
    <w:nsid w:val="2DF246CF"/>
    <w:multiLevelType w:val="hybridMultilevel"/>
    <w:tmpl w:val="9ACE65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5" w15:restartNumberingAfterBreak="0">
    <w:nsid w:val="2E535E09"/>
    <w:multiLevelType w:val="multilevel"/>
    <w:tmpl w:val="9DC63492"/>
    <w:lvl w:ilvl="0">
      <w:start w:val="1"/>
      <w:numFmt w:val="decimal"/>
      <w:lvlText w:val="%1、"/>
      <w:lvlJc w:val="left"/>
      <w:pPr>
        <w:tabs>
          <w:tab w:val="num" w:pos="720"/>
        </w:tabs>
        <w:ind w:left="720" w:hanging="360"/>
      </w:pPr>
      <w:rPr>
        <w:rFonts w:asciiTheme="minorHAnsi" w:eastAsiaTheme="minorEastAsia"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A3630C"/>
    <w:multiLevelType w:val="hybridMultilevel"/>
    <w:tmpl w:val="0E3EAE5A"/>
    <w:lvl w:ilvl="0" w:tplc="2C60BAF0">
      <w:start w:val="1"/>
      <w:numFmt w:val="bullet"/>
      <w:lvlText w:val="•"/>
      <w:lvlJc w:val="left"/>
      <w:pPr>
        <w:tabs>
          <w:tab w:val="num" w:pos="720"/>
        </w:tabs>
        <w:ind w:left="720" w:hanging="360"/>
      </w:pPr>
      <w:rPr>
        <w:rFonts w:ascii="宋体" w:hAnsi="宋体" w:hint="default"/>
      </w:rPr>
    </w:lvl>
    <w:lvl w:ilvl="1" w:tplc="FAB0E7CA" w:tentative="1">
      <w:start w:val="1"/>
      <w:numFmt w:val="bullet"/>
      <w:lvlText w:val="•"/>
      <w:lvlJc w:val="left"/>
      <w:pPr>
        <w:tabs>
          <w:tab w:val="num" w:pos="1440"/>
        </w:tabs>
        <w:ind w:left="1440" w:hanging="360"/>
      </w:pPr>
      <w:rPr>
        <w:rFonts w:ascii="宋体" w:hAnsi="宋体" w:hint="default"/>
      </w:rPr>
    </w:lvl>
    <w:lvl w:ilvl="2" w:tplc="E2E281C4" w:tentative="1">
      <w:start w:val="1"/>
      <w:numFmt w:val="bullet"/>
      <w:lvlText w:val="•"/>
      <w:lvlJc w:val="left"/>
      <w:pPr>
        <w:tabs>
          <w:tab w:val="num" w:pos="2160"/>
        </w:tabs>
        <w:ind w:left="2160" w:hanging="360"/>
      </w:pPr>
      <w:rPr>
        <w:rFonts w:ascii="宋体" w:hAnsi="宋体" w:hint="default"/>
      </w:rPr>
    </w:lvl>
    <w:lvl w:ilvl="3" w:tplc="BBF08C5A" w:tentative="1">
      <w:start w:val="1"/>
      <w:numFmt w:val="bullet"/>
      <w:lvlText w:val="•"/>
      <w:lvlJc w:val="left"/>
      <w:pPr>
        <w:tabs>
          <w:tab w:val="num" w:pos="2880"/>
        </w:tabs>
        <w:ind w:left="2880" w:hanging="360"/>
      </w:pPr>
      <w:rPr>
        <w:rFonts w:ascii="宋体" w:hAnsi="宋体" w:hint="default"/>
      </w:rPr>
    </w:lvl>
    <w:lvl w:ilvl="4" w:tplc="CEEE1F88" w:tentative="1">
      <w:start w:val="1"/>
      <w:numFmt w:val="bullet"/>
      <w:lvlText w:val="•"/>
      <w:lvlJc w:val="left"/>
      <w:pPr>
        <w:tabs>
          <w:tab w:val="num" w:pos="3600"/>
        </w:tabs>
        <w:ind w:left="3600" w:hanging="360"/>
      </w:pPr>
      <w:rPr>
        <w:rFonts w:ascii="宋体" w:hAnsi="宋体" w:hint="default"/>
      </w:rPr>
    </w:lvl>
    <w:lvl w:ilvl="5" w:tplc="0528436A" w:tentative="1">
      <w:start w:val="1"/>
      <w:numFmt w:val="bullet"/>
      <w:lvlText w:val="•"/>
      <w:lvlJc w:val="left"/>
      <w:pPr>
        <w:tabs>
          <w:tab w:val="num" w:pos="4320"/>
        </w:tabs>
        <w:ind w:left="4320" w:hanging="360"/>
      </w:pPr>
      <w:rPr>
        <w:rFonts w:ascii="宋体" w:hAnsi="宋体" w:hint="default"/>
      </w:rPr>
    </w:lvl>
    <w:lvl w:ilvl="6" w:tplc="AA424EF6" w:tentative="1">
      <w:start w:val="1"/>
      <w:numFmt w:val="bullet"/>
      <w:lvlText w:val="•"/>
      <w:lvlJc w:val="left"/>
      <w:pPr>
        <w:tabs>
          <w:tab w:val="num" w:pos="5040"/>
        </w:tabs>
        <w:ind w:left="5040" w:hanging="360"/>
      </w:pPr>
      <w:rPr>
        <w:rFonts w:ascii="宋体" w:hAnsi="宋体" w:hint="default"/>
      </w:rPr>
    </w:lvl>
    <w:lvl w:ilvl="7" w:tplc="95508360" w:tentative="1">
      <w:start w:val="1"/>
      <w:numFmt w:val="bullet"/>
      <w:lvlText w:val="•"/>
      <w:lvlJc w:val="left"/>
      <w:pPr>
        <w:tabs>
          <w:tab w:val="num" w:pos="5760"/>
        </w:tabs>
        <w:ind w:left="5760" w:hanging="360"/>
      </w:pPr>
      <w:rPr>
        <w:rFonts w:ascii="宋体" w:hAnsi="宋体" w:hint="default"/>
      </w:rPr>
    </w:lvl>
    <w:lvl w:ilvl="8" w:tplc="6114B128" w:tentative="1">
      <w:start w:val="1"/>
      <w:numFmt w:val="bullet"/>
      <w:lvlText w:val="•"/>
      <w:lvlJc w:val="left"/>
      <w:pPr>
        <w:tabs>
          <w:tab w:val="num" w:pos="6480"/>
        </w:tabs>
        <w:ind w:left="6480" w:hanging="360"/>
      </w:pPr>
      <w:rPr>
        <w:rFonts w:ascii="宋体" w:hAnsi="宋体" w:hint="default"/>
      </w:rPr>
    </w:lvl>
  </w:abstractNum>
  <w:abstractNum w:abstractNumId="37" w15:restartNumberingAfterBreak="0">
    <w:nsid w:val="34D80118"/>
    <w:multiLevelType w:val="hybridMultilevel"/>
    <w:tmpl w:val="4F107164"/>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34F6087B"/>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9" w15:restartNumberingAfterBreak="0">
    <w:nsid w:val="35B10FBA"/>
    <w:multiLevelType w:val="hybridMultilevel"/>
    <w:tmpl w:val="FEA6B4FC"/>
    <w:lvl w:ilvl="0" w:tplc="D35CEA0C">
      <w:start w:val="1"/>
      <w:numFmt w:val="bullet"/>
      <w:lvlText w:val=""/>
      <w:lvlJc w:val="left"/>
      <w:pPr>
        <w:tabs>
          <w:tab w:val="num" w:pos="720"/>
        </w:tabs>
        <w:ind w:left="720" w:hanging="360"/>
      </w:pPr>
      <w:rPr>
        <w:rFonts w:ascii="Wingdings" w:hAnsi="Wingdings" w:hint="default"/>
      </w:rPr>
    </w:lvl>
    <w:lvl w:ilvl="1" w:tplc="66124478" w:tentative="1">
      <w:start w:val="1"/>
      <w:numFmt w:val="bullet"/>
      <w:lvlText w:val=""/>
      <w:lvlJc w:val="left"/>
      <w:pPr>
        <w:tabs>
          <w:tab w:val="num" w:pos="1440"/>
        </w:tabs>
        <w:ind w:left="1440" w:hanging="360"/>
      </w:pPr>
      <w:rPr>
        <w:rFonts w:ascii="Wingdings" w:hAnsi="Wingdings" w:hint="default"/>
      </w:rPr>
    </w:lvl>
    <w:lvl w:ilvl="2" w:tplc="214A8F8E" w:tentative="1">
      <w:start w:val="1"/>
      <w:numFmt w:val="bullet"/>
      <w:lvlText w:val=""/>
      <w:lvlJc w:val="left"/>
      <w:pPr>
        <w:tabs>
          <w:tab w:val="num" w:pos="2160"/>
        </w:tabs>
        <w:ind w:left="2160" w:hanging="360"/>
      </w:pPr>
      <w:rPr>
        <w:rFonts w:ascii="Wingdings" w:hAnsi="Wingdings" w:hint="default"/>
      </w:rPr>
    </w:lvl>
    <w:lvl w:ilvl="3" w:tplc="AC90953E" w:tentative="1">
      <w:start w:val="1"/>
      <w:numFmt w:val="bullet"/>
      <w:lvlText w:val=""/>
      <w:lvlJc w:val="left"/>
      <w:pPr>
        <w:tabs>
          <w:tab w:val="num" w:pos="2880"/>
        </w:tabs>
        <w:ind w:left="2880" w:hanging="360"/>
      </w:pPr>
      <w:rPr>
        <w:rFonts w:ascii="Wingdings" w:hAnsi="Wingdings" w:hint="default"/>
      </w:rPr>
    </w:lvl>
    <w:lvl w:ilvl="4" w:tplc="FCA290F2" w:tentative="1">
      <w:start w:val="1"/>
      <w:numFmt w:val="bullet"/>
      <w:lvlText w:val=""/>
      <w:lvlJc w:val="left"/>
      <w:pPr>
        <w:tabs>
          <w:tab w:val="num" w:pos="3600"/>
        </w:tabs>
        <w:ind w:left="3600" w:hanging="360"/>
      </w:pPr>
      <w:rPr>
        <w:rFonts w:ascii="Wingdings" w:hAnsi="Wingdings" w:hint="default"/>
      </w:rPr>
    </w:lvl>
    <w:lvl w:ilvl="5" w:tplc="41A00874" w:tentative="1">
      <w:start w:val="1"/>
      <w:numFmt w:val="bullet"/>
      <w:lvlText w:val=""/>
      <w:lvlJc w:val="left"/>
      <w:pPr>
        <w:tabs>
          <w:tab w:val="num" w:pos="4320"/>
        </w:tabs>
        <w:ind w:left="4320" w:hanging="360"/>
      </w:pPr>
      <w:rPr>
        <w:rFonts w:ascii="Wingdings" w:hAnsi="Wingdings" w:hint="default"/>
      </w:rPr>
    </w:lvl>
    <w:lvl w:ilvl="6" w:tplc="837A6D3A" w:tentative="1">
      <w:start w:val="1"/>
      <w:numFmt w:val="bullet"/>
      <w:lvlText w:val=""/>
      <w:lvlJc w:val="left"/>
      <w:pPr>
        <w:tabs>
          <w:tab w:val="num" w:pos="5040"/>
        </w:tabs>
        <w:ind w:left="5040" w:hanging="360"/>
      </w:pPr>
      <w:rPr>
        <w:rFonts w:ascii="Wingdings" w:hAnsi="Wingdings" w:hint="default"/>
      </w:rPr>
    </w:lvl>
    <w:lvl w:ilvl="7" w:tplc="AC525E56" w:tentative="1">
      <w:start w:val="1"/>
      <w:numFmt w:val="bullet"/>
      <w:lvlText w:val=""/>
      <w:lvlJc w:val="left"/>
      <w:pPr>
        <w:tabs>
          <w:tab w:val="num" w:pos="5760"/>
        </w:tabs>
        <w:ind w:left="5760" w:hanging="360"/>
      </w:pPr>
      <w:rPr>
        <w:rFonts w:ascii="Wingdings" w:hAnsi="Wingdings" w:hint="default"/>
      </w:rPr>
    </w:lvl>
    <w:lvl w:ilvl="8" w:tplc="8FCADAB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7EC1337"/>
    <w:multiLevelType w:val="multilevel"/>
    <w:tmpl w:val="09C87AF4"/>
    <w:lvl w:ilvl="0">
      <w:start w:val="1"/>
      <w:numFmt w:val="decimal"/>
      <w:lvlText w:val="%1)"/>
      <w:lvlJc w:val="left"/>
      <w:pPr>
        <w:ind w:left="1495" w:hanging="360"/>
      </w:pPr>
      <w:rPr>
        <w:rFonts w:hint="default"/>
      </w:rPr>
    </w:lvl>
    <w:lvl w:ilvl="1" w:tentative="1">
      <w:start w:val="1"/>
      <w:numFmt w:val="lowerLetter"/>
      <w:lvlText w:val="%2)"/>
      <w:lvlJc w:val="left"/>
      <w:pPr>
        <w:ind w:left="1975" w:hanging="420"/>
      </w:pPr>
    </w:lvl>
    <w:lvl w:ilvl="2" w:tentative="1">
      <w:start w:val="1"/>
      <w:numFmt w:val="lowerRoman"/>
      <w:lvlText w:val="%3."/>
      <w:lvlJc w:val="right"/>
      <w:pPr>
        <w:ind w:left="2395" w:hanging="420"/>
      </w:pPr>
    </w:lvl>
    <w:lvl w:ilvl="3" w:tentative="1">
      <w:start w:val="1"/>
      <w:numFmt w:val="decimal"/>
      <w:lvlText w:val="%4."/>
      <w:lvlJc w:val="left"/>
      <w:pPr>
        <w:ind w:left="2815" w:hanging="420"/>
      </w:pPr>
    </w:lvl>
    <w:lvl w:ilvl="4" w:tentative="1">
      <w:start w:val="1"/>
      <w:numFmt w:val="lowerLetter"/>
      <w:lvlText w:val="%5)"/>
      <w:lvlJc w:val="left"/>
      <w:pPr>
        <w:ind w:left="3235" w:hanging="420"/>
      </w:pPr>
    </w:lvl>
    <w:lvl w:ilvl="5" w:tentative="1">
      <w:start w:val="1"/>
      <w:numFmt w:val="lowerRoman"/>
      <w:lvlText w:val="%6."/>
      <w:lvlJc w:val="right"/>
      <w:pPr>
        <w:ind w:left="3655" w:hanging="420"/>
      </w:pPr>
    </w:lvl>
    <w:lvl w:ilvl="6" w:tentative="1">
      <w:start w:val="1"/>
      <w:numFmt w:val="decimal"/>
      <w:lvlText w:val="%7."/>
      <w:lvlJc w:val="left"/>
      <w:pPr>
        <w:ind w:left="4075" w:hanging="420"/>
      </w:pPr>
    </w:lvl>
    <w:lvl w:ilvl="7" w:tentative="1">
      <w:start w:val="1"/>
      <w:numFmt w:val="lowerLetter"/>
      <w:lvlText w:val="%8)"/>
      <w:lvlJc w:val="left"/>
      <w:pPr>
        <w:ind w:left="4495" w:hanging="420"/>
      </w:pPr>
    </w:lvl>
    <w:lvl w:ilvl="8" w:tentative="1">
      <w:start w:val="1"/>
      <w:numFmt w:val="lowerRoman"/>
      <w:lvlText w:val="%9."/>
      <w:lvlJc w:val="right"/>
      <w:pPr>
        <w:ind w:left="4915" w:hanging="420"/>
      </w:pPr>
    </w:lvl>
  </w:abstractNum>
  <w:abstractNum w:abstractNumId="41" w15:restartNumberingAfterBreak="0">
    <w:nsid w:val="3AD82A78"/>
    <w:multiLevelType w:val="hybridMultilevel"/>
    <w:tmpl w:val="74B26C34"/>
    <w:lvl w:ilvl="0" w:tplc="14EE6E8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0C4FB0"/>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3" w15:restartNumberingAfterBreak="0">
    <w:nsid w:val="430A251E"/>
    <w:multiLevelType w:val="hybridMultilevel"/>
    <w:tmpl w:val="6CBAB98E"/>
    <w:lvl w:ilvl="0" w:tplc="2AAA3CFA">
      <w:start w:val="1"/>
      <w:numFmt w:val="bullet"/>
      <w:lvlText w:val="•"/>
      <w:lvlJc w:val="left"/>
      <w:pPr>
        <w:tabs>
          <w:tab w:val="num" w:pos="720"/>
        </w:tabs>
        <w:ind w:left="720" w:hanging="360"/>
      </w:pPr>
      <w:rPr>
        <w:rFonts w:ascii="宋体" w:hAnsi="宋体" w:hint="default"/>
      </w:rPr>
    </w:lvl>
    <w:lvl w:ilvl="1" w:tplc="A41A281A" w:tentative="1">
      <w:start w:val="1"/>
      <w:numFmt w:val="bullet"/>
      <w:lvlText w:val="•"/>
      <w:lvlJc w:val="left"/>
      <w:pPr>
        <w:tabs>
          <w:tab w:val="num" w:pos="1440"/>
        </w:tabs>
        <w:ind w:left="1440" w:hanging="360"/>
      </w:pPr>
      <w:rPr>
        <w:rFonts w:ascii="宋体" w:hAnsi="宋体" w:hint="default"/>
      </w:rPr>
    </w:lvl>
    <w:lvl w:ilvl="2" w:tplc="E2D0ED44" w:tentative="1">
      <w:start w:val="1"/>
      <w:numFmt w:val="bullet"/>
      <w:lvlText w:val="•"/>
      <w:lvlJc w:val="left"/>
      <w:pPr>
        <w:tabs>
          <w:tab w:val="num" w:pos="2160"/>
        </w:tabs>
        <w:ind w:left="2160" w:hanging="360"/>
      </w:pPr>
      <w:rPr>
        <w:rFonts w:ascii="宋体" w:hAnsi="宋体" w:hint="default"/>
      </w:rPr>
    </w:lvl>
    <w:lvl w:ilvl="3" w:tplc="DBA4DCEE" w:tentative="1">
      <w:start w:val="1"/>
      <w:numFmt w:val="bullet"/>
      <w:lvlText w:val="•"/>
      <w:lvlJc w:val="left"/>
      <w:pPr>
        <w:tabs>
          <w:tab w:val="num" w:pos="2880"/>
        </w:tabs>
        <w:ind w:left="2880" w:hanging="360"/>
      </w:pPr>
      <w:rPr>
        <w:rFonts w:ascii="宋体" w:hAnsi="宋体" w:hint="default"/>
      </w:rPr>
    </w:lvl>
    <w:lvl w:ilvl="4" w:tplc="447A6D40" w:tentative="1">
      <w:start w:val="1"/>
      <w:numFmt w:val="bullet"/>
      <w:lvlText w:val="•"/>
      <w:lvlJc w:val="left"/>
      <w:pPr>
        <w:tabs>
          <w:tab w:val="num" w:pos="3600"/>
        </w:tabs>
        <w:ind w:left="3600" w:hanging="360"/>
      </w:pPr>
      <w:rPr>
        <w:rFonts w:ascii="宋体" w:hAnsi="宋体" w:hint="default"/>
      </w:rPr>
    </w:lvl>
    <w:lvl w:ilvl="5" w:tplc="B21C91EA" w:tentative="1">
      <w:start w:val="1"/>
      <w:numFmt w:val="bullet"/>
      <w:lvlText w:val="•"/>
      <w:lvlJc w:val="left"/>
      <w:pPr>
        <w:tabs>
          <w:tab w:val="num" w:pos="4320"/>
        </w:tabs>
        <w:ind w:left="4320" w:hanging="360"/>
      </w:pPr>
      <w:rPr>
        <w:rFonts w:ascii="宋体" w:hAnsi="宋体" w:hint="default"/>
      </w:rPr>
    </w:lvl>
    <w:lvl w:ilvl="6" w:tplc="38603EE4" w:tentative="1">
      <w:start w:val="1"/>
      <w:numFmt w:val="bullet"/>
      <w:lvlText w:val="•"/>
      <w:lvlJc w:val="left"/>
      <w:pPr>
        <w:tabs>
          <w:tab w:val="num" w:pos="5040"/>
        </w:tabs>
        <w:ind w:left="5040" w:hanging="360"/>
      </w:pPr>
      <w:rPr>
        <w:rFonts w:ascii="宋体" w:hAnsi="宋体" w:hint="default"/>
      </w:rPr>
    </w:lvl>
    <w:lvl w:ilvl="7" w:tplc="32BA6A5C" w:tentative="1">
      <w:start w:val="1"/>
      <w:numFmt w:val="bullet"/>
      <w:lvlText w:val="•"/>
      <w:lvlJc w:val="left"/>
      <w:pPr>
        <w:tabs>
          <w:tab w:val="num" w:pos="5760"/>
        </w:tabs>
        <w:ind w:left="5760" w:hanging="360"/>
      </w:pPr>
      <w:rPr>
        <w:rFonts w:ascii="宋体" w:hAnsi="宋体" w:hint="default"/>
      </w:rPr>
    </w:lvl>
    <w:lvl w:ilvl="8" w:tplc="B4FE1336" w:tentative="1">
      <w:start w:val="1"/>
      <w:numFmt w:val="bullet"/>
      <w:lvlText w:val="•"/>
      <w:lvlJc w:val="left"/>
      <w:pPr>
        <w:tabs>
          <w:tab w:val="num" w:pos="6480"/>
        </w:tabs>
        <w:ind w:left="6480" w:hanging="360"/>
      </w:pPr>
      <w:rPr>
        <w:rFonts w:ascii="宋体" w:hAnsi="宋体" w:hint="default"/>
      </w:rPr>
    </w:lvl>
  </w:abstractNum>
  <w:abstractNum w:abstractNumId="44" w15:restartNumberingAfterBreak="0">
    <w:nsid w:val="43E32931"/>
    <w:multiLevelType w:val="hybridMultilevel"/>
    <w:tmpl w:val="373C85E0"/>
    <w:lvl w:ilvl="0" w:tplc="5246C34E">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5" w15:restartNumberingAfterBreak="0">
    <w:nsid w:val="46305500"/>
    <w:multiLevelType w:val="hybridMultilevel"/>
    <w:tmpl w:val="755CDDB8"/>
    <w:lvl w:ilvl="0" w:tplc="5F4EB430">
      <w:start w:val="1"/>
      <w:numFmt w:val="bullet"/>
      <w:lvlText w:val=""/>
      <w:lvlJc w:val="left"/>
      <w:pPr>
        <w:tabs>
          <w:tab w:val="num" w:pos="720"/>
        </w:tabs>
        <w:ind w:left="720" w:hanging="360"/>
      </w:pPr>
      <w:rPr>
        <w:rFonts w:ascii="Wingdings" w:hAnsi="Wingdings" w:hint="default"/>
      </w:rPr>
    </w:lvl>
    <w:lvl w:ilvl="1" w:tplc="2B7C8766" w:tentative="1">
      <w:start w:val="1"/>
      <w:numFmt w:val="bullet"/>
      <w:lvlText w:val=""/>
      <w:lvlJc w:val="left"/>
      <w:pPr>
        <w:tabs>
          <w:tab w:val="num" w:pos="1440"/>
        </w:tabs>
        <w:ind w:left="1440" w:hanging="360"/>
      </w:pPr>
      <w:rPr>
        <w:rFonts w:ascii="Wingdings" w:hAnsi="Wingdings" w:hint="default"/>
      </w:rPr>
    </w:lvl>
    <w:lvl w:ilvl="2" w:tplc="CDC4585E" w:tentative="1">
      <w:start w:val="1"/>
      <w:numFmt w:val="bullet"/>
      <w:lvlText w:val=""/>
      <w:lvlJc w:val="left"/>
      <w:pPr>
        <w:tabs>
          <w:tab w:val="num" w:pos="2160"/>
        </w:tabs>
        <w:ind w:left="2160" w:hanging="360"/>
      </w:pPr>
      <w:rPr>
        <w:rFonts w:ascii="Wingdings" w:hAnsi="Wingdings" w:hint="default"/>
      </w:rPr>
    </w:lvl>
    <w:lvl w:ilvl="3" w:tplc="82427CEA" w:tentative="1">
      <w:start w:val="1"/>
      <w:numFmt w:val="bullet"/>
      <w:lvlText w:val=""/>
      <w:lvlJc w:val="left"/>
      <w:pPr>
        <w:tabs>
          <w:tab w:val="num" w:pos="2880"/>
        </w:tabs>
        <w:ind w:left="2880" w:hanging="360"/>
      </w:pPr>
      <w:rPr>
        <w:rFonts w:ascii="Wingdings" w:hAnsi="Wingdings" w:hint="default"/>
      </w:rPr>
    </w:lvl>
    <w:lvl w:ilvl="4" w:tplc="93E2BE92" w:tentative="1">
      <w:start w:val="1"/>
      <w:numFmt w:val="bullet"/>
      <w:lvlText w:val=""/>
      <w:lvlJc w:val="left"/>
      <w:pPr>
        <w:tabs>
          <w:tab w:val="num" w:pos="3600"/>
        </w:tabs>
        <w:ind w:left="3600" w:hanging="360"/>
      </w:pPr>
      <w:rPr>
        <w:rFonts w:ascii="Wingdings" w:hAnsi="Wingdings" w:hint="default"/>
      </w:rPr>
    </w:lvl>
    <w:lvl w:ilvl="5" w:tplc="697C3442" w:tentative="1">
      <w:start w:val="1"/>
      <w:numFmt w:val="bullet"/>
      <w:lvlText w:val=""/>
      <w:lvlJc w:val="left"/>
      <w:pPr>
        <w:tabs>
          <w:tab w:val="num" w:pos="4320"/>
        </w:tabs>
        <w:ind w:left="4320" w:hanging="360"/>
      </w:pPr>
      <w:rPr>
        <w:rFonts w:ascii="Wingdings" w:hAnsi="Wingdings" w:hint="default"/>
      </w:rPr>
    </w:lvl>
    <w:lvl w:ilvl="6" w:tplc="26B2D4F8" w:tentative="1">
      <w:start w:val="1"/>
      <w:numFmt w:val="bullet"/>
      <w:lvlText w:val=""/>
      <w:lvlJc w:val="left"/>
      <w:pPr>
        <w:tabs>
          <w:tab w:val="num" w:pos="5040"/>
        </w:tabs>
        <w:ind w:left="5040" w:hanging="360"/>
      </w:pPr>
      <w:rPr>
        <w:rFonts w:ascii="Wingdings" w:hAnsi="Wingdings" w:hint="default"/>
      </w:rPr>
    </w:lvl>
    <w:lvl w:ilvl="7" w:tplc="AEE403E2" w:tentative="1">
      <w:start w:val="1"/>
      <w:numFmt w:val="bullet"/>
      <w:lvlText w:val=""/>
      <w:lvlJc w:val="left"/>
      <w:pPr>
        <w:tabs>
          <w:tab w:val="num" w:pos="5760"/>
        </w:tabs>
        <w:ind w:left="5760" w:hanging="360"/>
      </w:pPr>
      <w:rPr>
        <w:rFonts w:ascii="Wingdings" w:hAnsi="Wingdings" w:hint="default"/>
      </w:rPr>
    </w:lvl>
    <w:lvl w:ilvl="8" w:tplc="41E2F41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68941FC"/>
    <w:multiLevelType w:val="hybridMultilevel"/>
    <w:tmpl w:val="F1FCD912"/>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7" w15:restartNumberingAfterBreak="0">
    <w:nsid w:val="48AB116E"/>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8" w15:restartNumberingAfterBreak="0">
    <w:nsid w:val="49842278"/>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9" w15:restartNumberingAfterBreak="0">
    <w:nsid w:val="4ABE3213"/>
    <w:multiLevelType w:val="hybridMultilevel"/>
    <w:tmpl w:val="03B2465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15:restartNumberingAfterBreak="0">
    <w:nsid w:val="4B065BBF"/>
    <w:multiLevelType w:val="hybridMultilevel"/>
    <w:tmpl w:val="69CE9FF8"/>
    <w:lvl w:ilvl="0" w:tplc="0409000F">
      <w:start w:val="1"/>
      <w:numFmt w:val="decimal"/>
      <w:lvlText w:val="%1."/>
      <w:lvlJc w:val="left"/>
      <w:pPr>
        <w:ind w:left="1140" w:hanging="420"/>
      </w:pPr>
    </w:lvl>
    <w:lvl w:ilvl="1" w:tplc="797E5D40">
      <w:start w:val="1"/>
      <w:numFmt w:val="lowerLetter"/>
      <w:lvlText w:val="%2."/>
      <w:lvlJc w:val="left"/>
      <w:pPr>
        <w:ind w:left="2040" w:hanging="900"/>
      </w:pPr>
      <w:rPr>
        <w:rFonts w:hint="default"/>
      </w:r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1" w15:restartNumberingAfterBreak="0">
    <w:nsid w:val="4BDB59C2"/>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2" w15:restartNumberingAfterBreak="0">
    <w:nsid w:val="4DF2704B"/>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3" w15:restartNumberingAfterBreak="0">
    <w:nsid w:val="4ED74686"/>
    <w:multiLevelType w:val="hybridMultilevel"/>
    <w:tmpl w:val="709EC426"/>
    <w:lvl w:ilvl="0" w:tplc="9FF4CC72">
      <w:start w:val="1"/>
      <w:numFmt w:val="bullet"/>
      <w:lvlText w:val=""/>
      <w:lvlJc w:val="left"/>
      <w:pPr>
        <w:tabs>
          <w:tab w:val="num" w:pos="720"/>
        </w:tabs>
        <w:ind w:left="720" w:hanging="360"/>
      </w:pPr>
      <w:rPr>
        <w:rFonts w:ascii="Wingdings" w:hAnsi="Wingdings" w:hint="default"/>
      </w:rPr>
    </w:lvl>
    <w:lvl w:ilvl="1" w:tplc="B18009DC" w:tentative="1">
      <w:start w:val="1"/>
      <w:numFmt w:val="bullet"/>
      <w:lvlText w:val=""/>
      <w:lvlJc w:val="left"/>
      <w:pPr>
        <w:tabs>
          <w:tab w:val="num" w:pos="1440"/>
        </w:tabs>
        <w:ind w:left="1440" w:hanging="360"/>
      </w:pPr>
      <w:rPr>
        <w:rFonts w:ascii="Wingdings" w:hAnsi="Wingdings" w:hint="default"/>
      </w:rPr>
    </w:lvl>
    <w:lvl w:ilvl="2" w:tplc="B2724B34" w:tentative="1">
      <w:start w:val="1"/>
      <w:numFmt w:val="bullet"/>
      <w:lvlText w:val=""/>
      <w:lvlJc w:val="left"/>
      <w:pPr>
        <w:tabs>
          <w:tab w:val="num" w:pos="2160"/>
        </w:tabs>
        <w:ind w:left="2160" w:hanging="360"/>
      </w:pPr>
      <w:rPr>
        <w:rFonts w:ascii="Wingdings" w:hAnsi="Wingdings" w:hint="default"/>
      </w:rPr>
    </w:lvl>
    <w:lvl w:ilvl="3" w:tplc="9A88DE9E" w:tentative="1">
      <w:start w:val="1"/>
      <w:numFmt w:val="bullet"/>
      <w:lvlText w:val=""/>
      <w:lvlJc w:val="left"/>
      <w:pPr>
        <w:tabs>
          <w:tab w:val="num" w:pos="2880"/>
        </w:tabs>
        <w:ind w:left="2880" w:hanging="360"/>
      </w:pPr>
      <w:rPr>
        <w:rFonts w:ascii="Wingdings" w:hAnsi="Wingdings" w:hint="default"/>
      </w:rPr>
    </w:lvl>
    <w:lvl w:ilvl="4" w:tplc="D7402B28" w:tentative="1">
      <w:start w:val="1"/>
      <w:numFmt w:val="bullet"/>
      <w:lvlText w:val=""/>
      <w:lvlJc w:val="left"/>
      <w:pPr>
        <w:tabs>
          <w:tab w:val="num" w:pos="3600"/>
        </w:tabs>
        <w:ind w:left="3600" w:hanging="360"/>
      </w:pPr>
      <w:rPr>
        <w:rFonts w:ascii="Wingdings" w:hAnsi="Wingdings" w:hint="default"/>
      </w:rPr>
    </w:lvl>
    <w:lvl w:ilvl="5" w:tplc="03FC13AE" w:tentative="1">
      <w:start w:val="1"/>
      <w:numFmt w:val="bullet"/>
      <w:lvlText w:val=""/>
      <w:lvlJc w:val="left"/>
      <w:pPr>
        <w:tabs>
          <w:tab w:val="num" w:pos="4320"/>
        </w:tabs>
        <w:ind w:left="4320" w:hanging="360"/>
      </w:pPr>
      <w:rPr>
        <w:rFonts w:ascii="Wingdings" w:hAnsi="Wingdings" w:hint="default"/>
      </w:rPr>
    </w:lvl>
    <w:lvl w:ilvl="6" w:tplc="4BE63416" w:tentative="1">
      <w:start w:val="1"/>
      <w:numFmt w:val="bullet"/>
      <w:lvlText w:val=""/>
      <w:lvlJc w:val="left"/>
      <w:pPr>
        <w:tabs>
          <w:tab w:val="num" w:pos="5040"/>
        </w:tabs>
        <w:ind w:left="5040" w:hanging="360"/>
      </w:pPr>
      <w:rPr>
        <w:rFonts w:ascii="Wingdings" w:hAnsi="Wingdings" w:hint="default"/>
      </w:rPr>
    </w:lvl>
    <w:lvl w:ilvl="7" w:tplc="816ED14A" w:tentative="1">
      <w:start w:val="1"/>
      <w:numFmt w:val="bullet"/>
      <w:lvlText w:val=""/>
      <w:lvlJc w:val="left"/>
      <w:pPr>
        <w:tabs>
          <w:tab w:val="num" w:pos="5760"/>
        </w:tabs>
        <w:ind w:left="5760" w:hanging="360"/>
      </w:pPr>
      <w:rPr>
        <w:rFonts w:ascii="Wingdings" w:hAnsi="Wingdings" w:hint="default"/>
      </w:rPr>
    </w:lvl>
    <w:lvl w:ilvl="8" w:tplc="A78634F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FE708FD"/>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5" w15:restartNumberingAfterBreak="0">
    <w:nsid w:val="5125449F"/>
    <w:multiLevelType w:val="hybridMultilevel"/>
    <w:tmpl w:val="A1CEE41A"/>
    <w:lvl w:ilvl="0" w:tplc="4F1C7EA4">
      <w:start w:val="1"/>
      <w:numFmt w:val="bullet"/>
      <w:lvlText w:val=""/>
      <w:lvlJc w:val="left"/>
      <w:pPr>
        <w:tabs>
          <w:tab w:val="num" w:pos="720"/>
        </w:tabs>
        <w:ind w:left="720" w:hanging="360"/>
      </w:pPr>
      <w:rPr>
        <w:rFonts w:ascii="Wingdings" w:hAnsi="Wingdings" w:hint="default"/>
      </w:rPr>
    </w:lvl>
    <w:lvl w:ilvl="1" w:tplc="EFCE490E" w:tentative="1">
      <w:start w:val="1"/>
      <w:numFmt w:val="bullet"/>
      <w:lvlText w:val=""/>
      <w:lvlJc w:val="left"/>
      <w:pPr>
        <w:tabs>
          <w:tab w:val="num" w:pos="1440"/>
        </w:tabs>
        <w:ind w:left="1440" w:hanging="360"/>
      </w:pPr>
      <w:rPr>
        <w:rFonts w:ascii="Wingdings" w:hAnsi="Wingdings" w:hint="default"/>
      </w:rPr>
    </w:lvl>
    <w:lvl w:ilvl="2" w:tplc="2CEEF132" w:tentative="1">
      <w:start w:val="1"/>
      <w:numFmt w:val="bullet"/>
      <w:lvlText w:val=""/>
      <w:lvlJc w:val="left"/>
      <w:pPr>
        <w:tabs>
          <w:tab w:val="num" w:pos="2160"/>
        </w:tabs>
        <w:ind w:left="2160" w:hanging="360"/>
      </w:pPr>
      <w:rPr>
        <w:rFonts w:ascii="Wingdings" w:hAnsi="Wingdings" w:hint="default"/>
      </w:rPr>
    </w:lvl>
    <w:lvl w:ilvl="3" w:tplc="B98A73A6" w:tentative="1">
      <w:start w:val="1"/>
      <w:numFmt w:val="bullet"/>
      <w:lvlText w:val=""/>
      <w:lvlJc w:val="left"/>
      <w:pPr>
        <w:tabs>
          <w:tab w:val="num" w:pos="2880"/>
        </w:tabs>
        <w:ind w:left="2880" w:hanging="360"/>
      </w:pPr>
      <w:rPr>
        <w:rFonts w:ascii="Wingdings" w:hAnsi="Wingdings" w:hint="default"/>
      </w:rPr>
    </w:lvl>
    <w:lvl w:ilvl="4" w:tplc="0DD6407C" w:tentative="1">
      <w:start w:val="1"/>
      <w:numFmt w:val="bullet"/>
      <w:lvlText w:val=""/>
      <w:lvlJc w:val="left"/>
      <w:pPr>
        <w:tabs>
          <w:tab w:val="num" w:pos="3600"/>
        </w:tabs>
        <w:ind w:left="3600" w:hanging="360"/>
      </w:pPr>
      <w:rPr>
        <w:rFonts w:ascii="Wingdings" w:hAnsi="Wingdings" w:hint="default"/>
      </w:rPr>
    </w:lvl>
    <w:lvl w:ilvl="5" w:tplc="3A0AF5C4" w:tentative="1">
      <w:start w:val="1"/>
      <w:numFmt w:val="bullet"/>
      <w:lvlText w:val=""/>
      <w:lvlJc w:val="left"/>
      <w:pPr>
        <w:tabs>
          <w:tab w:val="num" w:pos="4320"/>
        </w:tabs>
        <w:ind w:left="4320" w:hanging="360"/>
      </w:pPr>
      <w:rPr>
        <w:rFonts w:ascii="Wingdings" w:hAnsi="Wingdings" w:hint="default"/>
      </w:rPr>
    </w:lvl>
    <w:lvl w:ilvl="6" w:tplc="1EBC805A" w:tentative="1">
      <w:start w:val="1"/>
      <w:numFmt w:val="bullet"/>
      <w:lvlText w:val=""/>
      <w:lvlJc w:val="left"/>
      <w:pPr>
        <w:tabs>
          <w:tab w:val="num" w:pos="5040"/>
        </w:tabs>
        <w:ind w:left="5040" w:hanging="360"/>
      </w:pPr>
      <w:rPr>
        <w:rFonts w:ascii="Wingdings" w:hAnsi="Wingdings" w:hint="default"/>
      </w:rPr>
    </w:lvl>
    <w:lvl w:ilvl="7" w:tplc="666A8FF4" w:tentative="1">
      <w:start w:val="1"/>
      <w:numFmt w:val="bullet"/>
      <w:lvlText w:val=""/>
      <w:lvlJc w:val="left"/>
      <w:pPr>
        <w:tabs>
          <w:tab w:val="num" w:pos="5760"/>
        </w:tabs>
        <w:ind w:left="5760" w:hanging="360"/>
      </w:pPr>
      <w:rPr>
        <w:rFonts w:ascii="Wingdings" w:hAnsi="Wingdings" w:hint="default"/>
      </w:rPr>
    </w:lvl>
    <w:lvl w:ilvl="8" w:tplc="F0BE433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1392C7E"/>
    <w:multiLevelType w:val="hybridMultilevel"/>
    <w:tmpl w:val="7B3067F4"/>
    <w:lvl w:ilvl="0" w:tplc="5E08CA06">
      <w:start w:val="1"/>
      <w:numFmt w:val="decimal"/>
      <w:lvlText w:val="%1)"/>
      <w:lvlJc w:val="left"/>
      <w:pPr>
        <w:ind w:left="1560"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7" w15:restartNumberingAfterBreak="0">
    <w:nsid w:val="51614F2B"/>
    <w:multiLevelType w:val="hybridMultilevel"/>
    <w:tmpl w:val="9ACE65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8" w15:restartNumberingAfterBreak="0">
    <w:nsid w:val="51C8237C"/>
    <w:multiLevelType w:val="hybridMultilevel"/>
    <w:tmpl w:val="C290BE6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9" w15:restartNumberingAfterBreak="0">
    <w:nsid w:val="54701B1D"/>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0" w15:restartNumberingAfterBreak="0">
    <w:nsid w:val="55D05060"/>
    <w:multiLevelType w:val="hybridMultilevel"/>
    <w:tmpl w:val="57B2AE20"/>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1" w15:restartNumberingAfterBreak="0">
    <w:nsid w:val="572334E9"/>
    <w:multiLevelType w:val="hybridMultilevel"/>
    <w:tmpl w:val="EC9007A8"/>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2" w15:restartNumberingAfterBreak="0">
    <w:nsid w:val="57A116F4"/>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3" w15:restartNumberingAfterBreak="0">
    <w:nsid w:val="58167C8A"/>
    <w:multiLevelType w:val="hybridMultilevel"/>
    <w:tmpl w:val="865E37F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4" w15:restartNumberingAfterBreak="0">
    <w:nsid w:val="5ECF7007"/>
    <w:multiLevelType w:val="hybridMultilevel"/>
    <w:tmpl w:val="1C36A140"/>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5" w15:restartNumberingAfterBreak="0">
    <w:nsid w:val="60EA38CD"/>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6" w15:restartNumberingAfterBreak="0">
    <w:nsid w:val="630C0377"/>
    <w:multiLevelType w:val="hybridMultilevel"/>
    <w:tmpl w:val="2AE4EA94"/>
    <w:lvl w:ilvl="0" w:tplc="AC363738">
      <w:start w:val="1"/>
      <w:numFmt w:val="bullet"/>
      <w:lvlText w:val=""/>
      <w:lvlJc w:val="left"/>
      <w:pPr>
        <w:tabs>
          <w:tab w:val="num" w:pos="720"/>
        </w:tabs>
        <w:ind w:left="720" w:hanging="360"/>
      </w:pPr>
      <w:rPr>
        <w:rFonts w:ascii="Wingdings" w:hAnsi="Wingdings" w:hint="default"/>
      </w:rPr>
    </w:lvl>
    <w:lvl w:ilvl="1" w:tplc="B526106A" w:tentative="1">
      <w:start w:val="1"/>
      <w:numFmt w:val="bullet"/>
      <w:lvlText w:val=""/>
      <w:lvlJc w:val="left"/>
      <w:pPr>
        <w:tabs>
          <w:tab w:val="num" w:pos="1440"/>
        </w:tabs>
        <w:ind w:left="1440" w:hanging="360"/>
      </w:pPr>
      <w:rPr>
        <w:rFonts w:ascii="Wingdings" w:hAnsi="Wingdings" w:hint="default"/>
      </w:rPr>
    </w:lvl>
    <w:lvl w:ilvl="2" w:tplc="278C6DFE" w:tentative="1">
      <w:start w:val="1"/>
      <w:numFmt w:val="bullet"/>
      <w:lvlText w:val=""/>
      <w:lvlJc w:val="left"/>
      <w:pPr>
        <w:tabs>
          <w:tab w:val="num" w:pos="2160"/>
        </w:tabs>
        <w:ind w:left="2160" w:hanging="360"/>
      </w:pPr>
      <w:rPr>
        <w:rFonts w:ascii="Wingdings" w:hAnsi="Wingdings" w:hint="default"/>
      </w:rPr>
    </w:lvl>
    <w:lvl w:ilvl="3" w:tplc="2952A644" w:tentative="1">
      <w:start w:val="1"/>
      <w:numFmt w:val="bullet"/>
      <w:lvlText w:val=""/>
      <w:lvlJc w:val="left"/>
      <w:pPr>
        <w:tabs>
          <w:tab w:val="num" w:pos="2880"/>
        </w:tabs>
        <w:ind w:left="2880" w:hanging="360"/>
      </w:pPr>
      <w:rPr>
        <w:rFonts w:ascii="Wingdings" w:hAnsi="Wingdings" w:hint="default"/>
      </w:rPr>
    </w:lvl>
    <w:lvl w:ilvl="4" w:tplc="EC261622" w:tentative="1">
      <w:start w:val="1"/>
      <w:numFmt w:val="bullet"/>
      <w:lvlText w:val=""/>
      <w:lvlJc w:val="left"/>
      <w:pPr>
        <w:tabs>
          <w:tab w:val="num" w:pos="3600"/>
        </w:tabs>
        <w:ind w:left="3600" w:hanging="360"/>
      </w:pPr>
      <w:rPr>
        <w:rFonts w:ascii="Wingdings" w:hAnsi="Wingdings" w:hint="default"/>
      </w:rPr>
    </w:lvl>
    <w:lvl w:ilvl="5" w:tplc="96AA8752" w:tentative="1">
      <w:start w:val="1"/>
      <w:numFmt w:val="bullet"/>
      <w:lvlText w:val=""/>
      <w:lvlJc w:val="left"/>
      <w:pPr>
        <w:tabs>
          <w:tab w:val="num" w:pos="4320"/>
        </w:tabs>
        <w:ind w:left="4320" w:hanging="360"/>
      </w:pPr>
      <w:rPr>
        <w:rFonts w:ascii="Wingdings" w:hAnsi="Wingdings" w:hint="default"/>
      </w:rPr>
    </w:lvl>
    <w:lvl w:ilvl="6" w:tplc="CDB29DF0" w:tentative="1">
      <w:start w:val="1"/>
      <w:numFmt w:val="bullet"/>
      <w:lvlText w:val=""/>
      <w:lvlJc w:val="left"/>
      <w:pPr>
        <w:tabs>
          <w:tab w:val="num" w:pos="5040"/>
        </w:tabs>
        <w:ind w:left="5040" w:hanging="360"/>
      </w:pPr>
      <w:rPr>
        <w:rFonts w:ascii="Wingdings" w:hAnsi="Wingdings" w:hint="default"/>
      </w:rPr>
    </w:lvl>
    <w:lvl w:ilvl="7" w:tplc="A0CAE16C" w:tentative="1">
      <w:start w:val="1"/>
      <w:numFmt w:val="bullet"/>
      <w:lvlText w:val=""/>
      <w:lvlJc w:val="left"/>
      <w:pPr>
        <w:tabs>
          <w:tab w:val="num" w:pos="5760"/>
        </w:tabs>
        <w:ind w:left="5760" w:hanging="360"/>
      </w:pPr>
      <w:rPr>
        <w:rFonts w:ascii="Wingdings" w:hAnsi="Wingdings" w:hint="default"/>
      </w:rPr>
    </w:lvl>
    <w:lvl w:ilvl="8" w:tplc="83DE596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3AE6655"/>
    <w:multiLevelType w:val="hybridMultilevel"/>
    <w:tmpl w:val="FC062E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8" w15:restartNumberingAfterBreak="0">
    <w:nsid w:val="65B36067"/>
    <w:multiLevelType w:val="hybridMultilevel"/>
    <w:tmpl w:val="FC062E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9" w15:restartNumberingAfterBreak="0">
    <w:nsid w:val="67AC040C"/>
    <w:multiLevelType w:val="hybridMultilevel"/>
    <w:tmpl w:val="D17E662C"/>
    <w:lvl w:ilvl="0" w:tplc="45A6661E">
      <w:start w:val="1"/>
      <w:numFmt w:val="bullet"/>
      <w:lvlText w:val=""/>
      <w:lvlJc w:val="left"/>
      <w:pPr>
        <w:tabs>
          <w:tab w:val="num" w:pos="720"/>
        </w:tabs>
        <w:ind w:left="720" w:hanging="360"/>
      </w:pPr>
      <w:rPr>
        <w:rFonts w:ascii="Wingdings" w:hAnsi="Wingdings" w:hint="default"/>
      </w:rPr>
    </w:lvl>
    <w:lvl w:ilvl="1" w:tplc="00A2A624" w:tentative="1">
      <w:start w:val="1"/>
      <w:numFmt w:val="bullet"/>
      <w:lvlText w:val=""/>
      <w:lvlJc w:val="left"/>
      <w:pPr>
        <w:tabs>
          <w:tab w:val="num" w:pos="1440"/>
        </w:tabs>
        <w:ind w:left="1440" w:hanging="360"/>
      </w:pPr>
      <w:rPr>
        <w:rFonts w:ascii="Wingdings" w:hAnsi="Wingdings" w:hint="default"/>
      </w:rPr>
    </w:lvl>
    <w:lvl w:ilvl="2" w:tplc="4D9E0540" w:tentative="1">
      <w:start w:val="1"/>
      <w:numFmt w:val="bullet"/>
      <w:lvlText w:val=""/>
      <w:lvlJc w:val="left"/>
      <w:pPr>
        <w:tabs>
          <w:tab w:val="num" w:pos="2160"/>
        </w:tabs>
        <w:ind w:left="2160" w:hanging="360"/>
      </w:pPr>
      <w:rPr>
        <w:rFonts w:ascii="Wingdings" w:hAnsi="Wingdings" w:hint="default"/>
      </w:rPr>
    </w:lvl>
    <w:lvl w:ilvl="3" w:tplc="A686E672" w:tentative="1">
      <w:start w:val="1"/>
      <w:numFmt w:val="bullet"/>
      <w:lvlText w:val=""/>
      <w:lvlJc w:val="left"/>
      <w:pPr>
        <w:tabs>
          <w:tab w:val="num" w:pos="2880"/>
        </w:tabs>
        <w:ind w:left="2880" w:hanging="360"/>
      </w:pPr>
      <w:rPr>
        <w:rFonts w:ascii="Wingdings" w:hAnsi="Wingdings" w:hint="default"/>
      </w:rPr>
    </w:lvl>
    <w:lvl w:ilvl="4" w:tplc="244862FE" w:tentative="1">
      <w:start w:val="1"/>
      <w:numFmt w:val="bullet"/>
      <w:lvlText w:val=""/>
      <w:lvlJc w:val="left"/>
      <w:pPr>
        <w:tabs>
          <w:tab w:val="num" w:pos="3600"/>
        </w:tabs>
        <w:ind w:left="3600" w:hanging="360"/>
      </w:pPr>
      <w:rPr>
        <w:rFonts w:ascii="Wingdings" w:hAnsi="Wingdings" w:hint="default"/>
      </w:rPr>
    </w:lvl>
    <w:lvl w:ilvl="5" w:tplc="289AF148" w:tentative="1">
      <w:start w:val="1"/>
      <w:numFmt w:val="bullet"/>
      <w:lvlText w:val=""/>
      <w:lvlJc w:val="left"/>
      <w:pPr>
        <w:tabs>
          <w:tab w:val="num" w:pos="4320"/>
        </w:tabs>
        <w:ind w:left="4320" w:hanging="360"/>
      </w:pPr>
      <w:rPr>
        <w:rFonts w:ascii="Wingdings" w:hAnsi="Wingdings" w:hint="default"/>
      </w:rPr>
    </w:lvl>
    <w:lvl w:ilvl="6" w:tplc="105293CC" w:tentative="1">
      <w:start w:val="1"/>
      <w:numFmt w:val="bullet"/>
      <w:lvlText w:val=""/>
      <w:lvlJc w:val="left"/>
      <w:pPr>
        <w:tabs>
          <w:tab w:val="num" w:pos="5040"/>
        </w:tabs>
        <w:ind w:left="5040" w:hanging="360"/>
      </w:pPr>
      <w:rPr>
        <w:rFonts w:ascii="Wingdings" w:hAnsi="Wingdings" w:hint="default"/>
      </w:rPr>
    </w:lvl>
    <w:lvl w:ilvl="7" w:tplc="886ABA84" w:tentative="1">
      <w:start w:val="1"/>
      <w:numFmt w:val="bullet"/>
      <w:lvlText w:val=""/>
      <w:lvlJc w:val="left"/>
      <w:pPr>
        <w:tabs>
          <w:tab w:val="num" w:pos="5760"/>
        </w:tabs>
        <w:ind w:left="5760" w:hanging="360"/>
      </w:pPr>
      <w:rPr>
        <w:rFonts w:ascii="Wingdings" w:hAnsi="Wingdings" w:hint="default"/>
      </w:rPr>
    </w:lvl>
    <w:lvl w:ilvl="8" w:tplc="DE5AA75E"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9010B6E"/>
    <w:multiLevelType w:val="hybridMultilevel"/>
    <w:tmpl w:val="75B28DE0"/>
    <w:lvl w:ilvl="0" w:tplc="3C4A67D0">
      <w:start w:val="1"/>
      <w:numFmt w:val="bullet"/>
      <w:lvlText w:val=""/>
      <w:lvlJc w:val="left"/>
      <w:pPr>
        <w:tabs>
          <w:tab w:val="num" w:pos="720"/>
        </w:tabs>
        <w:ind w:left="720" w:hanging="360"/>
      </w:pPr>
      <w:rPr>
        <w:rFonts w:ascii="Wingdings" w:hAnsi="Wingdings" w:hint="default"/>
      </w:rPr>
    </w:lvl>
    <w:lvl w:ilvl="1" w:tplc="FC2CEA06" w:tentative="1">
      <w:start w:val="1"/>
      <w:numFmt w:val="bullet"/>
      <w:lvlText w:val=""/>
      <w:lvlJc w:val="left"/>
      <w:pPr>
        <w:tabs>
          <w:tab w:val="num" w:pos="1440"/>
        </w:tabs>
        <w:ind w:left="1440" w:hanging="360"/>
      </w:pPr>
      <w:rPr>
        <w:rFonts w:ascii="Wingdings" w:hAnsi="Wingdings" w:hint="default"/>
      </w:rPr>
    </w:lvl>
    <w:lvl w:ilvl="2" w:tplc="85A461A4" w:tentative="1">
      <w:start w:val="1"/>
      <w:numFmt w:val="bullet"/>
      <w:lvlText w:val=""/>
      <w:lvlJc w:val="left"/>
      <w:pPr>
        <w:tabs>
          <w:tab w:val="num" w:pos="2160"/>
        </w:tabs>
        <w:ind w:left="2160" w:hanging="360"/>
      </w:pPr>
      <w:rPr>
        <w:rFonts w:ascii="Wingdings" w:hAnsi="Wingdings" w:hint="default"/>
      </w:rPr>
    </w:lvl>
    <w:lvl w:ilvl="3" w:tplc="349EE36A" w:tentative="1">
      <w:start w:val="1"/>
      <w:numFmt w:val="bullet"/>
      <w:lvlText w:val=""/>
      <w:lvlJc w:val="left"/>
      <w:pPr>
        <w:tabs>
          <w:tab w:val="num" w:pos="2880"/>
        </w:tabs>
        <w:ind w:left="2880" w:hanging="360"/>
      </w:pPr>
      <w:rPr>
        <w:rFonts w:ascii="Wingdings" w:hAnsi="Wingdings" w:hint="default"/>
      </w:rPr>
    </w:lvl>
    <w:lvl w:ilvl="4" w:tplc="166ECAD0" w:tentative="1">
      <w:start w:val="1"/>
      <w:numFmt w:val="bullet"/>
      <w:lvlText w:val=""/>
      <w:lvlJc w:val="left"/>
      <w:pPr>
        <w:tabs>
          <w:tab w:val="num" w:pos="3600"/>
        </w:tabs>
        <w:ind w:left="3600" w:hanging="360"/>
      </w:pPr>
      <w:rPr>
        <w:rFonts w:ascii="Wingdings" w:hAnsi="Wingdings" w:hint="default"/>
      </w:rPr>
    </w:lvl>
    <w:lvl w:ilvl="5" w:tplc="078CF7A0" w:tentative="1">
      <w:start w:val="1"/>
      <w:numFmt w:val="bullet"/>
      <w:lvlText w:val=""/>
      <w:lvlJc w:val="left"/>
      <w:pPr>
        <w:tabs>
          <w:tab w:val="num" w:pos="4320"/>
        </w:tabs>
        <w:ind w:left="4320" w:hanging="360"/>
      </w:pPr>
      <w:rPr>
        <w:rFonts w:ascii="Wingdings" w:hAnsi="Wingdings" w:hint="default"/>
      </w:rPr>
    </w:lvl>
    <w:lvl w:ilvl="6" w:tplc="4900D430" w:tentative="1">
      <w:start w:val="1"/>
      <w:numFmt w:val="bullet"/>
      <w:lvlText w:val=""/>
      <w:lvlJc w:val="left"/>
      <w:pPr>
        <w:tabs>
          <w:tab w:val="num" w:pos="5040"/>
        </w:tabs>
        <w:ind w:left="5040" w:hanging="360"/>
      </w:pPr>
      <w:rPr>
        <w:rFonts w:ascii="Wingdings" w:hAnsi="Wingdings" w:hint="default"/>
      </w:rPr>
    </w:lvl>
    <w:lvl w:ilvl="7" w:tplc="F5C06316" w:tentative="1">
      <w:start w:val="1"/>
      <w:numFmt w:val="bullet"/>
      <w:lvlText w:val=""/>
      <w:lvlJc w:val="left"/>
      <w:pPr>
        <w:tabs>
          <w:tab w:val="num" w:pos="5760"/>
        </w:tabs>
        <w:ind w:left="5760" w:hanging="360"/>
      </w:pPr>
      <w:rPr>
        <w:rFonts w:ascii="Wingdings" w:hAnsi="Wingdings" w:hint="default"/>
      </w:rPr>
    </w:lvl>
    <w:lvl w:ilvl="8" w:tplc="E10657E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93C76FB"/>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2" w15:restartNumberingAfterBreak="0">
    <w:nsid w:val="6AA9340C"/>
    <w:multiLevelType w:val="hybridMultilevel"/>
    <w:tmpl w:val="9ACE65E4"/>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3" w15:restartNumberingAfterBreak="0">
    <w:nsid w:val="6B427FB9"/>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4" w15:restartNumberingAfterBreak="0">
    <w:nsid w:val="6C7337AA"/>
    <w:multiLevelType w:val="hybridMultilevel"/>
    <w:tmpl w:val="EC9007A8"/>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5" w15:restartNumberingAfterBreak="0">
    <w:nsid w:val="70827189"/>
    <w:multiLevelType w:val="hybridMultilevel"/>
    <w:tmpl w:val="7B3067F4"/>
    <w:lvl w:ilvl="0" w:tplc="5E08CA06">
      <w:start w:val="1"/>
      <w:numFmt w:val="decimal"/>
      <w:lvlText w:val="%1)"/>
      <w:lvlJc w:val="left"/>
      <w:pPr>
        <w:ind w:left="1697"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6" w15:restartNumberingAfterBreak="0">
    <w:nsid w:val="70D313E3"/>
    <w:multiLevelType w:val="hybridMultilevel"/>
    <w:tmpl w:val="5022ADEE"/>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7" w15:restartNumberingAfterBreak="0">
    <w:nsid w:val="723B0D35"/>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8" w15:restartNumberingAfterBreak="0">
    <w:nsid w:val="72CF2E20"/>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9" w15:restartNumberingAfterBreak="0">
    <w:nsid w:val="739A2C6A"/>
    <w:multiLevelType w:val="multilevel"/>
    <w:tmpl w:val="C19AD24A"/>
    <w:lvl w:ilvl="0">
      <w:start w:val="1"/>
      <w:numFmt w:val="decimal"/>
      <w:lvlText w:val="%1)"/>
      <w:lvlJc w:val="left"/>
      <w:pPr>
        <w:ind w:left="1211" w:hanging="360"/>
      </w:pPr>
      <w:rPr>
        <w:rFonts w:hint="default"/>
      </w:rPr>
    </w:lvl>
    <w:lvl w:ilvl="1" w:tentative="1">
      <w:start w:val="1"/>
      <w:numFmt w:val="lowerLetter"/>
      <w:lvlText w:val="%2)"/>
      <w:lvlJc w:val="left"/>
      <w:pPr>
        <w:ind w:left="1691" w:hanging="420"/>
      </w:pPr>
    </w:lvl>
    <w:lvl w:ilvl="2" w:tentative="1">
      <w:start w:val="1"/>
      <w:numFmt w:val="lowerRoman"/>
      <w:lvlText w:val="%3."/>
      <w:lvlJc w:val="right"/>
      <w:pPr>
        <w:ind w:left="2111" w:hanging="420"/>
      </w:pPr>
    </w:lvl>
    <w:lvl w:ilvl="3" w:tentative="1">
      <w:start w:val="1"/>
      <w:numFmt w:val="decimal"/>
      <w:lvlText w:val="%4."/>
      <w:lvlJc w:val="left"/>
      <w:pPr>
        <w:ind w:left="2531" w:hanging="420"/>
      </w:pPr>
    </w:lvl>
    <w:lvl w:ilvl="4" w:tentative="1">
      <w:start w:val="1"/>
      <w:numFmt w:val="lowerLetter"/>
      <w:lvlText w:val="%5)"/>
      <w:lvlJc w:val="left"/>
      <w:pPr>
        <w:ind w:left="2951" w:hanging="420"/>
      </w:pPr>
    </w:lvl>
    <w:lvl w:ilvl="5" w:tentative="1">
      <w:start w:val="1"/>
      <w:numFmt w:val="lowerRoman"/>
      <w:lvlText w:val="%6."/>
      <w:lvlJc w:val="right"/>
      <w:pPr>
        <w:ind w:left="3371" w:hanging="420"/>
      </w:pPr>
    </w:lvl>
    <w:lvl w:ilvl="6" w:tentative="1">
      <w:start w:val="1"/>
      <w:numFmt w:val="decimal"/>
      <w:lvlText w:val="%7."/>
      <w:lvlJc w:val="left"/>
      <w:pPr>
        <w:ind w:left="3791" w:hanging="420"/>
      </w:pPr>
    </w:lvl>
    <w:lvl w:ilvl="7" w:tentative="1">
      <w:start w:val="1"/>
      <w:numFmt w:val="lowerLetter"/>
      <w:lvlText w:val="%8)"/>
      <w:lvlJc w:val="left"/>
      <w:pPr>
        <w:ind w:left="4211" w:hanging="420"/>
      </w:pPr>
    </w:lvl>
    <w:lvl w:ilvl="8" w:tentative="1">
      <w:start w:val="1"/>
      <w:numFmt w:val="lowerRoman"/>
      <w:lvlText w:val="%9."/>
      <w:lvlJc w:val="right"/>
      <w:pPr>
        <w:ind w:left="4631" w:hanging="420"/>
      </w:pPr>
    </w:lvl>
  </w:abstractNum>
  <w:abstractNum w:abstractNumId="80" w15:restartNumberingAfterBreak="0">
    <w:nsid w:val="756E5994"/>
    <w:multiLevelType w:val="hybridMultilevel"/>
    <w:tmpl w:val="7B3067F4"/>
    <w:lvl w:ilvl="0" w:tplc="5E08CA06">
      <w:start w:val="1"/>
      <w:numFmt w:val="decimal"/>
      <w:lvlText w:val="%1)"/>
      <w:lvlJc w:val="left"/>
      <w:pPr>
        <w:ind w:left="1697"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1" w15:restartNumberingAfterBreak="0">
    <w:nsid w:val="788D1DAD"/>
    <w:multiLevelType w:val="hybridMultilevel"/>
    <w:tmpl w:val="2A66D170"/>
    <w:lvl w:ilvl="0" w:tplc="53BA707C">
      <w:start w:val="1"/>
      <w:numFmt w:val="decimal"/>
      <w:lvlText w:val="%1)"/>
      <w:lvlJc w:val="left"/>
      <w:pPr>
        <w:ind w:left="1560" w:hanging="420"/>
      </w:pPr>
      <w:rPr>
        <w:color w:val="000000" w:themeColor="text1"/>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2" w15:restartNumberingAfterBreak="0">
    <w:nsid w:val="78EA0DCD"/>
    <w:multiLevelType w:val="hybridMultilevel"/>
    <w:tmpl w:val="7FDA4CB8"/>
    <w:lvl w:ilvl="0" w:tplc="04090011">
      <w:start w:val="1"/>
      <w:numFmt w:val="decimal"/>
      <w:lvlText w:val="%1)"/>
      <w:lvlJc w:val="left"/>
      <w:pPr>
        <w:ind w:left="1560" w:hanging="420"/>
      </w:p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3" w15:restartNumberingAfterBreak="0">
    <w:nsid w:val="7A205D88"/>
    <w:multiLevelType w:val="hybridMultilevel"/>
    <w:tmpl w:val="CF240C84"/>
    <w:lvl w:ilvl="0" w:tplc="61383FC8">
      <w:start w:val="1"/>
      <w:numFmt w:val="bullet"/>
      <w:lvlText w:val="•"/>
      <w:lvlJc w:val="left"/>
      <w:pPr>
        <w:tabs>
          <w:tab w:val="num" w:pos="720"/>
        </w:tabs>
        <w:ind w:left="720" w:hanging="360"/>
      </w:pPr>
      <w:rPr>
        <w:rFonts w:ascii="宋体" w:hAnsi="宋体" w:hint="default"/>
      </w:rPr>
    </w:lvl>
    <w:lvl w:ilvl="1" w:tplc="2716ED92">
      <w:start w:val="1"/>
      <w:numFmt w:val="bullet"/>
      <w:lvlText w:val="•"/>
      <w:lvlJc w:val="left"/>
      <w:pPr>
        <w:tabs>
          <w:tab w:val="num" w:pos="1440"/>
        </w:tabs>
        <w:ind w:left="1440" w:hanging="360"/>
      </w:pPr>
      <w:rPr>
        <w:rFonts w:ascii="宋体" w:hAnsi="宋体" w:hint="default"/>
      </w:rPr>
    </w:lvl>
    <w:lvl w:ilvl="2" w:tplc="B22E1ED0" w:tentative="1">
      <w:start w:val="1"/>
      <w:numFmt w:val="bullet"/>
      <w:lvlText w:val="•"/>
      <w:lvlJc w:val="left"/>
      <w:pPr>
        <w:tabs>
          <w:tab w:val="num" w:pos="2160"/>
        </w:tabs>
        <w:ind w:left="2160" w:hanging="360"/>
      </w:pPr>
      <w:rPr>
        <w:rFonts w:ascii="宋体" w:hAnsi="宋体" w:hint="default"/>
      </w:rPr>
    </w:lvl>
    <w:lvl w:ilvl="3" w:tplc="79424B00" w:tentative="1">
      <w:start w:val="1"/>
      <w:numFmt w:val="bullet"/>
      <w:lvlText w:val="•"/>
      <w:lvlJc w:val="left"/>
      <w:pPr>
        <w:tabs>
          <w:tab w:val="num" w:pos="2880"/>
        </w:tabs>
        <w:ind w:left="2880" w:hanging="360"/>
      </w:pPr>
      <w:rPr>
        <w:rFonts w:ascii="宋体" w:hAnsi="宋体" w:hint="default"/>
      </w:rPr>
    </w:lvl>
    <w:lvl w:ilvl="4" w:tplc="C37852CA" w:tentative="1">
      <w:start w:val="1"/>
      <w:numFmt w:val="bullet"/>
      <w:lvlText w:val="•"/>
      <w:lvlJc w:val="left"/>
      <w:pPr>
        <w:tabs>
          <w:tab w:val="num" w:pos="3600"/>
        </w:tabs>
        <w:ind w:left="3600" w:hanging="360"/>
      </w:pPr>
      <w:rPr>
        <w:rFonts w:ascii="宋体" w:hAnsi="宋体" w:hint="default"/>
      </w:rPr>
    </w:lvl>
    <w:lvl w:ilvl="5" w:tplc="7470469E" w:tentative="1">
      <w:start w:val="1"/>
      <w:numFmt w:val="bullet"/>
      <w:lvlText w:val="•"/>
      <w:lvlJc w:val="left"/>
      <w:pPr>
        <w:tabs>
          <w:tab w:val="num" w:pos="4320"/>
        </w:tabs>
        <w:ind w:left="4320" w:hanging="360"/>
      </w:pPr>
      <w:rPr>
        <w:rFonts w:ascii="宋体" w:hAnsi="宋体" w:hint="default"/>
      </w:rPr>
    </w:lvl>
    <w:lvl w:ilvl="6" w:tplc="740460A0" w:tentative="1">
      <w:start w:val="1"/>
      <w:numFmt w:val="bullet"/>
      <w:lvlText w:val="•"/>
      <w:lvlJc w:val="left"/>
      <w:pPr>
        <w:tabs>
          <w:tab w:val="num" w:pos="5040"/>
        </w:tabs>
        <w:ind w:left="5040" w:hanging="360"/>
      </w:pPr>
      <w:rPr>
        <w:rFonts w:ascii="宋体" w:hAnsi="宋体" w:hint="default"/>
      </w:rPr>
    </w:lvl>
    <w:lvl w:ilvl="7" w:tplc="76C87ADA" w:tentative="1">
      <w:start w:val="1"/>
      <w:numFmt w:val="bullet"/>
      <w:lvlText w:val="•"/>
      <w:lvlJc w:val="left"/>
      <w:pPr>
        <w:tabs>
          <w:tab w:val="num" w:pos="5760"/>
        </w:tabs>
        <w:ind w:left="5760" w:hanging="360"/>
      </w:pPr>
      <w:rPr>
        <w:rFonts w:ascii="宋体" w:hAnsi="宋体" w:hint="default"/>
      </w:rPr>
    </w:lvl>
    <w:lvl w:ilvl="8" w:tplc="9C7245E0" w:tentative="1">
      <w:start w:val="1"/>
      <w:numFmt w:val="bullet"/>
      <w:lvlText w:val="•"/>
      <w:lvlJc w:val="left"/>
      <w:pPr>
        <w:tabs>
          <w:tab w:val="num" w:pos="6480"/>
        </w:tabs>
        <w:ind w:left="6480" w:hanging="360"/>
      </w:pPr>
      <w:rPr>
        <w:rFonts w:ascii="宋体" w:hAnsi="宋体" w:hint="default"/>
      </w:rPr>
    </w:lvl>
  </w:abstractNum>
  <w:abstractNum w:abstractNumId="84" w15:restartNumberingAfterBreak="0">
    <w:nsid w:val="7A7F34AA"/>
    <w:multiLevelType w:val="hybridMultilevel"/>
    <w:tmpl w:val="7B3067F4"/>
    <w:lvl w:ilvl="0" w:tplc="5E08CA06">
      <w:start w:val="1"/>
      <w:numFmt w:val="decimal"/>
      <w:lvlText w:val="%1)"/>
      <w:lvlJc w:val="left"/>
      <w:pPr>
        <w:ind w:left="1560"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5" w15:restartNumberingAfterBreak="0">
    <w:nsid w:val="7B3D25E9"/>
    <w:multiLevelType w:val="hybridMultilevel"/>
    <w:tmpl w:val="934C778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6" w15:restartNumberingAfterBreak="0">
    <w:nsid w:val="7C267EC6"/>
    <w:multiLevelType w:val="hybridMultilevel"/>
    <w:tmpl w:val="6ECC120C"/>
    <w:lvl w:ilvl="0" w:tplc="D10A226A">
      <w:start w:val="1"/>
      <w:numFmt w:val="bullet"/>
      <w:lvlText w:val=""/>
      <w:lvlJc w:val="left"/>
      <w:pPr>
        <w:tabs>
          <w:tab w:val="num" w:pos="720"/>
        </w:tabs>
        <w:ind w:left="720" w:hanging="360"/>
      </w:pPr>
      <w:rPr>
        <w:rFonts w:ascii="Wingdings" w:hAnsi="Wingdings" w:hint="default"/>
      </w:rPr>
    </w:lvl>
    <w:lvl w:ilvl="1" w:tplc="B22E240A" w:tentative="1">
      <w:start w:val="1"/>
      <w:numFmt w:val="bullet"/>
      <w:lvlText w:val=""/>
      <w:lvlJc w:val="left"/>
      <w:pPr>
        <w:tabs>
          <w:tab w:val="num" w:pos="1440"/>
        </w:tabs>
        <w:ind w:left="1440" w:hanging="360"/>
      </w:pPr>
      <w:rPr>
        <w:rFonts w:ascii="Wingdings" w:hAnsi="Wingdings" w:hint="default"/>
      </w:rPr>
    </w:lvl>
    <w:lvl w:ilvl="2" w:tplc="FD44A018" w:tentative="1">
      <w:start w:val="1"/>
      <w:numFmt w:val="bullet"/>
      <w:lvlText w:val=""/>
      <w:lvlJc w:val="left"/>
      <w:pPr>
        <w:tabs>
          <w:tab w:val="num" w:pos="2160"/>
        </w:tabs>
        <w:ind w:left="2160" w:hanging="360"/>
      </w:pPr>
      <w:rPr>
        <w:rFonts w:ascii="Wingdings" w:hAnsi="Wingdings" w:hint="default"/>
      </w:rPr>
    </w:lvl>
    <w:lvl w:ilvl="3" w:tplc="632A9A44" w:tentative="1">
      <w:start w:val="1"/>
      <w:numFmt w:val="bullet"/>
      <w:lvlText w:val=""/>
      <w:lvlJc w:val="left"/>
      <w:pPr>
        <w:tabs>
          <w:tab w:val="num" w:pos="2880"/>
        </w:tabs>
        <w:ind w:left="2880" w:hanging="360"/>
      </w:pPr>
      <w:rPr>
        <w:rFonts w:ascii="Wingdings" w:hAnsi="Wingdings" w:hint="default"/>
      </w:rPr>
    </w:lvl>
    <w:lvl w:ilvl="4" w:tplc="BEAA0C4C" w:tentative="1">
      <w:start w:val="1"/>
      <w:numFmt w:val="bullet"/>
      <w:lvlText w:val=""/>
      <w:lvlJc w:val="left"/>
      <w:pPr>
        <w:tabs>
          <w:tab w:val="num" w:pos="3600"/>
        </w:tabs>
        <w:ind w:left="3600" w:hanging="360"/>
      </w:pPr>
      <w:rPr>
        <w:rFonts w:ascii="Wingdings" w:hAnsi="Wingdings" w:hint="default"/>
      </w:rPr>
    </w:lvl>
    <w:lvl w:ilvl="5" w:tplc="3A183066" w:tentative="1">
      <w:start w:val="1"/>
      <w:numFmt w:val="bullet"/>
      <w:lvlText w:val=""/>
      <w:lvlJc w:val="left"/>
      <w:pPr>
        <w:tabs>
          <w:tab w:val="num" w:pos="4320"/>
        </w:tabs>
        <w:ind w:left="4320" w:hanging="360"/>
      </w:pPr>
      <w:rPr>
        <w:rFonts w:ascii="Wingdings" w:hAnsi="Wingdings" w:hint="default"/>
      </w:rPr>
    </w:lvl>
    <w:lvl w:ilvl="6" w:tplc="23C22B04" w:tentative="1">
      <w:start w:val="1"/>
      <w:numFmt w:val="bullet"/>
      <w:lvlText w:val=""/>
      <w:lvlJc w:val="left"/>
      <w:pPr>
        <w:tabs>
          <w:tab w:val="num" w:pos="5040"/>
        </w:tabs>
        <w:ind w:left="5040" w:hanging="360"/>
      </w:pPr>
      <w:rPr>
        <w:rFonts w:ascii="Wingdings" w:hAnsi="Wingdings" w:hint="default"/>
      </w:rPr>
    </w:lvl>
    <w:lvl w:ilvl="7" w:tplc="A8CA0198" w:tentative="1">
      <w:start w:val="1"/>
      <w:numFmt w:val="bullet"/>
      <w:lvlText w:val=""/>
      <w:lvlJc w:val="left"/>
      <w:pPr>
        <w:tabs>
          <w:tab w:val="num" w:pos="5760"/>
        </w:tabs>
        <w:ind w:left="5760" w:hanging="360"/>
      </w:pPr>
      <w:rPr>
        <w:rFonts w:ascii="Wingdings" w:hAnsi="Wingdings" w:hint="default"/>
      </w:rPr>
    </w:lvl>
    <w:lvl w:ilvl="8" w:tplc="6A302BD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CE523A3"/>
    <w:multiLevelType w:val="hybridMultilevel"/>
    <w:tmpl w:val="7B3067F4"/>
    <w:lvl w:ilvl="0" w:tplc="5E08CA06">
      <w:start w:val="1"/>
      <w:numFmt w:val="decimal"/>
      <w:lvlText w:val="%1)"/>
      <w:lvlJc w:val="left"/>
      <w:pPr>
        <w:ind w:left="1697" w:hanging="420"/>
      </w:pPr>
      <w:rPr>
        <w:b/>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8" w15:restartNumberingAfterBreak="0">
    <w:nsid w:val="7E7D629C"/>
    <w:multiLevelType w:val="hybridMultilevel"/>
    <w:tmpl w:val="6ACED18A"/>
    <w:lvl w:ilvl="0" w:tplc="1BD87FD8">
      <w:start w:val="1"/>
      <w:numFmt w:val="bullet"/>
      <w:lvlText w:val=""/>
      <w:lvlJc w:val="left"/>
      <w:pPr>
        <w:tabs>
          <w:tab w:val="num" w:pos="720"/>
        </w:tabs>
        <w:ind w:left="720" w:hanging="360"/>
      </w:pPr>
      <w:rPr>
        <w:rFonts w:ascii="Wingdings" w:hAnsi="Wingdings" w:hint="default"/>
      </w:rPr>
    </w:lvl>
    <w:lvl w:ilvl="1" w:tplc="021AF6D8" w:tentative="1">
      <w:start w:val="1"/>
      <w:numFmt w:val="bullet"/>
      <w:lvlText w:val=""/>
      <w:lvlJc w:val="left"/>
      <w:pPr>
        <w:tabs>
          <w:tab w:val="num" w:pos="1440"/>
        </w:tabs>
        <w:ind w:left="1440" w:hanging="360"/>
      </w:pPr>
      <w:rPr>
        <w:rFonts w:ascii="Wingdings" w:hAnsi="Wingdings" w:hint="default"/>
      </w:rPr>
    </w:lvl>
    <w:lvl w:ilvl="2" w:tplc="81E81666" w:tentative="1">
      <w:start w:val="1"/>
      <w:numFmt w:val="bullet"/>
      <w:lvlText w:val=""/>
      <w:lvlJc w:val="left"/>
      <w:pPr>
        <w:tabs>
          <w:tab w:val="num" w:pos="2160"/>
        </w:tabs>
        <w:ind w:left="2160" w:hanging="360"/>
      </w:pPr>
      <w:rPr>
        <w:rFonts w:ascii="Wingdings" w:hAnsi="Wingdings" w:hint="default"/>
      </w:rPr>
    </w:lvl>
    <w:lvl w:ilvl="3" w:tplc="88F8FF56" w:tentative="1">
      <w:start w:val="1"/>
      <w:numFmt w:val="bullet"/>
      <w:lvlText w:val=""/>
      <w:lvlJc w:val="left"/>
      <w:pPr>
        <w:tabs>
          <w:tab w:val="num" w:pos="2880"/>
        </w:tabs>
        <w:ind w:left="2880" w:hanging="360"/>
      </w:pPr>
      <w:rPr>
        <w:rFonts w:ascii="Wingdings" w:hAnsi="Wingdings" w:hint="default"/>
      </w:rPr>
    </w:lvl>
    <w:lvl w:ilvl="4" w:tplc="32AC69CA" w:tentative="1">
      <w:start w:val="1"/>
      <w:numFmt w:val="bullet"/>
      <w:lvlText w:val=""/>
      <w:lvlJc w:val="left"/>
      <w:pPr>
        <w:tabs>
          <w:tab w:val="num" w:pos="3600"/>
        </w:tabs>
        <w:ind w:left="3600" w:hanging="360"/>
      </w:pPr>
      <w:rPr>
        <w:rFonts w:ascii="Wingdings" w:hAnsi="Wingdings" w:hint="default"/>
      </w:rPr>
    </w:lvl>
    <w:lvl w:ilvl="5" w:tplc="DDEE73E2" w:tentative="1">
      <w:start w:val="1"/>
      <w:numFmt w:val="bullet"/>
      <w:lvlText w:val=""/>
      <w:lvlJc w:val="left"/>
      <w:pPr>
        <w:tabs>
          <w:tab w:val="num" w:pos="4320"/>
        </w:tabs>
        <w:ind w:left="4320" w:hanging="360"/>
      </w:pPr>
      <w:rPr>
        <w:rFonts w:ascii="Wingdings" w:hAnsi="Wingdings" w:hint="default"/>
      </w:rPr>
    </w:lvl>
    <w:lvl w:ilvl="6" w:tplc="43C06F12" w:tentative="1">
      <w:start w:val="1"/>
      <w:numFmt w:val="bullet"/>
      <w:lvlText w:val=""/>
      <w:lvlJc w:val="left"/>
      <w:pPr>
        <w:tabs>
          <w:tab w:val="num" w:pos="5040"/>
        </w:tabs>
        <w:ind w:left="5040" w:hanging="360"/>
      </w:pPr>
      <w:rPr>
        <w:rFonts w:ascii="Wingdings" w:hAnsi="Wingdings" w:hint="default"/>
      </w:rPr>
    </w:lvl>
    <w:lvl w:ilvl="7" w:tplc="7202240A" w:tentative="1">
      <w:start w:val="1"/>
      <w:numFmt w:val="bullet"/>
      <w:lvlText w:val=""/>
      <w:lvlJc w:val="left"/>
      <w:pPr>
        <w:tabs>
          <w:tab w:val="num" w:pos="5760"/>
        </w:tabs>
        <w:ind w:left="5760" w:hanging="360"/>
      </w:pPr>
      <w:rPr>
        <w:rFonts w:ascii="Wingdings" w:hAnsi="Wingdings" w:hint="default"/>
      </w:rPr>
    </w:lvl>
    <w:lvl w:ilvl="8" w:tplc="10447396"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52"/>
  </w:num>
  <w:num w:numId="3">
    <w:abstractNumId w:val="18"/>
  </w:num>
  <w:num w:numId="4">
    <w:abstractNumId w:val="81"/>
  </w:num>
  <w:num w:numId="5">
    <w:abstractNumId w:val="19"/>
  </w:num>
  <w:num w:numId="6">
    <w:abstractNumId w:val="8"/>
  </w:num>
  <w:num w:numId="7">
    <w:abstractNumId w:val="84"/>
  </w:num>
  <w:num w:numId="8">
    <w:abstractNumId w:val="30"/>
  </w:num>
  <w:num w:numId="9">
    <w:abstractNumId w:val="56"/>
  </w:num>
  <w:num w:numId="10">
    <w:abstractNumId w:val="75"/>
  </w:num>
  <w:num w:numId="11">
    <w:abstractNumId w:val="87"/>
  </w:num>
  <w:num w:numId="12">
    <w:abstractNumId w:val="14"/>
  </w:num>
  <w:num w:numId="13">
    <w:abstractNumId w:val="86"/>
  </w:num>
  <w:num w:numId="14">
    <w:abstractNumId w:val="22"/>
  </w:num>
  <w:num w:numId="15">
    <w:abstractNumId w:val="23"/>
  </w:num>
  <w:num w:numId="16">
    <w:abstractNumId w:val="29"/>
  </w:num>
  <w:num w:numId="17">
    <w:abstractNumId w:val="69"/>
  </w:num>
  <w:num w:numId="18">
    <w:abstractNumId w:val="45"/>
  </w:num>
  <w:num w:numId="19">
    <w:abstractNumId w:val="88"/>
  </w:num>
  <w:num w:numId="20">
    <w:abstractNumId w:val="39"/>
  </w:num>
  <w:num w:numId="21">
    <w:abstractNumId w:val="55"/>
  </w:num>
  <w:num w:numId="22">
    <w:abstractNumId w:val="70"/>
  </w:num>
  <w:num w:numId="23">
    <w:abstractNumId w:val="20"/>
  </w:num>
  <w:num w:numId="24">
    <w:abstractNumId w:val="16"/>
  </w:num>
  <w:num w:numId="25">
    <w:abstractNumId w:val="43"/>
  </w:num>
  <w:num w:numId="26">
    <w:abstractNumId w:val="36"/>
  </w:num>
  <w:num w:numId="27">
    <w:abstractNumId w:val="83"/>
  </w:num>
  <w:num w:numId="28">
    <w:abstractNumId w:val="47"/>
  </w:num>
  <w:num w:numId="29">
    <w:abstractNumId w:val="77"/>
  </w:num>
  <w:num w:numId="30">
    <w:abstractNumId w:val="53"/>
  </w:num>
  <w:num w:numId="31">
    <w:abstractNumId w:val="66"/>
  </w:num>
  <w:num w:numId="32">
    <w:abstractNumId w:val="59"/>
  </w:num>
  <w:num w:numId="33">
    <w:abstractNumId w:val="9"/>
  </w:num>
  <w:num w:numId="34">
    <w:abstractNumId w:val="73"/>
  </w:num>
  <w:num w:numId="35">
    <w:abstractNumId w:val="82"/>
  </w:num>
  <w:num w:numId="36">
    <w:abstractNumId w:val="15"/>
  </w:num>
  <w:num w:numId="37">
    <w:abstractNumId w:val="51"/>
  </w:num>
  <w:num w:numId="38">
    <w:abstractNumId w:val="33"/>
  </w:num>
  <w:num w:numId="39">
    <w:abstractNumId w:val="54"/>
  </w:num>
  <w:num w:numId="40">
    <w:abstractNumId w:val="24"/>
  </w:num>
  <w:num w:numId="41">
    <w:abstractNumId w:val="42"/>
  </w:num>
  <w:num w:numId="42">
    <w:abstractNumId w:val="11"/>
  </w:num>
  <w:num w:numId="43">
    <w:abstractNumId w:val="2"/>
  </w:num>
  <w:num w:numId="44">
    <w:abstractNumId w:val="44"/>
  </w:num>
  <w:num w:numId="45">
    <w:abstractNumId w:val="50"/>
  </w:num>
  <w:num w:numId="46">
    <w:abstractNumId w:val="38"/>
  </w:num>
  <w:num w:numId="47">
    <w:abstractNumId w:val="26"/>
  </w:num>
  <w:num w:numId="48">
    <w:abstractNumId w:val="78"/>
  </w:num>
  <w:num w:numId="49">
    <w:abstractNumId w:val="79"/>
  </w:num>
  <w:num w:numId="50">
    <w:abstractNumId w:val="40"/>
  </w:num>
  <w:num w:numId="51">
    <w:abstractNumId w:val="64"/>
  </w:num>
  <w:num w:numId="52">
    <w:abstractNumId w:val="21"/>
  </w:num>
  <w:num w:numId="53">
    <w:abstractNumId w:val="37"/>
  </w:num>
  <w:num w:numId="54">
    <w:abstractNumId w:val="85"/>
  </w:num>
  <w:num w:numId="55">
    <w:abstractNumId w:val="62"/>
  </w:num>
  <w:num w:numId="56">
    <w:abstractNumId w:val="6"/>
  </w:num>
  <w:num w:numId="57">
    <w:abstractNumId w:val="71"/>
  </w:num>
  <w:num w:numId="58">
    <w:abstractNumId w:val="48"/>
  </w:num>
  <w:num w:numId="59">
    <w:abstractNumId w:val="4"/>
  </w:num>
  <w:num w:numId="60">
    <w:abstractNumId w:val="5"/>
  </w:num>
  <w:num w:numId="61">
    <w:abstractNumId w:val="68"/>
  </w:num>
  <w:num w:numId="62">
    <w:abstractNumId w:val="0"/>
  </w:num>
  <w:num w:numId="63">
    <w:abstractNumId w:val="35"/>
  </w:num>
  <w:num w:numId="64">
    <w:abstractNumId w:val="10"/>
  </w:num>
  <w:num w:numId="65">
    <w:abstractNumId w:val="65"/>
  </w:num>
  <w:num w:numId="66">
    <w:abstractNumId w:val="76"/>
  </w:num>
  <w:num w:numId="67">
    <w:abstractNumId w:val="1"/>
  </w:num>
  <w:num w:numId="68">
    <w:abstractNumId w:val="17"/>
  </w:num>
  <w:num w:numId="69">
    <w:abstractNumId w:val="27"/>
  </w:num>
  <w:num w:numId="70">
    <w:abstractNumId w:val="49"/>
  </w:num>
  <w:num w:numId="71">
    <w:abstractNumId w:val="46"/>
  </w:num>
  <w:num w:numId="72">
    <w:abstractNumId w:val="72"/>
  </w:num>
  <w:num w:numId="73">
    <w:abstractNumId w:val="13"/>
  </w:num>
  <w:num w:numId="74">
    <w:abstractNumId w:val="57"/>
  </w:num>
  <w:num w:numId="75">
    <w:abstractNumId w:val="32"/>
  </w:num>
  <w:num w:numId="76">
    <w:abstractNumId w:val="58"/>
  </w:num>
  <w:num w:numId="77">
    <w:abstractNumId w:val="12"/>
  </w:num>
  <w:num w:numId="78">
    <w:abstractNumId w:val="63"/>
  </w:num>
  <w:num w:numId="79">
    <w:abstractNumId w:val="7"/>
  </w:num>
  <w:num w:numId="80">
    <w:abstractNumId w:val="74"/>
  </w:num>
  <w:num w:numId="81">
    <w:abstractNumId w:val="28"/>
  </w:num>
  <w:num w:numId="82">
    <w:abstractNumId w:val="31"/>
  </w:num>
  <w:num w:numId="83">
    <w:abstractNumId w:val="25"/>
  </w:num>
  <w:num w:numId="84">
    <w:abstractNumId w:val="3"/>
  </w:num>
  <w:num w:numId="85">
    <w:abstractNumId w:val="34"/>
  </w:num>
  <w:num w:numId="86">
    <w:abstractNumId w:val="80"/>
  </w:num>
  <w:num w:numId="87">
    <w:abstractNumId w:val="61"/>
  </w:num>
  <w:num w:numId="88">
    <w:abstractNumId w:val="67"/>
  </w:num>
  <w:num w:numId="89">
    <w:abstractNumId w:val="60"/>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卜 晓波">
    <w15:presenceInfo w15:providerId="Windows Live" w15:userId="7590aeb16c388e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hideSpellingErrors/>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0C7B55"/>
    <w:rsid w:val="000005AA"/>
    <w:rsid w:val="00000A07"/>
    <w:rsid w:val="000026F6"/>
    <w:rsid w:val="00002AF7"/>
    <w:rsid w:val="00002C1A"/>
    <w:rsid w:val="000034AF"/>
    <w:rsid w:val="00003943"/>
    <w:rsid w:val="00003E48"/>
    <w:rsid w:val="00007014"/>
    <w:rsid w:val="0000775D"/>
    <w:rsid w:val="00010286"/>
    <w:rsid w:val="00010D57"/>
    <w:rsid w:val="0001154D"/>
    <w:rsid w:val="00012043"/>
    <w:rsid w:val="00013D01"/>
    <w:rsid w:val="00013E44"/>
    <w:rsid w:val="000142DA"/>
    <w:rsid w:val="00014672"/>
    <w:rsid w:val="00014DBB"/>
    <w:rsid w:val="000150FE"/>
    <w:rsid w:val="00015544"/>
    <w:rsid w:val="00016F3B"/>
    <w:rsid w:val="00017232"/>
    <w:rsid w:val="00017B78"/>
    <w:rsid w:val="000200AB"/>
    <w:rsid w:val="0002101B"/>
    <w:rsid w:val="00021832"/>
    <w:rsid w:val="000224C4"/>
    <w:rsid w:val="000225AD"/>
    <w:rsid w:val="000225E3"/>
    <w:rsid w:val="00022B2F"/>
    <w:rsid w:val="000237CA"/>
    <w:rsid w:val="00023DF6"/>
    <w:rsid w:val="000243C9"/>
    <w:rsid w:val="00024683"/>
    <w:rsid w:val="00025DEC"/>
    <w:rsid w:val="0002619F"/>
    <w:rsid w:val="000266BA"/>
    <w:rsid w:val="00027E31"/>
    <w:rsid w:val="0003039C"/>
    <w:rsid w:val="00030B6E"/>
    <w:rsid w:val="00031A2E"/>
    <w:rsid w:val="000330C1"/>
    <w:rsid w:val="000334CD"/>
    <w:rsid w:val="00033713"/>
    <w:rsid w:val="0003375D"/>
    <w:rsid w:val="000337F3"/>
    <w:rsid w:val="00033AE3"/>
    <w:rsid w:val="00034ADB"/>
    <w:rsid w:val="00035948"/>
    <w:rsid w:val="0003594E"/>
    <w:rsid w:val="00035D8E"/>
    <w:rsid w:val="0003713B"/>
    <w:rsid w:val="000372CC"/>
    <w:rsid w:val="00037D6F"/>
    <w:rsid w:val="00040F47"/>
    <w:rsid w:val="0004120C"/>
    <w:rsid w:val="00041576"/>
    <w:rsid w:val="00044BCF"/>
    <w:rsid w:val="0004566A"/>
    <w:rsid w:val="00046321"/>
    <w:rsid w:val="00046885"/>
    <w:rsid w:val="00046954"/>
    <w:rsid w:val="000500B7"/>
    <w:rsid w:val="00050690"/>
    <w:rsid w:val="00051980"/>
    <w:rsid w:val="00052D5A"/>
    <w:rsid w:val="00052E3C"/>
    <w:rsid w:val="00053A8C"/>
    <w:rsid w:val="000544DC"/>
    <w:rsid w:val="00054BCC"/>
    <w:rsid w:val="00054BF0"/>
    <w:rsid w:val="0005554B"/>
    <w:rsid w:val="00056C65"/>
    <w:rsid w:val="00056D42"/>
    <w:rsid w:val="00056E87"/>
    <w:rsid w:val="0005751B"/>
    <w:rsid w:val="00057DCD"/>
    <w:rsid w:val="000620F2"/>
    <w:rsid w:val="000627E9"/>
    <w:rsid w:val="00062985"/>
    <w:rsid w:val="00062B40"/>
    <w:rsid w:val="000641A1"/>
    <w:rsid w:val="0006442C"/>
    <w:rsid w:val="0006492E"/>
    <w:rsid w:val="000649B9"/>
    <w:rsid w:val="00064FB3"/>
    <w:rsid w:val="00065810"/>
    <w:rsid w:val="000662AC"/>
    <w:rsid w:val="00066508"/>
    <w:rsid w:val="000668DD"/>
    <w:rsid w:val="00070FB9"/>
    <w:rsid w:val="000711D2"/>
    <w:rsid w:val="00072834"/>
    <w:rsid w:val="00073870"/>
    <w:rsid w:val="00073F9F"/>
    <w:rsid w:val="0007479F"/>
    <w:rsid w:val="000747A1"/>
    <w:rsid w:val="00074C24"/>
    <w:rsid w:val="00075D4A"/>
    <w:rsid w:val="00075E5A"/>
    <w:rsid w:val="000771FE"/>
    <w:rsid w:val="00077560"/>
    <w:rsid w:val="00077BD3"/>
    <w:rsid w:val="00083234"/>
    <w:rsid w:val="00083400"/>
    <w:rsid w:val="000835EF"/>
    <w:rsid w:val="00083F8B"/>
    <w:rsid w:val="000855ED"/>
    <w:rsid w:val="00085C36"/>
    <w:rsid w:val="00086151"/>
    <w:rsid w:val="000872A2"/>
    <w:rsid w:val="00087A43"/>
    <w:rsid w:val="00087B8A"/>
    <w:rsid w:val="0009152A"/>
    <w:rsid w:val="00091CB5"/>
    <w:rsid w:val="00093186"/>
    <w:rsid w:val="00093216"/>
    <w:rsid w:val="00093E77"/>
    <w:rsid w:val="000940B5"/>
    <w:rsid w:val="0009418D"/>
    <w:rsid w:val="0009570B"/>
    <w:rsid w:val="000A000C"/>
    <w:rsid w:val="000A0390"/>
    <w:rsid w:val="000A1B8E"/>
    <w:rsid w:val="000A1CA0"/>
    <w:rsid w:val="000A2144"/>
    <w:rsid w:val="000A2412"/>
    <w:rsid w:val="000A2C95"/>
    <w:rsid w:val="000A2CD1"/>
    <w:rsid w:val="000A2DC5"/>
    <w:rsid w:val="000A43E9"/>
    <w:rsid w:val="000A55F8"/>
    <w:rsid w:val="000A5645"/>
    <w:rsid w:val="000A56E4"/>
    <w:rsid w:val="000A5DD7"/>
    <w:rsid w:val="000A5FCB"/>
    <w:rsid w:val="000A67AC"/>
    <w:rsid w:val="000B0394"/>
    <w:rsid w:val="000B048C"/>
    <w:rsid w:val="000B051B"/>
    <w:rsid w:val="000B0C5D"/>
    <w:rsid w:val="000B1360"/>
    <w:rsid w:val="000B16A1"/>
    <w:rsid w:val="000B19E3"/>
    <w:rsid w:val="000B1DC0"/>
    <w:rsid w:val="000B2909"/>
    <w:rsid w:val="000B38DB"/>
    <w:rsid w:val="000B3A66"/>
    <w:rsid w:val="000B485F"/>
    <w:rsid w:val="000B5065"/>
    <w:rsid w:val="000B5406"/>
    <w:rsid w:val="000B546B"/>
    <w:rsid w:val="000B57CE"/>
    <w:rsid w:val="000B5FD1"/>
    <w:rsid w:val="000B61D8"/>
    <w:rsid w:val="000B661E"/>
    <w:rsid w:val="000B6B4D"/>
    <w:rsid w:val="000B6C1F"/>
    <w:rsid w:val="000B704B"/>
    <w:rsid w:val="000B7365"/>
    <w:rsid w:val="000C0A7B"/>
    <w:rsid w:val="000C1106"/>
    <w:rsid w:val="000C166B"/>
    <w:rsid w:val="000C1DB8"/>
    <w:rsid w:val="000C2489"/>
    <w:rsid w:val="000C27DB"/>
    <w:rsid w:val="000C2B69"/>
    <w:rsid w:val="000C338D"/>
    <w:rsid w:val="000C3560"/>
    <w:rsid w:val="000C3778"/>
    <w:rsid w:val="000C37C1"/>
    <w:rsid w:val="000C38F2"/>
    <w:rsid w:val="000C4E35"/>
    <w:rsid w:val="000C52A0"/>
    <w:rsid w:val="000C5892"/>
    <w:rsid w:val="000C5AA7"/>
    <w:rsid w:val="000C5D53"/>
    <w:rsid w:val="000C69A2"/>
    <w:rsid w:val="000C7961"/>
    <w:rsid w:val="000C7B55"/>
    <w:rsid w:val="000C7C1E"/>
    <w:rsid w:val="000D15A2"/>
    <w:rsid w:val="000D1FCE"/>
    <w:rsid w:val="000D2806"/>
    <w:rsid w:val="000D2CA3"/>
    <w:rsid w:val="000D35DC"/>
    <w:rsid w:val="000D3D07"/>
    <w:rsid w:val="000D3EA3"/>
    <w:rsid w:val="000D5006"/>
    <w:rsid w:val="000D5171"/>
    <w:rsid w:val="000D63B8"/>
    <w:rsid w:val="000D64FA"/>
    <w:rsid w:val="000D7186"/>
    <w:rsid w:val="000D7F66"/>
    <w:rsid w:val="000E1025"/>
    <w:rsid w:val="000E1796"/>
    <w:rsid w:val="000E1A19"/>
    <w:rsid w:val="000E21BB"/>
    <w:rsid w:val="000E27D5"/>
    <w:rsid w:val="000E3F1D"/>
    <w:rsid w:val="000E4ACF"/>
    <w:rsid w:val="000E5627"/>
    <w:rsid w:val="000E5BE9"/>
    <w:rsid w:val="000E67A3"/>
    <w:rsid w:val="000F062C"/>
    <w:rsid w:val="000F072D"/>
    <w:rsid w:val="000F2BCE"/>
    <w:rsid w:val="000F463B"/>
    <w:rsid w:val="000F4AAD"/>
    <w:rsid w:val="000F4D55"/>
    <w:rsid w:val="000F7169"/>
    <w:rsid w:val="000F726C"/>
    <w:rsid w:val="000F799B"/>
    <w:rsid w:val="000F7A5B"/>
    <w:rsid w:val="000F7C5A"/>
    <w:rsid w:val="000F7CE8"/>
    <w:rsid w:val="000F7F8F"/>
    <w:rsid w:val="00100074"/>
    <w:rsid w:val="00100112"/>
    <w:rsid w:val="001006AF"/>
    <w:rsid w:val="00101844"/>
    <w:rsid w:val="00101E2A"/>
    <w:rsid w:val="00102909"/>
    <w:rsid w:val="00102DE4"/>
    <w:rsid w:val="0010336E"/>
    <w:rsid w:val="001033A5"/>
    <w:rsid w:val="00104F8E"/>
    <w:rsid w:val="001062EF"/>
    <w:rsid w:val="00106412"/>
    <w:rsid w:val="00106DAA"/>
    <w:rsid w:val="00107A76"/>
    <w:rsid w:val="00107DEA"/>
    <w:rsid w:val="00110EC1"/>
    <w:rsid w:val="00111032"/>
    <w:rsid w:val="001111C1"/>
    <w:rsid w:val="0011144C"/>
    <w:rsid w:val="00112544"/>
    <w:rsid w:val="0011304B"/>
    <w:rsid w:val="0011377F"/>
    <w:rsid w:val="001143FE"/>
    <w:rsid w:val="0011483A"/>
    <w:rsid w:val="00115AD7"/>
    <w:rsid w:val="0011740E"/>
    <w:rsid w:val="00120273"/>
    <w:rsid w:val="00120456"/>
    <w:rsid w:val="00120914"/>
    <w:rsid w:val="00121366"/>
    <w:rsid w:val="0012246F"/>
    <w:rsid w:val="00123E30"/>
    <w:rsid w:val="00123FC9"/>
    <w:rsid w:val="0012522E"/>
    <w:rsid w:val="001258AA"/>
    <w:rsid w:val="00125DF1"/>
    <w:rsid w:val="001269B9"/>
    <w:rsid w:val="00126A53"/>
    <w:rsid w:val="00126F49"/>
    <w:rsid w:val="0012788A"/>
    <w:rsid w:val="00127AC5"/>
    <w:rsid w:val="00130992"/>
    <w:rsid w:val="00131B8A"/>
    <w:rsid w:val="00132F47"/>
    <w:rsid w:val="00133058"/>
    <w:rsid w:val="0013408D"/>
    <w:rsid w:val="00134FA2"/>
    <w:rsid w:val="0013601A"/>
    <w:rsid w:val="001363EB"/>
    <w:rsid w:val="001366DD"/>
    <w:rsid w:val="00136943"/>
    <w:rsid w:val="00137A8C"/>
    <w:rsid w:val="00137CB7"/>
    <w:rsid w:val="00137E33"/>
    <w:rsid w:val="001407F9"/>
    <w:rsid w:val="00140A0F"/>
    <w:rsid w:val="00142562"/>
    <w:rsid w:val="00142571"/>
    <w:rsid w:val="00142C38"/>
    <w:rsid w:val="001434F9"/>
    <w:rsid w:val="00143597"/>
    <w:rsid w:val="00145AE0"/>
    <w:rsid w:val="00146F8D"/>
    <w:rsid w:val="00147A51"/>
    <w:rsid w:val="00150255"/>
    <w:rsid w:val="00150555"/>
    <w:rsid w:val="00150FE7"/>
    <w:rsid w:val="00152908"/>
    <w:rsid w:val="00153DC7"/>
    <w:rsid w:val="001544E1"/>
    <w:rsid w:val="00154520"/>
    <w:rsid w:val="001547AA"/>
    <w:rsid w:val="00154833"/>
    <w:rsid w:val="0015486B"/>
    <w:rsid w:val="001555EA"/>
    <w:rsid w:val="001561CC"/>
    <w:rsid w:val="00157B6C"/>
    <w:rsid w:val="00160BEA"/>
    <w:rsid w:val="00162464"/>
    <w:rsid w:val="001629F9"/>
    <w:rsid w:val="001659FB"/>
    <w:rsid w:val="00165BA4"/>
    <w:rsid w:val="00165D2D"/>
    <w:rsid w:val="00165D9C"/>
    <w:rsid w:val="00166E7C"/>
    <w:rsid w:val="0016769C"/>
    <w:rsid w:val="001703E5"/>
    <w:rsid w:val="00171A8B"/>
    <w:rsid w:val="00173DC0"/>
    <w:rsid w:val="00180D16"/>
    <w:rsid w:val="00181EBF"/>
    <w:rsid w:val="00182387"/>
    <w:rsid w:val="001823F4"/>
    <w:rsid w:val="00182B7C"/>
    <w:rsid w:val="00182BF6"/>
    <w:rsid w:val="00183163"/>
    <w:rsid w:val="0018316E"/>
    <w:rsid w:val="0018319A"/>
    <w:rsid w:val="001840E9"/>
    <w:rsid w:val="00184F5B"/>
    <w:rsid w:val="0018613F"/>
    <w:rsid w:val="00186C80"/>
    <w:rsid w:val="00187C35"/>
    <w:rsid w:val="00190185"/>
    <w:rsid w:val="00191EEE"/>
    <w:rsid w:val="00192268"/>
    <w:rsid w:val="0019553F"/>
    <w:rsid w:val="0019593A"/>
    <w:rsid w:val="001976A3"/>
    <w:rsid w:val="001A1120"/>
    <w:rsid w:val="001A154E"/>
    <w:rsid w:val="001A15B5"/>
    <w:rsid w:val="001A19DB"/>
    <w:rsid w:val="001A1DE9"/>
    <w:rsid w:val="001A29AC"/>
    <w:rsid w:val="001A2E75"/>
    <w:rsid w:val="001A32B8"/>
    <w:rsid w:val="001A405E"/>
    <w:rsid w:val="001A499A"/>
    <w:rsid w:val="001A4DD2"/>
    <w:rsid w:val="001A584E"/>
    <w:rsid w:val="001A588C"/>
    <w:rsid w:val="001A5F81"/>
    <w:rsid w:val="001A6205"/>
    <w:rsid w:val="001A64C4"/>
    <w:rsid w:val="001A6D37"/>
    <w:rsid w:val="001A71AB"/>
    <w:rsid w:val="001B058D"/>
    <w:rsid w:val="001B05FA"/>
    <w:rsid w:val="001B0B99"/>
    <w:rsid w:val="001B0EA9"/>
    <w:rsid w:val="001B1392"/>
    <w:rsid w:val="001B1AFB"/>
    <w:rsid w:val="001B1E68"/>
    <w:rsid w:val="001B2BED"/>
    <w:rsid w:val="001B3E3A"/>
    <w:rsid w:val="001B44A5"/>
    <w:rsid w:val="001B4808"/>
    <w:rsid w:val="001B64BF"/>
    <w:rsid w:val="001B7E41"/>
    <w:rsid w:val="001C057B"/>
    <w:rsid w:val="001C0947"/>
    <w:rsid w:val="001C2557"/>
    <w:rsid w:val="001C2769"/>
    <w:rsid w:val="001C3413"/>
    <w:rsid w:val="001C36CB"/>
    <w:rsid w:val="001C37EA"/>
    <w:rsid w:val="001C43FD"/>
    <w:rsid w:val="001C4E25"/>
    <w:rsid w:val="001C5B98"/>
    <w:rsid w:val="001C6D5D"/>
    <w:rsid w:val="001D066D"/>
    <w:rsid w:val="001D0FAB"/>
    <w:rsid w:val="001D1070"/>
    <w:rsid w:val="001D13AC"/>
    <w:rsid w:val="001D1716"/>
    <w:rsid w:val="001D1C53"/>
    <w:rsid w:val="001D1E36"/>
    <w:rsid w:val="001D2398"/>
    <w:rsid w:val="001D4349"/>
    <w:rsid w:val="001D5097"/>
    <w:rsid w:val="001D57C4"/>
    <w:rsid w:val="001D5CBC"/>
    <w:rsid w:val="001D6908"/>
    <w:rsid w:val="001D6FDC"/>
    <w:rsid w:val="001D7698"/>
    <w:rsid w:val="001E04AF"/>
    <w:rsid w:val="001E0C8E"/>
    <w:rsid w:val="001E2280"/>
    <w:rsid w:val="001E53BF"/>
    <w:rsid w:val="001E5AC6"/>
    <w:rsid w:val="001E7666"/>
    <w:rsid w:val="001E7926"/>
    <w:rsid w:val="001E7CAE"/>
    <w:rsid w:val="001F0107"/>
    <w:rsid w:val="001F095B"/>
    <w:rsid w:val="001F14AB"/>
    <w:rsid w:val="001F4801"/>
    <w:rsid w:val="001F4FD0"/>
    <w:rsid w:val="001F5AB3"/>
    <w:rsid w:val="001F6B53"/>
    <w:rsid w:val="001F75B1"/>
    <w:rsid w:val="00202948"/>
    <w:rsid w:val="002037BA"/>
    <w:rsid w:val="00204FAD"/>
    <w:rsid w:val="0020699B"/>
    <w:rsid w:val="00210112"/>
    <w:rsid w:val="0021098B"/>
    <w:rsid w:val="00212154"/>
    <w:rsid w:val="002132E1"/>
    <w:rsid w:val="00213B28"/>
    <w:rsid w:val="002140E8"/>
    <w:rsid w:val="002151C4"/>
    <w:rsid w:val="002152DC"/>
    <w:rsid w:val="00215656"/>
    <w:rsid w:val="002159C4"/>
    <w:rsid w:val="00215D87"/>
    <w:rsid w:val="0021778C"/>
    <w:rsid w:val="00220198"/>
    <w:rsid w:val="0022096A"/>
    <w:rsid w:val="00220D4A"/>
    <w:rsid w:val="0022145D"/>
    <w:rsid w:val="0022195B"/>
    <w:rsid w:val="00222680"/>
    <w:rsid w:val="00223548"/>
    <w:rsid w:val="002238F1"/>
    <w:rsid w:val="00224236"/>
    <w:rsid w:val="00224CC8"/>
    <w:rsid w:val="00225318"/>
    <w:rsid w:val="00225378"/>
    <w:rsid w:val="002275E6"/>
    <w:rsid w:val="002305A7"/>
    <w:rsid w:val="00230E03"/>
    <w:rsid w:val="00231ED7"/>
    <w:rsid w:val="002320CE"/>
    <w:rsid w:val="00232B39"/>
    <w:rsid w:val="00232C09"/>
    <w:rsid w:val="0023417E"/>
    <w:rsid w:val="00234EA2"/>
    <w:rsid w:val="002350D5"/>
    <w:rsid w:val="0023511C"/>
    <w:rsid w:val="0023519B"/>
    <w:rsid w:val="00235B83"/>
    <w:rsid w:val="00236CD9"/>
    <w:rsid w:val="00236FF1"/>
    <w:rsid w:val="00237886"/>
    <w:rsid w:val="00237D1F"/>
    <w:rsid w:val="00241D10"/>
    <w:rsid w:val="0024312A"/>
    <w:rsid w:val="0024345A"/>
    <w:rsid w:val="002444F3"/>
    <w:rsid w:val="002449E1"/>
    <w:rsid w:val="00244AEE"/>
    <w:rsid w:val="00245648"/>
    <w:rsid w:val="00245CD0"/>
    <w:rsid w:val="00246638"/>
    <w:rsid w:val="002500D4"/>
    <w:rsid w:val="002543FC"/>
    <w:rsid w:val="00254DCB"/>
    <w:rsid w:val="00255C51"/>
    <w:rsid w:val="002564A5"/>
    <w:rsid w:val="00256A66"/>
    <w:rsid w:val="00260481"/>
    <w:rsid w:val="00261452"/>
    <w:rsid w:val="002619E3"/>
    <w:rsid w:val="00261BCC"/>
    <w:rsid w:val="00261EE2"/>
    <w:rsid w:val="00262725"/>
    <w:rsid w:val="00263F22"/>
    <w:rsid w:val="00264F51"/>
    <w:rsid w:val="002650A5"/>
    <w:rsid w:val="0026515C"/>
    <w:rsid w:val="00265387"/>
    <w:rsid w:val="00265F82"/>
    <w:rsid w:val="002662AE"/>
    <w:rsid w:val="0026643A"/>
    <w:rsid w:val="002672D8"/>
    <w:rsid w:val="002679F8"/>
    <w:rsid w:val="002705FA"/>
    <w:rsid w:val="00270BA4"/>
    <w:rsid w:val="00270F3D"/>
    <w:rsid w:val="00271242"/>
    <w:rsid w:val="002717A2"/>
    <w:rsid w:val="00272838"/>
    <w:rsid w:val="00273868"/>
    <w:rsid w:val="002749F2"/>
    <w:rsid w:val="00274AAB"/>
    <w:rsid w:val="00280C95"/>
    <w:rsid w:val="00281B9B"/>
    <w:rsid w:val="00281CF3"/>
    <w:rsid w:val="00281F3D"/>
    <w:rsid w:val="00281FA1"/>
    <w:rsid w:val="0028219E"/>
    <w:rsid w:val="00282AD4"/>
    <w:rsid w:val="00283481"/>
    <w:rsid w:val="0028351A"/>
    <w:rsid w:val="00284C5E"/>
    <w:rsid w:val="00285C41"/>
    <w:rsid w:val="0028602D"/>
    <w:rsid w:val="00287BF6"/>
    <w:rsid w:val="00290844"/>
    <w:rsid w:val="00290C37"/>
    <w:rsid w:val="0029129E"/>
    <w:rsid w:val="00291833"/>
    <w:rsid w:val="00291AFB"/>
    <w:rsid w:val="00292929"/>
    <w:rsid w:val="00292933"/>
    <w:rsid w:val="0029308E"/>
    <w:rsid w:val="002932EC"/>
    <w:rsid w:val="00293CBC"/>
    <w:rsid w:val="0029409A"/>
    <w:rsid w:val="0029479F"/>
    <w:rsid w:val="00295CF6"/>
    <w:rsid w:val="00296862"/>
    <w:rsid w:val="00296B6C"/>
    <w:rsid w:val="00296F56"/>
    <w:rsid w:val="002973DD"/>
    <w:rsid w:val="002A0B38"/>
    <w:rsid w:val="002A0C00"/>
    <w:rsid w:val="002A10F5"/>
    <w:rsid w:val="002A16FA"/>
    <w:rsid w:val="002A286F"/>
    <w:rsid w:val="002A41D8"/>
    <w:rsid w:val="002A7FEE"/>
    <w:rsid w:val="002B05F0"/>
    <w:rsid w:val="002B37E7"/>
    <w:rsid w:val="002B38AA"/>
    <w:rsid w:val="002B3CAF"/>
    <w:rsid w:val="002B4641"/>
    <w:rsid w:val="002B4D31"/>
    <w:rsid w:val="002B5573"/>
    <w:rsid w:val="002B5A9C"/>
    <w:rsid w:val="002B6E49"/>
    <w:rsid w:val="002B7822"/>
    <w:rsid w:val="002B7BFD"/>
    <w:rsid w:val="002C0908"/>
    <w:rsid w:val="002C2440"/>
    <w:rsid w:val="002C3069"/>
    <w:rsid w:val="002C340C"/>
    <w:rsid w:val="002C3FAE"/>
    <w:rsid w:val="002C4517"/>
    <w:rsid w:val="002C4676"/>
    <w:rsid w:val="002C519D"/>
    <w:rsid w:val="002C581A"/>
    <w:rsid w:val="002C6DA1"/>
    <w:rsid w:val="002C7592"/>
    <w:rsid w:val="002D0413"/>
    <w:rsid w:val="002D1047"/>
    <w:rsid w:val="002D1C39"/>
    <w:rsid w:val="002D26B8"/>
    <w:rsid w:val="002D2A6B"/>
    <w:rsid w:val="002D2F4A"/>
    <w:rsid w:val="002D3A06"/>
    <w:rsid w:val="002D56F6"/>
    <w:rsid w:val="002E0447"/>
    <w:rsid w:val="002E1005"/>
    <w:rsid w:val="002E156A"/>
    <w:rsid w:val="002E16A1"/>
    <w:rsid w:val="002E18F5"/>
    <w:rsid w:val="002E21B1"/>
    <w:rsid w:val="002E27BE"/>
    <w:rsid w:val="002E2BFF"/>
    <w:rsid w:val="002E2D1A"/>
    <w:rsid w:val="002E4769"/>
    <w:rsid w:val="002E4AA9"/>
    <w:rsid w:val="002E4C41"/>
    <w:rsid w:val="002E4D56"/>
    <w:rsid w:val="002E5101"/>
    <w:rsid w:val="002E54FD"/>
    <w:rsid w:val="002E62C0"/>
    <w:rsid w:val="002E6BA1"/>
    <w:rsid w:val="002E7201"/>
    <w:rsid w:val="002F152E"/>
    <w:rsid w:val="002F1931"/>
    <w:rsid w:val="002F2BEA"/>
    <w:rsid w:val="002F5988"/>
    <w:rsid w:val="002F6237"/>
    <w:rsid w:val="00301AFB"/>
    <w:rsid w:val="00301F32"/>
    <w:rsid w:val="003036B2"/>
    <w:rsid w:val="00303718"/>
    <w:rsid w:val="00303F66"/>
    <w:rsid w:val="00304BD9"/>
    <w:rsid w:val="00305990"/>
    <w:rsid w:val="00305BD5"/>
    <w:rsid w:val="00305DEB"/>
    <w:rsid w:val="00305E1C"/>
    <w:rsid w:val="00307FC5"/>
    <w:rsid w:val="003114F8"/>
    <w:rsid w:val="00311532"/>
    <w:rsid w:val="00311D4C"/>
    <w:rsid w:val="00312BA1"/>
    <w:rsid w:val="00312E86"/>
    <w:rsid w:val="003132AE"/>
    <w:rsid w:val="00314504"/>
    <w:rsid w:val="003151D3"/>
    <w:rsid w:val="00316054"/>
    <w:rsid w:val="00316624"/>
    <w:rsid w:val="00316B0A"/>
    <w:rsid w:val="003171A3"/>
    <w:rsid w:val="00317480"/>
    <w:rsid w:val="0031779D"/>
    <w:rsid w:val="0032023D"/>
    <w:rsid w:val="00320F17"/>
    <w:rsid w:val="003216F3"/>
    <w:rsid w:val="0032380F"/>
    <w:rsid w:val="00323FCE"/>
    <w:rsid w:val="003271AC"/>
    <w:rsid w:val="00327415"/>
    <w:rsid w:val="00327FAB"/>
    <w:rsid w:val="003309EE"/>
    <w:rsid w:val="00330B42"/>
    <w:rsid w:val="00331E22"/>
    <w:rsid w:val="00331E92"/>
    <w:rsid w:val="00332035"/>
    <w:rsid w:val="00332E3B"/>
    <w:rsid w:val="00334491"/>
    <w:rsid w:val="00334842"/>
    <w:rsid w:val="00334A4B"/>
    <w:rsid w:val="00334D7B"/>
    <w:rsid w:val="003352E7"/>
    <w:rsid w:val="003357B7"/>
    <w:rsid w:val="0033618A"/>
    <w:rsid w:val="003363C3"/>
    <w:rsid w:val="00336EF7"/>
    <w:rsid w:val="00337007"/>
    <w:rsid w:val="0034040D"/>
    <w:rsid w:val="00340989"/>
    <w:rsid w:val="00341C3B"/>
    <w:rsid w:val="0034228B"/>
    <w:rsid w:val="003426C4"/>
    <w:rsid w:val="00342AAC"/>
    <w:rsid w:val="00343276"/>
    <w:rsid w:val="00343570"/>
    <w:rsid w:val="0034386B"/>
    <w:rsid w:val="00344059"/>
    <w:rsid w:val="0034460C"/>
    <w:rsid w:val="0034495C"/>
    <w:rsid w:val="00344C03"/>
    <w:rsid w:val="00344EE8"/>
    <w:rsid w:val="00345162"/>
    <w:rsid w:val="003454F1"/>
    <w:rsid w:val="00346186"/>
    <w:rsid w:val="003462A7"/>
    <w:rsid w:val="00346C44"/>
    <w:rsid w:val="0034771C"/>
    <w:rsid w:val="003512BE"/>
    <w:rsid w:val="00351C53"/>
    <w:rsid w:val="00352639"/>
    <w:rsid w:val="00352923"/>
    <w:rsid w:val="00354085"/>
    <w:rsid w:val="0035489B"/>
    <w:rsid w:val="00354945"/>
    <w:rsid w:val="00355235"/>
    <w:rsid w:val="003555AC"/>
    <w:rsid w:val="003557A9"/>
    <w:rsid w:val="00355BBB"/>
    <w:rsid w:val="003562E2"/>
    <w:rsid w:val="003574E4"/>
    <w:rsid w:val="00357EED"/>
    <w:rsid w:val="0036058C"/>
    <w:rsid w:val="00360DB3"/>
    <w:rsid w:val="0036175E"/>
    <w:rsid w:val="0036313E"/>
    <w:rsid w:val="003637BC"/>
    <w:rsid w:val="00363A42"/>
    <w:rsid w:val="00364E05"/>
    <w:rsid w:val="00365B91"/>
    <w:rsid w:val="00366C4E"/>
    <w:rsid w:val="00367709"/>
    <w:rsid w:val="00367C67"/>
    <w:rsid w:val="003700E5"/>
    <w:rsid w:val="00370832"/>
    <w:rsid w:val="00370FC8"/>
    <w:rsid w:val="00370FF9"/>
    <w:rsid w:val="0037177D"/>
    <w:rsid w:val="003719EF"/>
    <w:rsid w:val="00373EBC"/>
    <w:rsid w:val="00374F57"/>
    <w:rsid w:val="00377D48"/>
    <w:rsid w:val="003801F7"/>
    <w:rsid w:val="00380C2E"/>
    <w:rsid w:val="00380E52"/>
    <w:rsid w:val="00380EA6"/>
    <w:rsid w:val="00384419"/>
    <w:rsid w:val="00384654"/>
    <w:rsid w:val="0038526D"/>
    <w:rsid w:val="003858FA"/>
    <w:rsid w:val="00385981"/>
    <w:rsid w:val="00386D60"/>
    <w:rsid w:val="0038749C"/>
    <w:rsid w:val="003878E9"/>
    <w:rsid w:val="00390134"/>
    <w:rsid w:val="00391736"/>
    <w:rsid w:val="0039173C"/>
    <w:rsid w:val="003933E1"/>
    <w:rsid w:val="0039471E"/>
    <w:rsid w:val="00395D07"/>
    <w:rsid w:val="003963CE"/>
    <w:rsid w:val="00397495"/>
    <w:rsid w:val="003A0B47"/>
    <w:rsid w:val="003A0E26"/>
    <w:rsid w:val="003A0FE3"/>
    <w:rsid w:val="003A2006"/>
    <w:rsid w:val="003A202C"/>
    <w:rsid w:val="003A312C"/>
    <w:rsid w:val="003A4862"/>
    <w:rsid w:val="003A5109"/>
    <w:rsid w:val="003A555F"/>
    <w:rsid w:val="003A6611"/>
    <w:rsid w:val="003B05BB"/>
    <w:rsid w:val="003B0822"/>
    <w:rsid w:val="003B12A8"/>
    <w:rsid w:val="003B3ECB"/>
    <w:rsid w:val="003B406A"/>
    <w:rsid w:val="003B440C"/>
    <w:rsid w:val="003B48FE"/>
    <w:rsid w:val="003B4A55"/>
    <w:rsid w:val="003B59B9"/>
    <w:rsid w:val="003B5D14"/>
    <w:rsid w:val="003B7236"/>
    <w:rsid w:val="003B7B90"/>
    <w:rsid w:val="003C06FC"/>
    <w:rsid w:val="003C2D79"/>
    <w:rsid w:val="003C39A7"/>
    <w:rsid w:val="003C3B71"/>
    <w:rsid w:val="003C3D47"/>
    <w:rsid w:val="003C41A8"/>
    <w:rsid w:val="003C4B7D"/>
    <w:rsid w:val="003C730F"/>
    <w:rsid w:val="003D04BF"/>
    <w:rsid w:val="003D0D5C"/>
    <w:rsid w:val="003D1B87"/>
    <w:rsid w:val="003D2331"/>
    <w:rsid w:val="003D2DBC"/>
    <w:rsid w:val="003D3613"/>
    <w:rsid w:val="003D36BD"/>
    <w:rsid w:val="003D37FC"/>
    <w:rsid w:val="003D3827"/>
    <w:rsid w:val="003D4B97"/>
    <w:rsid w:val="003D4F31"/>
    <w:rsid w:val="003D5104"/>
    <w:rsid w:val="003D535A"/>
    <w:rsid w:val="003D5E55"/>
    <w:rsid w:val="003D7FDA"/>
    <w:rsid w:val="003E0763"/>
    <w:rsid w:val="003E1047"/>
    <w:rsid w:val="003E2287"/>
    <w:rsid w:val="003E2804"/>
    <w:rsid w:val="003E2FC6"/>
    <w:rsid w:val="003E3B7E"/>
    <w:rsid w:val="003E3C05"/>
    <w:rsid w:val="003E5D9F"/>
    <w:rsid w:val="003E755C"/>
    <w:rsid w:val="003F0E54"/>
    <w:rsid w:val="003F13D2"/>
    <w:rsid w:val="003F26CB"/>
    <w:rsid w:val="003F3A04"/>
    <w:rsid w:val="003F3FA0"/>
    <w:rsid w:val="003F4693"/>
    <w:rsid w:val="003F52F8"/>
    <w:rsid w:val="003F5519"/>
    <w:rsid w:val="003F5DBF"/>
    <w:rsid w:val="003F61B7"/>
    <w:rsid w:val="003F6C75"/>
    <w:rsid w:val="003F7AEA"/>
    <w:rsid w:val="004011EC"/>
    <w:rsid w:val="004024DF"/>
    <w:rsid w:val="0040251A"/>
    <w:rsid w:val="004025A7"/>
    <w:rsid w:val="00402702"/>
    <w:rsid w:val="00402D9C"/>
    <w:rsid w:val="004033E9"/>
    <w:rsid w:val="004057F8"/>
    <w:rsid w:val="004068AC"/>
    <w:rsid w:val="0040708B"/>
    <w:rsid w:val="004077F1"/>
    <w:rsid w:val="00407BBE"/>
    <w:rsid w:val="004103F7"/>
    <w:rsid w:val="004131B4"/>
    <w:rsid w:val="0041337A"/>
    <w:rsid w:val="004134D5"/>
    <w:rsid w:val="00413EC0"/>
    <w:rsid w:val="00414440"/>
    <w:rsid w:val="00414486"/>
    <w:rsid w:val="0041474F"/>
    <w:rsid w:val="004147FA"/>
    <w:rsid w:val="00414AFD"/>
    <w:rsid w:val="00414DFD"/>
    <w:rsid w:val="00414ED3"/>
    <w:rsid w:val="004150D0"/>
    <w:rsid w:val="0041599E"/>
    <w:rsid w:val="00415C77"/>
    <w:rsid w:val="00415FCE"/>
    <w:rsid w:val="00416845"/>
    <w:rsid w:val="00416BD1"/>
    <w:rsid w:val="00420648"/>
    <w:rsid w:val="00421755"/>
    <w:rsid w:val="004218DB"/>
    <w:rsid w:val="00422230"/>
    <w:rsid w:val="00424ABC"/>
    <w:rsid w:val="004255AC"/>
    <w:rsid w:val="00425CDA"/>
    <w:rsid w:val="00426101"/>
    <w:rsid w:val="004276A9"/>
    <w:rsid w:val="00427C40"/>
    <w:rsid w:val="00427D95"/>
    <w:rsid w:val="00430E36"/>
    <w:rsid w:val="00433FF3"/>
    <w:rsid w:val="00434076"/>
    <w:rsid w:val="00435C27"/>
    <w:rsid w:val="00435E02"/>
    <w:rsid w:val="004364D8"/>
    <w:rsid w:val="00436F97"/>
    <w:rsid w:val="00437141"/>
    <w:rsid w:val="0044042C"/>
    <w:rsid w:val="004406F0"/>
    <w:rsid w:val="004408FF"/>
    <w:rsid w:val="00440BAB"/>
    <w:rsid w:val="00440F06"/>
    <w:rsid w:val="00441620"/>
    <w:rsid w:val="00442696"/>
    <w:rsid w:val="00443530"/>
    <w:rsid w:val="00443972"/>
    <w:rsid w:val="004448F7"/>
    <w:rsid w:val="00446564"/>
    <w:rsid w:val="00446C02"/>
    <w:rsid w:val="00446E53"/>
    <w:rsid w:val="00446F60"/>
    <w:rsid w:val="004501F1"/>
    <w:rsid w:val="00450F42"/>
    <w:rsid w:val="00450F4E"/>
    <w:rsid w:val="00453AFF"/>
    <w:rsid w:val="00453B3D"/>
    <w:rsid w:val="00456D3F"/>
    <w:rsid w:val="00457182"/>
    <w:rsid w:val="0045752D"/>
    <w:rsid w:val="004578CD"/>
    <w:rsid w:val="00457A71"/>
    <w:rsid w:val="004604D2"/>
    <w:rsid w:val="00460718"/>
    <w:rsid w:val="00460C5B"/>
    <w:rsid w:val="00461454"/>
    <w:rsid w:val="00461EDD"/>
    <w:rsid w:val="0046223E"/>
    <w:rsid w:val="00463C4A"/>
    <w:rsid w:val="0046468F"/>
    <w:rsid w:val="00464836"/>
    <w:rsid w:val="00465912"/>
    <w:rsid w:val="00465AE0"/>
    <w:rsid w:val="00466160"/>
    <w:rsid w:val="004661C7"/>
    <w:rsid w:val="00466495"/>
    <w:rsid w:val="00467AA5"/>
    <w:rsid w:val="00470010"/>
    <w:rsid w:val="00470308"/>
    <w:rsid w:val="00470A22"/>
    <w:rsid w:val="00471501"/>
    <w:rsid w:val="004720E8"/>
    <w:rsid w:val="00472743"/>
    <w:rsid w:val="00473B47"/>
    <w:rsid w:val="00474FE9"/>
    <w:rsid w:val="00475003"/>
    <w:rsid w:val="00475803"/>
    <w:rsid w:val="00476B41"/>
    <w:rsid w:val="00476F89"/>
    <w:rsid w:val="004801A9"/>
    <w:rsid w:val="00480212"/>
    <w:rsid w:val="00480BD7"/>
    <w:rsid w:val="00481842"/>
    <w:rsid w:val="00482164"/>
    <w:rsid w:val="004821CB"/>
    <w:rsid w:val="00483A72"/>
    <w:rsid w:val="00483EAF"/>
    <w:rsid w:val="00484142"/>
    <w:rsid w:val="00485463"/>
    <w:rsid w:val="00485748"/>
    <w:rsid w:val="0048643D"/>
    <w:rsid w:val="004868CC"/>
    <w:rsid w:val="00486CA7"/>
    <w:rsid w:val="00487ABA"/>
    <w:rsid w:val="004900FA"/>
    <w:rsid w:val="00490468"/>
    <w:rsid w:val="00492172"/>
    <w:rsid w:val="004923D8"/>
    <w:rsid w:val="00492968"/>
    <w:rsid w:val="00495636"/>
    <w:rsid w:val="00495742"/>
    <w:rsid w:val="00496BC3"/>
    <w:rsid w:val="00496D41"/>
    <w:rsid w:val="00496E65"/>
    <w:rsid w:val="00496F5C"/>
    <w:rsid w:val="004A017C"/>
    <w:rsid w:val="004A0257"/>
    <w:rsid w:val="004A1813"/>
    <w:rsid w:val="004A1FB9"/>
    <w:rsid w:val="004A244C"/>
    <w:rsid w:val="004A3AC0"/>
    <w:rsid w:val="004A3CE0"/>
    <w:rsid w:val="004A3E41"/>
    <w:rsid w:val="004A3FDE"/>
    <w:rsid w:val="004A52B2"/>
    <w:rsid w:val="004A5AE1"/>
    <w:rsid w:val="004B0ED6"/>
    <w:rsid w:val="004B2C5C"/>
    <w:rsid w:val="004B38C4"/>
    <w:rsid w:val="004B4132"/>
    <w:rsid w:val="004B4E21"/>
    <w:rsid w:val="004B4FDB"/>
    <w:rsid w:val="004B5B9D"/>
    <w:rsid w:val="004B6F67"/>
    <w:rsid w:val="004B7004"/>
    <w:rsid w:val="004C04E1"/>
    <w:rsid w:val="004C0829"/>
    <w:rsid w:val="004C22F6"/>
    <w:rsid w:val="004C2FDF"/>
    <w:rsid w:val="004C3E88"/>
    <w:rsid w:val="004C3F6F"/>
    <w:rsid w:val="004C48D5"/>
    <w:rsid w:val="004C56D1"/>
    <w:rsid w:val="004C579F"/>
    <w:rsid w:val="004C77B0"/>
    <w:rsid w:val="004D032A"/>
    <w:rsid w:val="004D1B9D"/>
    <w:rsid w:val="004D2452"/>
    <w:rsid w:val="004D2A15"/>
    <w:rsid w:val="004D30A0"/>
    <w:rsid w:val="004D3179"/>
    <w:rsid w:val="004D34B5"/>
    <w:rsid w:val="004D3AED"/>
    <w:rsid w:val="004D3DCA"/>
    <w:rsid w:val="004D4451"/>
    <w:rsid w:val="004D4921"/>
    <w:rsid w:val="004D5EA7"/>
    <w:rsid w:val="004D7085"/>
    <w:rsid w:val="004D74E0"/>
    <w:rsid w:val="004D7680"/>
    <w:rsid w:val="004D78F9"/>
    <w:rsid w:val="004D7A1D"/>
    <w:rsid w:val="004E043E"/>
    <w:rsid w:val="004E0710"/>
    <w:rsid w:val="004E13A3"/>
    <w:rsid w:val="004E1887"/>
    <w:rsid w:val="004E2041"/>
    <w:rsid w:val="004E2A19"/>
    <w:rsid w:val="004E35A6"/>
    <w:rsid w:val="004E43C7"/>
    <w:rsid w:val="004E4CE7"/>
    <w:rsid w:val="004E4FFF"/>
    <w:rsid w:val="004E5BA6"/>
    <w:rsid w:val="004E60EB"/>
    <w:rsid w:val="004E64AE"/>
    <w:rsid w:val="004E7909"/>
    <w:rsid w:val="004F080B"/>
    <w:rsid w:val="004F0937"/>
    <w:rsid w:val="004F0997"/>
    <w:rsid w:val="004F0A12"/>
    <w:rsid w:val="004F1EA8"/>
    <w:rsid w:val="004F2180"/>
    <w:rsid w:val="004F28F8"/>
    <w:rsid w:val="004F3136"/>
    <w:rsid w:val="004F38B2"/>
    <w:rsid w:val="004F4441"/>
    <w:rsid w:val="004F5F98"/>
    <w:rsid w:val="004F6CB1"/>
    <w:rsid w:val="004F721D"/>
    <w:rsid w:val="004F7737"/>
    <w:rsid w:val="004F77EF"/>
    <w:rsid w:val="0050065A"/>
    <w:rsid w:val="00500FDA"/>
    <w:rsid w:val="00501A5E"/>
    <w:rsid w:val="005042E8"/>
    <w:rsid w:val="00505511"/>
    <w:rsid w:val="0050577D"/>
    <w:rsid w:val="00506845"/>
    <w:rsid w:val="005102E1"/>
    <w:rsid w:val="00510BB5"/>
    <w:rsid w:val="005126A3"/>
    <w:rsid w:val="005131DF"/>
    <w:rsid w:val="00513918"/>
    <w:rsid w:val="00513C88"/>
    <w:rsid w:val="00513C98"/>
    <w:rsid w:val="00513CD2"/>
    <w:rsid w:val="00515919"/>
    <w:rsid w:val="005166D1"/>
    <w:rsid w:val="00517353"/>
    <w:rsid w:val="00517C55"/>
    <w:rsid w:val="00521499"/>
    <w:rsid w:val="0052210E"/>
    <w:rsid w:val="00522EB8"/>
    <w:rsid w:val="00522ED6"/>
    <w:rsid w:val="00522F7F"/>
    <w:rsid w:val="00523C42"/>
    <w:rsid w:val="005242FA"/>
    <w:rsid w:val="00524C44"/>
    <w:rsid w:val="00525966"/>
    <w:rsid w:val="00525EEF"/>
    <w:rsid w:val="00525F0C"/>
    <w:rsid w:val="00527547"/>
    <w:rsid w:val="0052787E"/>
    <w:rsid w:val="00527949"/>
    <w:rsid w:val="00530B4E"/>
    <w:rsid w:val="005321AB"/>
    <w:rsid w:val="005325EE"/>
    <w:rsid w:val="005326CE"/>
    <w:rsid w:val="0053289F"/>
    <w:rsid w:val="005328CE"/>
    <w:rsid w:val="00532E1A"/>
    <w:rsid w:val="00533326"/>
    <w:rsid w:val="0053420D"/>
    <w:rsid w:val="0053423F"/>
    <w:rsid w:val="00534B40"/>
    <w:rsid w:val="00534E6D"/>
    <w:rsid w:val="00535340"/>
    <w:rsid w:val="00536197"/>
    <w:rsid w:val="00536995"/>
    <w:rsid w:val="00537535"/>
    <w:rsid w:val="005375A8"/>
    <w:rsid w:val="00537A50"/>
    <w:rsid w:val="00540090"/>
    <w:rsid w:val="0054025A"/>
    <w:rsid w:val="0054078D"/>
    <w:rsid w:val="00541149"/>
    <w:rsid w:val="005417F3"/>
    <w:rsid w:val="00542691"/>
    <w:rsid w:val="00542B02"/>
    <w:rsid w:val="00542D6B"/>
    <w:rsid w:val="0054323B"/>
    <w:rsid w:val="00543B41"/>
    <w:rsid w:val="00543D8A"/>
    <w:rsid w:val="00543DF2"/>
    <w:rsid w:val="00543F2C"/>
    <w:rsid w:val="00544E4D"/>
    <w:rsid w:val="005452E6"/>
    <w:rsid w:val="0054628A"/>
    <w:rsid w:val="00546AB8"/>
    <w:rsid w:val="005473EA"/>
    <w:rsid w:val="00550A30"/>
    <w:rsid w:val="00552D7B"/>
    <w:rsid w:val="00552EF5"/>
    <w:rsid w:val="005535D0"/>
    <w:rsid w:val="0055360F"/>
    <w:rsid w:val="0055389B"/>
    <w:rsid w:val="00553C7A"/>
    <w:rsid w:val="005543F0"/>
    <w:rsid w:val="00554750"/>
    <w:rsid w:val="00554776"/>
    <w:rsid w:val="0055591B"/>
    <w:rsid w:val="00555A40"/>
    <w:rsid w:val="005560FD"/>
    <w:rsid w:val="005563A6"/>
    <w:rsid w:val="0055692D"/>
    <w:rsid w:val="00556C9C"/>
    <w:rsid w:val="00556EF5"/>
    <w:rsid w:val="00557070"/>
    <w:rsid w:val="00557606"/>
    <w:rsid w:val="00560A6E"/>
    <w:rsid w:val="00562448"/>
    <w:rsid w:val="00564BD1"/>
    <w:rsid w:val="005651B6"/>
    <w:rsid w:val="00565E81"/>
    <w:rsid w:val="00565FE8"/>
    <w:rsid w:val="00570D41"/>
    <w:rsid w:val="00571403"/>
    <w:rsid w:val="0057152F"/>
    <w:rsid w:val="0057232C"/>
    <w:rsid w:val="00572E0F"/>
    <w:rsid w:val="005733F1"/>
    <w:rsid w:val="00574078"/>
    <w:rsid w:val="0057486F"/>
    <w:rsid w:val="005750B2"/>
    <w:rsid w:val="00576365"/>
    <w:rsid w:val="00576CD7"/>
    <w:rsid w:val="0058072B"/>
    <w:rsid w:val="0058081E"/>
    <w:rsid w:val="00580F08"/>
    <w:rsid w:val="0058147D"/>
    <w:rsid w:val="00582A08"/>
    <w:rsid w:val="00583011"/>
    <w:rsid w:val="00583A24"/>
    <w:rsid w:val="00583C87"/>
    <w:rsid w:val="005841F3"/>
    <w:rsid w:val="005846B0"/>
    <w:rsid w:val="0058531F"/>
    <w:rsid w:val="005858B7"/>
    <w:rsid w:val="00585F6F"/>
    <w:rsid w:val="00586321"/>
    <w:rsid w:val="005866E7"/>
    <w:rsid w:val="00586DF5"/>
    <w:rsid w:val="00587931"/>
    <w:rsid w:val="005879F7"/>
    <w:rsid w:val="00587D88"/>
    <w:rsid w:val="005906D8"/>
    <w:rsid w:val="005912B2"/>
    <w:rsid w:val="005924CC"/>
    <w:rsid w:val="00592C4A"/>
    <w:rsid w:val="00592D1A"/>
    <w:rsid w:val="005962C5"/>
    <w:rsid w:val="0059643B"/>
    <w:rsid w:val="00596DB9"/>
    <w:rsid w:val="00597E08"/>
    <w:rsid w:val="005A0F84"/>
    <w:rsid w:val="005A25E4"/>
    <w:rsid w:val="005A4150"/>
    <w:rsid w:val="005A4387"/>
    <w:rsid w:val="005A543B"/>
    <w:rsid w:val="005A5D79"/>
    <w:rsid w:val="005A61F4"/>
    <w:rsid w:val="005A64EC"/>
    <w:rsid w:val="005A736A"/>
    <w:rsid w:val="005B04EA"/>
    <w:rsid w:val="005B0F7B"/>
    <w:rsid w:val="005B2916"/>
    <w:rsid w:val="005B299D"/>
    <w:rsid w:val="005B2A14"/>
    <w:rsid w:val="005B3877"/>
    <w:rsid w:val="005B3890"/>
    <w:rsid w:val="005B422F"/>
    <w:rsid w:val="005B4E4C"/>
    <w:rsid w:val="005B5579"/>
    <w:rsid w:val="005B7AF4"/>
    <w:rsid w:val="005C0259"/>
    <w:rsid w:val="005C0EBE"/>
    <w:rsid w:val="005C1432"/>
    <w:rsid w:val="005C1C00"/>
    <w:rsid w:val="005C1D77"/>
    <w:rsid w:val="005C1DDF"/>
    <w:rsid w:val="005C213E"/>
    <w:rsid w:val="005C2FE0"/>
    <w:rsid w:val="005C34D1"/>
    <w:rsid w:val="005C3ABE"/>
    <w:rsid w:val="005C54FD"/>
    <w:rsid w:val="005C5628"/>
    <w:rsid w:val="005C73ED"/>
    <w:rsid w:val="005C7479"/>
    <w:rsid w:val="005D1D9C"/>
    <w:rsid w:val="005D1DD6"/>
    <w:rsid w:val="005D3CCE"/>
    <w:rsid w:val="005D61F8"/>
    <w:rsid w:val="005D6FF2"/>
    <w:rsid w:val="005D72B7"/>
    <w:rsid w:val="005E018F"/>
    <w:rsid w:val="005E03EF"/>
    <w:rsid w:val="005E05A0"/>
    <w:rsid w:val="005E1E18"/>
    <w:rsid w:val="005E2C3F"/>
    <w:rsid w:val="005E3597"/>
    <w:rsid w:val="005E3A36"/>
    <w:rsid w:val="005E3F91"/>
    <w:rsid w:val="005E4670"/>
    <w:rsid w:val="005E4D07"/>
    <w:rsid w:val="005E5FEA"/>
    <w:rsid w:val="005E6037"/>
    <w:rsid w:val="005E6717"/>
    <w:rsid w:val="005E7E82"/>
    <w:rsid w:val="005F08CB"/>
    <w:rsid w:val="005F0977"/>
    <w:rsid w:val="005F14A1"/>
    <w:rsid w:val="005F14C4"/>
    <w:rsid w:val="005F14FB"/>
    <w:rsid w:val="005F1606"/>
    <w:rsid w:val="005F2CC8"/>
    <w:rsid w:val="005F2F17"/>
    <w:rsid w:val="005F3335"/>
    <w:rsid w:val="005F55CB"/>
    <w:rsid w:val="005F6385"/>
    <w:rsid w:val="005F65BF"/>
    <w:rsid w:val="005F7FE9"/>
    <w:rsid w:val="006003CF"/>
    <w:rsid w:val="006014E4"/>
    <w:rsid w:val="00601835"/>
    <w:rsid w:val="00601F99"/>
    <w:rsid w:val="00602678"/>
    <w:rsid w:val="00603615"/>
    <w:rsid w:val="006048AE"/>
    <w:rsid w:val="00604D4B"/>
    <w:rsid w:val="006059F2"/>
    <w:rsid w:val="0060617F"/>
    <w:rsid w:val="00607068"/>
    <w:rsid w:val="0060706E"/>
    <w:rsid w:val="00610C50"/>
    <w:rsid w:val="00611B33"/>
    <w:rsid w:val="00611E45"/>
    <w:rsid w:val="006121BF"/>
    <w:rsid w:val="00614711"/>
    <w:rsid w:val="00614BBC"/>
    <w:rsid w:val="00615CA9"/>
    <w:rsid w:val="006167E0"/>
    <w:rsid w:val="00621FF8"/>
    <w:rsid w:val="00622D0B"/>
    <w:rsid w:val="00623C5E"/>
    <w:rsid w:val="00625D0B"/>
    <w:rsid w:val="006306AF"/>
    <w:rsid w:val="0063162C"/>
    <w:rsid w:val="00631848"/>
    <w:rsid w:val="00633225"/>
    <w:rsid w:val="00633758"/>
    <w:rsid w:val="006339AF"/>
    <w:rsid w:val="00633A17"/>
    <w:rsid w:val="00634C68"/>
    <w:rsid w:val="00634CD7"/>
    <w:rsid w:val="0063590E"/>
    <w:rsid w:val="006368D2"/>
    <w:rsid w:val="006413AC"/>
    <w:rsid w:val="00641E6F"/>
    <w:rsid w:val="0064224F"/>
    <w:rsid w:val="00643139"/>
    <w:rsid w:val="0064314F"/>
    <w:rsid w:val="0064321F"/>
    <w:rsid w:val="006450DA"/>
    <w:rsid w:val="006455D7"/>
    <w:rsid w:val="00646B46"/>
    <w:rsid w:val="00646F85"/>
    <w:rsid w:val="006472E5"/>
    <w:rsid w:val="00647CB9"/>
    <w:rsid w:val="006510E7"/>
    <w:rsid w:val="00651635"/>
    <w:rsid w:val="006518A2"/>
    <w:rsid w:val="00651CCE"/>
    <w:rsid w:val="00654B8C"/>
    <w:rsid w:val="00654E82"/>
    <w:rsid w:val="00655582"/>
    <w:rsid w:val="00655C97"/>
    <w:rsid w:val="00655ED8"/>
    <w:rsid w:val="00656F26"/>
    <w:rsid w:val="006575CE"/>
    <w:rsid w:val="00657F05"/>
    <w:rsid w:val="006601C2"/>
    <w:rsid w:val="00660774"/>
    <w:rsid w:val="00660E1A"/>
    <w:rsid w:val="0066200D"/>
    <w:rsid w:val="00662A4E"/>
    <w:rsid w:val="00662CB4"/>
    <w:rsid w:val="00662EA1"/>
    <w:rsid w:val="00663EC2"/>
    <w:rsid w:val="00664C37"/>
    <w:rsid w:val="006655CD"/>
    <w:rsid w:val="00665630"/>
    <w:rsid w:val="00666243"/>
    <w:rsid w:val="00667C28"/>
    <w:rsid w:val="00667FCA"/>
    <w:rsid w:val="00670449"/>
    <w:rsid w:val="00671233"/>
    <w:rsid w:val="006713A6"/>
    <w:rsid w:val="00671C86"/>
    <w:rsid w:val="00672658"/>
    <w:rsid w:val="00673071"/>
    <w:rsid w:val="006756D5"/>
    <w:rsid w:val="00675811"/>
    <w:rsid w:val="00675FD3"/>
    <w:rsid w:val="006764DD"/>
    <w:rsid w:val="00676DE0"/>
    <w:rsid w:val="00677455"/>
    <w:rsid w:val="00677553"/>
    <w:rsid w:val="0067756C"/>
    <w:rsid w:val="00677F49"/>
    <w:rsid w:val="006802A4"/>
    <w:rsid w:val="00680813"/>
    <w:rsid w:val="00681C8B"/>
    <w:rsid w:val="0068221F"/>
    <w:rsid w:val="0068252A"/>
    <w:rsid w:val="00682DF8"/>
    <w:rsid w:val="00684654"/>
    <w:rsid w:val="006852CD"/>
    <w:rsid w:val="00685327"/>
    <w:rsid w:val="00687E96"/>
    <w:rsid w:val="0069009F"/>
    <w:rsid w:val="00690C79"/>
    <w:rsid w:val="00691106"/>
    <w:rsid w:val="00691335"/>
    <w:rsid w:val="0069144F"/>
    <w:rsid w:val="00691860"/>
    <w:rsid w:val="00691E62"/>
    <w:rsid w:val="00692F42"/>
    <w:rsid w:val="00695E1C"/>
    <w:rsid w:val="00696039"/>
    <w:rsid w:val="006A00CF"/>
    <w:rsid w:val="006A1010"/>
    <w:rsid w:val="006A11B9"/>
    <w:rsid w:val="006A31E4"/>
    <w:rsid w:val="006A5587"/>
    <w:rsid w:val="006A67FE"/>
    <w:rsid w:val="006A71C0"/>
    <w:rsid w:val="006A7E6B"/>
    <w:rsid w:val="006B0468"/>
    <w:rsid w:val="006B0C72"/>
    <w:rsid w:val="006B0DC4"/>
    <w:rsid w:val="006B1CDD"/>
    <w:rsid w:val="006B1E4A"/>
    <w:rsid w:val="006B5549"/>
    <w:rsid w:val="006B6090"/>
    <w:rsid w:val="006B68E0"/>
    <w:rsid w:val="006B6CB2"/>
    <w:rsid w:val="006B6F3F"/>
    <w:rsid w:val="006B769C"/>
    <w:rsid w:val="006B7AC9"/>
    <w:rsid w:val="006B7BF6"/>
    <w:rsid w:val="006B7E35"/>
    <w:rsid w:val="006C01AF"/>
    <w:rsid w:val="006C0905"/>
    <w:rsid w:val="006C10C6"/>
    <w:rsid w:val="006C1896"/>
    <w:rsid w:val="006C2219"/>
    <w:rsid w:val="006C2A23"/>
    <w:rsid w:val="006C4122"/>
    <w:rsid w:val="006C4181"/>
    <w:rsid w:val="006C671E"/>
    <w:rsid w:val="006C7420"/>
    <w:rsid w:val="006C76C0"/>
    <w:rsid w:val="006D1C61"/>
    <w:rsid w:val="006D41D2"/>
    <w:rsid w:val="006D51FE"/>
    <w:rsid w:val="006D58BE"/>
    <w:rsid w:val="006D68D1"/>
    <w:rsid w:val="006D6B81"/>
    <w:rsid w:val="006D75DF"/>
    <w:rsid w:val="006D7734"/>
    <w:rsid w:val="006D779D"/>
    <w:rsid w:val="006D7CB2"/>
    <w:rsid w:val="006D7F01"/>
    <w:rsid w:val="006E04C8"/>
    <w:rsid w:val="006E08F8"/>
    <w:rsid w:val="006E0E78"/>
    <w:rsid w:val="006E12FB"/>
    <w:rsid w:val="006E1859"/>
    <w:rsid w:val="006E1EEB"/>
    <w:rsid w:val="006E2A53"/>
    <w:rsid w:val="006E3E69"/>
    <w:rsid w:val="006E3F9B"/>
    <w:rsid w:val="006E588A"/>
    <w:rsid w:val="006E6179"/>
    <w:rsid w:val="006E6501"/>
    <w:rsid w:val="006E6EC2"/>
    <w:rsid w:val="006E75BF"/>
    <w:rsid w:val="006F0AEC"/>
    <w:rsid w:val="006F2087"/>
    <w:rsid w:val="006F2258"/>
    <w:rsid w:val="006F2709"/>
    <w:rsid w:val="006F33B0"/>
    <w:rsid w:val="006F346C"/>
    <w:rsid w:val="006F4109"/>
    <w:rsid w:val="006F5F36"/>
    <w:rsid w:val="006F7DE1"/>
    <w:rsid w:val="00700A0C"/>
    <w:rsid w:val="007027BE"/>
    <w:rsid w:val="00702B70"/>
    <w:rsid w:val="00702F32"/>
    <w:rsid w:val="00703C03"/>
    <w:rsid w:val="00703F20"/>
    <w:rsid w:val="00704C50"/>
    <w:rsid w:val="00705650"/>
    <w:rsid w:val="00705A9B"/>
    <w:rsid w:val="00706404"/>
    <w:rsid w:val="0070734B"/>
    <w:rsid w:val="007130DF"/>
    <w:rsid w:val="007137C1"/>
    <w:rsid w:val="0071399C"/>
    <w:rsid w:val="00713A97"/>
    <w:rsid w:val="00713F46"/>
    <w:rsid w:val="00714984"/>
    <w:rsid w:val="00714A35"/>
    <w:rsid w:val="007152B1"/>
    <w:rsid w:val="00716BE7"/>
    <w:rsid w:val="00717E99"/>
    <w:rsid w:val="00717EC0"/>
    <w:rsid w:val="0072015E"/>
    <w:rsid w:val="0072140B"/>
    <w:rsid w:val="00721F78"/>
    <w:rsid w:val="00722F01"/>
    <w:rsid w:val="00723CC4"/>
    <w:rsid w:val="00723FC3"/>
    <w:rsid w:val="00724262"/>
    <w:rsid w:val="007242A0"/>
    <w:rsid w:val="0072501C"/>
    <w:rsid w:val="00726B9F"/>
    <w:rsid w:val="00726FA1"/>
    <w:rsid w:val="007277E0"/>
    <w:rsid w:val="00727F07"/>
    <w:rsid w:val="00730196"/>
    <w:rsid w:val="0073267A"/>
    <w:rsid w:val="00732D9B"/>
    <w:rsid w:val="00735C1A"/>
    <w:rsid w:val="007361F5"/>
    <w:rsid w:val="00736548"/>
    <w:rsid w:val="007365C1"/>
    <w:rsid w:val="00740385"/>
    <w:rsid w:val="00740A23"/>
    <w:rsid w:val="00741211"/>
    <w:rsid w:val="0074162B"/>
    <w:rsid w:val="00741BE0"/>
    <w:rsid w:val="00741E6A"/>
    <w:rsid w:val="00741F02"/>
    <w:rsid w:val="007421BA"/>
    <w:rsid w:val="00742CFA"/>
    <w:rsid w:val="00743B15"/>
    <w:rsid w:val="00743E9F"/>
    <w:rsid w:val="007448FD"/>
    <w:rsid w:val="00744F02"/>
    <w:rsid w:val="007458A4"/>
    <w:rsid w:val="00745B99"/>
    <w:rsid w:val="0074645B"/>
    <w:rsid w:val="00747B66"/>
    <w:rsid w:val="00750CC0"/>
    <w:rsid w:val="007520E9"/>
    <w:rsid w:val="007522E1"/>
    <w:rsid w:val="00753023"/>
    <w:rsid w:val="00753490"/>
    <w:rsid w:val="00753C09"/>
    <w:rsid w:val="007544E4"/>
    <w:rsid w:val="007548F2"/>
    <w:rsid w:val="00754D50"/>
    <w:rsid w:val="00755526"/>
    <w:rsid w:val="0075588B"/>
    <w:rsid w:val="0075723E"/>
    <w:rsid w:val="007574CF"/>
    <w:rsid w:val="00760317"/>
    <w:rsid w:val="007628C4"/>
    <w:rsid w:val="0076342A"/>
    <w:rsid w:val="007651EF"/>
    <w:rsid w:val="00765394"/>
    <w:rsid w:val="007653AD"/>
    <w:rsid w:val="00766552"/>
    <w:rsid w:val="007665A4"/>
    <w:rsid w:val="00767648"/>
    <w:rsid w:val="007677D3"/>
    <w:rsid w:val="00767970"/>
    <w:rsid w:val="00767E3F"/>
    <w:rsid w:val="00771577"/>
    <w:rsid w:val="00771DB9"/>
    <w:rsid w:val="007721B7"/>
    <w:rsid w:val="00772CCA"/>
    <w:rsid w:val="00773613"/>
    <w:rsid w:val="007746A8"/>
    <w:rsid w:val="00774F07"/>
    <w:rsid w:val="007774CE"/>
    <w:rsid w:val="007809A2"/>
    <w:rsid w:val="0078170B"/>
    <w:rsid w:val="00781F1A"/>
    <w:rsid w:val="00781FF2"/>
    <w:rsid w:val="00783967"/>
    <w:rsid w:val="00784E72"/>
    <w:rsid w:val="00785922"/>
    <w:rsid w:val="007874BC"/>
    <w:rsid w:val="007902BD"/>
    <w:rsid w:val="00791307"/>
    <w:rsid w:val="00791BD9"/>
    <w:rsid w:val="00791CF4"/>
    <w:rsid w:val="0079376F"/>
    <w:rsid w:val="00793BC7"/>
    <w:rsid w:val="00794C24"/>
    <w:rsid w:val="007959E2"/>
    <w:rsid w:val="007960C1"/>
    <w:rsid w:val="00797ED1"/>
    <w:rsid w:val="00797F7D"/>
    <w:rsid w:val="007A18D4"/>
    <w:rsid w:val="007A3B13"/>
    <w:rsid w:val="007A3F54"/>
    <w:rsid w:val="007A41A3"/>
    <w:rsid w:val="007A52F3"/>
    <w:rsid w:val="007A5AC3"/>
    <w:rsid w:val="007A5BB3"/>
    <w:rsid w:val="007A5EFE"/>
    <w:rsid w:val="007A61EB"/>
    <w:rsid w:val="007A7B5E"/>
    <w:rsid w:val="007B00B7"/>
    <w:rsid w:val="007B01C1"/>
    <w:rsid w:val="007B08CC"/>
    <w:rsid w:val="007B1165"/>
    <w:rsid w:val="007B1E61"/>
    <w:rsid w:val="007B27A5"/>
    <w:rsid w:val="007B2E61"/>
    <w:rsid w:val="007B3E97"/>
    <w:rsid w:val="007B3EFA"/>
    <w:rsid w:val="007B418C"/>
    <w:rsid w:val="007B5BD7"/>
    <w:rsid w:val="007B6CE7"/>
    <w:rsid w:val="007B6FC4"/>
    <w:rsid w:val="007C0597"/>
    <w:rsid w:val="007C2684"/>
    <w:rsid w:val="007C2783"/>
    <w:rsid w:val="007C3854"/>
    <w:rsid w:val="007C38FE"/>
    <w:rsid w:val="007C44A7"/>
    <w:rsid w:val="007C44E0"/>
    <w:rsid w:val="007C6FDE"/>
    <w:rsid w:val="007D26BB"/>
    <w:rsid w:val="007D33D0"/>
    <w:rsid w:val="007D3855"/>
    <w:rsid w:val="007D3FD6"/>
    <w:rsid w:val="007D57CB"/>
    <w:rsid w:val="007D70CE"/>
    <w:rsid w:val="007D73C6"/>
    <w:rsid w:val="007D7AE3"/>
    <w:rsid w:val="007D7B74"/>
    <w:rsid w:val="007E0093"/>
    <w:rsid w:val="007E1589"/>
    <w:rsid w:val="007E2199"/>
    <w:rsid w:val="007E2C48"/>
    <w:rsid w:val="007E3AC8"/>
    <w:rsid w:val="007E3F80"/>
    <w:rsid w:val="007E47CF"/>
    <w:rsid w:val="007E5D8B"/>
    <w:rsid w:val="007E5EEA"/>
    <w:rsid w:val="007E651F"/>
    <w:rsid w:val="007E7173"/>
    <w:rsid w:val="007E7D09"/>
    <w:rsid w:val="007F1940"/>
    <w:rsid w:val="007F28A7"/>
    <w:rsid w:val="007F3391"/>
    <w:rsid w:val="007F350F"/>
    <w:rsid w:val="007F3756"/>
    <w:rsid w:val="007F56B2"/>
    <w:rsid w:val="007F5C67"/>
    <w:rsid w:val="007F7179"/>
    <w:rsid w:val="007F7D51"/>
    <w:rsid w:val="00800EB0"/>
    <w:rsid w:val="00801856"/>
    <w:rsid w:val="00802588"/>
    <w:rsid w:val="008025E2"/>
    <w:rsid w:val="00802D09"/>
    <w:rsid w:val="00802D42"/>
    <w:rsid w:val="0080347C"/>
    <w:rsid w:val="00804F46"/>
    <w:rsid w:val="00805A66"/>
    <w:rsid w:val="00805E5E"/>
    <w:rsid w:val="00805FC6"/>
    <w:rsid w:val="008065BF"/>
    <w:rsid w:val="008101AB"/>
    <w:rsid w:val="008107B4"/>
    <w:rsid w:val="008109C6"/>
    <w:rsid w:val="00810ABE"/>
    <w:rsid w:val="00811680"/>
    <w:rsid w:val="00811A2F"/>
    <w:rsid w:val="00811D58"/>
    <w:rsid w:val="0081286C"/>
    <w:rsid w:val="0081388F"/>
    <w:rsid w:val="00813E2E"/>
    <w:rsid w:val="00814742"/>
    <w:rsid w:val="00815EDC"/>
    <w:rsid w:val="00817CF9"/>
    <w:rsid w:val="00820449"/>
    <w:rsid w:val="00820C44"/>
    <w:rsid w:val="0082166D"/>
    <w:rsid w:val="0082173F"/>
    <w:rsid w:val="0082200D"/>
    <w:rsid w:val="008221A4"/>
    <w:rsid w:val="0082221B"/>
    <w:rsid w:val="008232A1"/>
    <w:rsid w:val="00823632"/>
    <w:rsid w:val="008258C9"/>
    <w:rsid w:val="00825EBD"/>
    <w:rsid w:val="00826C07"/>
    <w:rsid w:val="008270F9"/>
    <w:rsid w:val="00827C25"/>
    <w:rsid w:val="00827DF2"/>
    <w:rsid w:val="00830293"/>
    <w:rsid w:val="008305DD"/>
    <w:rsid w:val="0083164A"/>
    <w:rsid w:val="00831FA8"/>
    <w:rsid w:val="00832526"/>
    <w:rsid w:val="00833AA4"/>
    <w:rsid w:val="00833EB2"/>
    <w:rsid w:val="00835DA4"/>
    <w:rsid w:val="008373B2"/>
    <w:rsid w:val="00840020"/>
    <w:rsid w:val="00840728"/>
    <w:rsid w:val="008409D6"/>
    <w:rsid w:val="00842909"/>
    <w:rsid w:val="00842FF3"/>
    <w:rsid w:val="00843B47"/>
    <w:rsid w:val="008442AE"/>
    <w:rsid w:val="0084446F"/>
    <w:rsid w:val="0084453F"/>
    <w:rsid w:val="00846691"/>
    <w:rsid w:val="00846ABA"/>
    <w:rsid w:val="008470A8"/>
    <w:rsid w:val="00847160"/>
    <w:rsid w:val="00850146"/>
    <w:rsid w:val="0085067B"/>
    <w:rsid w:val="008515C2"/>
    <w:rsid w:val="00852615"/>
    <w:rsid w:val="00853517"/>
    <w:rsid w:val="00853BB6"/>
    <w:rsid w:val="0085527A"/>
    <w:rsid w:val="00855F07"/>
    <w:rsid w:val="00857EC2"/>
    <w:rsid w:val="008610DC"/>
    <w:rsid w:val="00861B23"/>
    <w:rsid w:val="00861D18"/>
    <w:rsid w:val="00862225"/>
    <w:rsid w:val="008639EF"/>
    <w:rsid w:val="00863C15"/>
    <w:rsid w:val="0086448A"/>
    <w:rsid w:val="008647CC"/>
    <w:rsid w:val="00865C69"/>
    <w:rsid w:val="00865F71"/>
    <w:rsid w:val="00866499"/>
    <w:rsid w:val="00866A06"/>
    <w:rsid w:val="00870563"/>
    <w:rsid w:val="0087178D"/>
    <w:rsid w:val="00871A9C"/>
    <w:rsid w:val="008721A3"/>
    <w:rsid w:val="00872A0D"/>
    <w:rsid w:val="00874813"/>
    <w:rsid w:val="00876F0E"/>
    <w:rsid w:val="00877897"/>
    <w:rsid w:val="0088091C"/>
    <w:rsid w:val="00881739"/>
    <w:rsid w:val="00881B5D"/>
    <w:rsid w:val="00881DBE"/>
    <w:rsid w:val="00883194"/>
    <w:rsid w:val="00884E04"/>
    <w:rsid w:val="008853C5"/>
    <w:rsid w:val="00885CD9"/>
    <w:rsid w:val="00886061"/>
    <w:rsid w:val="00886560"/>
    <w:rsid w:val="008877DD"/>
    <w:rsid w:val="00887D10"/>
    <w:rsid w:val="00890841"/>
    <w:rsid w:val="00890B06"/>
    <w:rsid w:val="00890B75"/>
    <w:rsid w:val="00890F2A"/>
    <w:rsid w:val="00891342"/>
    <w:rsid w:val="00891F3D"/>
    <w:rsid w:val="00892468"/>
    <w:rsid w:val="00892905"/>
    <w:rsid w:val="00893D14"/>
    <w:rsid w:val="00894A1D"/>
    <w:rsid w:val="00895432"/>
    <w:rsid w:val="00896489"/>
    <w:rsid w:val="00896BCC"/>
    <w:rsid w:val="0089747B"/>
    <w:rsid w:val="008977BC"/>
    <w:rsid w:val="00897F67"/>
    <w:rsid w:val="008A05E6"/>
    <w:rsid w:val="008A18F5"/>
    <w:rsid w:val="008A1D0C"/>
    <w:rsid w:val="008A33A1"/>
    <w:rsid w:val="008A36C0"/>
    <w:rsid w:val="008A433B"/>
    <w:rsid w:val="008A439F"/>
    <w:rsid w:val="008A48D0"/>
    <w:rsid w:val="008A4C44"/>
    <w:rsid w:val="008A5124"/>
    <w:rsid w:val="008A56DF"/>
    <w:rsid w:val="008A5E16"/>
    <w:rsid w:val="008A7408"/>
    <w:rsid w:val="008B0441"/>
    <w:rsid w:val="008B1E3B"/>
    <w:rsid w:val="008B2620"/>
    <w:rsid w:val="008B7413"/>
    <w:rsid w:val="008B7E7C"/>
    <w:rsid w:val="008C0EEB"/>
    <w:rsid w:val="008C1D22"/>
    <w:rsid w:val="008C2BD8"/>
    <w:rsid w:val="008C57BC"/>
    <w:rsid w:val="008C5C29"/>
    <w:rsid w:val="008C6A48"/>
    <w:rsid w:val="008C6C70"/>
    <w:rsid w:val="008D159A"/>
    <w:rsid w:val="008D1DAF"/>
    <w:rsid w:val="008D28A9"/>
    <w:rsid w:val="008D2950"/>
    <w:rsid w:val="008D2E2D"/>
    <w:rsid w:val="008D3233"/>
    <w:rsid w:val="008D3A5F"/>
    <w:rsid w:val="008D48F7"/>
    <w:rsid w:val="008D70D8"/>
    <w:rsid w:val="008E0C16"/>
    <w:rsid w:val="008E2D0E"/>
    <w:rsid w:val="008E391E"/>
    <w:rsid w:val="008E49E6"/>
    <w:rsid w:val="008E552F"/>
    <w:rsid w:val="008E61AC"/>
    <w:rsid w:val="008F0069"/>
    <w:rsid w:val="008F10EF"/>
    <w:rsid w:val="008F1138"/>
    <w:rsid w:val="008F18E7"/>
    <w:rsid w:val="008F19A3"/>
    <w:rsid w:val="008F2189"/>
    <w:rsid w:val="008F2CBC"/>
    <w:rsid w:val="008F2D0B"/>
    <w:rsid w:val="008F2D64"/>
    <w:rsid w:val="008F3205"/>
    <w:rsid w:val="008F3491"/>
    <w:rsid w:val="008F3F29"/>
    <w:rsid w:val="008F3FEC"/>
    <w:rsid w:val="008F43AC"/>
    <w:rsid w:val="008F53D0"/>
    <w:rsid w:val="008F6A07"/>
    <w:rsid w:val="008F6BE9"/>
    <w:rsid w:val="00900BE3"/>
    <w:rsid w:val="00901226"/>
    <w:rsid w:val="0090203F"/>
    <w:rsid w:val="0090285A"/>
    <w:rsid w:val="009065E5"/>
    <w:rsid w:val="00906EF8"/>
    <w:rsid w:val="00907AD5"/>
    <w:rsid w:val="00907C13"/>
    <w:rsid w:val="00907C4A"/>
    <w:rsid w:val="00907C5D"/>
    <w:rsid w:val="00910411"/>
    <w:rsid w:val="00910C30"/>
    <w:rsid w:val="0091163B"/>
    <w:rsid w:val="00911B86"/>
    <w:rsid w:val="00911D14"/>
    <w:rsid w:val="00911D58"/>
    <w:rsid w:val="00912CC7"/>
    <w:rsid w:val="00915C90"/>
    <w:rsid w:val="009177E3"/>
    <w:rsid w:val="00917F0A"/>
    <w:rsid w:val="009207CB"/>
    <w:rsid w:val="009212FD"/>
    <w:rsid w:val="0092140C"/>
    <w:rsid w:val="00922085"/>
    <w:rsid w:val="00922540"/>
    <w:rsid w:val="00922EFB"/>
    <w:rsid w:val="00923839"/>
    <w:rsid w:val="00923FE4"/>
    <w:rsid w:val="00924CCE"/>
    <w:rsid w:val="00924FC2"/>
    <w:rsid w:val="00926DE1"/>
    <w:rsid w:val="0093062D"/>
    <w:rsid w:val="009306B0"/>
    <w:rsid w:val="00931100"/>
    <w:rsid w:val="009315C7"/>
    <w:rsid w:val="00932165"/>
    <w:rsid w:val="00932B24"/>
    <w:rsid w:val="0093302A"/>
    <w:rsid w:val="009338C6"/>
    <w:rsid w:val="00934496"/>
    <w:rsid w:val="00934FFA"/>
    <w:rsid w:val="0093591E"/>
    <w:rsid w:val="00935C7D"/>
    <w:rsid w:val="00935DE6"/>
    <w:rsid w:val="0093670B"/>
    <w:rsid w:val="00936AA3"/>
    <w:rsid w:val="0093723A"/>
    <w:rsid w:val="0093792A"/>
    <w:rsid w:val="00937A90"/>
    <w:rsid w:val="00937C78"/>
    <w:rsid w:val="0094004F"/>
    <w:rsid w:val="00940300"/>
    <w:rsid w:val="009419C9"/>
    <w:rsid w:val="00942CF2"/>
    <w:rsid w:val="009442CE"/>
    <w:rsid w:val="00944D63"/>
    <w:rsid w:val="0094519F"/>
    <w:rsid w:val="009458C8"/>
    <w:rsid w:val="009461B7"/>
    <w:rsid w:val="00946BC8"/>
    <w:rsid w:val="00946F1A"/>
    <w:rsid w:val="00946FF4"/>
    <w:rsid w:val="009474A5"/>
    <w:rsid w:val="00947A9E"/>
    <w:rsid w:val="00947F22"/>
    <w:rsid w:val="00951067"/>
    <w:rsid w:val="00951282"/>
    <w:rsid w:val="009514E0"/>
    <w:rsid w:val="00952246"/>
    <w:rsid w:val="00953F89"/>
    <w:rsid w:val="00955240"/>
    <w:rsid w:val="0095545A"/>
    <w:rsid w:val="00955823"/>
    <w:rsid w:val="009560DA"/>
    <w:rsid w:val="00956370"/>
    <w:rsid w:val="00956BDD"/>
    <w:rsid w:val="009572C6"/>
    <w:rsid w:val="00957666"/>
    <w:rsid w:val="00957823"/>
    <w:rsid w:val="00957897"/>
    <w:rsid w:val="00957B32"/>
    <w:rsid w:val="00957C62"/>
    <w:rsid w:val="00960276"/>
    <w:rsid w:val="00961850"/>
    <w:rsid w:val="00962A21"/>
    <w:rsid w:val="00963107"/>
    <w:rsid w:val="009633C2"/>
    <w:rsid w:val="0097027F"/>
    <w:rsid w:val="009708B1"/>
    <w:rsid w:val="00970C31"/>
    <w:rsid w:val="009716AE"/>
    <w:rsid w:val="00971CA0"/>
    <w:rsid w:val="00971E12"/>
    <w:rsid w:val="0097260C"/>
    <w:rsid w:val="009729CB"/>
    <w:rsid w:val="00972F42"/>
    <w:rsid w:val="009739D4"/>
    <w:rsid w:val="00974D34"/>
    <w:rsid w:val="00975260"/>
    <w:rsid w:val="0097553E"/>
    <w:rsid w:val="00975BD7"/>
    <w:rsid w:val="00975E1D"/>
    <w:rsid w:val="009762BA"/>
    <w:rsid w:val="00976731"/>
    <w:rsid w:val="00976B4C"/>
    <w:rsid w:val="00976E15"/>
    <w:rsid w:val="0097709C"/>
    <w:rsid w:val="0097779C"/>
    <w:rsid w:val="0098029D"/>
    <w:rsid w:val="00982052"/>
    <w:rsid w:val="0098298C"/>
    <w:rsid w:val="009839FA"/>
    <w:rsid w:val="00983C02"/>
    <w:rsid w:val="00983EC3"/>
    <w:rsid w:val="009842C6"/>
    <w:rsid w:val="00984858"/>
    <w:rsid w:val="00984B35"/>
    <w:rsid w:val="00984BF5"/>
    <w:rsid w:val="00985134"/>
    <w:rsid w:val="009861D8"/>
    <w:rsid w:val="00986B6B"/>
    <w:rsid w:val="009871A4"/>
    <w:rsid w:val="00987B37"/>
    <w:rsid w:val="00987D01"/>
    <w:rsid w:val="00987D0C"/>
    <w:rsid w:val="00991193"/>
    <w:rsid w:val="00991434"/>
    <w:rsid w:val="0099194B"/>
    <w:rsid w:val="00992739"/>
    <w:rsid w:val="00992860"/>
    <w:rsid w:val="00994C19"/>
    <w:rsid w:val="0099687B"/>
    <w:rsid w:val="009978BF"/>
    <w:rsid w:val="009A00BD"/>
    <w:rsid w:val="009A02B2"/>
    <w:rsid w:val="009A0E70"/>
    <w:rsid w:val="009A29DD"/>
    <w:rsid w:val="009A2DA8"/>
    <w:rsid w:val="009A3F83"/>
    <w:rsid w:val="009A4E00"/>
    <w:rsid w:val="009A56C9"/>
    <w:rsid w:val="009A6421"/>
    <w:rsid w:val="009A653A"/>
    <w:rsid w:val="009A65A0"/>
    <w:rsid w:val="009A7139"/>
    <w:rsid w:val="009B02AA"/>
    <w:rsid w:val="009B11D4"/>
    <w:rsid w:val="009B20A4"/>
    <w:rsid w:val="009B2C39"/>
    <w:rsid w:val="009B2CEB"/>
    <w:rsid w:val="009B3126"/>
    <w:rsid w:val="009B316E"/>
    <w:rsid w:val="009B3278"/>
    <w:rsid w:val="009B3E00"/>
    <w:rsid w:val="009B5157"/>
    <w:rsid w:val="009B63CA"/>
    <w:rsid w:val="009B6C65"/>
    <w:rsid w:val="009B7381"/>
    <w:rsid w:val="009B7941"/>
    <w:rsid w:val="009B7B5A"/>
    <w:rsid w:val="009B7D9F"/>
    <w:rsid w:val="009C0662"/>
    <w:rsid w:val="009C1800"/>
    <w:rsid w:val="009C2633"/>
    <w:rsid w:val="009C399C"/>
    <w:rsid w:val="009C4813"/>
    <w:rsid w:val="009C4AC6"/>
    <w:rsid w:val="009C52B4"/>
    <w:rsid w:val="009C6C2A"/>
    <w:rsid w:val="009C6FF0"/>
    <w:rsid w:val="009D10FE"/>
    <w:rsid w:val="009D1899"/>
    <w:rsid w:val="009D334B"/>
    <w:rsid w:val="009D5026"/>
    <w:rsid w:val="009D53AA"/>
    <w:rsid w:val="009D55F6"/>
    <w:rsid w:val="009D6660"/>
    <w:rsid w:val="009D6EB0"/>
    <w:rsid w:val="009D7040"/>
    <w:rsid w:val="009D7909"/>
    <w:rsid w:val="009D7C63"/>
    <w:rsid w:val="009E205F"/>
    <w:rsid w:val="009E3B3E"/>
    <w:rsid w:val="009E488C"/>
    <w:rsid w:val="009E5869"/>
    <w:rsid w:val="009E5B9B"/>
    <w:rsid w:val="009E5C7C"/>
    <w:rsid w:val="009E6C7E"/>
    <w:rsid w:val="009E6F4F"/>
    <w:rsid w:val="009E747E"/>
    <w:rsid w:val="009E7CCE"/>
    <w:rsid w:val="009F0231"/>
    <w:rsid w:val="009F0A68"/>
    <w:rsid w:val="009F0D60"/>
    <w:rsid w:val="009F0F71"/>
    <w:rsid w:val="009F16F5"/>
    <w:rsid w:val="009F1DED"/>
    <w:rsid w:val="009F22EC"/>
    <w:rsid w:val="009F23D8"/>
    <w:rsid w:val="009F28C3"/>
    <w:rsid w:val="009F3476"/>
    <w:rsid w:val="009F35BB"/>
    <w:rsid w:val="009F3790"/>
    <w:rsid w:val="009F43A2"/>
    <w:rsid w:val="009F58D2"/>
    <w:rsid w:val="009F6AEA"/>
    <w:rsid w:val="009F6C65"/>
    <w:rsid w:val="009F7126"/>
    <w:rsid w:val="00A00A19"/>
    <w:rsid w:val="00A0103F"/>
    <w:rsid w:val="00A0109F"/>
    <w:rsid w:val="00A01FBF"/>
    <w:rsid w:val="00A024D9"/>
    <w:rsid w:val="00A03453"/>
    <w:rsid w:val="00A04287"/>
    <w:rsid w:val="00A05BBD"/>
    <w:rsid w:val="00A061A0"/>
    <w:rsid w:val="00A0675B"/>
    <w:rsid w:val="00A06D59"/>
    <w:rsid w:val="00A07AF2"/>
    <w:rsid w:val="00A10AF0"/>
    <w:rsid w:val="00A113A9"/>
    <w:rsid w:val="00A11B00"/>
    <w:rsid w:val="00A131A9"/>
    <w:rsid w:val="00A137C0"/>
    <w:rsid w:val="00A15FF8"/>
    <w:rsid w:val="00A165A7"/>
    <w:rsid w:val="00A16CED"/>
    <w:rsid w:val="00A17000"/>
    <w:rsid w:val="00A170D6"/>
    <w:rsid w:val="00A17319"/>
    <w:rsid w:val="00A177DF"/>
    <w:rsid w:val="00A2078A"/>
    <w:rsid w:val="00A208C8"/>
    <w:rsid w:val="00A21C75"/>
    <w:rsid w:val="00A234D8"/>
    <w:rsid w:val="00A24A7E"/>
    <w:rsid w:val="00A24D20"/>
    <w:rsid w:val="00A26FC6"/>
    <w:rsid w:val="00A27CC1"/>
    <w:rsid w:val="00A304A2"/>
    <w:rsid w:val="00A30EB1"/>
    <w:rsid w:val="00A31743"/>
    <w:rsid w:val="00A32047"/>
    <w:rsid w:val="00A32515"/>
    <w:rsid w:val="00A329A4"/>
    <w:rsid w:val="00A353B0"/>
    <w:rsid w:val="00A3577B"/>
    <w:rsid w:val="00A365EA"/>
    <w:rsid w:val="00A3666F"/>
    <w:rsid w:val="00A369AB"/>
    <w:rsid w:val="00A36F79"/>
    <w:rsid w:val="00A40CCE"/>
    <w:rsid w:val="00A4362D"/>
    <w:rsid w:val="00A4383B"/>
    <w:rsid w:val="00A43E45"/>
    <w:rsid w:val="00A43FE7"/>
    <w:rsid w:val="00A44726"/>
    <w:rsid w:val="00A44F0D"/>
    <w:rsid w:val="00A450B8"/>
    <w:rsid w:val="00A46104"/>
    <w:rsid w:val="00A46F90"/>
    <w:rsid w:val="00A471FC"/>
    <w:rsid w:val="00A47883"/>
    <w:rsid w:val="00A47B68"/>
    <w:rsid w:val="00A501C7"/>
    <w:rsid w:val="00A50D84"/>
    <w:rsid w:val="00A50ED3"/>
    <w:rsid w:val="00A50F21"/>
    <w:rsid w:val="00A5184D"/>
    <w:rsid w:val="00A5282F"/>
    <w:rsid w:val="00A52959"/>
    <w:rsid w:val="00A53651"/>
    <w:rsid w:val="00A53689"/>
    <w:rsid w:val="00A552DA"/>
    <w:rsid w:val="00A558E2"/>
    <w:rsid w:val="00A56AEA"/>
    <w:rsid w:val="00A56E92"/>
    <w:rsid w:val="00A57F6B"/>
    <w:rsid w:val="00A60601"/>
    <w:rsid w:val="00A60A8A"/>
    <w:rsid w:val="00A60CB0"/>
    <w:rsid w:val="00A61126"/>
    <w:rsid w:val="00A61152"/>
    <w:rsid w:val="00A6127E"/>
    <w:rsid w:val="00A61E3E"/>
    <w:rsid w:val="00A62B28"/>
    <w:rsid w:val="00A63367"/>
    <w:rsid w:val="00A63A2D"/>
    <w:rsid w:val="00A6405B"/>
    <w:rsid w:val="00A642EC"/>
    <w:rsid w:val="00A66341"/>
    <w:rsid w:val="00A67082"/>
    <w:rsid w:val="00A67466"/>
    <w:rsid w:val="00A7048E"/>
    <w:rsid w:val="00A705A5"/>
    <w:rsid w:val="00A7160D"/>
    <w:rsid w:val="00A71B09"/>
    <w:rsid w:val="00A72CB6"/>
    <w:rsid w:val="00A735B6"/>
    <w:rsid w:val="00A73746"/>
    <w:rsid w:val="00A749C4"/>
    <w:rsid w:val="00A756C4"/>
    <w:rsid w:val="00A774C4"/>
    <w:rsid w:val="00A77528"/>
    <w:rsid w:val="00A80297"/>
    <w:rsid w:val="00A80AE4"/>
    <w:rsid w:val="00A81DFA"/>
    <w:rsid w:val="00A81F7F"/>
    <w:rsid w:val="00A82AA8"/>
    <w:rsid w:val="00A831FC"/>
    <w:rsid w:val="00A858AA"/>
    <w:rsid w:val="00A85936"/>
    <w:rsid w:val="00A8601B"/>
    <w:rsid w:val="00A8731C"/>
    <w:rsid w:val="00A879B4"/>
    <w:rsid w:val="00A9004C"/>
    <w:rsid w:val="00A90F26"/>
    <w:rsid w:val="00A90F66"/>
    <w:rsid w:val="00A910F5"/>
    <w:rsid w:val="00A91636"/>
    <w:rsid w:val="00A919B1"/>
    <w:rsid w:val="00A92617"/>
    <w:rsid w:val="00A92FD8"/>
    <w:rsid w:val="00A9303F"/>
    <w:rsid w:val="00A93403"/>
    <w:rsid w:val="00A94037"/>
    <w:rsid w:val="00A94EA6"/>
    <w:rsid w:val="00A9503E"/>
    <w:rsid w:val="00A950EC"/>
    <w:rsid w:val="00A9604C"/>
    <w:rsid w:val="00A96A1F"/>
    <w:rsid w:val="00AA059F"/>
    <w:rsid w:val="00AA05C7"/>
    <w:rsid w:val="00AA138D"/>
    <w:rsid w:val="00AA1AFE"/>
    <w:rsid w:val="00AA3202"/>
    <w:rsid w:val="00AA35D2"/>
    <w:rsid w:val="00AA3D6D"/>
    <w:rsid w:val="00AA3DFE"/>
    <w:rsid w:val="00AA4270"/>
    <w:rsid w:val="00AA4D76"/>
    <w:rsid w:val="00AA4E04"/>
    <w:rsid w:val="00AA542E"/>
    <w:rsid w:val="00AA5C89"/>
    <w:rsid w:val="00AA64E4"/>
    <w:rsid w:val="00AA6A96"/>
    <w:rsid w:val="00AA7A06"/>
    <w:rsid w:val="00AB1095"/>
    <w:rsid w:val="00AB1724"/>
    <w:rsid w:val="00AB3FB3"/>
    <w:rsid w:val="00AB4276"/>
    <w:rsid w:val="00AB5CD4"/>
    <w:rsid w:val="00AB631B"/>
    <w:rsid w:val="00AB7B5B"/>
    <w:rsid w:val="00AC1908"/>
    <w:rsid w:val="00AC1A6C"/>
    <w:rsid w:val="00AC250B"/>
    <w:rsid w:val="00AC3C6D"/>
    <w:rsid w:val="00AC40AD"/>
    <w:rsid w:val="00AC7C4B"/>
    <w:rsid w:val="00AD03D9"/>
    <w:rsid w:val="00AD2377"/>
    <w:rsid w:val="00AD2E29"/>
    <w:rsid w:val="00AD3C51"/>
    <w:rsid w:val="00AD5933"/>
    <w:rsid w:val="00AD6B45"/>
    <w:rsid w:val="00AE27C3"/>
    <w:rsid w:val="00AE2ABE"/>
    <w:rsid w:val="00AE3357"/>
    <w:rsid w:val="00AE3979"/>
    <w:rsid w:val="00AE4A36"/>
    <w:rsid w:val="00AE58C8"/>
    <w:rsid w:val="00AE5F4E"/>
    <w:rsid w:val="00AE66B6"/>
    <w:rsid w:val="00AE7850"/>
    <w:rsid w:val="00AF1E64"/>
    <w:rsid w:val="00AF20DF"/>
    <w:rsid w:val="00AF23AA"/>
    <w:rsid w:val="00AF25E5"/>
    <w:rsid w:val="00AF2675"/>
    <w:rsid w:val="00AF2A8D"/>
    <w:rsid w:val="00AF2C8B"/>
    <w:rsid w:val="00AF2D83"/>
    <w:rsid w:val="00AF2F73"/>
    <w:rsid w:val="00AF3B88"/>
    <w:rsid w:val="00AF3D52"/>
    <w:rsid w:val="00AF4373"/>
    <w:rsid w:val="00AF6759"/>
    <w:rsid w:val="00AF6AA2"/>
    <w:rsid w:val="00AF7182"/>
    <w:rsid w:val="00AF756D"/>
    <w:rsid w:val="00B01A71"/>
    <w:rsid w:val="00B06787"/>
    <w:rsid w:val="00B06C7B"/>
    <w:rsid w:val="00B07076"/>
    <w:rsid w:val="00B07AC1"/>
    <w:rsid w:val="00B112FF"/>
    <w:rsid w:val="00B12081"/>
    <w:rsid w:val="00B120B4"/>
    <w:rsid w:val="00B13998"/>
    <w:rsid w:val="00B15623"/>
    <w:rsid w:val="00B15A3A"/>
    <w:rsid w:val="00B15BA0"/>
    <w:rsid w:val="00B16B56"/>
    <w:rsid w:val="00B16B89"/>
    <w:rsid w:val="00B2056B"/>
    <w:rsid w:val="00B21BA3"/>
    <w:rsid w:val="00B2376B"/>
    <w:rsid w:val="00B24B39"/>
    <w:rsid w:val="00B24B60"/>
    <w:rsid w:val="00B253F6"/>
    <w:rsid w:val="00B25DD4"/>
    <w:rsid w:val="00B266EA"/>
    <w:rsid w:val="00B26FBA"/>
    <w:rsid w:val="00B2748F"/>
    <w:rsid w:val="00B27635"/>
    <w:rsid w:val="00B278C9"/>
    <w:rsid w:val="00B3372C"/>
    <w:rsid w:val="00B33B15"/>
    <w:rsid w:val="00B33B7A"/>
    <w:rsid w:val="00B347EF"/>
    <w:rsid w:val="00B404C6"/>
    <w:rsid w:val="00B416E6"/>
    <w:rsid w:val="00B41D6C"/>
    <w:rsid w:val="00B41DC9"/>
    <w:rsid w:val="00B41E2E"/>
    <w:rsid w:val="00B42414"/>
    <w:rsid w:val="00B433E4"/>
    <w:rsid w:val="00B43416"/>
    <w:rsid w:val="00B44376"/>
    <w:rsid w:val="00B44483"/>
    <w:rsid w:val="00B44A0E"/>
    <w:rsid w:val="00B44BE3"/>
    <w:rsid w:val="00B44DC0"/>
    <w:rsid w:val="00B45BC7"/>
    <w:rsid w:val="00B4638C"/>
    <w:rsid w:val="00B47743"/>
    <w:rsid w:val="00B501B9"/>
    <w:rsid w:val="00B50E66"/>
    <w:rsid w:val="00B52427"/>
    <w:rsid w:val="00B52D20"/>
    <w:rsid w:val="00B52EA4"/>
    <w:rsid w:val="00B541E1"/>
    <w:rsid w:val="00B55031"/>
    <w:rsid w:val="00B55458"/>
    <w:rsid w:val="00B56BD5"/>
    <w:rsid w:val="00B57899"/>
    <w:rsid w:val="00B57ED0"/>
    <w:rsid w:val="00B607CE"/>
    <w:rsid w:val="00B60BB0"/>
    <w:rsid w:val="00B61EF5"/>
    <w:rsid w:val="00B626AC"/>
    <w:rsid w:val="00B62896"/>
    <w:rsid w:val="00B62D8D"/>
    <w:rsid w:val="00B63681"/>
    <w:rsid w:val="00B64B14"/>
    <w:rsid w:val="00B64E5C"/>
    <w:rsid w:val="00B64EA1"/>
    <w:rsid w:val="00B65889"/>
    <w:rsid w:val="00B65FDD"/>
    <w:rsid w:val="00B667C9"/>
    <w:rsid w:val="00B66F06"/>
    <w:rsid w:val="00B70320"/>
    <w:rsid w:val="00B703A6"/>
    <w:rsid w:val="00B707A3"/>
    <w:rsid w:val="00B709DA"/>
    <w:rsid w:val="00B70FC6"/>
    <w:rsid w:val="00B72449"/>
    <w:rsid w:val="00B72961"/>
    <w:rsid w:val="00B72B18"/>
    <w:rsid w:val="00B73B2C"/>
    <w:rsid w:val="00B7444D"/>
    <w:rsid w:val="00B747C2"/>
    <w:rsid w:val="00B75056"/>
    <w:rsid w:val="00B765ED"/>
    <w:rsid w:val="00B76E6D"/>
    <w:rsid w:val="00B775E9"/>
    <w:rsid w:val="00B7775E"/>
    <w:rsid w:val="00B7783A"/>
    <w:rsid w:val="00B80118"/>
    <w:rsid w:val="00B80222"/>
    <w:rsid w:val="00B81096"/>
    <w:rsid w:val="00B81DD9"/>
    <w:rsid w:val="00B82944"/>
    <w:rsid w:val="00B83B40"/>
    <w:rsid w:val="00B83CC1"/>
    <w:rsid w:val="00B846A6"/>
    <w:rsid w:val="00B851AC"/>
    <w:rsid w:val="00B864C2"/>
    <w:rsid w:val="00B901BB"/>
    <w:rsid w:val="00B94018"/>
    <w:rsid w:val="00B94A2C"/>
    <w:rsid w:val="00B9698F"/>
    <w:rsid w:val="00B9798A"/>
    <w:rsid w:val="00BA0B75"/>
    <w:rsid w:val="00BA0C7E"/>
    <w:rsid w:val="00BA1992"/>
    <w:rsid w:val="00BA2115"/>
    <w:rsid w:val="00BA24F9"/>
    <w:rsid w:val="00BA29CB"/>
    <w:rsid w:val="00BA2ACE"/>
    <w:rsid w:val="00BA33ED"/>
    <w:rsid w:val="00BA3729"/>
    <w:rsid w:val="00BA390E"/>
    <w:rsid w:val="00BA49DF"/>
    <w:rsid w:val="00BA52CE"/>
    <w:rsid w:val="00BA5B65"/>
    <w:rsid w:val="00BA6353"/>
    <w:rsid w:val="00BA6EC2"/>
    <w:rsid w:val="00BB21BA"/>
    <w:rsid w:val="00BB37FB"/>
    <w:rsid w:val="00BB3EFB"/>
    <w:rsid w:val="00BB4778"/>
    <w:rsid w:val="00BB5808"/>
    <w:rsid w:val="00BB7177"/>
    <w:rsid w:val="00BB743C"/>
    <w:rsid w:val="00BB7508"/>
    <w:rsid w:val="00BB7933"/>
    <w:rsid w:val="00BB7A52"/>
    <w:rsid w:val="00BC132E"/>
    <w:rsid w:val="00BC1637"/>
    <w:rsid w:val="00BC1A83"/>
    <w:rsid w:val="00BC1C85"/>
    <w:rsid w:val="00BC25B2"/>
    <w:rsid w:val="00BC2630"/>
    <w:rsid w:val="00BC2A34"/>
    <w:rsid w:val="00BC308D"/>
    <w:rsid w:val="00BC396D"/>
    <w:rsid w:val="00BC4655"/>
    <w:rsid w:val="00BC52F9"/>
    <w:rsid w:val="00BC5BD4"/>
    <w:rsid w:val="00BC6741"/>
    <w:rsid w:val="00BC6DDE"/>
    <w:rsid w:val="00BC7BCD"/>
    <w:rsid w:val="00BD158B"/>
    <w:rsid w:val="00BD1E05"/>
    <w:rsid w:val="00BD2600"/>
    <w:rsid w:val="00BD40D4"/>
    <w:rsid w:val="00BD4AB5"/>
    <w:rsid w:val="00BD4E25"/>
    <w:rsid w:val="00BD5614"/>
    <w:rsid w:val="00BD56D2"/>
    <w:rsid w:val="00BD62AF"/>
    <w:rsid w:val="00BD6F7E"/>
    <w:rsid w:val="00BD753B"/>
    <w:rsid w:val="00BE0967"/>
    <w:rsid w:val="00BE0D23"/>
    <w:rsid w:val="00BE2A0E"/>
    <w:rsid w:val="00BE43C0"/>
    <w:rsid w:val="00BE484B"/>
    <w:rsid w:val="00BE4887"/>
    <w:rsid w:val="00BE4C55"/>
    <w:rsid w:val="00BE503F"/>
    <w:rsid w:val="00BE57FF"/>
    <w:rsid w:val="00BE66C6"/>
    <w:rsid w:val="00BE69EE"/>
    <w:rsid w:val="00BE74DF"/>
    <w:rsid w:val="00BF0E5D"/>
    <w:rsid w:val="00BF1934"/>
    <w:rsid w:val="00BF1F03"/>
    <w:rsid w:val="00BF3396"/>
    <w:rsid w:val="00BF4220"/>
    <w:rsid w:val="00BF4A22"/>
    <w:rsid w:val="00BF5425"/>
    <w:rsid w:val="00BF5C55"/>
    <w:rsid w:val="00BF5F3A"/>
    <w:rsid w:val="00BF6472"/>
    <w:rsid w:val="00BF7AAF"/>
    <w:rsid w:val="00C00257"/>
    <w:rsid w:val="00C00F47"/>
    <w:rsid w:val="00C01621"/>
    <w:rsid w:val="00C01E86"/>
    <w:rsid w:val="00C025F9"/>
    <w:rsid w:val="00C02A42"/>
    <w:rsid w:val="00C02C6C"/>
    <w:rsid w:val="00C033B9"/>
    <w:rsid w:val="00C03532"/>
    <w:rsid w:val="00C035D3"/>
    <w:rsid w:val="00C03C0C"/>
    <w:rsid w:val="00C063C5"/>
    <w:rsid w:val="00C07031"/>
    <w:rsid w:val="00C10EA9"/>
    <w:rsid w:val="00C131A3"/>
    <w:rsid w:val="00C13AB4"/>
    <w:rsid w:val="00C13D24"/>
    <w:rsid w:val="00C15788"/>
    <w:rsid w:val="00C15A35"/>
    <w:rsid w:val="00C160D7"/>
    <w:rsid w:val="00C177AA"/>
    <w:rsid w:val="00C20FDB"/>
    <w:rsid w:val="00C212DE"/>
    <w:rsid w:val="00C219AE"/>
    <w:rsid w:val="00C2250E"/>
    <w:rsid w:val="00C22DE8"/>
    <w:rsid w:val="00C23FD5"/>
    <w:rsid w:val="00C25138"/>
    <w:rsid w:val="00C260D6"/>
    <w:rsid w:val="00C275EC"/>
    <w:rsid w:val="00C3079C"/>
    <w:rsid w:val="00C30874"/>
    <w:rsid w:val="00C31B66"/>
    <w:rsid w:val="00C32321"/>
    <w:rsid w:val="00C32AEF"/>
    <w:rsid w:val="00C33063"/>
    <w:rsid w:val="00C334C5"/>
    <w:rsid w:val="00C34036"/>
    <w:rsid w:val="00C35379"/>
    <w:rsid w:val="00C35C57"/>
    <w:rsid w:val="00C36051"/>
    <w:rsid w:val="00C401DD"/>
    <w:rsid w:val="00C40649"/>
    <w:rsid w:val="00C40D45"/>
    <w:rsid w:val="00C42A38"/>
    <w:rsid w:val="00C45168"/>
    <w:rsid w:val="00C46631"/>
    <w:rsid w:val="00C46B80"/>
    <w:rsid w:val="00C4770E"/>
    <w:rsid w:val="00C50011"/>
    <w:rsid w:val="00C510D7"/>
    <w:rsid w:val="00C52462"/>
    <w:rsid w:val="00C52901"/>
    <w:rsid w:val="00C535AE"/>
    <w:rsid w:val="00C5526C"/>
    <w:rsid w:val="00C56DA2"/>
    <w:rsid w:val="00C56E21"/>
    <w:rsid w:val="00C57A81"/>
    <w:rsid w:val="00C60263"/>
    <w:rsid w:val="00C603DF"/>
    <w:rsid w:val="00C60503"/>
    <w:rsid w:val="00C60F83"/>
    <w:rsid w:val="00C61327"/>
    <w:rsid w:val="00C61536"/>
    <w:rsid w:val="00C61AF7"/>
    <w:rsid w:val="00C6210E"/>
    <w:rsid w:val="00C635BE"/>
    <w:rsid w:val="00C638D4"/>
    <w:rsid w:val="00C64C04"/>
    <w:rsid w:val="00C64CF4"/>
    <w:rsid w:val="00C652F2"/>
    <w:rsid w:val="00C6608F"/>
    <w:rsid w:val="00C6621C"/>
    <w:rsid w:val="00C70670"/>
    <w:rsid w:val="00C71102"/>
    <w:rsid w:val="00C7427A"/>
    <w:rsid w:val="00C74781"/>
    <w:rsid w:val="00C756D7"/>
    <w:rsid w:val="00C81630"/>
    <w:rsid w:val="00C8399E"/>
    <w:rsid w:val="00C84334"/>
    <w:rsid w:val="00C85596"/>
    <w:rsid w:val="00C873EC"/>
    <w:rsid w:val="00C87F3F"/>
    <w:rsid w:val="00C90D13"/>
    <w:rsid w:val="00C91361"/>
    <w:rsid w:val="00C91AC6"/>
    <w:rsid w:val="00C91E12"/>
    <w:rsid w:val="00C951F5"/>
    <w:rsid w:val="00C95485"/>
    <w:rsid w:val="00C95756"/>
    <w:rsid w:val="00C95B5F"/>
    <w:rsid w:val="00C9634E"/>
    <w:rsid w:val="00C977E2"/>
    <w:rsid w:val="00C97EB0"/>
    <w:rsid w:val="00CA0889"/>
    <w:rsid w:val="00CA251E"/>
    <w:rsid w:val="00CA2BB9"/>
    <w:rsid w:val="00CA2D5E"/>
    <w:rsid w:val="00CA3060"/>
    <w:rsid w:val="00CA372C"/>
    <w:rsid w:val="00CA387F"/>
    <w:rsid w:val="00CA41C5"/>
    <w:rsid w:val="00CA4CCE"/>
    <w:rsid w:val="00CA4DEF"/>
    <w:rsid w:val="00CA5780"/>
    <w:rsid w:val="00CA5900"/>
    <w:rsid w:val="00CA59CC"/>
    <w:rsid w:val="00CA5A4F"/>
    <w:rsid w:val="00CA5B93"/>
    <w:rsid w:val="00CA5EEB"/>
    <w:rsid w:val="00CA6A23"/>
    <w:rsid w:val="00CA713A"/>
    <w:rsid w:val="00CA77F5"/>
    <w:rsid w:val="00CA7CF7"/>
    <w:rsid w:val="00CB0EA7"/>
    <w:rsid w:val="00CB227F"/>
    <w:rsid w:val="00CB2490"/>
    <w:rsid w:val="00CB2E23"/>
    <w:rsid w:val="00CB35C1"/>
    <w:rsid w:val="00CB3814"/>
    <w:rsid w:val="00CB3986"/>
    <w:rsid w:val="00CB3B6C"/>
    <w:rsid w:val="00CB3BCA"/>
    <w:rsid w:val="00CB5769"/>
    <w:rsid w:val="00CB58EA"/>
    <w:rsid w:val="00CB632E"/>
    <w:rsid w:val="00CB6E62"/>
    <w:rsid w:val="00CB7197"/>
    <w:rsid w:val="00CB7DC1"/>
    <w:rsid w:val="00CC015B"/>
    <w:rsid w:val="00CC128A"/>
    <w:rsid w:val="00CC1DFD"/>
    <w:rsid w:val="00CC242E"/>
    <w:rsid w:val="00CC3F38"/>
    <w:rsid w:val="00CC451A"/>
    <w:rsid w:val="00CC5D68"/>
    <w:rsid w:val="00CC617A"/>
    <w:rsid w:val="00CC6ACE"/>
    <w:rsid w:val="00CC71FD"/>
    <w:rsid w:val="00CD08E7"/>
    <w:rsid w:val="00CD0EB1"/>
    <w:rsid w:val="00CD1381"/>
    <w:rsid w:val="00CD1780"/>
    <w:rsid w:val="00CD1F29"/>
    <w:rsid w:val="00CD2612"/>
    <w:rsid w:val="00CD2C2A"/>
    <w:rsid w:val="00CD378D"/>
    <w:rsid w:val="00CD3C7A"/>
    <w:rsid w:val="00CD5306"/>
    <w:rsid w:val="00CD53B7"/>
    <w:rsid w:val="00CD6A63"/>
    <w:rsid w:val="00CD7B32"/>
    <w:rsid w:val="00CE0379"/>
    <w:rsid w:val="00CE0DCD"/>
    <w:rsid w:val="00CE11EE"/>
    <w:rsid w:val="00CE16EC"/>
    <w:rsid w:val="00CE2FA7"/>
    <w:rsid w:val="00CE3EBE"/>
    <w:rsid w:val="00CE3F5A"/>
    <w:rsid w:val="00CE405D"/>
    <w:rsid w:val="00CE4A56"/>
    <w:rsid w:val="00CE52C1"/>
    <w:rsid w:val="00CE5AFB"/>
    <w:rsid w:val="00CE64BD"/>
    <w:rsid w:val="00CE674B"/>
    <w:rsid w:val="00CE7486"/>
    <w:rsid w:val="00CE7DDA"/>
    <w:rsid w:val="00CF21E9"/>
    <w:rsid w:val="00CF2D1B"/>
    <w:rsid w:val="00CF31B6"/>
    <w:rsid w:val="00CF4437"/>
    <w:rsid w:val="00CF485B"/>
    <w:rsid w:val="00CF56FB"/>
    <w:rsid w:val="00CF6B30"/>
    <w:rsid w:val="00D00B4F"/>
    <w:rsid w:val="00D00B60"/>
    <w:rsid w:val="00D03031"/>
    <w:rsid w:val="00D03B23"/>
    <w:rsid w:val="00D04524"/>
    <w:rsid w:val="00D05395"/>
    <w:rsid w:val="00D0673C"/>
    <w:rsid w:val="00D067E2"/>
    <w:rsid w:val="00D06CA5"/>
    <w:rsid w:val="00D06CC5"/>
    <w:rsid w:val="00D06F9B"/>
    <w:rsid w:val="00D10158"/>
    <w:rsid w:val="00D103DE"/>
    <w:rsid w:val="00D10B37"/>
    <w:rsid w:val="00D11309"/>
    <w:rsid w:val="00D1284C"/>
    <w:rsid w:val="00D12D3A"/>
    <w:rsid w:val="00D12E00"/>
    <w:rsid w:val="00D13E6E"/>
    <w:rsid w:val="00D144AB"/>
    <w:rsid w:val="00D14CA0"/>
    <w:rsid w:val="00D16755"/>
    <w:rsid w:val="00D1681D"/>
    <w:rsid w:val="00D1696A"/>
    <w:rsid w:val="00D16E9E"/>
    <w:rsid w:val="00D17016"/>
    <w:rsid w:val="00D17FAC"/>
    <w:rsid w:val="00D2023C"/>
    <w:rsid w:val="00D20978"/>
    <w:rsid w:val="00D20BEC"/>
    <w:rsid w:val="00D21F08"/>
    <w:rsid w:val="00D221B6"/>
    <w:rsid w:val="00D223D3"/>
    <w:rsid w:val="00D2270D"/>
    <w:rsid w:val="00D23117"/>
    <w:rsid w:val="00D23853"/>
    <w:rsid w:val="00D23A0B"/>
    <w:rsid w:val="00D2422F"/>
    <w:rsid w:val="00D24E91"/>
    <w:rsid w:val="00D25169"/>
    <w:rsid w:val="00D256F0"/>
    <w:rsid w:val="00D26349"/>
    <w:rsid w:val="00D267EE"/>
    <w:rsid w:val="00D26F32"/>
    <w:rsid w:val="00D30D63"/>
    <w:rsid w:val="00D3169E"/>
    <w:rsid w:val="00D33BEC"/>
    <w:rsid w:val="00D34C0D"/>
    <w:rsid w:val="00D352A6"/>
    <w:rsid w:val="00D357F1"/>
    <w:rsid w:val="00D35E54"/>
    <w:rsid w:val="00D36AD3"/>
    <w:rsid w:val="00D3705E"/>
    <w:rsid w:val="00D416EB"/>
    <w:rsid w:val="00D43700"/>
    <w:rsid w:val="00D43738"/>
    <w:rsid w:val="00D44012"/>
    <w:rsid w:val="00D44C32"/>
    <w:rsid w:val="00D44CA8"/>
    <w:rsid w:val="00D45A0E"/>
    <w:rsid w:val="00D46100"/>
    <w:rsid w:val="00D46726"/>
    <w:rsid w:val="00D468B0"/>
    <w:rsid w:val="00D47312"/>
    <w:rsid w:val="00D4733A"/>
    <w:rsid w:val="00D476D5"/>
    <w:rsid w:val="00D50EB7"/>
    <w:rsid w:val="00D51355"/>
    <w:rsid w:val="00D513ED"/>
    <w:rsid w:val="00D514AF"/>
    <w:rsid w:val="00D52ED9"/>
    <w:rsid w:val="00D53C59"/>
    <w:rsid w:val="00D54602"/>
    <w:rsid w:val="00D54DCC"/>
    <w:rsid w:val="00D54E02"/>
    <w:rsid w:val="00D55274"/>
    <w:rsid w:val="00D55DF8"/>
    <w:rsid w:val="00D56504"/>
    <w:rsid w:val="00D56EDD"/>
    <w:rsid w:val="00D57663"/>
    <w:rsid w:val="00D57A1A"/>
    <w:rsid w:val="00D6014A"/>
    <w:rsid w:val="00D60ADC"/>
    <w:rsid w:val="00D60CE2"/>
    <w:rsid w:val="00D623A9"/>
    <w:rsid w:val="00D623FE"/>
    <w:rsid w:val="00D6281C"/>
    <w:rsid w:val="00D62C26"/>
    <w:rsid w:val="00D6356A"/>
    <w:rsid w:val="00D63DB1"/>
    <w:rsid w:val="00D63EA8"/>
    <w:rsid w:val="00D63F29"/>
    <w:rsid w:val="00D64391"/>
    <w:rsid w:val="00D64D23"/>
    <w:rsid w:val="00D653E7"/>
    <w:rsid w:val="00D6553A"/>
    <w:rsid w:val="00D65831"/>
    <w:rsid w:val="00D65B23"/>
    <w:rsid w:val="00D66B62"/>
    <w:rsid w:val="00D66DA2"/>
    <w:rsid w:val="00D67802"/>
    <w:rsid w:val="00D70154"/>
    <w:rsid w:val="00D71097"/>
    <w:rsid w:val="00D7138D"/>
    <w:rsid w:val="00D724BA"/>
    <w:rsid w:val="00D72ACE"/>
    <w:rsid w:val="00D73056"/>
    <w:rsid w:val="00D73161"/>
    <w:rsid w:val="00D738F0"/>
    <w:rsid w:val="00D746C1"/>
    <w:rsid w:val="00D755E4"/>
    <w:rsid w:val="00D756E1"/>
    <w:rsid w:val="00D82D34"/>
    <w:rsid w:val="00D843CF"/>
    <w:rsid w:val="00D84FB8"/>
    <w:rsid w:val="00D8511A"/>
    <w:rsid w:val="00D851FA"/>
    <w:rsid w:val="00D8564C"/>
    <w:rsid w:val="00D85B91"/>
    <w:rsid w:val="00D85C60"/>
    <w:rsid w:val="00D8687B"/>
    <w:rsid w:val="00D86B6B"/>
    <w:rsid w:val="00D86BBF"/>
    <w:rsid w:val="00D87014"/>
    <w:rsid w:val="00D872B6"/>
    <w:rsid w:val="00D9051B"/>
    <w:rsid w:val="00D9061F"/>
    <w:rsid w:val="00D91D48"/>
    <w:rsid w:val="00D91DE6"/>
    <w:rsid w:val="00D925B3"/>
    <w:rsid w:val="00D9270F"/>
    <w:rsid w:val="00D9297D"/>
    <w:rsid w:val="00D92A6D"/>
    <w:rsid w:val="00D934D0"/>
    <w:rsid w:val="00D93D2D"/>
    <w:rsid w:val="00D94905"/>
    <w:rsid w:val="00D9511D"/>
    <w:rsid w:val="00D95973"/>
    <w:rsid w:val="00D96E44"/>
    <w:rsid w:val="00D9733A"/>
    <w:rsid w:val="00DA0629"/>
    <w:rsid w:val="00DA0981"/>
    <w:rsid w:val="00DA0FD3"/>
    <w:rsid w:val="00DA1EDF"/>
    <w:rsid w:val="00DA26CD"/>
    <w:rsid w:val="00DA372D"/>
    <w:rsid w:val="00DA3AE1"/>
    <w:rsid w:val="00DA3EC7"/>
    <w:rsid w:val="00DA480E"/>
    <w:rsid w:val="00DA4B4C"/>
    <w:rsid w:val="00DA4D03"/>
    <w:rsid w:val="00DA4FC4"/>
    <w:rsid w:val="00DA5788"/>
    <w:rsid w:val="00DA5EB6"/>
    <w:rsid w:val="00DA602E"/>
    <w:rsid w:val="00DA6A5A"/>
    <w:rsid w:val="00DA7879"/>
    <w:rsid w:val="00DB0623"/>
    <w:rsid w:val="00DB0EB7"/>
    <w:rsid w:val="00DB1336"/>
    <w:rsid w:val="00DB1B2A"/>
    <w:rsid w:val="00DB2E77"/>
    <w:rsid w:val="00DB30B9"/>
    <w:rsid w:val="00DB3266"/>
    <w:rsid w:val="00DB4821"/>
    <w:rsid w:val="00DB5CE8"/>
    <w:rsid w:val="00DB60A7"/>
    <w:rsid w:val="00DB63F8"/>
    <w:rsid w:val="00DB6631"/>
    <w:rsid w:val="00DB76CF"/>
    <w:rsid w:val="00DB78B6"/>
    <w:rsid w:val="00DC1560"/>
    <w:rsid w:val="00DC228E"/>
    <w:rsid w:val="00DC352E"/>
    <w:rsid w:val="00DC38A1"/>
    <w:rsid w:val="00DC3F3C"/>
    <w:rsid w:val="00DC618B"/>
    <w:rsid w:val="00DC6E79"/>
    <w:rsid w:val="00DC7EF8"/>
    <w:rsid w:val="00DD04D5"/>
    <w:rsid w:val="00DD0700"/>
    <w:rsid w:val="00DD089A"/>
    <w:rsid w:val="00DD0A2E"/>
    <w:rsid w:val="00DD0E82"/>
    <w:rsid w:val="00DD0FD5"/>
    <w:rsid w:val="00DD1B07"/>
    <w:rsid w:val="00DD1C45"/>
    <w:rsid w:val="00DD4AFB"/>
    <w:rsid w:val="00DD5328"/>
    <w:rsid w:val="00DD5D69"/>
    <w:rsid w:val="00DD761C"/>
    <w:rsid w:val="00DE1D6C"/>
    <w:rsid w:val="00DE2D2B"/>
    <w:rsid w:val="00DE3328"/>
    <w:rsid w:val="00DE3454"/>
    <w:rsid w:val="00DE3E20"/>
    <w:rsid w:val="00DE4238"/>
    <w:rsid w:val="00DE44E7"/>
    <w:rsid w:val="00DE4C40"/>
    <w:rsid w:val="00DE64D4"/>
    <w:rsid w:val="00DE65EE"/>
    <w:rsid w:val="00DF1528"/>
    <w:rsid w:val="00DF1A63"/>
    <w:rsid w:val="00DF312D"/>
    <w:rsid w:val="00DF4250"/>
    <w:rsid w:val="00DF44D0"/>
    <w:rsid w:val="00DF4F38"/>
    <w:rsid w:val="00DF5C7C"/>
    <w:rsid w:val="00DF6ECA"/>
    <w:rsid w:val="00DF726E"/>
    <w:rsid w:val="00E00220"/>
    <w:rsid w:val="00E00846"/>
    <w:rsid w:val="00E00E68"/>
    <w:rsid w:val="00E00E6F"/>
    <w:rsid w:val="00E016D0"/>
    <w:rsid w:val="00E01987"/>
    <w:rsid w:val="00E01AFD"/>
    <w:rsid w:val="00E03686"/>
    <w:rsid w:val="00E04AEE"/>
    <w:rsid w:val="00E0500F"/>
    <w:rsid w:val="00E0509E"/>
    <w:rsid w:val="00E0587F"/>
    <w:rsid w:val="00E062DB"/>
    <w:rsid w:val="00E065A7"/>
    <w:rsid w:val="00E06E73"/>
    <w:rsid w:val="00E07A9E"/>
    <w:rsid w:val="00E112A8"/>
    <w:rsid w:val="00E120E7"/>
    <w:rsid w:val="00E14EBF"/>
    <w:rsid w:val="00E150C8"/>
    <w:rsid w:val="00E1514B"/>
    <w:rsid w:val="00E156EC"/>
    <w:rsid w:val="00E16A30"/>
    <w:rsid w:val="00E16F82"/>
    <w:rsid w:val="00E175A5"/>
    <w:rsid w:val="00E20C53"/>
    <w:rsid w:val="00E21CC8"/>
    <w:rsid w:val="00E226C7"/>
    <w:rsid w:val="00E2272F"/>
    <w:rsid w:val="00E23872"/>
    <w:rsid w:val="00E24414"/>
    <w:rsid w:val="00E24DED"/>
    <w:rsid w:val="00E251AA"/>
    <w:rsid w:val="00E25B8F"/>
    <w:rsid w:val="00E2651D"/>
    <w:rsid w:val="00E26FE8"/>
    <w:rsid w:val="00E271C0"/>
    <w:rsid w:val="00E27500"/>
    <w:rsid w:val="00E27920"/>
    <w:rsid w:val="00E30193"/>
    <w:rsid w:val="00E302C3"/>
    <w:rsid w:val="00E3037C"/>
    <w:rsid w:val="00E30A52"/>
    <w:rsid w:val="00E30D53"/>
    <w:rsid w:val="00E31669"/>
    <w:rsid w:val="00E31FC4"/>
    <w:rsid w:val="00E31FDA"/>
    <w:rsid w:val="00E3352F"/>
    <w:rsid w:val="00E34BC5"/>
    <w:rsid w:val="00E34C30"/>
    <w:rsid w:val="00E359AB"/>
    <w:rsid w:val="00E3667D"/>
    <w:rsid w:val="00E36EF6"/>
    <w:rsid w:val="00E36FC3"/>
    <w:rsid w:val="00E40243"/>
    <w:rsid w:val="00E406A8"/>
    <w:rsid w:val="00E40B29"/>
    <w:rsid w:val="00E41A46"/>
    <w:rsid w:val="00E41DCA"/>
    <w:rsid w:val="00E42201"/>
    <w:rsid w:val="00E427F0"/>
    <w:rsid w:val="00E44363"/>
    <w:rsid w:val="00E453B5"/>
    <w:rsid w:val="00E45F6F"/>
    <w:rsid w:val="00E506CD"/>
    <w:rsid w:val="00E50729"/>
    <w:rsid w:val="00E512BF"/>
    <w:rsid w:val="00E52241"/>
    <w:rsid w:val="00E52C51"/>
    <w:rsid w:val="00E52D3F"/>
    <w:rsid w:val="00E56066"/>
    <w:rsid w:val="00E56763"/>
    <w:rsid w:val="00E56C3E"/>
    <w:rsid w:val="00E57386"/>
    <w:rsid w:val="00E57F37"/>
    <w:rsid w:val="00E60991"/>
    <w:rsid w:val="00E60EB7"/>
    <w:rsid w:val="00E617C5"/>
    <w:rsid w:val="00E62243"/>
    <w:rsid w:val="00E63DAC"/>
    <w:rsid w:val="00E642DD"/>
    <w:rsid w:val="00E64890"/>
    <w:rsid w:val="00E6606A"/>
    <w:rsid w:val="00E67064"/>
    <w:rsid w:val="00E677CA"/>
    <w:rsid w:val="00E7091E"/>
    <w:rsid w:val="00E71A38"/>
    <w:rsid w:val="00E71FB1"/>
    <w:rsid w:val="00E72E12"/>
    <w:rsid w:val="00E73D59"/>
    <w:rsid w:val="00E74B28"/>
    <w:rsid w:val="00E74FEC"/>
    <w:rsid w:val="00E76242"/>
    <w:rsid w:val="00E76E4D"/>
    <w:rsid w:val="00E8095A"/>
    <w:rsid w:val="00E81B20"/>
    <w:rsid w:val="00E81E06"/>
    <w:rsid w:val="00E82A32"/>
    <w:rsid w:val="00E82B3A"/>
    <w:rsid w:val="00E82CD0"/>
    <w:rsid w:val="00E83E35"/>
    <w:rsid w:val="00E848B6"/>
    <w:rsid w:val="00E84C07"/>
    <w:rsid w:val="00E87606"/>
    <w:rsid w:val="00E9172A"/>
    <w:rsid w:val="00E91908"/>
    <w:rsid w:val="00E919EF"/>
    <w:rsid w:val="00E92CDA"/>
    <w:rsid w:val="00E9374A"/>
    <w:rsid w:val="00E95379"/>
    <w:rsid w:val="00E964B4"/>
    <w:rsid w:val="00E96EC2"/>
    <w:rsid w:val="00EA03F1"/>
    <w:rsid w:val="00EA1FC2"/>
    <w:rsid w:val="00EA2901"/>
    <w:rsid w:val="00EA395E"/>
    <w:rsid w:val="00EA3F22"/>
    <w:rsid w:val="00EA6085"/>
    <w:rsid w:val="00EA6948"/>
    <w:rsid w:val="00EA743B"/>
    <w:rsid w:val="00EA771A"/>
    <w:rsid w:val="00EB1A31"/>
    <w:rsid w:val="00EB2C11"/>
    <w:rsid w:val="00EB32B0"/>
    <w:rsid w:val="00EB405B"/>
    <w:rsid w:val="00EB432E"/>
    <w:rsid w:val="00EB50A5"/>
    <w:rsid w:val="00EB60BF"/>
    <w:rsid w:val="00EB6B26"/>
    <w:rsid w:val="00EB7934"/>
    <w:rsid w:val="00EC028A"/>
    <w:rsid w:val="00EC2E25"/>
    <w:rsid w:val="00EC30FB"/>
    <w:rsid w:val="00EC5048"/>
    <w:rsid w:val="00EC76AA"/>
    <w:rsid w:val="00ED0164"/>
    <w:rsid w:val="00ED0548"/>
    <w:rsid w:val="00ED523F"/>
    <w:rsid w:val="00ED598D"/>
    <w:rsid w:val="00ED7247"/>
    <w:rsid w:val="00EE038F"/>
    <w:rsid w:val="00EE0FFF"/>
    <w:rsid w:val="00EE15B4"/>
    <w:rsid w:val="00EE1BD4"/>
    <w:rsid w:val="00EE320B"/>
    <w:rsid w:val="00EE42E2"/>
    <w:rsid w:val="00EE4A61"/>
    <w:rsid w:val="00EE5197"/>
    <w:rsid w:val="00EE52BD"/>
    <w:rsid w:val="00EE5BCE"/>
    <w:rsid w:val="00EE672B"/>
    <w:rsid w:val="00EE7365"/>
    <w:rsid w:val="00EE77D0"/>
    <w:rsid w:val="00EF04FB"/>
    <w:rsid w:val="00EF0D3E"/>
    <w:rsid w:val="00EF112A"/>
    <w:rsid w:val="00EF12C9"/>
    <w:rsid w:val="00EF2869"/>
    <w:rsid w:val="00EF2E18"/>
    <w:rsid w:val="00EF427B"/>
    <w:rsid w:val="00EF67EE"/>
    <w:rsid w:val="00EF6DA6"/>
    <w:rsid w:val="00EF753D"/>
    <w:rsid w:val="00F01621"/>
    <w:rsid w:val="00F01790"/>
    <w:rsid w:val="00F01847"/>
    <w:rsid w:val="00F02658"/>
    <w:rsid w:val="00F03211"/>
    <w:rsid w:val="00F03A54"/>
    <w:rsid w:val="00F03AA3"/>
    <w:rsid w:val="00F03AC3"/>
    <w:rsid w:val="00F044D0"/>
    <w:rsid w:val="00F047A6"/>
    <w:rsid w:val="00F04A9F"/>
    <w:rsid w:val="00F04BB9"/>
    <w:rsid w:val="00F04D7E"/>
    <w:rsid w:val="00F05169"/>
    <w:rsid w:val="00F0529D"/>
    <w:rsid w:val="00F05D44"/>
    <w:rsid w:val="00F05DD8"/>
    <w:rsid w:val="00F06780"/>
    <w:rsid w:val="00F07520"/>
    <w:rsid w:val="00F0762D"/>
    <w:rsid w:val="00F1076B"/>
    <w:rsid w:val="00F12E64"/>
    <w:rsid w:val="00F13565"/>
    <w:rsid w:val="00F13A2D"/>
    <w:rsid w:val="00F14C3D"/>
    <w:rsid w:val="00F14C4E"/>
    <w:rsid w:val="00F1500E"/>
    <w:rsid w:val="00F1648D"/>
    <w:rsid w:val="00F16C0F"/>
    <w:rsid w:val="00F174C6"/>
    <w:rsid w:val="00F17AF2"/>
    <w:rsid w:val="00F203CA"/>
    <w:rsid w:val="00F20706"/>
    <w:rsid w:val="00F21733"/>
    <w:rsid w:val="00F21C76"/>
    <w:rsid w:val="00F21E4D"/>
    <w:rsid w:val="00F22C39"/>
    <w:rsid w:val="00F23530"/>
    <w:rsid w:val="00F237EB"/>
    <w:rsid w:val="00F23AF8"/>
    <w:rsid w:val="00F24008"/>
    <w:rsid w:val="00F24F49"/>
    <w:rsid w:val="00F25A92"/>
    <w:rsid w:val="00F25BB6"/>
    <w:rsid w:val="00F27761"/>
    <w:rsid w:val="00F300C2"/>
    <w:rsid w:val="00F30121"/>
    <w:rsid w:val="00F30889"/>
    <w:rsid w:val="00F309DB"/>
    <w:rsid w:val="00F3135D"/>
    <w:rsid w:val="00F31A22"/>
    <w:rsid w:val="00F31B9E"/>
    <w:rsid w:val="00F32721"/>
    <w:rsid w:val="00F330B9"/>
    <w:rsid w:val="00F33543"/>
    <w:rsid w:val="00F33FC1"/>
    <w:rsid w:val="00F3474B"/>
    <w:rsid w:val="00F348DB"/>
    <w:rsid w:val="00F349E6"/>
    <w:rsid w:val="00F362A5"/>
    <w:rsid w:val="00F36AB2"/>
    <w:rsid w:val="00F372DD"/>
    <w:rsid w:val="00F37431"/>
    <w:rsid w:val="00F374C7"/>
    <w:rsid w:val="00F37611"/>
    <w:rsid w:val="00F37940"/>
    <w:rsid w:val="00F379B4"/>
    <w:rsid w:val="00F40A4F"/>
    <w:rsid w:val="00F40C3A"/>
    <w:rsid w:val="00F415E6"/>
    <w:rsid w:val="00F4264C"/>
    <w:rsid w:val="00F42F5D"/>
    <w:rsid w:val="00F431A7"/>
    <w:rsid w:val="00F435D9"/>
    <w:rsid w:val="00F43AF7"/>
    <w:rsid w:val="00F43FB5"/>
    <w:rsid w:val="00F43FEF"/>
    <w:rsid w:val="00F44F13"/>
    <w:rsid w:val="00F45745"/>
    <w:rsid w:val="00F46C21"/>
    <w:rsid w:val="00F47508"/>
    <w:rsid w:val="00F47531"/>
    <w:rsid w:val="00F4770E"/>
    <w:rsid w:val="00F47AB9"/>
    <w:rsid w:val="00F47CC9"/>
    <w:rsid w:val="00F47D1F"/>
    <w:rsid w:val="00F47DA5"/>
    <w:rsid w:val="00F47ECC"/>
    <w:rsid w:val="00F50E6D"/>
    <w:rsid w:val="00F50FD1"/>
    <w:rsid w:val="00F51799"/>
    <w:rsid w:val="00F517D1"/>
    <w:rsid w:val="00F51A86"/>
    <w:rsid w:val="00F52C49"/>
    <w:rsid w:val="00F52D5C"/>
    <w:rsid w:val="00F5376E"/>
    <w:rsid w:val="00F538CF"/>
    <w:rsid w:val="00F5432F"/>
    <w:rsid w:val="00F5503B"/>
    <w:rsid w:val="00F56675"/>
    <w:rsid w:val="00F568F8"/>
    <w:rsid w:val="00F57AFB"/>
    <w:rsid w:val="00F606CE"/>
    <w:rsid w:val="00F60FA6"/>
    <w:rsid w:val="00F6156E"/>
    <w:rsid w:val="00F61A63"/>
    <w:rsid w:val="00F6281A"/>
    <w:rsid w:val="00F631AA"/>
    <w:rsid w:val="00F63538"/>
    <w:rsid w:val="00F63716"/>
    <w:rsid w:val="00F63A03"/>
    <w:rsid w:val="00F63E7C"/>
    <w:rsid w:val="00F64EC4"/>
    <w:rsid w:val="00F6574C"/>
    <w:rsid w:val="00F66627"/>
    <w:rsid w:val="00F6667B"/>
    <w:rsid w:val="00F66C02"/>
    <w:rsid w:val="00F70E33"/>
    <w:rsid w:val="00F710C6"/>
    <w:rsid w:val="00F721DE"/>
    <w:rsid w:val="00F7286D"/>
    <w:rsid w:val="00F729AE"/>
    <w:rsid w:val="00F7318D"/>
    <w:rsid w:val="00F734AA"/>
    <w:rsid w:val="00F73A5C"/>
    <w:rsid w:val="00F745C8"/>
    <w:rsid w:val="00F7461F"/>
    <w:rsid w:val="00F7474E"/>
    <w:rsid w:val="00F74E74"/>
    <w:rsid w:val="00F76241"/>
    <w:rsid w:val="00F7661A"/>
    <w:rsid w:val="00F80795"/>
    <w:rsid w:val="00F809CC"/>
    <w:rsid w:val="00F825EA"/>
    <w:rsid w:val="00F82C22"/>
    <w:rsid w:val="00F8342F"/>
    <w:rsid w:val="00F8451D"/>
    <w:rsid w:val="00F8578F"/>
    <w:rsid w:val="00F866A1"/>
    <w:rsid w:val="00F86932"/>
    <w:rsid w:val="00F8726E"/>
    <w:rsid w:val="00F87BB6"/>
    <w:rsid w:val="00F87D24"/>
    <w:rsid w:val="00F91708"/>
    <w:rsid w:val="00F9289A"/>
    <w:rsid w:val="00F92A28"/>
    <w:rsid w:val="00F92F35"/>
    <w:rsid w:val="00F95086"/>
    <w:rsid w:val="00F95186"/>
    <w:rsid w:val="00F9523E"/>
    <w:rsid w:val="00F96372"/>
    <w:rsid w:val="00F964FE"/>
    <w:rsid w:val="00F96695"/>
    <w:rsid w:val="00F969D3"/>
    <w:rsid w:val="00F97BA5"/>
    <w:rsid w:val="00FA012B"/>
    <w:rsid w:val="00FA0853"/>
    <w:rsid w:val="00FA08AF"/>
    <w:rsid w:val="00FA09EF"/>
    <w:rsid w:val="00FA0DC6"/>
    <w:rsid w:val="00FA1D1F"/>
    <w:rsid w:val="00FA2B29"/>
    <w:rsid w:val="00FA2D2A"/>
    <w:rsid w:val="00FA3084"/>
    <w:rsid w:val="00FA37F2"/>
    <w:rsid w:val="00FA48B2"/>
    <w:rsid w:val="00FA4B02"/>
    <w:rsid w:val="00FA4BD0"/>
    <w:rsid w:val="00FA50BA"/>
    <w:rsid w:val="00FA78AE"/>
    <w:rsid w:val="00FA7B53"/>
    <w:rsid w:val="00FB0345"/>
    <w:rsid w:val="00FB036C"/>
    <w:rsid w:val="00FB13D6"/>
    <w:rsid w:val="00FB28B4"/>
    <w:rsid w:val="00FB2E01"/>
    <w:rsid w:val="00FB3EE2"/>
    <w:rsid w:val="00FB47C9"/>
    <w:rsid w:val="00FB4DE2"/>
    <w:rsid w:val="00FB5B90"/>
    <w:rsid w:val="00FB611B"/>
    <w:rsid w:val="00FB66CB"/>
    <w:rsid w:val="00FB6A71"/>
    <w:rsid w:val="00FB7519"/>
    <w:rsid w:val="00FC0AA5"/>
    <w:rsid w:val="00FC149E"/>
    <w:rsid w:val="00FC1739"/>
    <w:rsid w:val="00FC1781"/>
    <w:rsid w:val="00FC1E98"/>
    <w:rsid w:val="00FC24CD"/>
    <w:rsid w:val="00FC2765"/>
    <w:rsid w:val="00FC353D"/>
    <w:rsid w:val="00FC40CB"/>
    <w:rsid w:val="00FC56CC"/>
    <w:rsid w:val="00FC610A"/>
    <w:rsid w:val="00FC6AEC"/>
    <w:rsid w:val="00FC7108"/>
    <w:rsid w:val="00FC7531"/>
    <w:rsid w:val="00FC78CC"/>
    <w:rsid w:val="00FC7CB8"/>
    <w:rsid w:val="00FD0EB4"/>
    <w:rsid w:val="00FD1079"/>
    <w:rsid w:val="00FD16F7"/>
    <w:rsid w:val="00FD2048"/>
    <w:rsid w:val="00FD3BBD"/>
    <w:rsid w:val="00FD3E67"/>
    <w:rsid w:val="00FD444E"/>
    <w:rsid w:val="00FD4CB4"/>
    <w:rsid w:val="00FD56BE"/>
    <w:rsid w:val="00FD56CB"/>
    <w:rsid w:val="00FD66DA"/>
    <w:rsid w:val="00FD6B04"/>
    <w:rsid w:val="00FD7F8B"/>
    <w:rsid w:val="00FE01BC"/>
    <w:rsid w:val="00FE11F9"/>
    <w:rsid w:val="00FE2866"/>
    <w:rsid w:val="00FE2A9B"/>
    <w:rsid w:val="00FE3A79"/>
    <w:rsid w:val="00FE5E00"/>
    <w:rsid w:val="00FE5EEB"/>
    <w:rsid w:val="00FF088C"/>
    <w:rsid w:val="00FF1310"/>
    <w:rsid w:val="00FF2025"/>
    <w:rsid w:val="00FF21D7"/>
    <w:rsid w:val="00FF282E"/>
    <w:rsid w:val="00FF554F"/>
    <w:rsid w:val="00FF5699"/>
    <w:rsid w:val="00FF59CC"/>
    <w:rsid w:val="00FF6C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CA4D9"/>
  <w15:docId w15:val="{BCE9D049-6419-479A-B5C0-2568AA6CC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0C7B55"/>
    <w:pPr>
      <w:widowControl w:val="0"/>
      <w:jc w:val="both"/>
    </w:pPr>
  </w:style>
  <w:style w:type="paragraph" w:styleId="1">
    <w:name w:val="heading 1"/>
    <w:basedOn w:val="a"/>
    <w:next w:val="a"/>
    <w:link w:val="10"/>
    <w:uiPriority w:val="9"/>
    <w:qFormat/>
    <w:rsid w:val="006B6CB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C7B5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401DD"/>
    <w:pPr>
      <w:keepNext/>
      <w:keepLines/>
      <w:spacing w:before="260" w:after="260" w:line="416" w:lineRule="auto"/>
      <w:outlineLvl w:val="2"/>
    </w:pPr>
    <w:rPr>
      <w:b/>
      <w:bCs/>
      <w:sz w:val="32"/>
      <w:szCs w:val="32"/>
    </w:rPr>
  </w:style>
  <w:style w:type="paragraph" w:styleId="6">
    <w:name w:val="heading 6"/>
    <w:basedOn w:val="a"/>
    <w:next w:val="a"/>
    <w:link w:val="60"/>
    <w:uiPriority w:val="9"/>
    <w:semiHidden/>
    <w:unhideWhenUsed/>
    <w:qFormat/>
    <w:rsid w:val="0089747B"/>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0C7B55"/>
    <w:rPr>
      <w:rFonts w:asciiTheme="majorHAnsi" w:eastAsiaTheme="majorEastAsia" w:hAnsiTheme="majorHAnsi" w:cstheme="majorBidi"/>
      <w:b/>
      <w:bCs/>
      <w:sz w:val="32"/>
      <w:szCs w:val="32"/>
    </w:rPr>
  </w:style>
  <w:style w:type="character" w:customStyle="1" w:styleId="10">
    <w:name w:val="标题 1 字符"/>
    <w:basedOn w:val="a0"/>
    <w:link w:val="1"/>
    <w:uiPriority w:val="9"/>
    <w:rsid w:val="006B6CB2"/>
    <w:rPr>
      <w:b/>
      <w:bCs/>
      <w:kern w:val="44"/>
      <w:sz w:val="44"/>
      <w:szCs w:val="44"/>
    </w:rPr>
  </w:style>
  <w:style w:type="paragraph" w:styleId="a3">
    <w:name w:val="Document Map"/>
    <w:basedOn w:val="a"/>
    <w:link w:val="a4"/>
    <w:semiHidden/>
    <w:unhideWhenUsed/>
    <w:rsid w:val="00C40D45"/>
    <w:rPr>
      <w:rFonts w:ascii="宋体" w:eastAsia="宋体"/>
      <w:sz w:val="18"/>
      <w:szCs w:val="18"/>
    </w:rPr>
  </w:style>
  <w:style w:type="character" w:customStyle="1" w:styleId="a4">
    <w:name w:val="文档结构图 字符"/>
    <w:basedOn w:val="a0"/>
    <w:link w:val="a3"/>
    <w:semiHidden/>
    <w:rsid w:val="00C40D45"/>
    <w:rPr>
      <w:rFonts w:ascii="宋体" w:eastAsia="宋体"/>
      <w:sz w:val="18"/>
      <w:szCs w:val="18"/>
    </w:rPr>
  </w:style>
  <w:style w:type="paragraph" w:styleId="a5">
    <w:name w:val="Balloon Text"/>
    <w:basedOn w:val="a"/>
    <w:link w:val="a6"/>
    <w:uiPriority w:val="99"/>
    <w:semiHidden/>
    <w:unhideWhenUsed/>
    <w:rsid w:val="00527547"/>
    <w:rPr>
      <w:sz w:val="18"/>
      <w:szCs w:val="18"/>
    </w:rPr>
  </w:style>
  <w:style w:type="character" w:customStyle="1" w:styleId="a6">
    <w:name w:val="批注框文本 字符"/>
    <w:basedOn w:val="a0"/>
    <w:link w:val="a5"/>
    <w:uiPriority w:val="99"/>
    <w:semiHidden/>
    <w:rsid w:val="00527547"/>
    <w:rPr>
      <w:sz w:val="18"/>
      <w:szCs w:val="18"/>
    </w:rPr>
  </w:style>
  <w:style w:type="paragraph" w:styleId="a7">
    <w:name w:val="List Paragraph"/>
    <w:basedOn w:val="a"/>
    <w:uiPriority w:val="34"/>
    <w:qFormat/>
    <w:rsid w:val="00A77528"/>
    <w:pPr>
      <w:ind w:firstLineChars="200" w:firstLine="420"/>
    </w:pPr>
  </w:style>
  <w:style w:type="paragraph" w:styleId="a8">
    <w:name w:val="header"/>
    <w:basedOn w:val="a"/>
    <w:link w:val="a9"/>
    <w:unhideWhenUsed/>
    <w:rsid w:val="00B16B5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B16B56"/>
    <w:rPr>
      <w:sz w:val="18"/>
      <w:szCs w:val="18"/>
    </w:rPr>
  </w:style>
  <w:style w:type="paragraph" w:styleId="aa">
    <w:name w:val="footer"/>
    <w:basedOn w:val="a"/>
    <w:link w:val="ab"/>
    <w:uiPriority w:val="99"/>
    <w:unhideWhenUsed/>
    <w:rsid w:val="00B16B56"/>
    <w:pPr>
      <w:tabs>
        <w:tab w:val="center" w:pos="4153"/>
        <w:tab w:val="right" w:pos="8306"/>
      </w:tabs>
      <w:snapToGrid w:val="0"/>
      <w:jc w:val="left"/>
    </w:pPr>
    <w:rPr>
      <w:sz w:val="18"/>
      <w:szCs w:val="18"/>
    </w:rPr>
  </w:style>
  <w:style w:type="character" w:customStyle="1" w:styleId="ab">
    <w:name w:val="页脚 字符"/>
    <w:basedOn w:val="a0"/>
    <w:link w:val="aa"/>
    <w:uiPriority w:val="99"/>
    <w:rsid w:val="00B16B56"/>
    <w:rPr>
      <w:sz w:val="18"/>
      <w:szCs w:val="18"/>
    </w:rPr>
  </w:style>
  <w:style w:type="character" w:styleId="ac">
    <w:name w:val="Hyperlink"/>
    <w:basedOn w:val="a0"/>
    <w:unhideWhenUsed/>
    <w:rsid w:val="004D4451"/>
    <w:rPr>
      <w:color w:val="0000FF"/>
      <w:u w:val="single"/>
    </w:rPr>
  </w:style>
  <w:style w:type="table" w:styleId="ad">
    <w:name w:val="Table Grid"/>
    <w:basedOn w:val="a1"/>
    <w:uiPriority w:val="59"/>
    <w:rsid w:val="006C4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C401DD"/>
    <w:rPr>
      <w:b/>
      <w:bCs/>
      <w:sz w:val="32"/>
      <w:szCs w:val="32"/>
    </w:rPr>
  </w:style>
  <w:style w:type="paragraph" w:styleId="ae">
    <w:name w:val="Title"/>
    <w:basedOn w:val="a"/>
    <w:next w:val="a"/>
    <w:link w:val="af"/>
    <w:uiPriority w:val="10"/>
    <w:qFormat/>
    <w:rsid w:val="00C401DD"/>
    <w:pPr>
      <w:spacing w:before="240" w:after="60"/>
      <w:jc w:val="center"/>
      <w:outlineLvl w:val="0"/>
    </w:pPr>
    <w:rPr>
      <w:rFonts w:asciiTheme="majorHAnsi" w:eastAsia="宋体" w:hAnsiTheme="majorHAnsi" w:cstheme="majorBidi"/>
      <w:b/>
      <w:bCs/>
      <w:sz w:val="32"/>
      <w:szCs w:val="32"/>
    </w:rPr>
  </w:style>
  <w:style w:type="character" w:customStyle="1" w:styleId="af">
    <w:name w:val="标题 字符"/>
    <w:basedOn w:val="a0"/>
    <w:link w:val="ae"/>
    <w:uiPriority w:val="10"/>
    <w:rsid w:val="00C401DD"/>
    <w:rPr>
      <w:rFonts w:asciiTheme="majorHAnsi" w:eastAsia="宋体" w:hAnsiTheme="majorHAnsi" w:cstheme="majorBidi"/>
      <w:b/>
      <w:bCs/>
      <w:sz w:val="32"/>
      <w:szCs w:val="32"/>
    </w:rPr>
  </w:style>
  <w:style w:type="paragraph" w:styleId="af0">
    <w:name w:val="Subtitle"/>
    <w:basedOn w:val="a"/>
    <w:next w:val="a"/>
    <w:link w:val="af1"/>
    <w:uiPriority w:val="11"/>
    <w:qFormat/>
    <w:rsid w:val="00C401DD"/>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f1">
    <w:name w:val="副标题 字符"/>
    <w:basedOn w:val="a0"/>
    <w:link w:val="af0"/>
    <w:uiPriority w:val="11"/>
    <w:rsid w:val="00C401DD"/>
    <w:rPr>
      <w:rFonts w:asciiTheme="majorHAnsi" w:eastAsia="宋体" w:hAnsiTheme="majorHAnsi" w:cstheme="majorBidi"/>
      <w:b/>
      <w:bCs/>
      <w:kern w:val="28"/>
      <w:sz w:val="32"/>
      <w:szCs w:val="32"/>
    </w:rPr>
  </w:style>
  <w:style w:type="paragraph" w:styleId="af2">
    <w:name w:val="Normal (Web)"/>
    <w:basedOn w:val="a"/>
    <w:uiPriority w:val="99"/>
    <w:unhideWhenUsed/>
    <w:qFormat/>
    <w:rsid w:val="0079376F"/>
    <w:pPr>
      <w:widowControl/>
      <w:spacing w:before="100" w:beforeAutospacing="1" w:after="100" w:afterAutospacing="1"/>
      <w:jc w:val="left"/>
    </w:pPr>
    <w:rPr>
      <w:rFonts w:ascii="宋体" w:eastAsia="宋体" w:hAnsi="宋体" w:cs="宋体"/>
      <w:kern w:val="0"/>
      <w:sz w:val="24"/>
      <w:szCs w:val="24"/>
    </w:rPr>
  </w:style>
  <w:style w:type="character" w:styleId="af3">
    <w:name w:val="Strong"/>
    <w:basedOn w:val="a0"/>
    <w:uiPriority w:val="22"/>
    <w:qFormat/>
    <w:rsid w:val="0079376F"/>
    <w:rPr>
      <w:b/>
      <w:bCs/>
    </w:rPr>
  </w:style>
  <w:style w:type="character" w:customStyle="1" w:styleId="token">
    <w:name w:val="token"/>
    <w:basedOn w:val="a0"/>
    <w:rsid w:val="00485463"/>
  </w:style>
  <w:style w:type="character" w:customStyle="1" w:styleId="apple-converted-space">
    <w:name w:val="apple-converted-space"/>
    <w:basedOn w:val="a0"/>
    <w:rsid w:val="001B3E3A"/>
  </w:style>
  <w:style w:type="paragraph" w:customStyle="1" w:styleId="11">
    <w:name w:val="列出段落1"/>
    <w:basedOn w:val="a"/>
    <w:uiPriority w:val="34"/>
    <w:qFormat/>
    <w:rsid w:val="00C01E86"/>
    <w:pPr>
      <w:ind w:firstLineChars="200" w:firstLine="420"/>
    </w:pPr>
    <w:rPr>
      <w:rFonts w:ascii="Calibri" w:eastAsia="宋体" w:hAnsi="Calibri" w:cs="Times New Roman"/>
    </w:rPr>
  </w:style>
  <w:style w:type="character" w:customStyle="1" w:styleId="60">
    <w:name w:val="标题 6 字符"/>
    <w:basedOn w:val="a0"/>
    <w:link w:val="6"/>
    <w:uiPriority w:val="9"/>
    <w:semiHidden/>
    <w:rsid w:val="0089747B"/>
    <w:rPr>
      <w:rFonts w:asciiTheme="majorHAnsi" w:eastAsiaTheme="majorEastAsia" w:hAnsiTheme="majorHAnsi" w:cstheme="majorBidi"/>
      <w:b/>
      <w:bCs/>
      <w:sz w:val="24"/>
      <w:szCs w:val="24"/>
    </w:rPr>
  </w:style>
  <w:style w:type="paragraph" w:styleId="HTML">
    <w:name w:val="HTML Preformatted"/>
    <w:basedOn w:val="a"/>
    <w:link w:val="HTML0"/>
    <w:uiPriority w:val="99"/>
    <w:unhideWhenUsed/>
    <w:qFormat/>
    <w:rsid w:val="008974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9747B"/>
    <w:rPr>
      <w:rFonts w:ascii="宋体" w:eastAsia="宋体" w:hAnsi="宋体" w:cs="宋体"/>
      <w:kern w:val="0"/>
      <w:sz w:val="24"/>
      <w:szCs w:val="24"/>
    </w:rPr>
  </w:style>
  <w:style w:type="character" w:styleId="HTML1">
    <w:name w:val="HTML Code"/>
    <w:basedOn w:val="a0"/>
    <w:uiPriority w:val="99"/>
    <w:unhideWhenUsed/>
    <w:rsid w:val="0089747B"/>
    <w:rPr>
      <w:rFonts w:ascii="宋体" w:eastAsia="宋体" w:hAnsi="宋体" w:cs="宋体"/>
      <w:sz w:val="24"/>
      <w:szCs w:val="24"/>
    </w:rPr>
  </w:style>
  <w:style w:type="character" w:customStyle="1" w:styleId="hljs-operator">
    <w:name w:val="hljs-operator"/>
    <w:basedOn w:val="a0"/>
    <w:rsid w:val="0089747B"/>
  </w:style>
  <w:style w:type="character" w:customStyle="1" w:styleId="hljs-keyword">
    <w:name w:val="hljs-keyword"/>
    <w:basedOn w:val="a0"/>
    <w:rsid w:val="0089747B"/>
  </w:style>
  <w:style w:type="character" w:customStyle="1" w:styleId="hljs-number">
    <w:name w:val="hljs-number"/>
    <w:basedOn w:val="a0"/>
    <w:rsid w:val="0089747B"/>
  </w:style>
  <w:style w:type="character" w:customStyle="1" w:styleId="hljs-string">
    <w:name w:val="hljs-string"/>
    <w:basedOn w:val="a0"/>
    <w:rsid w:val="0089747B"/>
  </w:style>
  <w:style w:type="character" w:styleId="af4">
    <w:name w:val="FollowedHyperlink"/>
    <w:rsid w:val="006E75BF"/>
    <w:rPr>
      <w:color w:val="800080"/>
      <w:u w:val="single"/>
    </w:rPr>
  </w:style>
  <w:style w:type="paragraph" w:styleId="TOC5">
    <w:name w:val="toc 5"/>
    <w:basedOn w:val="a"/>
    <w:next w:val="a"/>
    <w:uiPriority w:val="39"/>
    <w:rsid w:val="003512BE"/>
    <w:pPr>
      <w:ind w:leftChars="800" w:left="1680"/>
      <w:jc w:val="left"/>
    </w:pPr>
    <w:rPr>
      <w:rFonts w:ascii="Times New Roman" w:eastAsia="宋体" w:hAnsi="Times New Roman" w:cs="Times New Roman"/>
      <w:szCs w:val="20"/>
    </w:rPr>
  </w:style>
  <w:style w:type="character" w:styleId="af5">
    <w:name w:val="Emphasis"/>
    <w:uiPriority w:val="20"/>
    <w:qFormat/>
    <w:rsid w:val="00D67802"/>
    <w:rPr>
      <w:i/>
      <w:iCs/>
    </w:rPr>
  </w:style>
  <w:style w:type="paragraph" w:customStyle="1" w:styleId="TableParagraph">
    <w:name w:val="Table Paragraph"/>
    <w:basedOn w:val="a"/>
    <w:uiPriority w:val="1"/>
    <w:qFormat/>
    <w:rsid w:val="00C34036"/>
    <w:pPr>
      <w:autoSpaceDE w:val="0"/>
      <w:autoSpaceDN w:val="0"/>
      <w:spacing w:before="108"/>
      <w:ind w:left="448"/>
      <w:jc w:val="left"/>
    </w:pPr>
    <w:rPr>
      <w:rFonts w:ascii="Courier New" w:eastAsia="Courier New" w:hAnsi="Courier New" w:cs="Courier New"/>
      <w:kern w:val="0"/>
      <w:sz w:val="22"/>
      <w:lang w:val="zh-CN" w:bidi="zh-CN"/>
    </w:rPr>
  </w:style>
  <w:style w:type="paragraph" w:styleId="af6">
    <w:name w:val="Body Text"/>
    <w:basedOn w:val="a"/>
    <w:link w:val="af7"/>
    <w:uiPriority w:val="1"/>
    <w:qFormat/>
    <w:rsid w:val="00EF2E18"/>
    <w:pPr>
      <w:autoSpaceDE w:val="0"/>
      <w:autoSpaceDN w:val="0"/>
      <w:jc w:val="left"/>
    </w:pPr>
    <w:rPr>
      <w:rFonts w:ascii="微软雅黑" w:eastAsia="微软雅黑" w:hAnsi="微软雅黑" w:cs="微软雅黑"/>
      <w:kern w:val="0"/>
      <w:szCs w:val="21"/>
      <w:lang w:val="zh-CN" w:bidi="zh-CN"/>
    </w:rPr>
  </w:style>
  <w:style w:type="character" w:customStyle="1" w:styleId="af7">
    <w:name w:val="正文文本 字符"/>
    <w:basedOn w:val="a0"/>
    <w:link w:val="af6"/>
    <w:uiPriority w:val="1"/>
    <w:rsid w:val="00EF2E18"/>
    <w:rPr>
      <w:rFonts w:ascii="微软雅黑" w:eastAsia="微软雅黑" w:hAnsi="微软雅黑" w:cs="微软雅黑"/>
      <w:kern w:val="0"/>
      <w:szCs w:val="21"/>
      <w:lang w:val="zh-CN" w:bidi="zh-CN"/>
    </w:rPr>
  </w:style>
  <w:style w:type="table" w:customStyle="1" w:styleId="TableNormal">
    <w:name w:val="Table Normal"/>
    <w:uiPriority w:val="2"/>
    <w:semiHidden/>
    <w:unhideWhenUsed/>
    <w:qFormat/>
    <w:rsid w:val="005131DF"/>
    <w:pPr>
      <w:widowControl w:val="0"/>
      <w:autoSpaceDE w:val="0"/>
      <w:autoSpaceDN w:val="0"/>
    </w:pPr>
    <w:rPr>
      <w:kern w:val="0"/>
      <w:sz w:val="22"/>
      <w:lang w:eastAsia="en-US"/>
    </w:rPr>
    <w:tblPr>
      <w:tblInd w:w="0" w:type="dxa"/>
      <w:tblCellMar>
        <w:top w:w="0" w:type="dxa"/>
        <w:left w:w="0" w:type="dxa"/>
        <w:bottom w:w="0" w:type="dxa"/>
        <w:right w:w="0" w:type="dxa"/>
      </w:tblCellMar>
    </w:tblPr>
  </w:style>
  <w:style w:type="character" w:customStyle="1" w:styleId="1Char">
    <w:name w:val="样式1 Char"/>
    <w:basedOn w:val="a0"/>
    <w:link w:val="12"/>
    <w:unhideWhenUsed/>
    <w:qFormat/>
    <w:rsid w:val="00D416EB"/>
    <w:rPr>
      <w:rFonts w:ascii="宋体" w:eastAsia="宋体" w:hAnsi="宋体"/>
      <w:kern w:val="0"/>
      <w:sz w:val="20"/>
    </w:rPr>
  </w:style>
  <w:style w:type="paragraph" w:customStyle="1" w:styleId="12">
    <w:name w:val="样式1"/>
    <w:basedOn w:val="a"/>
    <w:link w:val="1Char"/>
    <w:unhideWhenUsed/>
    <w:qFormat/>
    <w:rsid w:val="00D416EB"/>
    <w:pPr>
      <w:spacing w:line="480" w:lineRule="auto"/>
      <w:ind w:leftChars="200" w:left="420"/>
      <w:jc w:val="left"/>
    </w:pPr>
    <w:rPr>
      <w:rFonts w:ascii="宋体" w:eastAsia="宋体" w:hAnsi="宋体" w:hint="eastAsia"/>
      <w:kern w:val="0"/>
      <w:sz w:val="20"/>
    </w:rPr>
  </w:style>
  <w:style w:type="paragraph" w:styleId="af8">
    <w:name w:val="Revision"/>
    <w:hidden/>
    <w:uiPriority w:val="99"/>
    <w:semiHidden/>
    <w:rsid w:val="00446C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103246">
      <w:bodyDiv w:val="1"/>
      <w:marLeft w:val="0"/>
      <w:marRight w:val="0"/>
      <w:marTop w:val="0"/>
      <w:marBottom w:val="0"/>
      <w:divBdr>
        <w:top w:val="none" w:sz="0" w:space="0" w:color="auto"/>
        <w:left w:val="none" w:sz="0" w:space="0" w:color="auto"/>
        <w:bottom w:val="none" w:sz="0" w:space="0" w:color="auto"/>
        <w:right w:val="none" w:sz="0" w:space="0" w:color="auto"/>
      </w:divBdr>
    </w:div>
    <w:div w:id="118113574">
      <w:bodyDiv w:val="1"/>
      <w:marLeft w:val="0"/>
      <w:marRight w:val="0"/>
      <w:marTop w:val="0"/>
      <w:marBottom w:val="0"/>
      <w:divBdr>
        <w:top w:val="none" w:sz="0" w:space="0" w:color="auto"/>
        <w:left w:val="none" w:sz="0" w:space="0" w:color="auto"/>
        <w:bottom w:val="none" w:sz="0" w:space="0" w:color="auto"/>
        <w:right w:val="none" w:sz="0" w:space="0" w:color="auto"/>
      </w:divBdr>
    </w:div>
    <w:div w:id="157695182">
      <w:bodyDiv w:val="1"/>
      <w:marLeft w:val="0"/>
      <w:marRight w:val="0"/>
      <w:marTop w:val="0"/>
      <w:marBottom w:val="0"/>
      <w:divBdr>
        <w:top w:val="none" w:sz="0" w:space="0" w:color="auto"/>
        <w:left w:val="none" w:sz="0" w:space="0" w:color="auto"/>
        <w:bottom w:val="none" w:sz="0" w:space="0" w:color="auto"/>
        <w:right w:val="none" w:sz="0" w:space="0" w:color="auto"/>
      </w:divBdr>
    </w:div>
    <w:div w:id="174460605">
      <w:bodyDiv w:val="1"/>
      <w:marLeft w:val="0"/>
      <w:marRight w:val="0"/>
      <w:marTop w:val="0"/>
      <w:marBottom w:val="0"/>
      <w:divBdr>
        <w:top w:val="none" w:sz="0" w:space="0" w:color="auto"/>
        <w:left w:val="none" w:sz="0" w:space="0" w:color="auto"/>
        <w:bottom w:val="none" w:sz="0" w:space="0" w:color="auto"/>
        <w:right w:val="none" w:sz="0" w:space="0" w:color="auto"/>
      </w:divBdr>
    </w:div>
    <w:div w:id="419447935">
      <w:bodyDiv w:val="1"/>
      <w:marLeft w:val="0"/>
      <w:marRight w:val="0"/>
      <w:marTop w:val="0"/>
      <w:marBottom w:val="0"/>
      <w:divBdr>
        <w:top w:val="none" w:sz="0" w:space="0" w:color="auto"/>
        <w:left w:val="none" w:sz="0" w:space="0" w:color="auto"/>
        <w:bottom w:val="none" w:sz="0" w:space="0" w:color="auto"/>
        <w:right w:val="none" w:sz="0" w:space="0" w:color="auto"/>
      </w:divBdr>
    </w:div>
    <w:div w:id="521167380">
      <w:bodyDiv w:val="1"/>
      <w:marLeft w:val="0"/>
      <w:marRight w:val="0"/>
      <w:marTop w:val="0"/>
      <w:marBottom w:val="0"/>
      <w:divBdr>
        <w:top w:val="none" w:sz="0" w:space="0" w:color="auto"/>
        <w:left w:val="none" w:sz="0" w:space="0" w:color="auto"/>
        <w:bottom w:val="none" w:sz="0" w:space="0" w:color="auto"/>
        <w:right w:val="none" w:sz="0" w:space="0" w:color="auto"/>
      </w:divBdr>
    </w:div>
    <w:div w:id="563758512">
      <w:bodyDiv w:val="1"/>
      <w:marLeft w:val="0"/>
      <w:marRight w:val="0"/>
      <w:marTop w:val="0"/>
      <w:marBottom w:val="0"/>
      <w:divBdr>
        <w:top w:val="none" w:sz="0" w:space="0" w:color="auto"/>
        <w:left w:val="none" w:sz="0" w:space="0" w:color="auto"/>
        <w:bottom w:val="none" w:sz="0" w:space="0" w:color="auto"/>
        <w:right w:val="none" w:sz="0" w:space="0" w:color="auto"/>
      </w:divBdr>
    </w:div>
    <w:div w:id="609551302">
      <w:bodyDiv w:val="1"/>
      <w:marLeft w:val="0"/>
      <w:marRight w:val="0"/>
      <w:marTop w:val="0"/>
      <w:marBottom w:val="0"/>
      <w:divBdr>
        <w:top w:val="none" w:sz="0" w:space="0" w:color="auto"/>
        <w:left w:val="none" w:sz="0" w:space="0" w:color="auto"/>
        <w:bottom w:val="none" w:sz="0" w:space="0" w:color="auto"/>
        <w:right w:val="none" w:sz="0" w:space="0" w:color="auto"/>
      </w:divBdr>
    </w:div>
    <w:div w:id="613174647">
      <w:bodyDiv w:val="1"/>
      <w:marLeft w:val="0"/>
      <w:marRight w:val="0"/>
      <w:marTop w:val="0"/>
      <w:marBottom w:val="0"/>
      <w:divBdr>
        <w:top w:val="none" w:sz="0" w:space="0" w:color="auto"/>
        <w:left w:val="none" w:sz="0" w:space="0" w:color="auto"/>
        <w:bottom w:val="none" w:sz="0" w:space="0" w:color="auto"/>
        <w:right w:val="none" w:sz="0" w:space="0" w:color="auto"/>
      </w:divBdr>
      <w:divsChild>
        <w:div w:id="862979143">
          <w:blockQuote w:val="1"/>
          <w:marLeft w:val="0"/>
          <w:marRight w:val="0"/>
          <w:marTop w:val="0"/>
          <w:marBottom w:val="0"/>
          <w:divBdr>
            <w:top w:val="none" w:sz="0" w:space="0" w:color="auto"/>
            <w:left w:val="single" w:sz="36" w:space="8" w:color="DDDDDD"/>
            <w:bottom w:val="none" w:sz="0" w:space="0" w:color="auto"/>
            <w:right w:val="none" w:sz="0" w:space="0" w:color="auto"/>
          </w:divBdr>
        </w:div>
        <w:div w:id="276068221">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709459073">
      <w:bodyDiv w:val="1"/>
      <w:marLeft w:val="0"/>
      <w:marRight w:val="0"/>
      <w:marTop w:val="0"/>
      <w:marBottom w:val="0"/>
      <w:divBdr>
        <w:top w:val="none" w:sz="0" w:space="0" w:color="auto"/>
        <w:left w:val="none" w:sz="0" w:space="0" w:color="auto"/>
        <w:bottom w:val="none" w:sz="0" w:space="0" w:color="auto"/>
        <w:right w:val="none" w:sz="0" w:space="0" w:color="auto"/>
      </w:divBdr>
    </w:div>
    <w:div w:id="785462197">
      <w:bodyDiv w:val="1"/>
      <w:marLeft w:val="0"/>
      <w:marRight w:val="0"/>
      <w:marTop w:val="0"/>
      <w:marBottom w:val="0"/>
      <w:divBdr>
        <w:top w:val="none" w:sz="0" w:space="0" w:color="auto"/>
        <w:left w:val="none" w:sz="0" w:space="0" w:color="auto"/>
        <w:bottom w:val="none" w:sz="0" w:space="0" w:color="auto"/>
        <w:right w:val="none" w:sz="0" w:space="0" w:color="auto"/>
      </w:divBdr>
      <w:divsChild>
        <w:div w:id="1645697953">
          <w:marLeft w:val="0"/>
          <w:marRight w:val="0"/>
          <w:marTop w:val="0"/>
          <w:marBottom w:val="150"/>
          <w:divBdr>
            <w:top w:val="none" w:sz="0" w:space="0" w:color="auto"/>
            <w:left w:val="none" w:sz="0" w:space="0" w:color="auto"/>
            <w:bottom w:val="none" w:sz="0" w:space="0" w:color="auto"/>
            <w:right w:val="none" w:sz="0" w:space="0" w:color="auto"/>
          </w:divBdr>
        </w:div>
      </w:divsChild>
    </w:div>
    <w:div w:id="849566630">
      <w:bodyDiv w:val="1"/>
      <w:marLeft w:val="0"/>
      <w:marRight w:val="0"/>
      <w:marTop w:val="0"/>
      <w:marBottom w:val="0"/>
      <w:divBdr>
        <w:top w:val="none" w:sz="0" w:space="0" w:color="auto"/>
        <w:left w:val="none" w:sz="0" w:space="0" w:color="auto"/>
        <w:bottom w:val="none" w:sz="0" w:space="0" w:color="auto"/>
        <w:right w:val="none" w:sz="0" w:space="0" w:color="auto"/>
      </w:divBdr>
    </w:div>
    <w:div w:id="1038353559">
      <w:bodyDiv w:val="1"/>
      <w:marLeft w:val="0"/>
      <w:marRight w:val="0"/>
      <w:marTop w:val="0"/>
      <w:marBottom w:val="0"/>
      <w:divBdr>
        <w:top w:val="none" w:sz="0" w:space="0" w:color="auto"/>
        <w:left w:val="none" w:sz="0" w:space="0" w:color="auto"/>
        <w:bottom w:val="none" w:sz="0" w:space="0" w:color="auto"/>
        <w:right w:val="none" w:sz="0" w:space="0" w:color="auto"/>
      </w:divBdr>
    </w:div>
    <w:div w:id="1056659954">
      <w:bodyDiv w:val="1"/>
      <w:marLeft w:val="0"/>
      <w:marRight w:val="0"/>
      <w:marTop w:val="0"/>
      <w:marBottom w:val="0"/>
      <w:divBdr>
        <w:top w:val="none" w:sz="0" w:space="0" w:color="auto"/>
        <w:left w:val="none" w:sz="0" w:space="0" w:color="auto"/>
        <w:bottom w:val="none" w:sz="0" w:space="0" w:color="auto"/>
        <w:right w:val="none" w:sz="0" w:space="0" w:color="auto"/>
      </w:divBdr>
    </w:div>
    <w:div w:id="1210261227">
      <w:bodyDiv w:val="1"/>
      <w:marLeft w:val="0"/>
      <w:marRight w:val="0"/>
      <w:marTop w:val="0"/>
      <w:marBottom w:val="0"/>
      <w:divBdr>
        <w:top w:val="none" w:sz="0" w:space="0" w:color="auto"/>
        <w:left w:val="none" w:sz="0" w:space="0" w:color="auto"/>
        <w:bottom w:val="none" w:sz="0" w:space="0" w:color="auto"/>
        <w:right w:val="none" w:sz="0" w:space="0" w:color="auto"/>
      </w:divBdr>
    </w:div>
    <w:div w:id="1393699394">
      <w:bodyDiv w:val="1"/>
      <w:marLeft w:val="0"/>
      <w:marRight w:val="0"/>
      <w:marTop w:val="0"/>
      <w:marBottom w:val="0"/>
      <w:divBdr>
        <w:top w:val="none" w:sz="0" w:space="0" w:color="auto"/>
        <w:left w:val="none" w:sz="0" w:space="0" w:color="auto"/>
        <w:bottom w:val="none" w:sz="0" w:space="0" w:color="auto"/>
        <w:right w:val="none" w:sz="0" w:space="0" w:color="auto"/>
      </w:divBdr>
    </w:div>
    <w:div w:id="1497647017">
      <w:bodyDiv w:val="1"/>
      <w:marLeft w:val="0"/>
      <w:marRight w:val="0"/>
      <w:marTop w:val="0"/>
      <w:marBottom w:val="0"/>
      <w:divBdr>
        <w:top w:val="none" w:sz="0" w:space="0" w:color="auto"/>
        <w:left w:val="none" w:sz="0" w:space="0" w:color="auto"/>
        <w:bottom w:val="none" w:sz="0" w:space="0" w:color="auto"/>
        <w:right w:val="none" w:sz="0" w:space="0" w:color="auto"/>
      </w:divBdr>
      <w:divsChild>
        <w:div w:id="1847591932">
          <w:marLeft w:val="0"/>
          <w:marRight w:val="0"/>
          <w:marTop w:val="0"/>
          <w:marBottom w:val="300"/>
          <w:divBdr>
            <w:top w:val="none" w:sz="0" w:space="0" w:color="auto"/>
            <w:left w:val="none" w:sz="0" w:space="0" w:color="auto"/>
            <w:bottom w:val="none" w:sz="0" w:space="0" w:color="auto"/>
            <w:right w:val="none" w:sz="0" w:space="0" w:color="auto"/>
          </w:divBdr>
        </w:div>
        <w:div w:id="1563902412">
          <w:marLeft w:val="0"/>
          <w:marRight w:val="0"/>
          <w:marTop w:val="300"/>
          <w:marBottom w:val="0"/>
          <w:divBdr>
            <w:top w:val="none" w:sz="0" w:space="0" w:color="auto"/>
            <w:left w:val="none" w:sz="0" w:space="0" w:color="auto"/>
            <w:bottom w:val="none" w:sz="0" w:space="0" w:color="auto"/>
            <w:right w:val="none" w:sz="0" w:space="0" w:color="auto"/>
          </w:divBdr>
          <w:divsChild>
            <w:div w:id="83573092">
              <w:marLeft w:val="0"/>
              <w:marRight w:val="0"/>
              <w:marTop w:val="0"/>
              <w:marBottom w:val="0"/>
              <w:divBdr>
                <w:top w:val="none" w:sz="0" w:space="0" w:color="auto"/>
                <w:left w:val="none" w:sz="0" w:space="0" w:color="auto"/>
                <w:bottom w:val="none" w:sz="0" w:space="0" w:color="auto"/>
                <w:right w:val="none" w:sz="0" w:space="0" w:color="auto"/>
              </w:divBdr>
              <w:divsChild>
                <w:div w:id="1808475055">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 w:id="1596749218">
      <w:bodyDiv w:val="1"/>
      <w:marLeft w:val="0"/>
      <w:marRight w:val="0"/>
      <w:marTop w:val="0"/>
      <w:marBottom w:val="0"/>
      <w:divBdr>
        <w:top w:val="none" w:sz="0" w:space="0" w:color="auto"/>
        <w:left w:val="none" w:sz="0" w:space="0" w:color="auto"/>
        <w:bottom w:val="none" w:sz="0" w:space="0" w:color="auto"/>
        <w:right w:val="none" w:sz="0" w:space="0" w:color="auto"/>
      </w:divBdr>
    </w:div>
    <w:div w:id="1666937945">
      <w:bodyDiv w:val="1"/>
      <w:marLeft w:val="0"/>
      <w:marRight w:val="0"/>
      <w:marTop w:val="0"/>
      <w:marBottom w:val="0"/>
      <w:divBdr>
        <w:top w:val="none" w:sz="0" w:space="0" w:color="auto"/>
        <w:left w:val="none" w:sz="0" w:space="0" w:color="auto"/>
        <w:bottom w:val="none" w:sz="0" w:space="0" w:color="auto"/>
        <w:right w:val="none" w:sz="0" w:space="0" w:color="auto"/>
      </w:divBdr>
    </w:div>
    <w:div w:id="1704818570">
      <w:bodyDiv w:val="1"/>
      <w:marLeft w:val="0"/>
      <w:marRight w:val="0"/>
      <w:marTop w:val="0"/>
      <w:marBottom w:val="0"/>
      <w:divBdr>
        <w:top w:val="none" w:sz="0" w:space="0" w:color="auto"/>
        <w:left w:val="none" w:sz="0" w:space="0" w:color="auto"/>
        <w:bottom w:val="none" w:sz="0" w:space="0" w:color="auto"/>
        <w:right w:val="none" w:sz="0" w:space="0" w:color="auto"/>
      </w:divBdr>
    </w:div>
    <w:div w:id="1745300347">
      <w:bodyDiv w:val="1"/>
      <w:marLeft w:val="0"/>
      <w:marRight w:val="0"/>
      <w:marTop w:val="0"/>
      <w:marBottom w:val="0"/>
      <w:divBdr>
        <w:top w:val="none" w:sz="0" w:space="0" w:color="auto"/>
        <w:left w:val="none" w:sz="0" w:space="0" w:color="auto"/>
        <w:bottom w:val="none" w:sz="0" w:space="0" w:color="auto"/>
        <w:right w:val="none" w:sz="0" w:space="0" w:color="auto"/>
      </w:divBdr>
    </w:div>
    <w:div w:id="1810323059">
      <w:bodyDiv w:val="1"/>
      <w:marLeft w:val="0"/>
      <w:marRight w:val="0"/>
      <w:marTop w:val="0"/>
      <w:marBottom w:val="0"/>
      <w:divBdr>
        <w:top w:val="none" w:sz="0" w:space="0" w:color="auto"/>
        <w:left w:val="none" w:sz="0" w:space="0" w:color="auto"/>
        <w:bottom w:val="none" w:sz="0" w:space="0" w:color="auto"/>
        <w:right w:val="none" w:sz="0" w:space="0" w:color="auto"/>
      </w:divBdr>
    </w:div>
    <w:div w:id="1860120455">
      <w:bodyDiv w:val="1"/>
      <w:marLeft w:val="0"/>
      <w:marRight w:val="0"/>
      <w:marTop w:val="0"/>
      <w:marBottom w:val="0"/>
      <w:divBdr>
        <w:top w:val="none" w:sz="0" w:space="0" w:color="auto"/>
        <w:left w:val="none" w:sz="0" w:space="0" w:color="auto"/>
        <w:bottom w:val="none" w:sz="0" w:space="0" w:color="auto"/>
        <w:right w:val="none" w:sz="0" w:space="0" w:color="auto"/>
      </w:divBdr>
    </w:div>
    <w:div w:id="1919555270">
      <w:bodyDiv w:val="1"/>
      <w:marLeft w:val="0"/>
      <w:marRight w:val="0"/>
      <w:marTop w:val="0"/>
      <w:marBottom w:val="0"/>
      <w:divBdr>
        <w:top w:val="none" w:sz="0" w:space="0" w:color="auto"/>
        <w:left w:val="none" w:sz="0" w:space="0" w:color="auto"/>
        <w:bottom w:val="none" w:sz="0" w:space="0" w:color="auto"/>
        <w:right w:val="none" w:sz="0" w:space="0" w:color="auto"/>
      </w:divBdr>
    </w:div>
    <w:div w:id="1972396224">
      <w:bodyDiv w:val="1"/>
      <w:marLeft w:val="0"/>
      <w:marRight w:val="0"/>
      <w:marTop w:val="0"/>
      <w:marBottom w:val="0"/>
      <w:divBdr>
        <w:top w:val="none" w:sz="0" w:space="0" w:color="auto"/>
        <w:left w:val="none" w:sz="0" w:space="0" w:color="auto"/>
        <w:bottom w:val="none" w:sz="0" w:space="0" w:color="auto"/>
        <w:right w:val="none" w:sz="0" w:space="0" w:color="auto"/>
      </w:divBdr>
    </w:div>
    <w:div w:id="2006469738">
      <w:bodyDiv w:val="1"/>
      <w:marLeft w:val="0"/>
      <w:marRight w:val="0"/>
      <w:marTop w:val="0"/>
      <w:marBottom w:val="0"/>
      <w:divBdr>
        <w:top w:val="none" w:sz="0" w:space="0" w:color="auto"/>
        <w:left w:val="none" w:sz="0" w:space="0" w:color="auto"/>
        <w:bottom w:val="none" w:sz="0" w:space="0" w:color="auto"/>
        <w:right w:val="none" w:sz="0" w:space="0" w:color="auto"/>
      </w:divBdr>
    </w:div>
    <w:div w:id="2072918144">
      <w:bodyDiv w:val="1"/>
      <w:marLeft w:val="0"/>
      <w:marRight w:val="0"/>
      <w:marTop w:val="0"/>
      <w:marBottom w:val="0"/>
      <w:divBdr>
        <w:top w:val="none" w:sz="0" w:space="0" w:color="auto"/>
        <w:left w:val="none" w:sz="0" w:space="0" w:color="auto"/>
        <w:bottom w:val="none" w:sz="0" w:space="0" w:color="auto"/>
        <w:right w:val="none" w:sz="0" w:space="0" w:color="auto"/>
      </w:divBdr>
    </w:div>
    <w:div w:id="2106992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8.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16.jpeg"/><Relationship Id="rId138" Type="http://schemas.microsoft.com/office/2011/relationships/people" Target="people.xm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www.cnblogs.com/aspnethot/articles/1504082.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blog.csdn.net/u010796790/article/details/52155664" TargetMode="External"/><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baike.baidu.com/view/262241.htm" TargetMode="External"/><Relationship Id="rId98" Type="http://schemas.openxmlformats.org/officeDocument/2006/relationships/hyperlink" Target="https://baike.baidu.com/item/%E6%95%B0%E6%8D%AE%E5%BA%93%E4%BA%8B%E5%8A%A1" TargetMode="External"/><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www.baidu.com/s?wd=SQL&amp;tn=44039180_cpr&amp;fenlei=mv6quAkxTZn0IZRqIHckPjm4nH00T1d-myckPHNBnHN-rH7hnhf0IAYqnWm3PW64rj0d0AP8IA3qPjfsn1bkrjKxmLKz0ZNzUjdCIZwsrBtEXh9GuA7EQhF9pywdQhPEUiqkIyN1IA-EUBtznWmdrj6zn1R1nHfsnjDkPjc3"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blog.csdn.net/kennyrose/article/details/7532032" TargetMode="External"/><Relationship Id="rId111" Type="http://schemas.openxmlformats.org/officeDocument/2006/relationships/image" Target="media/image94.png"/><Relationship Id="rId132"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image" Target="media/image51.png"/><Relationship Id="rId65" Type="http://schemas.openxmlformats.org/officeDocument/2006/relationships/hyperlink" Target="http://www.cnblogs.com/liujiayang/p/5775566.html" TargetMode="External"/><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baike.baidu.com/view/262241.htm"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5.emf"/><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blog.csdn.net/sssnmnmjmf/article/details/68486261" TargetMode="External"/><Relationship Id="rId77" Type="http://schemas.openxmlformats.org/officeDocument/2006/relationships/oleObject" Target="embeddings/Microsoft_Visio_2003-2010___1.vsd"/><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761AD41-6099-4074-B3D4-4423BC7DC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11735</TotalTime>
  <Pages>1</Pages>
  <Words>34076</Words>
  <Characters>194235</Characters>
  <Application>Microsoft Office Word</Application>
  <DocSecurity>0</DocSecurity>
  <Lines>1618</Lines>
  <Paragraphs>455</Paragraphs>
  <ScaleCrop>false</ScaleCrop>
  <Company/>
  <LinksUpToDate>false</LinksUpToDate>
  <CharactersWithSpaces>227856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wangli</dc:creator>
  <cp:keywords/>
  <dc:description/>
  <cp:lastModifiedBy>卜 晓波</cp:lastModifiedBy>
  <cp:revision>3016</cp:revision>
  <dcterms:created xsi:type="dcterms:W3CDTF">2015-12-11T02:08:00Z</dcterms:created>
  <dcterms:modified xsi:type="dcterms:W3CDTF">2019-10-26T01:50:00Z</dcterms:modified>
</cp:coreProperties>
</file>